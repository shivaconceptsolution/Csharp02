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5E3B" w:rsidRPr="002A5E3B" w:rsidRDefault="002A5E3B" w:rsidP="002A5E3B">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2A5E3B">
        <w:rPr>
          <w:rFonts w:ascii="Segoe UI" w:eastAsia="Times New Roman" w:hAnsi="Segoe UI" w:cs="Segoe UI"/>
          <w:color w:val="212529"/>
          <w:kern w:val="36"/>
          <w:sz w:val="48"/>
          <w:szCs w:val="48"/>
        </w:rPr>
        <w:t>The Canvas control</w:t>
      </w:r>
    </w:p>
    <w:p w:rsidR="002A5E3B" w:rsidRPr="002A5E3B" w:rsidRDefault="002A5E3B" w:rsidP="002A5E3B">
      <w:pPr>
        <w:shd w:val="clear" w:color="auto" w:fill="FFFFFF"/>
        <w:spacing w:before="288" w:after="288" w:line="240" w:lineRule="auto"/>
        <w:rPr>
          <w:rFonts w:ascii="Segoe UI" w:eastAsia="Times New Roman" w:hAnsi="Segoe UI" w:cs="Segoe UI"/>
          <w:color w:val="212529"/>
          <w:sz w:val="18"/>
          <w:szCs w:val="18"/>
        </w:rPr>
      </w:pPr>
      <w:r w:rsidRPr="002A5E3B">
        <w:rPr>
          <w:rFonts w:ascii="Segoe UI" w:eastAsia="Times New Roman" w:hAnsi="Segoe UI" w:cs="Segoe UI"/>
          <w:color w:val="212529"/>
          <w:sz w:val="18"/>
          <w:szCs w:val="18"/>
        </w:rPr>
        <w:t>The Canvas is probably the simplest Panel of them all. It doesn't really do anything by default, it just allows you to put controls in it and then position them yourself using explicit coordinates.</w:t>
      </w:r>
    </w:p>
    <w:p w:rsidR="002A5E3B" w:rsidRPr="002A5E3B" w:rsidRDefault="002A5E3B" w:rsidP="002A5E3B">
      <w:pPr>
        <w:shd w:val="clear" w:color="auto" w:fill="FFFFFF"/>
        <w:spacing w:before="288" w:after="288" w:line="240" w:lineRule="auto"/>
        <w:rPr>
          <w:rFonts w:ascii="Segoe UI" w:eastAsia="Times New Roman" w:hAnsi="Segoe UI" w:cs="Segoe UI"/>
          <w:color w:val="212529"/>
          <w:sz w:val="18"/>
          <w:szCs w:val="18"/>
        </w:rPr>
      </w:pPr>
      <w:r w:rsidRPr="002A5E3B">
        <w:rPr>
          <w:rFonts w:ascii="Segoe UI" w:eastAsia="Times New Roman" w:hAnsi="Segoe UI" w:cs="Segoe UI"/>
          <w:color w:val="212529"/>
          <w:sz w:val="18"/>
          <w:szCs w:val="18"/>
        </w:rPr>
        <w:t>If you have ever used another UI library like WinForms, this will probably make you feel right at home, but while it can be tempting to have absolute control of all the child controls, this also means that the Panel won't do anything for you once the user starts resizing your window, if you localize absolutely positioned text or if the content is scaled.</w:t>
      </w:r>
    </w:p>
    <w:p w:rsidR="002A5E3B" w:rsidRPr="002A5E3B" w:rsidRDefault="002A5E3B" w:rsidP="002A5E3B">
      <w:pPr>
        <w:spacing w:after="0" w:line="240" w:lineRule="auto"/>
        <w:rPr>
          <w:rFonts w:ascii="Consolas" w:eastAsia="Times New Roman" w:hAnsi="Consolas" w:cs="Consolas"/>
          <w:color w:val="0000FF"/>
          <w:sz w:val="16"/>
        </w:rPr>
      </w:pPr>
      <w:r w:rsidRPr="002A5E3B">
        <w:rPr>
          <w:rFonts w:ascii="Consolas" w:eastAsia="Times New Roman" w:hAnsi="Consolas" w:cs="Consolas"/>
          <w:color w:val="0000FF"/>
          <w:sz w:val="16"/>
        </w:rPr>
        <w:t xml:space="preserve">&lt;Window </w:t>
      </w:r>
      <w:r w:rsidRPr="002A5E3B">
        <w:rPr>
          <w:rFonts w:ascii="Consolas" w:eastAsia="Times New Roman" w:hAnsi="Consolas" w:cs="Consolas"/>
          <w:color w:val="FF0000"/>
          <w:sz w:val="16"/>
        </w:rPr>
        <w:t>x:Class</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"WpfTutorialSamples.Panels.Canvas"</w:t>
      </w:r>
    </w:p>
    <w:p w:rsidR="002A5E3B" w:rsidRPr="002A5E3B" w:rsidRDefault="002A5E3B" w:rsidP="002A5E3B">
      <w:pPr>
        <w:spacing w:after="0" w:line="240" w:lineRule="auto"/>
        <w:rPr>
          <w:rFonts w:ascii="Consolas" w:eastAsia="Times New Roman" w:hAnsi="Consolas" w:cs="Consolas"/>
          <w:color w:val="0000FF"/>
          <w:sz w:val="16"/>
        </w:rPr>
      </w:pP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xmlns</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"http://schemas.microsoft.com/winfx/2006/xaml/presentation"</w:t>
      </w:r>
    </w:p>
    <w:p w:rsidR="002A5E3B" w:rsidRPr="002A5E3B" w:rsidRDefault="002A5E3B" w:rsidP="002A5E3B">
      <w:pPr>
        <w:spacing w:after="0" w:line="240" w:lineRule="auto"/>
        <w:rPr>
          <w:rFonts w:ascii="Consolas" w:eastAsia="Times New Roman" w:hAnsi="Consolas" w:cs="Consolas"/>
          <w:color w:val="0000FF"/>
          <w:sz w:val="16"/>
        </w:rPr>
      </w:pP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xmlns:x</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"http://schemas.microsoft.com/winfx/2006/xaml"</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Title</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"Canvas"</w:t>
      </w: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Height</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"200"</w:t>
      </w: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Width</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"200"</w:t>
      </w:r>
      <w:r w:rsidRPr="002A5E3B">
        <w:rPr>
          <w:rFonts w:ascii="Consolas" w:eastAsia="Times New Roman" w:hAnsi="Consolas" w:cs="Consolas"/>
          <w:color w:val="0000FF"/>
          <w:sz w:val="16"/>
        </w:rPr>
        <w:t>&gt;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&lt;Canvas&gt;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&lt;Button&gt;</w:t>
      </w:r>
      <w:r w:rsidRPr="002A5E3B">
        <w:rPr>
          <w:rFonts w:ascii="Consolas" w:eastAsia="Times New Roman" w:hAnsi="Consolas" w:cs="Consolas"/>
          <w:color w:val="000000"/>
          <w:sz w:val="16"/>
          <w:szCs w:val="16"/>
          <w:shd w:val="clear" w:color="auto" w:fill="EEEEEE"/>
        </w:rPr>
        <w:t>Button 1</w:t>
      </w:r>
      <w:r w:rsidRPr="002A5E3B">
        <w:rPr>
          <w:rFonts w:ascii="Consolas" w:eastAsia="Times New Roman" w:hAnsi="Consolas" w:cs="Consolas"/>
          <w:color w:val="0000FF"/>
          <w:sz w:val="16"/>
        </w:rPr>
        <w:t>&lt;/Button&gt;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&lt;Button&gt;</w:t>
      </w:r>
      <w:r w:rsidRPr="002A5E3B">
        <w:rPr>
          <w:rFonts w:ascii="Consolas" w:eastAsia="Times New Roman" w:hAnsi="Consolas" w:cs="Consolas"/>
          <w:color w:val="000000"/>
          <w:sz w:val="16"/>
          <w:szCs w:val="16"/>
          <w:shd w:val="clear" w:color="auto" w:fill="EEEEEE"/>
        </w:rPr>
        <w:t>Button 2</w:t>
      </w:r>
      <w:r w:rsidRPr="002A5E3B">
        <w:rPr>
          <w:rFonts w:ascii="Consolas" w:eastAsia="Times New Roman" w:hAnsi="Consolas" w:cs="Consolas"/>
          <w:color w:val="0000FF"/>
          <w:sz w:val="16"/>
        </w:rPr>
        <w:t>&lt;/Button&gt;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&lt;/Canvas&gt;</w:t>
      </w:r>
    </w:p>
    <w:p w:rsidR="00946169" w:rsidRDefault="002A5E3B" w:rsidP="002A5E3B">
      <w:pPr>
        <w:rPr>
          <w:rFonts w:ascii="Consolas" w:eastAsia="Times New Roman" w:hAnsi="Consolas" w:cs="Consolas"/>
          <w:color w:val="0000FF"/>
          <w:sz w:val="16"/>
        </w:rPr>
      </w:pPr>
      <w:r w:rsidRPr="002A5E3B">
        <w:rPr>
          <w:rFonts w:ascii="Consolas" w:eastAsia="Times New Roman" w:hAnsi="Consolas" w:cs="Consolas"/>
          <w:color w:val="0000FF"/>
          <w:sz w:val="16"/>
        </w:rPr>
        <w:t>&lt;/Window&gt;</w:t>
      </w:r>
    </w:p>
    <w:p w:rsidR="002A5E3B" w:rsidRDefault="002A5E3B" w:rsidP="002A5E3B">
      <w:pPr>
        <w:rPr>
          <w:rFonts w:ascii="Consolas" w:eastAsia="Times New Roman" w:hAnsi="Consolas" w:cs="Consolas"/>
          <w:color w:val="0000FF"/>
          <w:sz w:val="16"/>
        </w:rPr>
      </w:pPr>
    </w:p>
    <w:p w:rsidR="002A5E3B" w:rsidRDefault="002A5E3B" w:rsidP="002A5E3B">
      <w:pPr>
        <w:rPr>
          <w:rFonts w:ascii="Consolas" w:eastAsia="Times New Roman" w:hAnsi="Consolas" w:cs="Consolas"/>
          <w:color w:val="0000FF"/>
          <w:sz w:val="16"/>
        </w:rPr>
      </w:pPr>
    </w:p>
    <w:p w:rsidR="002A5E3B" w:rsidRPr="002A5E3B" w:rsidRDefault="002A5E3B" w:rsidP="002A5E3B">
      <w:pPr>
        <w:spacing w:after="0" w:line="240" w:lineRule="auto"/>
        <w:rPr>
          <w:rFonts w:ascii="Consolas" w:eastAsia="Times New Roman" w:hAnsi="Consolas" w:cs="Consolas"/>
          <w:color w:val="0000FF"/>
          <w:sz w:val="16"/>
        </w:rPr>
      </w:pPr>
      <w:r w:rsidRPr="002A5E3B">
        <w:rPr>
          <w:rFonts w:ascii="Consolas" w:eastAsia="Times New Roman" w:hAnsi="Consolas" w:cs="Consolas"/>
          <w:color w:val="0000FF"/>
          <w:sz w:val="16"/>
        </w:rPr>
        <w:t xml:space="preserve">&lt;Window </w:t>
      </w:r>
      <w:r w:rsidRPr="002A5E3B">
        <w:rPr>
          <w:rFonts w:ascii="Consolas" w:eastAsia="Times New Roman" w:hAnsi="Consolas" w:cs="Consolas"/>
          <w:color w:val="FF0000"/>
          <w:sz w:val="16"/>
        </w:rPr>
        <w:t>x:Class</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"WpfTutorialSamples.Panels.Canvas"</w:t>
      </w:r>
    </w:p>
    <w:p w:rsidR="002A5E3B" w:rsidRPr="002A5E3B" w:rsidRDefault="002A5E3B" w:rsidP="002A5E3B">
      <w:pPr>
        <w:spacing w:after="0" w:line="240" w:lineRule="auto"/>
        <w:rPr>
          <w:rFonts w:ascii="Consolas" w:eastAsia="Times New Roman" w:hAnsi="Consolas" w:cs="Consolas"/>
          <w:color w:val="0000FF"/>
          <w:sz w:val="16"/>
        </w:rPr>
      </w:pP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xmlns</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"http://schemas.microsoft.com/winfx/2006/xaml/presentation"</w:t>
      </w:r>
    </w:p>
    <w:p w:rsidR="002A5E3B" w:rsidRPr="002A5E3B" w:rsidRDefault="002A5E3B" w:rsidP="002A5E3B">
      <w:pPr>
        <w:spacing w:after="0" w:line="240" w:lineRule="auto"/>
        <w:rPr>
          <w:rFonts w:ascii="Consolas" w:eastAsia="Times New Roman" w:hAnsi="Consolas" w:cs="Consolas"/>
          <w:color w:val="0000FF"/>
          <w:sz w:val="16"/>
        </w:rPr>
      </w:pP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xmlns:x</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"http://schemas.microsoft.com/winfx/2006/xaml"</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Title</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"Canvas"</w:t>
      </w: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Height</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"200"</w:t>
      </w: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Width</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"200"</w:t>
      </w:r>
      <w:r w:rsidRPr="002A5E3B">
        <w:rPr>
          <w:rFonts w:ascii="Consolas" w:eastAsia="Times New Roman" w:hAnsi="Consolas" w:cs="Consolas"/>
          <w:color w:val="0000FF"/>
          <w:sz w:val="16"/>
        </w:rPr>
        <w:t>&gt;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&lt;Canvas&gt;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 xml:space="preserve">&lt;Button </w:t>
      </w:r>
      <w:r w:rsidRPr="002A5E3B">
        <w:rPr>
          <w:rFonts w:ascii="Consolas" w:eastAsia="Times New Roman" w:hAnsi="Consolas" w:cs="Consolas"/>
          <w:color w:val="FF0000"/>
          <w:sz w:val="16"/>
        </w:rPr>
        <w:t>Canvas.Left</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"10"</w:t>
      </w:r>
      <w:r w:rsidRPr="002A5E3B">
        <w:rPr>
          <w:rFonts w:ascii="Consolas" w:eastAsia="Times New Roman" w:hAnsi="Consolas" w:cs="Consolas"/>
          <w:color w:val="0000FF"/>
          <w:sz w:val="16"/>
        </w:rPr>
        <w:t>&gt;</w:t>
      </w:r>
      <w:r w:rsidRPr="002A5E3B">
        <w:rPr>
          <w:rFonts w:ascii="Consolas" w:eastAsia="Times New Roman" w:hAnsi="Consolas" w:cs="Consolas"/>
          <w:color w:val="000000"/>
          <w:sz w:val="16"/>
          <w:szCs w:val="16"/>
          <w:shd w:val="clear" w:color="auto" w:fill="EEEEEE"/>
        </w:rPr>
        <w:t>Top left</w:t>
      </w:r>
      <w:r w:rsidRPr="002A5E3B">
        <w:rPr>
          <w:rFonts w:ascii="Consolas" w:eastAsia="Times New Roman" w:hAnsi="Consolas" w:cs="Consolas"/>
          <w:color w:val="0000FF"/>
          <w:sz w:val="16"/>
        </w:rPr>
        <w:t>&lt;/Button&gt;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 xml:space="preserve">&lt;Button </w:t>
      </w:r>
      <w:r w:rsidRPr="002A5E3B">
        <w:rPr>
          <w:rFonts w:ascii="Consolas" w:eastAsia="Times New Roman" w:hAnsi="Consolas" w:cs="Consolas"/>
          <w:color w:val="FF0000"/>
          <w:sz w:val="16"/>
        </w:rPr>
        <w:t>Canvas.Right</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"10"</w:t>
      </w:r>
      <w:r w:rsidRPr="002A5E3B">
        <w:rPr>
          <w:rFonts w:ascii="Consolas" w:eastAsia="Times New Roman" w:hAnsi="Consolas" w:cs="Consolas"/>
          <w:color w:val="0000FF"/>
          <w:sz w:val="16"/>
        </w:rPr>
        <w:t>&gt;</w:t>
      </w:r>
      <w:r w:rsidRPr="002A5E3B">
        <w:rPr>
          <w:rFonts w:ascii="Consolas" w:eastAsia="Times New Roman" w:hAnsi="Consolas" w:cs="Consolas"/>
          <w:color w:val="000000"/>
          <w:sz w:val="16"/>
          <w:szCs w:val="16"/>
          <w:shd w:val="clear" w:color="auto" w:fill="EEEEEE"/>
        </w:rPr>
        <w:t>Top right</w:t>
      </w:r>
      <w:r w:rsidRPr="002A5E3B">
        <w:rPr>
          <w:rFonts w:ascii="Consolas" w:eastAsia="Times New Roman" w:hAnsi="Consolas" w:cs="Consolas"/>
          <w:color w:val="0000FF"/>
          <w:sz w:val="16"/>
        </w:rPr>
        <w:t>&lt;/Button&gt;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 xml:space="preserve">&lt;Button </w:t>
      </w:r>
      <w:r w:rsidRPr="002A5E3B">
        <w:rPr>
          <w:rFonts w:ascii="Consolas" w:eastAsia="Times New Roman" w:hAnsi="Consolas" w:cs="Consolas"/>
          <w:color w:val="FF0000"/>
          <w:sz w:val="16"/>
        </w:rPr>
        <w:t>Canvas.Left</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"10"</w:t>
      </w: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Canvas.Bottom</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"10"</w:t>
      </w:r>
      <w:r w:rsidRPr="002A5E3B">
        <w:rPr>
          <w:rFonts w:ascii="Consolas" w:eastAsia="Times New Roman" w:hAnsi="Consolas" w:cs="Consolas"/>
          <w:color w:val="0000FF"/>
          <w:sz w:val="16"/>
        </w:rPr>
        <w:t>&gt;</w:t>
      </w:r>
      <w:r w:rsidRPr="002A5E3B">
        <w:rPr>
          <w:rFonts w:ascii="Consolas" w:eastAsia="Times New Roman" w:hAnsi="Consolas" w:cs="Consolas"/>
          <w:color w:val="000000"/>
          <w:sz w:val="16"/>
          <w:szCs w:val="16"/>
          <w:shd w:val="clear" w:color="auto" w:fill="EEEEEE"/>
        </w:rPr>
        <w:t>Bottom left</w:t>
      </w:r>
      <w:r w:rsidRPr="002A5E3B">
        <w:rPr>
          <w:rFonts w:ascii="Consolas" w:eastAsia="Times New Roman" w:hAnsi="Consolas" w:cs="Consolas"/>
          <w:color w:val="0000FF"/>
          <w:sz w:val="16"/>
        </w:rPr>
        <w:t>&lt;/Button&gt;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 xml:space="preserve">&lt;Button </w:t>
      </w:r>
      <w:r w:rsidRPr="002A5E3B">
        <w:rPr>
          <w:rFonts w:ascii="Consolas" w:eastAsia="Times New Roman" w:hAnsi="Consolas" w:cs="Consolas"/>
          <w:color w:val="FF0000"/>
          <w:sz w:val="16"/>
        </w:rPr>
        <w:t>Canvas.Right</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"10"</w:t>
      </w:r>
      <w:r w:rsidRPr="002A5E3B">
        <w:rPr>
          <w:rFonts w:ascii="Consolas" w:eastAsia="Times New Roman" w:hAnsi="Consolas" w:cs="Consolas"/>
          <w:color w:val="0000FF"/>
          <w:sz w:val="16"/>
        </w:rPr>
        <w:t xml:space="preserve"> </w:t>
      </w:r>
      <w:r w:rsidRPr="002A5E3B">
        <w:rPr>
          <w:rFonts w:ascii="Consolas" w:eastAsia="Times New Roman" w:hAnsi="Consolas" w:cs="Consolas"/>
          <w:color w:val="FF0000"/>
          <w:sz w:val="16"/>
        </w:rPr>
        <w:t>Canvas.Bottom</w:t>
      </w:r>
      <w:r w:rsidRPr="002A5E3B">
        <w:rPr>
          <w:rFonts w:ascii="Consolas" w:eastAsia="Times New Roman" w:hAnsi="Consolas" w:cs="Consolas"/>
          <w:color w:val="0000FF"/>
          <w:sz w:val="16"/>
        </w:rPr>
        <w:t>=</w:t>
      </w:r>
      <w:r w:rsidRPr="002A5E3B">
        <w:rPr>
          <w:rFonts w:ascii="Consolas" w:eastAsia="Times New Roman" w:hAnsi="Consolas" w:cs="Consolas"/>
          <w:color w:val="A31515"/>
          <w:sz w:val="16"/>
        </w:rPr>
        <w:t>"10"</w:t>
      </w:r>
      <w:r w:rsidRPr="002A5E3B">
        <w:rPr>
          <w:rFonts w:ascii="Consolas" w:eastAsia="Times New Roman" w:hAnsi="Consolas" w:cs="Consolas"/>
          <w:color w:val="0000FF"/>
          <w:sz w:val="16"/>
        </w:rPr>
        <w:t>&gt;</w:t>
      </w:r>
      <w:r w:rsidRPr="002A5E3B">
        <w:rPr>
          <w:rFonts w:ascii="Consolas" w:eastAsia="Times New Roman" w:hAnsi="Consolas" w:cs="Consolas"/>
          <w:color w:val="000000"/>
          <w:sz w:val="16"/>
          <w:szCs w:val="16"/>
          <w:shd w:val="clear" w:color="auto" w:fill="EEEEEE"/>
        </w:rPr>
        <w:t>Bottom right</w:t>
      </w:r>
      <w:r w:rsidRPr="002A5E3B">
        <w:rPr>
          <w:rFonts w:ascii="Consolas" w:eastAsia="Times New Roman" w:hAnsi="Consolas" w:cs="Consolas"/>
          <w:color w:val="0000FF"/>
          <w:sz w:val="16"/>
        </w:rPr>
        <w:t>&lt;/Button&gt;</w:t>
      </w:r>
    </w:p>
    <w:p w:rsidR="002A5E3B" w:rsidRPr="002A5E3B" w:rsidRDefault="002A5E3B" w:rsidP="002A5E3B">
      <w:pPr>
        <w:spacing w:after="0" w:line="240" w:lineRule="auto"/>
        <w:rPr>
          <w:rFonts w:ascii="Consolas" w:eastAsia="Times New Roman" w:hAnsi="Consolas" w:cs="Consolas"/>
          <w:color w:val="000000"/>
          <w:sz w:val="16"/>
          <w:szCs w:val="16"/>
          <w:shd w:val="clear" w:color="auto" w:fill="EEEEEE"/>
        </w:rPr>
      </w:pPr>
      <w:r w:rsidRPr="002A5E3B">
        <w:rPr>
          <w:rFonts w:ascii="Consolas" w:eastAsia="Times New Roman" w:hAnsi="Consolas" w:cs="Consolas"/>
          <w:color w:val="000000"/>
          <w:sz w:val="16"/>
          <w:szCs w:val="16"/>
          <w:shd w:val="clear" w:color="auto" w:fill="EEEEEE"/>
        </w:rPr>
        <w:tab/>
      </w:r>
      <w:r w:rsidRPr="002A5E3B">
        <w:rPr>
          <w:rFonts w:ascii="Consolas" w:eastAsia="Times New Roman" w:hAnsi="Consolas" w:cs="Consolas"/>
          <w:color w:val="0000FF"/>
          <w:sz w:val="16"/>
        </w:rPr>
        <w:t>&lt;/Canvas&gt;</w:t>
      </w:r>
    </w:p>
    <w:p w:rsidR="002A5E3B" w:rsidRDefault="002A5E3B" w:rsidP="002A5E3B">
      <w:pPr>
        <w:rPr>
          <w:rFonts w:ascii="Consolas" w:eastAsia="Times New Roman" w:hAnsi="Consolas" w:cs="Consolas"/>
          <w:color w:val="0000FF"/>
          <w:sz w:val="16"/>
        </w:rPr>
      </w:pPr>
      <w:r w:rsidRPr="002A5E3B">
        <w:rPr>
          <w:rFonts w:ascii="Consolas" w:eastAsia="Times New Roman" w:hAnsi="Consolas" w:cs="Consolas"/>
          <w:color w:val="0000FF"/>
          <w:sz w:val="16"/>
        </w:rPr>
        <w:t>&lt;/Window&gt;</w:t>
      </w:r>
    </w:p>
    <w:p w:rsidR="002A5E3B" w:rsidRDefault="002A5E3B" w:rsidP="002A5E3B">
      <w:pPr>
        <w:rPr>
          <w:rFonts w:ascii="Consolas" w:eastAsia="Times New Roman" w:hAnsi="Consolas" w:cs="Consolas"/>
          <w:color w:val="0000FF"/>
          <w:sz w:val="16"/>
        </w:rPr>
      </w:pPr>
    </w:p>
    <w:p w:rsidR="002A5E3B" w:rsidRDefault="002A5E3B" w:rsidP="002A5E3B">
      <w:pPr>
        <w:pStyle w:val="Heading2"/>
        <w:shd w:val="clear" w:color="auto" w:fill="FFFFFF"/>
        <w:spacing w:before="0"/>
        <w:rPr>
          <w:rFonts w:ascii="Segoe UI" w:hAnsi="Segoe UI" w:cs="Segoe UI"/>
          <w:b w:val="0"/>
          <w:bCs w:val="0"/>
          <w:color w:val="33393E"/>
        </w:rPr>
      </w:pPr>
      <w:r>
        <w:rPr>
          <w:rFonts w:ascii="Segoe UI" w:hAnsi="Segoe UI" w:cs="Segoe UI"/>
          <w:b w:val="0"/>
          <w:bCs w:val="0"/>
          <w:color w:val="33393E"/>
        </w:rPr>
        <w:t>Z-Index</w:t>
      </w:r>
    </w:p>
    <w:p w:rsidR="002A5E3B" w:rsidRDefault="002A5E3B" w:rsidP="002A5E3B">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next example, we'll use a couple of the shape related controls of WPF to illustrate another very important concept when using the Canvas: Z-Index. Normally, if two controls within a Canvas overlaps, the one defined last in the markup will take precedence and overlap the other(s). However, by using the attached ZIndex property on the Panel class, this can easily be changed.</w:t>
      </w:r>
    </w:p>
    <w:p w:rsidR="002A5E3B" w:rsidRDefault="002A5E3B" w:rsidP="002A5E3B">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First, an example where we don't use z-index at all:</w:t>
      </w:r>
    </w:p>
    <w:p w:rsidR="002A5E3B" w:rsidRDefault="003C5A45" w:rsidP="002A5E3B">
      <w:pPr>
        <w:shd w:val="clear" w:color="auto" w:fill="FFFFFF"/>
        <w:jc w:val="right"/>
        <w:rPr>
          <w:rFonts w:ascii="Segoe UI" w:hAnsi="Segoe UI" w:cs="Segoe UI"/>
          <w:color w:val="212529"/>
          <w:sz w:val="18"/>
          <w:szCs w:val="18"/>
        </w:rPr>
      </w:pPr>
      <w:hyperlink r:id="rId5" w:history="1"/>
    </w:p>
    <w:p w:rsidR="002A5E3B" w:rsidRDefault="002A5E3B" w:rsidP="002A5E3B">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"WpfTutorialSamples.Panels.CanvasZIndex"</w:t>
      </w:r>
    </w:p>
    <w:p w:rsidR="002A5E3B" w:rsidRDefault="002A5E3B" w:rsidP="002A5E3B">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2A5E3B" w:rsidRDefault="002A5E3B" w:rsidP="002A5E3B">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"CanvasZIndex"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"260"</w:t>
      </w:r>
      <w:r>
        <w:rPr>
          <w:rStyle w:val="hljs-tag"/>
          <w:rFonts w:ascii="Consolas" w:hAnsi="Consolas" w:cs="Consolas"/>
          <w:shd w:val="clear" w:color="auto" w:fill="FFFFFF"/>
        </w:rPr>
        <w:t>&gt;</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Canvas</w:t>
      </w:r>
      <w:r>
        <w:rPr>
          <w:rStyle w:val="hljs-tag"/>
          <w:rFonts w:ascii="Consolas" w:hAnsi="Consolas" w:cs="Consolas"/>
          <w:shd w:val="clear" w:color="auto" w:fill="FFFFFF"/>
        </w:rPr>
        <w:t>&gt;</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Ellipse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"Gainsboro"</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Canvas.Left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Canvas.Top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/&gt;</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Rectangle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Canvas.Left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Canvas.Top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/&gt;</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Rectangle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"LightCoral"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Canvas.Left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Canvas.Top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/&gt;</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Rectangle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"LightCyan"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Canvas.Left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Canvas.Top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/&gt;</w:t>
      </w:r>
    </w:p>
    <w:p w:rsidR="002A5E3B" w:rsidRDefault="002A5E3B" w:rsidP="002A5E3B">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Canvas</w:t>
      </w:r>
      <w:r>
        <w:rPr>
          <w:rStyle w:val="hljs-tag"/>
          <w:rFonts w:ascii="Consolas" w:hAnsi="Consolas" w:cs="Consolas"/>
          <w:shd w:val="clear" w:color="auto" w:fill="FFFFFF"/>
        </w:rPr>
        <w:t>&gt;</w:t>
      </w:r>
    </w:p>
    <w:p w:rsidR="002A5E3B" w:rsidRDefault="002A5E3B" w:rsidP="002A5E3B">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B06369" w:rsidRDefault="00B06369" w:rsidP="00B06369">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WrapPanel control</w:t>
      </w:r>
    </w:p>
    <w:p w:rsidR="00B06369" w:rsidRDefault="00B06369" w:rsidP="00B0636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t>
      </w:r>
      <w:r>
        <w:rPr>
          <w:rFonts w:ascii="Segoe UI" w:hAnsi="Segoe UI" w:cs="Segoe UI"/>
          <w:b/>
          <w:bCs/>
          <w:color w:val="212529"/>
          <w:sz w:val="18"/>
          <w:szCs w:val="18"/>
        </w:rPr>
        <w:t>WrapPanel</w:t>
      </w:r>
      <w:r>
        <w:rPr>
          <w:rFonts w:ascii="Segoe UI" w:hAnsi="Segoe UI" w:cs="Segoe UI"/>
          <w:color w:val="212529"/>
          <w:sz w:val="18"/>
          <w:szCs w:val="18"/>
        </w:rPr>
        <w:t> will position each of its child controls next to the other, horizontally (default) or vertically, until there is no more room, where it will wrap to the next line and then continue. Use it when you want a vertical or horizontal list controls that automatically wraps when there's no more room.</w:t>
      </w:r>
    </w:p>
    <w:p w:rsidR="00B06369" w:rsidRDefault="00B06369" w:rsidP="00B0636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When the WrapPanel uses the Horizontal orientation, the child controls will be given the same height, based on the tallest item. When the WrapPanel is the Vertical orientation, the child controls will be given the same width, based on the widest item.</w:t>
      </w:r>
    </w:p>
    <w:p w:rsidR="008C08DC" w:rsidRPr="008C08DC" w:rsidRDefault="008C08DC" w:rsidP="008C08DC">
      <w:pPr>
        <w:spacing w:after="0" w:line="240" w:lineRule="auto"/>
        <w:rPr>
          <w:rFonts w:ascii="Consolas" w:eastAsia="Times New Roman" w:hAnsi="Consolas" w:cs="Consolas"/>
          <w:color w:val="0000FF"/>
          <w:sz w:val="16"/>
        </w:rPr>
      </w:pPr>
      <w:r w:rsidRPr="008C08DC">
        <w:rPr>
          <w:rFonts w:ascii="Consolas" w:eastAsia="Times New Roman" w:hAnsi="Consolas" w:cs="Consolas"/>
          <w:color w:val="0000FF"/>
          <w:sz w:val="16"/>
        </w:rPr>
        <w:t xml:space="preserve">&lt;Window </w:t>
      </w:r>
      <w:r w:rsidRPr="008C08DC">
        <w:rPr>
          <w:rFonts w:ascii="Consolas" w:eastAsia="Times New Roman" w:hAnsi="Consolas" w:cs="Consolas"/>
          <w:color w:val="FF0000"/>
          <w:sz w:val="16"/>
        </w:rPr>
        <w:t>x:Class</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"WpfTutorialSamples.Panels.WrapPanel"</w:t>
      </w:r>
    </w:p>
    <w:p w:rsidR="008C08DC" w:rsidRPr="008C08DC" w:rsidRDefault="008C08DC" w:rsidP="008C08DC">
      <w:pPr>
        <w:spacing w:after="0" w:line="240" w:lineRule="auto"/>
        <w:rPr>
          <w:rFonts w:ascii="Consolas" w:eastAsia="Times New Roman" w:hAnsi="Consolas" w:cs="Consolas"/>
          <w:color w:val="0000FF"/>
          <w:sz w:val="16"/>
        </w:rPr>
      </w:pPr>
      <w:r w:rsidRPr="008C08DC">
        <w:rPr>
          <w:rFonts w:ascii="Consolas" w:eastAsia="Times New Roman" w:hAnsi="Consolas" w:cs="Consolas"/>
          <w:color w:val="0000FF"/>
          <w:sz w:val="16"/>
        </w:rPr>
        <w:t xml:space="preserve">        </w:t>
      </w:r>
      <w:r w:rsidRPr="008C08DC">
        <w:rPr>
          <w:rFonts w:ascii="Consolas" w:eastAsia="Times New Roman" w:hAnsi="Consolas" w:cs="Consolas"/>
          <w:color w:val="FF0000"/>
          <w:sz w:val="16"/>
        </w:rPr>
        <w:t>xmlns</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"http://schemas.microsoft.com/winfx/2006/xaml/presentation"</w:t>
      </w:r>
    </w:p>
    <w:p w:rsidR="008C08DC" w:rsidRPr="008C08DC" w:rsidRDefault="008C08DC" w:rsidP="008C08DC">
      <w:pPr>
        <w:spacing w:after="0" w:line="240" w:lineRule="auto"/>
        <w:rPr>
          <w:rFonts w:ascii="Consolas" w:eastAsia="Times New Roman" w:hAnsi="Consolas" w:cs="Consolas"/>
          <w:color w:val="0000FF"/>
          <w:sz w:val="16"/>
        </w:rPr>
      </w:pPr>
      <w:r w:rsidRPr="008C08DC">
        <w:rPr>
          <w:rFonts w:ascii="Consolas" w:eastAsia="Times New Roman" w:hAnsi="Consolas" w:cs="Consolas"/>
          <w:color w:val="0000FF"/>
          <w:sz w:val="16"/>
        </w:rPr>
        <w:t xml:space="preserve">        </w:t>
      </w:r>
      <w:r w:rsidRPr="008C08DC">
        <w:rPr>
          <w:rFonts w:ascii="Consolas" w:eastAsia="Times New Roman" w:hAnsi="Consolas" w:cs="Consolas"/>
          <w:color w:val="FF0000"/>
          <w:sz w:val="16"/>
        </w:rPr>
        <w:t>xmlns:x</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"http://schemas.microsoft.com/winfx/2006/xaml"</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FF"/>
          <w:sz w:val="16"/>
        </w:rPr>
        <w:t xml:space="preserve">        </w:t>
      </w:r>
      <w:r w:rsidRPr="008C08DC">
        <w:rPr>
          <w:rFonts w:ascii="Consolas" w:eastAsia="Times New Roman" w:hAnsi="Consolas" w:cs="Consolas"/>
          <w:color w:val="FF0000"/>
          <w:sz w:val="16"/>
        </w:rPr>
        <w:t>Title</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"WrapPanel"</w:t>
      </w:r>
      <w:r w:rsidRPr="008C08DC">
        <w:rPr>
          <w:rFonts w:ascii="Consolas" w:eastAsia="Times New Roman" w:hAnsi="Consolas" w:cs="Consolas"/>
          <w:color w:val="0000FF"/>
          <w:sz w:val="16"/>
        </w:rPr>
        <w:t xml:space="preserve"> </w:t>
      </w:r>
      <w:r w:rsidRPr="008C08DC">
        <w:rPr>
          <w:rFonts w:ascii="Consolas" w:eastAsia="Times New Roman" w:hAnsi="Consolas" w:cs="Consolas"/>
          <w:color w:val="FF0000"/>
          <w:sz w:val="16"/>
        </w:rPr>
        <w:t>Height</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"300"</w:t>
      </w:r>
      <w:r w:rsidRPr="008C08DC">
        <w:rPr>
          <w:rFonts w:ascii="Consolas" w:eastAsia="Times New Roman" w:hAnsi="Consolas" w:cs="Consolas"/>
          <w:color w:val="0000FF"/>
          <w:sz w:val="16"/>
        </w:rPr>
        <w:t xml:space="preserve"> </w:t>
      </w:r>
      <w:r w:rsidRPr="008C08DC">
        <w:rPr>
          <w:rFonts w:ascii="Consolas" w:eastAsia="Times New Roman" w:hAnsi="Consolas" w:cs="Consolas"/>
          <w:color w:val="FF0000"/>
          <w:sz w:val="16"/>
        </w:rPr>
        <w:t>Width</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"300"</w:t>
      </w:r>
      <w:r w:rsidRPr="008C08DC">
        <w:rPr>
          <w:rFonts w:ascii="Consolas" w:eastAsia="Times New Roman" w:hAnsi="Consolas" w:cs="Consolas"/>
          <w:color w:val="0000FF"/>
          <w:sz w:val="16"/>
        </w:rPr>
        <w:t>&gt;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&lt;WrapPanel&gt;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&lt;Button&gt;</w:t>
      </w:r>
      <w:r w:rsidRPr="008C08DC">
        <w:rPr>
          <w:rFonts w:ascii="Consolas" w:eastAsia="Times New Roman" w:hAnsi="Consolas" w:cs="Consolas"/>
          <w:color w:val="000000"/>
          <w:sz w:val="16"/>
          <w:szCs w:val="16"/>
          <w:shd w:val="clear" w:color="auto" w:fill="EEEEEE"/>
        </w:rPr>
        <w:t>Test button 1</w:t>
      </w:r>
      <w:r w:rsidRPr="008C08DC">
        <w:rPr>
          <w:rFonts w:ascii="Consolas" w:eastAsia="Times New Roman" w:hAnsi="Consolas" w:cs="Consolas"/>
          <w:color w:val="0000FF"/>
          <w:sz w:val="16"/>
        </w:rPr>
        <w:t>&lt;/Button&gt;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&lt;Button&gt;</w:t>
      </w:r>
      <w:r w:rsidRPr="008C08DC">
        <w:rPr>
          <w:rFonts w:ascii="Consolas" w:eastAsia="Times New Roman" w:hAnsi="Consolas" w:cs="Consolas"/>
          <w:color w:val="000000"/>
          <w:sz w:val="16"/>
          <w:szCs w:val="16"/>
          <w:shd w:val="clear" w:color="auto" w:fill="EEEEEE"/>
        </w:rPr>
        <w:t>Test button 2</w:t>
      </w:r>
      <w:r w:rsidRPr="008C08DC">
        <w:rPr>
          <w:rFonts w:ascii="Consolas" w:eastAsia="Times New Roman" w:hAnsi="Consolas" w:cs="Consolas"/>
          <w:color w:val="0000FF"/>
          <w:sz w:val="16"/>
        </w:rPr>
        <w:t>&lt;/Button&gt;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&lt;Button&gt;</w:t>
      </w:r>
      <w:r w:rsidRPr="008C08DC">
        <w:rPr>
          <w:rFonts w:ascii="Consolas" w:eastAsia="Times New Roman" w:hAnsi="Consolas" w:cs="Consolas"/>
          <w:color w:val="000000"/>
          <w:sz w:val="16"/>
          <w:szCs w:val="16"/>
          <w:shd w:val="clear" w:color="auto" w:fill="EEEEEE"/>
        </w:rPr>
        <w:t>Test button 3</w:t>
      </w:r>
      <w:r w:rsidRPr="008C08DC">
        <w:rPr>
          <w:rFonts w:ascii="Consolas" w:eastAsia="Times New Roman" w:hAnsi="Consolas" w:cs="Consolas"/>
          <w:color w:val="0000FF"/>
          <w:sz w:val="16"/>
        </w:rPr>
        <w:t>&lt;/Button&gt;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 xml:space="preserve">&lt;Button </w:t>
      </w:r>
      <w:r w:rsidRPr="008C08DC">
        <w:rPr>
          <w:rFonts w:ascii="Consolas" w:eastAsia="Times New Roman" w:hAnsi="Consolas" w:cs="Consolas"/>
          <w:color w:val="FF0000"/>
          <w:sz w:val="16"/>
        </w:rPr>
        <w:t>Height</w:t>
      </w:r>
      <w:r w:rsidRPr="008C08DC">
        <w:rPr>
          <w:rFonts w:ascii="Consolas" w:eastAsia="Times New Roman" w:hAnsi="Consolas" w:cs="Consolas"/>
          <w:color w:val="0000FF"/>
          <w:sz w:val="16"/>
        </w:rPr>
        <w:t>=</w:t>
      </w:r>
      <w:r w:rsidRPr="008C08DC">
        <w:rPr>
          <w:rFonts w:ascii="Consolas" w:eastAsia="Times New Roman" w:hAnsi="Consolas" w:cs="Consolas"/>
          <w:color w:val="A31515"/>
          <w:sz w:val="16"/>
        </w:rPr>
        <w:t>"40"</w:t>
      </w:r>
      <w:r w:rsidRPr="008C08DC">
        <w:rPr>
          <w:rFonts w:ascii="Consolas" w:eastAsia="Times New Roman" w:hAnsi="Consolas" w:cs="Consolas"/>
          <w:color w:val="0000FF"/>
          <w:sz w:val="16"/>
        </w:rPr>
        <w:t>&gt;</w:t>
      </w:r>
      <w:r w:rsidRPr="008C08DC">
        <w:rPr>
          <w:rFonts w:ascii="Consolas" w:eastAsia="Times New Roman" w:hAnsi="Consolas" w:cs="Consolas"/>
          <w:color w:val="000000"/>
          <w:sz w:val="16"/>
          <w:szCs w:val="16"/>
          <w:shd w:val="clear" w:color="auto" w:fill="EEEEEE"/>
        </w:rPr>
        <w:t>Test button 4</w:t>
      </w:r>
      <w:r w:rsidRPr="008C08DC">
        <w:rPr>
          <w:rFonts w:ascii="Consolas" w:eastAsia="Times New Roman" w:hAnsi="Consolas" w:cs="Consolas"/>
          <w:color w:val="0000FF"/>
          <w:sz w:val="16"/>
        </w:rPr>
        <w:t>&lt;/Button&gt;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&lt;Button&gt;</w:t>
      </w:r>
      <w:r w:rsidRPr="008C08DC">
        <w:rPr>
          <w:rFonts w:ascii="Consolas" w:eastAsia="Times New Roman" w:hAnsi="Consolas" w:cs="Consolas"/>
          <w:color w:val="000000"/>
          <w:sz w:val="16"/>
          <w:szCs w:val="16"/>
          <w:shd w:val="clear" w:color="auto" w:fill="EEEEEE"/>
        </w:rPr>
        <w:t>Test button 5</w:t>
      </w:r>
      <w:r w:rsidRPr="008C08DC">
        <w:rPr>
          <w:rFonts w:ascii="Consolas" w:eastAsia="Times New Roman" w:hAnsi="Consolas" w:cs="Consolas"/>
          <w:color w:val="0000FF"/>
          <w:sz w:val="16"/>
        </w:rPr>
        <w:t>&lt;/Button&gt;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&lt;Button&gt;</w:t>
      </w:r>
      <w:r w:rsidRPr="008C08DC">
        <w:rPr>
          <w:rFonts w:ascii="Consolas" w:eastAsia="Times New Roman" w:hAnsi="Consolas" w:cs="Consolas"/>
          <w:color w:val="000000"/>
          <w:sz w:val="16"/>
          <w:szCs w:val="16"/>
          <w:shd w:val="clear" w:color="auto" w:fill="EEEEEE"/>
        </w:rPr>
        <w:t>Test button 6</w:t>
      </w:r>
      <w:r w:rsidRPr="008C08DC">
        <w:rPr>
          <w:rFonts w:ascii="Consolas" w:eastAsia="Times New Roman" w:hAnsi="Consolas" w:cs="Consolas"/>
          <w:color w:val="0000FF"/>
          <w:sz w:val="16"/>
        </w:rPr>
        <w:t>&lt;/Button&gt;</w:t>
      </w:r>
    </w:p>
    <w:p w:rsidR="008C08DC" w:rsidRPr="008C08DC" w:rsidRDefault="008C08DC" w:rsidP="008C08DC">
      <w:pPr>
        <w:spacing w:after="0" w:line="240" w:lineRule="auto"/>
        <w:rPr>
          <w:rFonts w:ascii="Consolas" w:eastAsia="Times New Roman" w:hAnsi="Consolas" w:cs="Consolas"/>
          <w:color w:val="000000"/>
          <w:sz w:val="16"/>
          <w:szCs w:val="16"/>
          <w:shd w:val="clear" w:color="auto" w:fill="EEEEEE"/>
        </w:rPr>
      </w:pPr>
      <w:r w:rsidRPr="008C08DC">
        <w:rPr>
          <w:rFonts w:ascii="Consolas" w:eastAsia="Times New Roman" w:hAnsi="Consolas" w:cs="Consolas"/>
          <w:color w:val="000000"/>
          <w:sz w:val="16"/>
          <w:szCs w:val="16"/>
          <w:shd w:val="clear" w:color="auto" w:fill="EEEEEE"/>
        </w:rPr>
        <w:tab/>
      </w:r>
      <w:r w:rsidRPr="008C08DC">
        <w:rPr>
          <w:rFonts w:ascii="Consolas" w:eastAsia="Times New Roman" w:hAnsi="Consolas" w:cs="Consolas"/>
          <w:color w:val="0000FF"/>
          <w:sz w:val="16"/>
        </w:rPr>
        <w:t>&lt;/WrapPanel&gt;</w:t>
      </w:r>
    </w:p>
    <w:p w:rsidR="002A5E3B" w:rsidRDefault="008C08DC" w:rsidP="008C08DC">
      <w:pPr>
        <w:rPr>
          <w:rFonts w:ascii="Consolas" w:eastAsia="Times New Roman" w:hAnsi="Consolas" w:cs="Consolas"/>
          <w:color w:val="0000FF"/>
          <w:sz w:val="16"/>
        </w:rPr>
      </w:pPr>
      <w:r w:rsidRPr="008C08DC">
        <w:rPr>
          <w:rFonts w:ascii="Consolas" w:eastAsia="Times New Roman" w:hAnsi="Consolas" w:cs="Consolas"/>
          <w:color w:val="0000FF"/>
          <w:sz w:val="16"/>
        </w:rPr>
        <w:t>&lt;/Window&gt;</w:t>
      </w:r>
    </w:p>
    <w:p w:rsidR="001369BA" w:rsidRDefault="001369BA" w:rsidP="008C08DC">
      <w:pPr>
        <w:rPr>
          <w:rFonts w:ascii="Consolas" w:eastAsia="Times New Roman" w:hAnsi="Consolas" w:cs="Consolas"/>
          <w:color w:val="0000FF"/>
          <w:sz w:val="16"/>
        </w:rPr>
      </w:pPr>
    </w:p>
    <w:p w:rsidR="001369BA" w:rsidRPr="001369BA" w:rsidRDefault="001369BA" w:rsidP="001369BA">
      <w:pPr>
        <w:spacing w:after="0" w:line="240" w:lineRule="auto"/>
        <w:rPr>
          <w:rFonts w:ascii="Consolas" w:eastAsia="Times New Roman" w:hAnsi="Consolas" w:cs="Consolas"/>
          <w:color w:val="0000FF"/>
          <w:sz w:val="16"/>
        </w:rPr>
      </w:pPr>
      <w:r w:rsidRPr="001369BA">
        <w:rPr>
          <w:rFonts w:ascii="Consolas" w:eastAsia="Times New Roman" w:hAnsi="Consolas" w:cs="Consolas"/>
          <w:color w:val="0000FF"/>
          <w:sz w:val="16"/>
        </w:rPr>
        <w:t xml:space="preserve">&lt;Window </w:t>
      </w:r>
      <w:r w:rsidRPr="001369BA">
        <w:rPr>
          <w:rFonts w:ascii="Consolas" w:eastAsia="Times New Roman" w:hAnsi="Consolas" w:cs="Consolas"/>
          <w:color w:val="FF0000"/>
          <w:sz w:val="16"/>
        </w:rPr>
        <w:t>x:Class</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"WpfTutorialSamples.Panels.WrapPanel"</w:t>
      </w:r>
    </w:p>
    <w:p w:rsidR="001369BA" w:rsidRPr="001369BA" w:rsidRDefault="001369BA" w:rsidP="001369BA">
      <w:pPr>
        <w:spacing w:after="0" w:line="240" w:lineRule="auto"/>
        <w:rPr>
          <w:rFonts w:ascii="Consolas" w:eastAsia="Times New Roman" w:hAnsi="Consolas" w:cs="Consolas"/>
          <w:color w:val="0000FF"/>
          <w:sz w:val="16"/>
        </w:rPr>
      </w:pPr>
      <w:r w:rsidRPr="001369BA">
        <w:rPr>
          <w:rFonts w:ascii="Consolas" w:eastAsia="Times New Roman" w:hAnsi="Consolas" w:cs="Consolas"/>
          <w:color w:val="0000FF"/>
          <w:sz w:val="16"/>
        </w:rPr>
        <w:t xml:space="preserve">        </w:t>
      </w:r>
      <w:r w:rsidRPr="001369BA">
        <w:rPr>
          <w:rFonts w:ascii="Consolas" w:eastAsia="Times New Roman" w:hAnsi="Consolas" w:cs="Consolas"/>
          <w:color w:val="FF0000"/>
          <w:sz w:val="16"/>
        </w:rPr>
        <w:t>xmlns</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"http://schemas.microsoft.com/winfx/2006/xaml/presentation"</w:t>
      </w:r>
    </w:p>
    <w:p w:rsidR="001369BA" w:rsidRPr="001369BA" w:rsidRDefault="001369BA" w:rsidP="001369BA">
      <w:pPr>
        <w:spacing w:after="0" w:line="240" w:lineRule="auto"/>
        <w:rPr>
          <w:rFonts w:ascii="Consolas" w:eastAsia="Times New Roman" w:hAnsi="Consolas" w:cs="Consolas"/>
          <w:color w:val="0000FF"/>
          <w:sz w:val="16"/>
        </w:rPr>
      </w:pPr>
      <w:r w:rsidRPr="001369BA">
        <w:rPr>
          <w:rFonts w:ascii="Consolas" w:eastAsia="Times New Roman" w:hAnsi="Consolas" w:cs="Consolas"/>
          <w:color w:val="0000FF"/>
          <w:sz w:val="16"/>
        </w:rPr>
        <w:t xml:space="preserve">        </w:t>
      </w:r>
      <w:r w:rsidRPr="001369BA">
        <w:rPr>
          <w:rFonts w:ascii="Consolas" w:eastAsia="Times New Roman" w:hAnsi="Consolas" w:cs="Consolas"/>
          <w:color w:val="FF0000"/>
          <w:sz w:val="16"/>
        </w:rPr>
        <w:t>xmlns:x</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"http://schemas.microsoft.com/winfx/2006/xaml"</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FF"/>
          <w:sz w:val="16"/>
        </w:rPr>
        <w:t xml:space="preserve">        </w:t>
      </w:r>
      <w:r w:rsidRPr="001369BA">
        <w:rPr>
          <w:rFonts w:ascii="Consolas" w:eastAsia="Times New Roman" w:hAnsi="Consolas" w:cs="Consolas"/>
          <w:color w:val="FF0000"/>
          <w:sz w:val="16"/>
        </w:rPr>
        <w:t>Title</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"WrapPanel"</w:t>
      </w:r>
      <w:r w:rsidRPr="001369BA">
        <w:rPr>
          <w:rFonts w:ascii="Consolas" w:eastAsia="Times New Roman" w:hAnsi="Consolas" w:cs="Consolas"/>
          <w:color w:val="0000FF"/>
          <w:sz w:val="16"/>
        </w:rPr>
        <w:t xml:space="preserve"> </w:t>
      </w:r>
      <w:r w:rsidRPr="001369BA">
        <w:rPr>
          <w:rFonts w:ascii="Consolas" w:eastAsia="Times New Roman" w:hAnsi="Consolas" w:cs="Consolas"/>
          <w:color w:val="FF0000"/>
          <w:sz w:val="16"/>
        </w:rPr>
        <w:t>Height</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"120"</w:t>
      </w:r>
      <w:r w:rsidRPr="001369BA">
        <w:rPr>
          <w:rFonts w:ascii="Consolas" w:eastAsia="Times New Roman" w:hAnsi="Consolas" w:cs="Consolas"/>
          <w:color w:val="0000FF"/>
          <w:sz w:val="16"/>
        </w:rPr>
        <w:t xml:space="preserve"> </w:t>
      </w:r>
      <w:r w:rsidRPr="001369BA">
        <w:rPr>
          <w:rFonts w:ascii="Consolas" w:eastAsia="Times New Roman" w:hAnsi="Consolas" w:cs="Consolas"/>
          <w:color w:val="FF0000"/>
          <w:sz w:val="16"/>
        </w:rPr>
        <w:t>Width</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"300"</w:t>
      </w:r>
      <w:r w:rsidRPr="001369BA">
        <w:rPr>
          <w:rFonts w:ascii="Consolas" w:eastAsia="Times New Roman" w:hAnsi="Consolas" w:cs="Consolas"/>
          <w:color w:val="0000FF"/>
          <w:sz w:val="16"/>
        </w:rPr>
        <w:t>&gt;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 xml:space="preserve">&lt;WrapPanel </w:t>
      </w:r>
      <w:r w:rsidRPr="001369BA">
        <w:rPr>
          <w:rFonts w:ascii="Consolas" w:eastAsia="Times New Roman" w:hAnsi="Consolas" w:cs="Consolas"/>
          <w:color w:val="FF0000"/>
          <w:sz w:val="16"/>
        </w:rPr>
        <w:t>Orientation</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"Vertical"</w:t>
      </w:r>
      <w:r w:rsidRPr="001369BA">
        <w:rPr>
          <w:rFonts w:ascii="Consolas" w:eastAsia="Times New Roman" w:hAnsi="Consolas" w:cs="Consolas"/>
          <w:color w:val="0000FF"/>
          <w:sz w:val="16"/>
        </w:rPr>
        <w:t>&gt;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&lt;Button&gt;</w:t>
      </w:r>
      <w:r w:rsidRPr="001369BA">
        <w:rPr>
          <w:rFonts w:ascii="Consolas" w:eastAsia="Times New Roman" w:hAnsi="Consolas" w:cs="Consolas"/>
          <w:color w:val="000000"/>
          <w:sz w:val="16"/>
          <w:szCs w:val="16"/>
          <w:shd w:val="clear" w:color="auto" w:fill="EEEEEE"/>
        </w:rPr>
        <w:t>Test button 1</w:t>
      </w:r>
      <w:r w:rsidRPr="001369BA">
        <w:rPr>
          <w:rFonts w:ascii="Consolas" w:eastAsia="Times New Roman" w:hAnsi="Consolas" w:cs="Consolas"/>
          <w:color w:val="0000FF"/>
          <w:sz w:val="16"/>
        </w:rPr>
        <w:t>&lt;/Button&gt;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&lt;Button&gt;</w:t>
      </w:r>
      <w:r w:rsidRPr="001369BA">
        <w:rPr>
          <w:rFonts w:ascii="Consolas" w:eastAsia="Times New Roman" w:hAnsi="Consolas" w:cs="Consolas"/>
          <w:color w:val="000000"/>
          <w:sz w:val="16"/>
          <w:szCs w:val="16"/>
          <w:shd w:val="clear" w:color="auto" w:fill="EEEEEE"/>
        </w:rPr>
        <w:t>Test button 2</w:t>
      </w:r>
      <w:r w:rsidRPr="001369BA">
        <w:rPr>
          <w:rFonts w:ascii="Consolas" w:eastAsia="Times New Roman" w:hAnsi="Consolas" w:cs="Consolas"/>
          <w:color w:val="0000FF"/>
          <w:sz w:val="16"/>
        </w:rPr>
        <w:t>&lt;/Button&gt;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&lt;Button&gt;</w:t>
      </w:r>
      <w:r w:rsidRPr="001369BA">
        <w:rPr>
          <w:rFonts w:ascii="Consolas" w:eastAsia="Times New Roman" w:hAnsi="Consolas" w:cs="Consolas"/>
          <w:color w:val="000000"/>
          <w:sz w:val="16"/>
          <w:szCs w:val="16"/>
          <w:shd w:val="clear" w:color="auto" w:fill="EEEEEE"/>
        </w:rPr>
        <w:t>Test button 3</w:t>
      </w:r>
      <w:r w:rsidRPr="001369BA">
        <w:rPr>
          <w:rFonts w:ascii="Consolas" w:eastAsia="Times New Roman" w:hAnsi="Consolas" w:cs="Consolas"/>
          <w:color w:val="0000FF"/>
          <w:sz w:val="16"/>
        </w:rPr>
        <w:t>&lt;/Button&gt;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 xml:space="preserve">&lt;Button </w:t>
      </w:r>
      <w:r w:rsidRPr="001369BA">
        <w:rPr>
          <w:rFonts w:ascii="Consolas" w:eastAsia="Times New Roman" w:hAnsi="Consolas" w:cs="Consolas"/>
          <w:color w:val="FF0000"/>
          <w:sz w:val="16"/>
        </w:rPr>
        <w:t>Width</w:t>
      </w:r>
      <w:r w:rsidRPr="001369BA">
        <w:rPr>
          <w:rFonts w:ascii="Consolas" w:eastAsia="Times New Roman" w:hAnsi="Consolas" w:cs="Consolas"/>
          <w:color w:val="0000FF"/>
          <w:sz w:val="16"/>
        </w:rPr>
        <w:t>=</w:t>
      </w:r>
      <w:r w:rsidRPr="001369BA">
        <w:rPr>
          <w:rFonts w:ascii="Consolas" w:eastAsia="Times New Roman" w:hAnsi="Consolas" w:cs="Consolas"/>
          <w:color w:val="A31515"/>
          <w:sz w:val="16"/>
        </w:rPr>
        <w:t>"140"</w:t>
      </w:r>
      <w:r w:rsidRPr="001369BA">
        <w:rPr>
          <w:rFonts w:ascii="Consolas" w:eastAsia="Times New Roman" w:hAnsi="Consolas" w:cs="Consolas"/>
          <w:color w:val="0000FF"/>
          <w:sz w:val="16"/>
        </w:rPr>
        <w:t>&gt;</w:t>
      </w:r>
      <w:r w:rsidRPr="001369BA">
        <w:rPr>
          <w:rFonts w:ascii="Consolas" w:eastAsia="Times New Roman" w:hAnsi="Consolas" w:cs="Consolas"/>
          <w:color w:val="000000"/>
          <w:sz w:val="16"/>
          <w:szCs w:val="16"/>
          <w:shd w:val="clear" w:color="auto" w:fill="EEEEEE"/>
        </w:rPr>
        <w:t>Test button 4</w:t>
      </w:r>
      <w:r w:rsidRPr="001369BA">
        <w:rPr>
          <w:rFonts w:ascii="Consolas" w:eastAsia="Times New Roman" w:hAnsi="Consolas" w:cs="Consolas"/>
          <w:color w:val="0000FF"/>
          <w:sz w:val="16"/>
        </w:rPr>
        <w:t>&lt;/Button&gt;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&lt;Button&gt;</w:t>
      </w:r>
      <w:r w:rsidRPr="001369BA">
        <w:rPr>
          <w:rFonts w:ascii="Consolas" w:eastAsia="Times New Roman" w:hAnsi="Consolas" w:cs="Consolas"/>
          <w:color w:val="000000"/>
          <w:sz w:val="16"/>
          <w:szCs w:val="16"/>
          <w:shd w:val="clear" w:color="auto" w:fill="EEEEEE"/>
        </w:rPr>
        <w:t>Test button 5</w:t>
      </w:r>
      <w:r w:rsidRPr="001369BA">
        <w:rPr>
          <w:rFonts w:ascii="Consolas" w:eastAsia="Times New Roman" w:hAnsi="Consolas" w:cs="Consolas"/>
          <w:color w:val="0000FF"/>
          <w:sz w:val="16"/>
        </w:rPr>
        <w:t>&lt;/Button&gt;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&lt;Button&gt;</w:t>
      </w:r>
      <w:r w:rsidRPr="001369BA">
        <w:rPr>
          <w:rFonts w:ascii="Consolas" w:eastAsia="Times New Roman" w:hAnsi="Consolas" w:cs="Consolas"/>
          <w:color w:val="000000"/>
          <w:sz w:val="16"/>
          <w:szCs w:val="16"/>
          <w:shd w:val="clear" w:color="auto" w:fill="EEEEEE"/>
        </w:rPr>
        <w:t>Test button 6</w:t>
      </w:r>
      <w:r w:rsidRPr="001369BA">
        <w:rPr>
          <w:rFonts w:ascii="Consolas" w:eastAsia="Times New Roman" w:hAnsi="Consolas" w:cs="Consolas"/>
          <w:color w:val="0000FF"/>
          <w:sz w:val="16"/>
        </w:rPr>
        <w:t>&lt;/Button&gt;</w:t>
      </w:r>
    </w:p>
    <w:p w:rsidR="001369BA" w:rsidRPr="001369BA" w:rsidRDefault="001369BA" w:rsidP="001369BA">
      <w:pPr>
        <w:spacing w:after="0" w:line="240" w:lineRule="auto"/>
        <w:rPr>
          <w:rFonts w:ascii="Consolas" w:eastAsia="Times New Roman" w:hAnsi="Consolas" w:cs="Consolas"/>
          <w:color w:val="000000"/>
          <w:sz w:val="16"/>
          <w:szCs w:val="16"/>
          <w:shd w:val="clear" w:color="auto" w:fill="EEEEEE"/>
        </w:rPr>
      </w:pPr>
      <w:r w:rsidRPr="001369BA">
        <w:rPr>
          <w:rFonts w:ascii="Consolas" w:eastAsia="Times New Roman" w:hAnsi="Consolas" w:cs="Consolas"/>
          <w:color w:val="000000"/>
          <w:sz w:val="16"/>
          <w:szCs w:val="16"/>
          <w:shd w:val="clear" w:color="auto" w:fill="EEEEEE"/>
        </w:rPr>
        <w:tab/>
      </w:r>
      <w:r w:rsidRPr="001369BA">
        <w:rPr>
          <w:rFonts w:ascii="Consolas" w:eastAsia="Times New Roman" w:hAnsi="Consolas" w:cs="Consolas"/>
          <w:color w:val="0000FF"/>
          <w:sz w:val="16"/>
        </w:rPr>
        <w:t>&lt;/WrapPanel&gt;</w:t>
      </w:r>
    </w:p>
    <w:p w:rsidR="001369BA" w:rsidRDefault="001369BA" w:rsidP="001369BA">
      <w:pPr>
        <w:rPr>
          <w:rFonts w:ascii="Consolas" w:eastAsia="Times New Roman" w:hAnsi="Consolas" w:cs="Consolas"/>
          <w:color w:val="0000FF"/>
          <w:sz w:val="16"/>
        </w:rPr>
      </w:pPr>
      <w:r w:rsidRPr="001369BA">
        <w:rPr>
          <w:rFonts w:ascii="Consolas" w:eastAsia="Times New Roman" w:hAnsi="Consolas" w:cs="Consolas"/>
          <w:color w:val="0000FF"/>
          <w:sz w:val="16"/>
        </w:rPr>
        <w:t>&lt;/Window&gt;</w:t>
      </w:r>
    </w:p>
    <w:p w:rsidR="00BC60DC" w:rsidRDefault="00BC60DC" w:rsidP="001369BA">
      <w:pPr>
        <w:rPr>
          <w:rFonts w:ascii="Consolas" w:eastAsia="Times New Roman" w:hAnsi="Consolas" w:cs="Consolas"/>
          <w:color w:val="0000FF"/>
          <w:sz w:val="16"/>
        </w:rPr>
      </w:pPr>
    </w:p>
    <w:p w:rsidR="00BC60DC" w:rsidRDefault="00BC60DC" w:rsidP="001369BA">
      <w:pPr>
        <w:rPr>
          <w:rFonts w:ascii="Consolas" w:eastAsia="Times New Roman" w:hAnsi="Consolas" w:cs="Consolas"/>
          <w:color w:val="0000FF"/>
          <w:sz w:val="16"/>
        </w:rPr>
      </w:pPr>
    </w:p>
    <w:p w:rsidR="00BC60DC" w:rsidRPr="00BC60DC" w:rsidRDefault="00BC60DC" w:rsidP="00BC60DC">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BC60DC">
        <w:rPr>
          <w:rFonts w:ascii="Segoe UI" w:eastAsia="Times New Roman" w:hAnsi="Segoe UI" w:cs="Segoe UI"/>
          <w:color w:val="212529"/>
          <w:kern w:val="36"/>
          <w:sz w:val="48"/>
          <w:szCs w:val="48"/>
        </w:rPr>
        <w:t>The StackPanel control</w:t>
      </w:r>
    </w:p>
    <w:p w:rsidR="00BC60DC" w:rsidRPr="00BC60DC" w:rsidRDefault="00BC60DC" w:rsidP="00BC60DC">
      <w:pPr>
        <w:shd w:val="clear" w:color="auto" w:fill="FFFFFF"/>
        <w:spacing w:before="288" w:after="288" w:line="240" w:lineRule="auto"/>
        <w:rPr>
          <w:rFonts w:ascii="Segoe UI" w:eastAsia="Times New Roman" w:hAnsi="Segoe UI" w:cs="Segoe UI"/>
          <w:color w:val="212529"/>
          <w:sz w:val="18"/>
          <w:szCs w:val="18"/>
        </w:rPr>
      </w:pPr>
      <w:r w:rsidRPr="00BC60DC">
        <w:rPr>
          <w:rFonts w:ascii="Segoe UI" w:eastAsia="Times New Roman" w:hAnsi="Segoe UI" w:cs="Segoe UI"/>
          <w:color w:val="212529"/>
          <w:sz w:val="18"/>
          <w:szCs w:val="18"/>
        </w:rPr>
        <w:lastRenderedPageBreak/>
        <w:t>The </w:t>
      </w:r>
      <w:r w:rsidRPr="00BC60DC">
        <w:rPr>
          <w:rFonts w:ascii="Segoe UI" w:eastAsia="Times New Roman" w:hAnsi="Segoe UI" w:cs="Segoe UI"/>
          <w:b/>
          <w:bCs/>
          <w:color w:val="212529"/>
          <w:sz w:val="18"/>
          <w:szCs w:val="18"/>
        </w:rPr>
        <w:t>StackPanel</w:t>
      </w:r>
      <w:r w:rsidRPr="00BC60DC">
        <w:rPr>
          <w:rFonts w:ascii="Segoe UI" w:eastAsia="Times New Roman" w:hAnsi="Segoe UI" w:cs="Segoe UI"/>
          <w:color w:val="212529"/>
          <w:sz w:val="18"/>
          <w:szCs w:val="18"/>
        </w:rPr>
        <w:t> is very similar to the WrapPanel, but with at least one important difference: The StackPanel doesn't wrap the content. Instead it stretches it content in one direction, allowing you to stack item after item on top of each other. Let's first try a very simple example, much like we did with the WrapPanel:</w:t>
      </w:r>
    </w:p>
    <w:p w:rsidR="00BC60DC" w:rsidRPr="00BC60DC" w:rsidRDefault="003C5A45" w:rsidP="00BC60DC">
      <w:pPr>
        <w:shd w:val="clear" w:color="auto" w:fill="FFFFFF"/>
        <w:spacing w:after="0" w:line="240" w:lineRule="auto"/>
        <w:jc w:val="right"/>
        <w:rPr>
          <w:rFonts w:ascii="Segoe UI" w:eastAsia="Times New Roman" w:hAnsi="Segoe UI" w:cs="Segoe UI"/>
          <w:color w:val="212529"/>
          <w:sz w:val="18"/>
          <w:szCs w:val="18"/>
        </w:rPr>
      </w:pPr>
      <w:hyperlink r:id="rId6" w:history="1"/>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BC60DC">
        <w:rPr>
          <w:rFonts w:ascii="Consolas" w:eastAsia="Times New Roman" w:hAnsi="Consolas" w:cs="Consolas"/>
          <w:color w:val="0000FF"/>
          <w:sz w:val="20"/>
          <w:szCs w:val="20"/>
        </w:rPr>
        <w:t xml:space="preserve">&lt;Window </w:t>
      </w:r>
      <w:r w:rsidRPr="00BC60DC">
        <w:rPr>
          <w:rFonts w:ascii="Consolas" w:eastAsia="Times New Roman" w:hAnsi="Consolas" w:cs="Consolas"/>
          <w:color w:val="FF0000"/>
          <w:sz w:val="20"/>
          <w:szCs w:val="20"/>
        </w:rPr>
        <w:t>x:Class</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"WpfTutorialSamples.Panels.StackPanel"</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xmlns</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"http://schemas.microsoft.com/winfx/2006/xaml/presentation"</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xmlns:x</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"http://schemas.microsoft.com/winfx/2006/xaml"</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Title</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"StackPanel"</w:t>
      </w: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Height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"160"</w:t>
      </w: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Width</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"300"</w:t>
      </w:r>
      <w:r w:rsidRPr="00BC60DC">
        <w:rPr>
          <w:rFonts w:ascii="Consolas" w:eastAsia="Times New Roman" w:hAnsi="Consolas" w:cs="Consolas"/>
          <w:color w:val="0000FF"/>
          <w:sz w:val="20"/>
          <w:szCs w:val="20"/>
        </w:rPr>
        <w:t>&gt;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&lt;StackPanel&gt;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&lt;Button&gt;</w:t>
      </w:r>
      <w:r w:rsidRPr="00BC60DC">
        <w:rPr>
          <w:rFonts w:ascii="Consolas" w:eastAsia="Times New Roman" w:hAnsi="Consolas" w:cs="Consolas"/>
          <w:color w:val="000000"/>
          <w:sz w:val="20"/>
        </w:rPr>
        <w:t>Button 1</w:t>
      </w:r>
      <w:r w:rsidRPr="00BC60DC">
        <w:rPr>
          <w:rFonts w:ascii="Consolas" w:eastAsia="Times New Roman" w:hAnsi="Consolas" w:cs="Consolas"/>
          <w:color w:val="0000FF"/>
          <w:sz w:val="20"/>
          <w:szCs w:val="20"/>
        </w:rPr>
        <w:t>&lt;/Button&gt;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&lt;Button&gt;</w:t>
      </w:r>
      <w:r w:rsidRPr="00BC60DC">
        <w:rPr>
          <w:rFonts w:ascii="Consolas" w:eastAsia="Times New Roman" w:hAnsi="Consolas" w:cs="Consolas"/>
          <w:color w:val="000000"/>
          <w:sz w:val="20"/>
        </w:rPr>
        <w:t>Button 2</w:t>
      </w:r>
      <w:r w:rsidRPr="00BC60DC">
        <w:rPr>
          <w:rFonts w:ascii="Consolas" w:eastAsia="Times New Roman" w:hAnsi="Consolas" w:cs="Consolas"/>
          <w:color w:val="0000FF"/>
          <w:sz w:val="20"/>
          <w:szCs w:val="20"/>
        </w:rPr>
        <w:t>&lt;/Button&gt;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&lt;Button&gt;</w:t>
      </w:r>
      <w:r w:rsidRPr="00BC60DC">
        <w:rPr>
          <w:rFonts w:ascii="Consolas" w:eastAsia="Times New Roman" w:hAnsi="Consolas" w:cs="Consolas"/>
          <w:color w:val="000000"/>
          <w:sz w:val="20"/>
        </w:rPr>
        <w:t>Button 3</w:t>
      </w:r>
      <w:r w:rsidRPr="00BC60DC">
        <w:rPr>
          <w:rFonts w:ascii="Consolas" w:eastAsia="Times New Roman" w:hAnsi="Consolas" w:cs="Consolas"/>
          <w:color w:val="0000FF"/>
          <w:sz w:val="20"/>
          <w:szCs w:val="20"/>
        </w:rPr>
        <w:t>&lt;/Button&gt;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&lt;Button&gt;</w:t>
      </w:r>
      <w:r w:rsidRPr="00BC60DC">
        <w:rPr>
          <w:rFonts w:ascii="Consolas" w:eastAsia="Times New Roman" w:hAnsi="Consolas" w:cs="Consolas"/>
          <w:color w:val="000000"/>
          <w:sz w:val="20"/>
        </w:rPr>
        <w:t>Button 4</w:t>
      </w:r>
      <w:r w:rsidRPr="00BC60DC">
        <w:rPr>
          <w:rFonts w:ascii="Consolas" w:eastAsia="Times New Roman" w:hAnsi="Consolas" w:cs="Consolas"/>
          <w:color w:val="0000FF"/>
          <w:sz w:val="20"/>
          <w:szCs w:val="20"/>
        </w:rPr>
        <w:t>&lt;/Button&gt;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&lt;Button&gt;</w:t>
      </w:r>
      <w:r w:rsidRPr="00BC60DC">
        <w:rPr>
          <w:rFonts w:ascii="Consolas" w:eastAsia="Times New Roman" w:hAnsi="Consolas" w:cs="Consolas"/>
          <w:color w:val="000000"/>
          <w:sz w:val="20"/>
        </w:rPr>
        <w:t>Button 5</w:t>
      </w:r>
      <w:r w:rsidRPr="00BC60DC">
        <w:rPr>
          <w:rFonts w:ascii="Consolas" w:eastAsia="Times New Roman" w:hAnsi="Consolas" w:cs="Consolas"/>
          <w:color w:val="0000FF"/>
          <w:sz w:val="20"/>
          <w:szCs w:val="20"/>
        </w:rPr>
        <w:t>&lt;/Button&gt;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&lt;Button&gt;</w:t>
      </w:r>
      <w:r w:rsidRPr="00BC60DC">
        <w:rPr>
          <w:rFonts w:ascii="Consolas" w:eastAsia="Times New Roman" w:hAnsi="Consolas" w:cs="Consolas"/>
          <w:color w:val="000000"/>
          <w:sz w:val="20"/>
        </w:rPr>
        <w:t>Button 6</w:t>
      </w:r>
      <w:r w:rsidRPr="00BC60DC">
        <w:rPr>
          <w:rFonts w:ascii="Consolas" w:eastAsia="Times New Roman" w:hAnsi="Consolas" w:cs="Consolas"/>
          <w:color w:val="0000FF"/>
          <w:sz w:val="20"/>
          <w:szCs w:val="20"/>
        </w:rPr>
        <w:t>&lt;/Button&gt;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&lt;/StackPanel&gt;</w:t>
      </w:r>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BC60DC">
        <w:rPr>
          <w:rFonts w:ascii="Consolas" w:eastAsia="Times New Roman" w:hAnsi="Consolas" w:cs="Consolas"/>
          <w:color w:val="0000FF"/>
          <w:sz w:val="20"/>
          <w:szCs w:val="20"/>
        </w:rPr>
        <w:t>&lt;/Window&gt;</w:t>
      </w:r>
    </w:p>
    <w:p w:rsidR="00BC60DC" w:rsidRPr="00BC60DC" w:rsidRDefault="00BC60DC" w:rsidP="00BC60DC">
      <w:pPr>
        <w:spacing w:after="0" w:line="240" w:lineRule="auto"/>
        <w:rPr>
          <w:ins w:id="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245995" cy="1521460"/>
            <wp:effectExtent l="19050" t="0" r="1905" b="0"/>
            <wp:docPr id="1" name="aelm432" descr="https://www.wpf-tutorial.com/Images/ArticleImages/1/chapters/panels/stackpanel_vertica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32" descr="https://www.wpf-tutorial.com/Images/ArticleImages/1/chapters/panels/stackpanel_vertical_simple.png"/>
                    <pic:cNvPicPr>
                      <a:picLocks noChangeAspect="1" noChangeArrowheads="1"/>
                    </pic:cNvPicPr>
                  </pic:nvPicPr>
                  <pic:blipFill>
                    <a:blip r:embed="rId7"/>
                    <a:srcRect/>
                    <a:stretch>
                      <a:fillRect/>
                    </a:stretch>
                  </pic:blipFill>
                  <pic:spPr bwMode="auto">
                    <a:xfrm>
                      <a:off x="0" y="0"/>
                      <a:ext cx="2245995" cy="1521460"/>
                    </a:xfrm>
                    <a:prstGeom prst="rect">
                      <a:avLst/>
                    </a:prstGeom>
                    <a:noFill/>
                    <a:ln w="9525">
                      <a:noFill/>
                      <a:miter lim="800000"/>
                      <a:headEnd/>
                      <a:tailEnd/>
                    </a:ln>
                  </pic:spPr>
                </pic:pic>
              </a:graphicData>
            </a:graphic>
          </wp:inline>
        </w:drawing>
      </w:r>
    </w:p>
    <w:p w:rsidR="00BC60DC" w:rsidRPr="00BC60DC" w:rsidRDefault="00BC60DC" w:rsidP="00BC60DC">
      <w:pPr>
        <w:shd w:val="clear" w:color="auto" w:fill="FFFFFF"/>
        <w:spacing w:before="288" w:after="288" w:line="240" w:lineRule="auto"/>
        <w:rPr>
          <w:ins w:id="1" w:author="Unknown"/>
          <w:rFonts w:ascii="Segoe UI" w:eastAsia="Times New Roman" w:hAnsi="Segoe UI" w:cs="Segoe UI"/>
          <w:color w:val="212529"/>
          <w:sz w:val="18"/>
          <w:szCs w:val="18"/>
        </w:rPr>
      </w:pPr>
      <w:ins w:id="2" w:author="Unknown">
        <w:r w:rsidRPr="00BC60DC">
          <w:rPr>
            <w:rFonts w:ascii="Segoe UI" w:eastAsia="Times New Roman" w:hAnsi="Segoe UI" w:cs="Segoe UI"/>
            <w:color w:val="212529"/>
            <w:sz w:val="18"/>
            <w:szCs w:val="18"/>
          </w:rPr>
          <w:t>The first thing you should notice is how the StackPanel doesn't really care whether or not there's enough room for the content. It doesn't wrap the content in any way and it doesn't automatically provide you with the ability to scroll (you can use a ScrollViewer control for that though - more on that in a later chapter).</w:t>
        </w:r>
      </w:ins>
    </w:p>
    <w:p w:rsidR="00BC60DC" w:rsidRPr="00BC60DC" w:rsidRDefault="00BC60DC" w:rsidP="00BC60DC">
      <w:pPr>
        <w:shd w:val="clear" w:color="auto" w:fill="FFFFFF"/>
        <w:spacing w:before="288" w:after="288" w:line="240" w:lineRule="auto"/>
        <w:rPr>
          <w:ins w:id="3" w:author="Unknown"/>
          <w:rFonts w:ascii="Segoe UI" w:eastAsia="Times New Roman" w:hAnsi="Segoe UI" w:cs="Segoe UI"/>
          <w:color w:val="212529"/>
          <w:sz w:val="18"/>
          <w:szCs w:val="18"/>
        </w:rPr>
      </w:pPr>
      <w:ins w:id="4" w:author="Unknown">
        <w:r w:rsidRPr="00BC60DC">
          <w:rPr>
            <w:rFonts w:ascii="Segoe UI" w:eastAsia="Times New Roman" w:hAnsi="Segoe UI" w:cs="Segoe UI"/>
            <w:color w:val="212529"/>
            <w:sz w:val="18"/>
            <w:szCs w:val="18"/>
          </w:rPr>
          <w:t>You might also notice that the default orientation of the StackPanel is Vertical, unlike the WrapPanel where the default orientation is Horizontal. But just like for the WrapPanel, this can easily be changed, using the Orientation property:</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 w:author="Unknown"/>
          <w:rFonts w:ascii="Consolas" w:eastAsia="Times New Roman" w:hAnsi="Consolas" w:cs="Consolas"/>
          <w:color w:val="212529"/>
          <w:sz w:val="16"/>
          <w:szCs w:val="16"/>
        </w:rPr>
      </w:pPr>
      <w:ins w:id="6" w:author="Unknown">
        <w:r w:rsidRPr="00BC60DC">
          <w:rPr>
            <w:rFonts w:ascii="Consolas" w:eastAsia="Times New Roman" w:hAnsi="Consolas" w:cs="Consolas"/>
            <w:color w:val="0000FF"/>
            <w:sz w:val="20"/>
            <w:szCs w:val="20"/>
          </w:rPr>
          <w:t xml:space="preserve">&lt;StackPanel </w:t>
        </w:r>
        <w:r w:rsidRPr="00BC60DC">
          <w:rPr>
            <w:rFonts w:ascii="Consolas" w:eastAsia="Times New Roman" w:hAnsi="Consolas" w:cs="Consolas"/>
            <w:color w:val="FF0000"/>
            <w:sz w:val="20"/>
            <w:szCs w:val="20"/>
          </w:rPr>
          <w:t>Orientation</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"Horizontal"</w:t>
        </w:r>
        <w:r w:rsidRPr="00BC60DC">
          <w:rPr>
            <w:rFonts w:ascii="Consolas" w:eastAsia="Times New Roman" w:hAnsi="Consolas" w:cs="Consolas"/>
            <w:color w:val="0000FF"/>
            <w:sz w:val="20"/>
            <w:szCs w:val="20"/>
          </w:rPr>
          <w:t>&gt;</w:t>
        </w:r>
      </w:ins>
    </w:p>
    <w:p w:rsidR="00BC60DC" w:rsidRPr="00BC60DC" w:rsidRDefault="00BC60DC" w:rsidP="00BC60DC">
      <w:pPr>
        <w:spacing w:after="0" w:line="240" w:lineRule="auto"/>
        <w:rPr>
          <w:ins w:id="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92120" cy="1521460"/>
            <wp:effectExtent l="19050" t="0" r="0" b="0"/>
            <wp:docPr id="2" name="aelm436" descr="https://www.wpf-tutorial.com/Images/ArticleImages/1/chapters/panels/stackpanel_horizonta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36" descr="https://www.wpf-tutorial.com/Images/ArticleImages/1/chapters/panels/stackpanel_horizontal_simple.png"/>
                    <pic:cNvPicPr>
                      <a:picLocks noChangeAspect="1" noChangeArrowheads="1"/>
                    </pic:cNvPicPr>
                  </pic:nvPicPr>
                  <pic:blipFill>
                    <a:blip r:embed="rId8"/>
                    <a:srcRect/>
                    <a:stretch>
                      <a:fillRect/>
                    </a:stretch>
                  </pic:blipFill>
                  <pic:spPr bwMode="auto">
                    <a:xfrm>
                      <a:off x="0" y="0"/>
                      <a:ext cx="2992120" cy="1521460"/>
                    </a:xfrm>
                    <a:prstGeom prst="rect">
                      <a:avLst/>
                    </a:prstGeom>
                    <a:noFill/>
                    <a:ln w="9525">
                      <a:noFill/>
                      <a:miter lim="800000"/>
                      <a:headEnd/>
                      <a:tailEnd/>
                    </a:ln>
                  </pic:spPr>
                </pic:pic>
              </a:graphicData>
            </a:graphic>
          </wp:inline>
        </w:drawing>
      </w:r>
    </w:p>
    <w:p w:rsidR="00BC60DC" w:rsidRPr="00BC60DC" w:rsidRDefault="00BC60DC" w:rsidP="00BC60DC">
      <w:pPr>
        <w:shd w:val="clear" w:color="auto" w:fill="FFFFFF"/>
        <w:spacing w:before="288" w:after="288" w:line="240" w:lineRule="auto"/>
        <w:rPr>
          <w:ins w:id="8" w:author="Unknown"/>
          <w:rFonts w:ascii="Segoe UI" w:eastAsia="Times New Roman" w:hAnsi="Segoe UI" w:cs="Segoe UI"/>
          <w:color w:val="212529"/>
          <w:sz w:val="18"/>
          <w:szCs w:val="18"/>
        </w:rPr>
      </w:pPr>
      <w:ins w:id="9" w:author="Unknown">
        <w:r w:rsidRPr="00BC60DC">
          <w:rPr>
            <w:rFonts w:ascii="Segoe UI" w:eastAsia="Times New Roman" w:hAnsi="Segoe UI" w:cs="Segoe UI"/>
            <w:color w:val="212529"/>
            <w:sz w:val="18"/>
            <w:szCs w:val="18"/>
          </w:rPr>
          <w:t xml:space="preserve">Another thing you will likely notice is that the StackPanel stretches its child control by default. On a vertically aligned StackPanel, like the one in the first example, all child controls get stretched horizontally. On a horizontally aligned StackPanel, all child controls get stretched vertically, as seen above. The StackPanel does this by setting the HorizontalAlignment or VerticalAlignment property on its child controls to Stretch, but you can easily override this if </w:t>
        </w:r>
        <w:r w:rsidRPr="00BC60DC">
          <w:rPr>
            <w:rFonts w:ascii="Segoe UI" w:eastAsia="Times New Roman" w:hAnsi="Segoe UI" w:cs="Segoe UI"/>
            <w:color w:val="212529"/>
            <w:sz w:val="18"/>
            <w:szCs w:val="18"/>
          </w:rPr>
          <w:lastRenderedPageBreak/>
          <w:t>you want to. Have a look at the next example, where we use the same markup as we did in the previous example, but this time we assign values to the VerticalAlignment property for all the child controls:</w:t>
        </w:r>
      </w:ins>
    </w:p>
    <w:p w:rsidR="00BC60DC" w:rsidRPr="00BC60DC" w:rsidRDefault="003C5A45" w:rsidP="00BC60DC">
      <w:pPr>
        <w:shd w:val="clear" w:color="auto" w:fill="FFFFFF"/>
        <w:spacing w:after="0" w:line="240" w:lineRule="auto"/>
        <w:jc w:val="right"/>
        <w:rPr>
          <w:ins w:id="10" w:author="Unknown"/>
          <w:rFonts w:ascii="Segoe UI" w:eastAsia="Times New Roman" w:hAnsi="Segoe UI" w:cs="Segoe UI"/>
          <w:color w:val="212529"/>
          <w:sz w:val="18"/>
          <w:szCs w:val="18"/>
        </w:rPr>
      </w:pPr>
      <w:ins w:id="11" w:author="Unknown">
        <w:r w:rsidRPr="00BC60DC">
          <w:rPr>
            <w:rFonts w:ascii="Segoe UI" w:eastAsia="Times New Roman" w:hAnsi="Segoe UI" w:cs="Segoe UI"/>
            <w:color w:val="212529"/>
            <w:sz w:val="18"/>
            <w:szCs w:val="18"/>
          </w:rPr>
          <w:fldChar w:fldCharType="begin"/>
        </w:r>
        <w:r w:rsidR="00BC60DC" w:rsidRPr="00BC60DC">
          <w:rPr>
            <w:rFonts w:ascii="Segoe UI" w:eastAsia="Times New Roman" w:hAnsi="Segoe UI" w:cs="Segoe UI"/>
            <w:color w:val="212529"/>
            <w:sz w:val="18"/>
            <w:szCs w:val="18"/>
          </w:rPr>
          <w:instrText xml:space="preserve"> HYPERLINK "https://www.wpf-tutorial.com/download-wpf-tutorial-pdf-with-sample-code/?utm_source=website&amp;utm_medium=link&amp;utm_content=codebox&amp;utm_campaign=wpf-tutorial" </w:instrText>
        </w:r>
        <w:r w:rsidRPr="00BC60DC">
          <w:rPr>
            <w:rFonts w:ascii="Segoe UI" w:eastAsia="Times New Roman" w:hAnsi="Segoe UI" w:cs="Segoe UI"/>
            <w:color w:val="212529"/>
            <w:sz w:val="18"/>
            <w:szCs w:val="18"/>
          </w:rPr>
          <w:fldChar w:fldCharType="end"/>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2" w:author="Unknown"/>
          <w:rFonts w:ascii="Consolas" w:eastAsia="Times New Roman" w:hAnsi="Consolas" w:cs="Consolas"/>
          <w:color w:val="0000FF"/>
          <w:sz w:val="20"/>
          <w:szCs w:val="20"/>
        </w:rPr>
      </w:pPr>
      <w:ins w:id="13" w:author="Unknown">
        <w:r w:rsidRPr="00BC60DC">
          <w:rPr>
            <w:rFonts w:ascii="Consolas" w:eastAsia="Times New Roman" w:hAnsi="Consolas" w:cs="Consolas"/>
            <w:color w:val="0000FF"/>
            <w:sz w:val="20"/>
            <w:szCs w:val="20"/>
          </w:rPr>
          <w:t xml:space="preserve">&lt;Window </w:t>
        </w:r>
        <w:r w:rsidRPr="00BC60DC">
          <w:rPr>
            <w:rFonts w:ascii="Consolas" w:eastAsia="Times New Roman" w:hAnsi="Consolas" w:cs="Consolas"/>
            <w:color w:val="FF0000"/>
            <w:sz w:val="20"/>
            <w:szCs w:val="20"/>
          </w:rPr>
          <w:t>x:Class</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"WpfTutorialSamples.Panels.StackPanel"</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4" w:author="Unknown"/>
          <w:rFonts w:ascii="Consolas" w:eastAsia="Times New Roman" w:hAnsi="Consolas" w:cs="Consolas"/>
          <w:color w:val="0000FF"/>
          <w:sz w:val="20"/>
          <w:szCs w:val="20"/>
        </w:rPr>
      </w:pPr>
      <w:ins w:id="15" w:author="Unknown">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xmlns</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"http://schemas.microsoft.com/winfx/2006/xaml/presentation"</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6" w:author="Unknown"/>
          <w:rFonts w:ascii="Consolas" w:eastAsia="Times New Roman" w:hAnsi="Consolas" w:cs="Consolas"/>
          <w:color w:val="0000FF"/>
          <w:sz w:val="20"/>
          <w:szCs w:val="20"/>
        </w:rPr>
      </w:pPr>
      <w:ins w:id="17" w:author="Unknown">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xmlns:x</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"http://schemas.microsoft.com/winfx/2006/xaml"</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8" w:author="Unknown"/>
          <w:rFonts w:ascii="Consolas" w:eastAsia="Times New Roman" w:hAnsi="Consolas" w:cs="Consolas"/>
          <w:color w:val="000000"/>
          <w:sz w:val="20"/>
        </w:rPr>
      </w:pPr>
      <w:ins w:id="19" w:author="Unknown">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Title</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"StackPanel"</w:t>
        </w: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Height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"160"</w:t>
        </w: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Width</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"300"</w:t>
        </w:r>
        <w:r w:rsidRPr="00BC60DC">
          <w:rPr>
            <w:rFonts w:ascii="Consolas" w:eastAsia="Times New Roman" w:hAnsi="Consolas" w:cs="Consolas"/>
            <w:color w:val="0000FF"/>
            <w:sz w:val="20"/>
            <w:szCs w:val="20"/>
          </w:rPr>
          <w:t>&gt;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0" w:author="Unknown"/>
          <w:rFonts w:ascii="Consolas" w:eastAsia="Times New Roman" w:hAnsi="Consolas" w:cs="Consolas"/>
          <w:color w:val="000000"/>
          <w:sz w:val="20"/>
        </w:rPr>
      </w:pPr>
      <w:ins w:id="21" w:author="Unknown">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&lt;StackPanel </w:t>
        </w:r>
        <w:r w:rsidRPr="00BC60DC">
          <w:rPr>
            <w:rFonts w:ascii="Consolas" w:eastAsia="Times New Roman" w:hAnsi="Consolas" w:cs="Consolas"/>
            <w:color w:val="FF0000"/>
            <w:sz w:val="20"/>
            <w:szCs w:val="20"/>
          </w:rPr>
          <w:t>Orientation</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"Horizontal"</w:t>
        </w:r>
        <w:r w:rsidRPr="00BC60DC">
          <w:rPr>
            <w:rFonts w:ascii="Consolas" w:eastAsia="Times New Roman" w:hAnsi="Consolas" w:cs="Consolas"/>
            <w:color w:val="0000FF"/>
            <w:sz w:val="20"/>
            <w:szCs w:val="20"/>
          </w:rPr>
          <w:t>&gt;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2" w:author="Unknown"/>
          <w:rFonts w:ascii="Consolas" w:eastAsia="Times New Roman" w:hAnsi="Consolas" w:cs="Consolas"/>
          <w:color w:val="000000"/>
          <w:sz w:val="20"/>
        </w:rPr>
      </w:pPr>
      <w:ins w:id="23"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VerticalAlignment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"Top"</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1</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4" w:author="Unknown"/>
          <w:rFonts w:ascii="Consolas" w:eastAsia="Times New Roman" w:hAnsi="Consolas" w:cs="Consolas"/>
          <w:color w:val="000000"/>
          <w:sz w:val="20"/>
        </w:rPr>
      </w:pPr>
      <w:ins w:id="25"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VerticalAlignment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"Center"</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2</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 w:author="Unknown"/>
          <w:rFonts w:ascii="Consolas" w:eastAsia="Times New Roman" w:hAnsi="Consolas" w:cs="Consolas"/>
          <w:color w:val="000000"/>
          <w:sz w:val="20"/>
        </w:rPr>
      </w:pPr>
      <w:ins w:id="27"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VerticalAlignment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"Bottom"</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3</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8" w:author="Unknown"/>
          <w:rFonts w:ascii="Consolas" w:eastAsia="Times New Roman" w:hAnsi="Consolas" w:cs="Consolas"/>
          <w:color w:val="000000"/>
          <w:sz w:val="20"/>
        </w:rPr>
      </w:pPr>
      <w:ins w:id="29"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VerticalAlignment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"Bottom"</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4</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 w:author="Unknown"/>
          <w:rFonts w:ascii="Consolas" w:eastAsia="Times New Roman" w:hAnsi="Consolas" w:cs="Consolas"/>
          <w:color w:val="000000"/>
          <w:sz w:val="20"/>
        </w:rPr>
      </w:pPr>
      <w:ins w:id="31"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VerticalAlignment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"Center"</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5</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2" w:author="Unknown"/>
          <w:rFonts w:ascii="Consolas" w:eastAsia="Times New Roman" w:hAnsi="Consolas" w:cs="Consolas"/>
          <w:color w:val="000000"/>
          <w:sz w:val="20"/>
        </w:rPr>
      </w:pPr>
      <w:ins w:id="33"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VerticalAlignment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"Top"</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6</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 w:author="Unknown"/>
          <w:rFonts w:ascii="Consolas" w:eastAsia="Times New Roman" w:hAnsi="Consolas" w:cs="Consolas"/>
          <w:color w:val="000000"/>
          <w:sz w:val="20"/>
        </w:rPr>
      </w:pPr>
      <w:ins w:id="35" w:author="Unknown">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&lt;/StackPanel&gt;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 w:author="Unknown"/>
          <w:rFonts w:ascii="Consolas" w:eastAsia="Times New Roman" w:hAnsi="Consolas" w:cs="Consolas"/>
          <w:color w:val="212529"/>
          <w:sz w:val="16"/>
          <w:szCs w:val="16"/>
        </w:rPr>
      </w:pPr>
      <w:ins w:id="37" w:author="Unknown">
        <w:r w:rsidRPr="00BC60DC">
          <w:rPr>
            <w:rFonts w:ascii="Consolas" w:eastAsia="Times New Roman" w:hAnsi="Consolas" w:cs="Consolas"/>
            <w:color w:val="0000FF"/>
            <w:sz w:val="20"/>
            <w:szCs w:val="20"/>
          </w:rPr>
          <w:t>&lt;/Window&gt;</w:t>
        </w:r>
      </w:ins>
    </w:p>
    <w:p w:rsidR="00BC60DC" w:rsidRPr="00BC60DC" w:rsidRDefault="00BC60DC" w:rsidP="00BC60DC">
      <w:pPr>
        <w:spacing w:after="0" w:line="240" w:lineRule="auto"/>
        <w:rPr>
          <w:ins w:id="38"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86735" cy="1521460"/>
            <wp:effectExtent l="19050" t="0" r="0" b="0"/>
            <wp:docPr id="3" name="aelm439" descr="https://www.wpf-tutorial.com/Images/ArticleImages/1/chapters/panels/stackpanel_children_vertical_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39" descr="https://www.wpf-tutorial.com/Images/ArticleImages/1/chapters/panels/stackpanel_children_vertical_alignment.png"/>
                    <pic:cNvPicPr>
                      <a:picLocks noChangeAspect="1" noChangeArrowheads="1"/>
                    </pic:cNvPicPr>
                  </pic:nvPicPr>
                  <pic:blipFill>
                    <a:blip r:embed="rId9"/>
                    <a:srcRect/>
                    <a:stretch>
                      <a:fillRect/>
                    </a:stretch>
                  </pic:blipFill>
                  <pic:spPr bwMode="auto">
                    <a:xfrm>
                      <a:off x="0" y="0"/>
                      <a:ext cx="3086735" cy="1521460"/>
                    </a:xfrm>
                    <a:prstGeom prst="rect">
                      <a:avLst/>
                    </a:prstGeom>
                    <a:noFill/>
                    <a:ln w="9525">
                      <a:noFill/>
                      <a:miter lim="800000"/>
                      <a:headEnd/>
                      <a:tailEnd/>
                    </a:ln>
                  </pic:spPr>
                </pic:pic>
              </a:graphicData>
            </a:graphic>
          </wp:inline>
        </w:drawing>
      </w:r>
    </w:p>
    <w:p w:rsidR="00BC60DC" w:rsidRPr="00BC60DC" w:rsidRDefault="00BC60DC" w:rsidP="00BC60DC">
      <w:pPr>
        <w:shd w:val="clear" w:color="auto" w:fill="FFFFFF"/>
        <w:spacing w:before="288" w:after="288" w:line="240" w:lineRule="auto"/>
        <w:rPr>
          <w:ins w:id="39" w:author="Unknown"/>
          <w:rFonts w:ascii="Segoe UI" w:eastAsia="Times New Roman" w:hAnsi="Segoe UI" w:cs="Segoe UI"/>
          <w:color w:val="212529"/>
          <w:sz w:val="18"/>
          <w:szCs w:val="18"/>
        </w:rPr>
      </w:pPr>
      <w:ins w:id="40" w:author="Unknown">
        <w:r w:rsidRPr="00BC60DC">
          <w:rPr>
            <w:rFonts w:ascii="Segoe UI" w:eastAsia="Times New Roman" w:hAnsi="Segoe UI" w:cs="Segoe UI"/>
            <w:color w:val="212529"/>
            <w:sz w:val="18"/>
            <w:szCs w:val="18"/>
          </w:rPr>
          <w:t>We use the Top, Center and Bottom values to place the buttons in a nice pattern, just for kicks. The same can of course be done for a vertically aligned StackPanel, where you would use the HorizontalAlignment on the child controls:</w:t>
        </w:r>
      </w:ins>
    </w:p>
    <w:p w:rsidR="00BC60DC" w:rsidRPr="00BC60DC" w:rsidRDefault="003C5A45" w:rsidP="00BC60DC">
      <w:pPr>
        <w:shd w:val="clear" w:color="auto" w:fill="FFFFFF"/>
        <w:spacing w:after="0" w:line="240" w:lineRule="auto"/>
        <w:jc w:val="right"/>
        <w:rPr>
          <w:ins w:id="41" w:author="Unknown"/>
          <w:rFonts w:ascii="Segoe UI" w:eastAsia="Times New Roman" w:hAnsi="Segoe UI" w:cs="Segoe UI"/>
          <w:color w:val="212529"/>
          <w:sz w:val="18"/>
          <w:szCs w:val="18"/>
        </w:rPr>
      </w:pPr>
      <w:ins w:id="42" w:author="Unknown">
        <w:r w:rsidRPr="00BC60DC">
          <w:rPr>
            <w:rFonts w:ascii="Segoe UI" w:eastAsia="Times New Roman" w:hAnsi="Segoe UI" w:cs="Segoe UI"/>
            <w:color w:val="212529"/>
            <w:sz w:val="18"/>
            <w:szCs w:val="18"/>
          </w:rPr>
          <w:fldChar w:fldCharType="begin"/>
        </w:r>
        <w:r w:rsidR="00BC60DC" w:rsidRPr="00BC60DC">
          <w:rPr>
            <w:rFonts w:ascii="Segoe UI" w:eastAsia="Times New Roman" w:hAnsi="Segoe UI" w:cs="Segoe UI"/>
            <w:color w:val="212529"/>
            <w:sz w:val="18"/>
            <w:szCs w:val="18"/>
          </w:rPr>
          <w:instrText xml:space="preserve"> HYPERLINK "https://www.wpf-tutorial.com/download-wpf-tutorial-pdf-with-sample-code/?utm_source=website&amp;utm_medium=link&amp;utm_content=codebox&amp;utm_campaign=wpf-tutorial" </w:instrText>
        </w:r>
        <w:r w:rsidRPr="00BC60DC">
          <w:rPr>
            <w:rFonts w:ascii="Segoe UI" w:eastAsia="Times New Roman" w:hAnsi="Segoe UI" w:cs="Segoe UI"/>
            <w:color w:val="212529"/>
            <w:sz w:val="18"/>
            <w:szCs w:val="18"/>
          </w:rPr>
          <w:fldChar w:fldCharType="end"/>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3" w:author="Unknown"/>
          <w:rFonts w:ascii="Consolas" w:eastAsia="Times New Roman" w:hAnsi="Consolas" w:cs="Consolas"/>
          <w:color w:val="0000FF"/>
          <w:sz w:val="20"/>
          <w:szCs w:val="20"/>
        </w:rPr>
      </w:pPr>
      <w:ins w:id="44" w:author="Unknown">
        <w:r w:rsidRPr="00BC60DC">
          <w:rPr>
            <w:rFonts w:ascii="Consolas" w:eastAsia="Times New Roman" w:hAnsi="Consolas" w:cs="Consolas"/>
            <w:color w:val="0000FF"/>
            <w:sz w:val="20"/>
            <w:szCs w:val="20"/>
          </w:rPr>
          <w:t xml:space="preserve">&lt;Window </w:t>
        </w:r>
        <w:r w:rsidRPr="00BC60DC">
          <w:rPr>
            <w:rFonts w:ascii="Consolas" w:eastAsia="Times New Roman" w:hAnsi="Consolas" w:cs="Consolas"/>
            <w:color w:val="FF0000"/>
            <w:sz w:val="20"/>
            <w:szCs w:val="20"/>
          </w:rPr>
          <w:t>x:Class</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"WpfTutorialSamples.Panels.StackPanel"</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5" w:author="Unknown"/>
          <w:rFonts w:ascii="Consolas" w:eastAsia="Times New Roman" w:hAnsi="Consolas" w:cs="Consolas"/>
          <w:color w:val="0000FF"/>
          <w:sz w:val="20"/>
          <w:szCs w:val="20"/>
        </w:rPr>
      </w:pPr>
      <w:ins w:id="46" w:author="Unknown">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xmlns</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"http://schemas.microsoft.com/winfx/2006/xaml/presentation"</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7" w:author="Unknown"/>
          <w:rFonts w:ascii="Consolas" w:eastAsia="Times New Roman" w:hAnsi="Consolas" w:cs="Consolas"/>
          <w:color w:val="0000FF"/>
          <w:sz w:val="20"/>
          <w:szCs w:val="20"/>
        </w:rPr>
      </w:pPr>
      <w:ins w:id="48" w:author="Unknown">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xmlns:x</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"http://schemas.microsoft.com/winfx/2006/xaml"</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49" w:author="Unknown"/>
          <w:rFonts w:ascii="Consolas" w:eastAsia="Times New Roman" w:hAnsi="Consolas" w:cs="Consolas"/>
          <w:color w:val="000000"/>
          <w:sz w:val="20"/>
        </w:rPr>
      </w:pPr>
      <w:ins w:id="50" w:author="Unknown">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Title</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"StackPanel"</w:t>
        </w: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Height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"160"</w:t>
        </w:r>
        <w:r w:rsidRPr="00BC60DC">
          <w:rPr>
            <w:rFonts w:ascii="Consolas" w:eastAsia="Times New Roman" w:hAnsi="Consolas" w:cs="Consolas"/>
            <w:color w:val="0000FF"/>
            <w:sz w:val="20"/>
            <w:szCs w:val="20"/>
          </w:rPr>
          <w:t xml:space="preserve"> </w:t>
        </w:r>
        <w:r w:rsidRPr="00BC60DC">
          <w:rPr>
            <w:rFonts w:ascii="Consolas" w:eastAsia="Times New Roman" w:hAnsi="Consolas" w:cs="Consolas"/>
            <w:color w:val="FF0000"/>
            <w:sz w:val="20"/>
            <w:szCs w:val="20"/>
          </w:rPr>
          <w:t>Width</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"300"</w:t>
        </w:r>
        <w:r w:rsidRPr="00BC60DC">
          <w:rPr>
            <w:rFonts w:ascii="Consolas" w:eastAsia="Times New Roman" w:hAnsi="Consolas" w:cs="Consolas"/>
            <w:color w:val="0000FF"/>
            <w:sz w:val="20"/>
            <w:szCs w:val="20"/>
          </w:rPr>
          <w:t>&gt;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1" w:author="Unknown"/>
          <w:rFonts w:ascii="Consolas" w:eastAsia="Times New Roman" w:hAnsi="Consolas" w:cs="Consolas"/>
          <w:color w:val="000000"/>
          <w:sz w:val="20"/>
        </w:rPr>
      </w:pPr>
      <w:ins w:id="52" w:author="Unknown">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&lt;StackPanel </w:t>
        </w:r>
        <w:r w:rsidRPr="00BC60DC">
          <w:rPr>
            <w:rFonts w:ascii="Consolas" w:eastAsia="Times New Roman" w:hAnsi="Consolas" w:cs="Consolas"/>
            <w:color w:val="FF0000"/>
            <w:sz w:val="20"/>
            <w:szCs w:val="20"/>
          </w:rPr>
          <w:t>Orientation</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"Vertical"</w:t>
        </w:r>
        <w:r w:rsidRPr="00BC60DC">
          <w:rPr>
            <w:rFonts w:ascii="Consolas" w:eastAsia="Times New Roman" w:hAnsi="Consolas" w:cs="Consolas"/>
            <w:color w:val="0000FF"/>
            <w:sz w:val="20"/>
            <w:szCs w:val="20"/>
          </w:rPr>
          <w:t>&gt;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3" w:author="Unknown"/>
          <w:rFonts w:ascii="Consolas" w:eastAsia="Times New Roman" w:hAnsi="Consolas" w:cs="Consolas"/>
          <w:color w:val="000000"/>
          <w:sz w:val="20"/>
        </w:rPr>
      </w:pPr>
      <w:ins w:id="54"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HorizontalAlignment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"Left"</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1</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5" w:author="Unknown"/>
          <w:rFonts w:ascii="Consolas" w:eastAsia="Times New Roman" w:hAnsi="Consolas" w:cs="Consolas"/>
          <w:color w:val="000000"/>
          <w:sz w:val="20"/>
        </w:rPr>
      </w:pPr>
      <w:ins w:id="56"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HorizontalAlignment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"Center"</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2</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7" w:author="Unknown"/>
          <w:rFonts w:ascii="Consolas" w:eastAsia="Times New Roman" w:hAnsi="Consolas" w:cs="Consolas"/>
          <w:color w:val="000000"/>
          <w:sz w:val="20"/>
        </w:rPr>
      </w:pPr>
      <w:ins w:id="58"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HorizontalAlignment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"Right"</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3</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59" w:author="Unknown"/>
          <w:rFonts w:ascii="Consolas" w:eastAsia="Times New Roman" w:hAnsi="Consolas" w:cs="Consolas"/>
          <w:color w:val="000000"/>
          <w:sz w:val="20"/>
        </w:rPr>
      </w:pPr>
      <w:ins w:id="60"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HorizontalAlignment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"Right"</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4</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1" w:author="Unknown"/>
          <w:rFonts w:ascii="Consolas" w:eastAsia="Times New Roman" w:hAnsi="Consolas" w:cs="Consolas"/>
          <w:color w:val="000000"/>
          <w:sz w:val="20"/>
        </w:rPr>
      </w:pPr>
      <w:ins w:id="62"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HorizontalAlignment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"Center"</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5</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3" w:author="Unknown"/>
          <w:rFonts w:ascii="Consolas" w:eastAsia="Times New Roman" w:hAnsi="Consolas" w:cs="Consolas"/>
          <w:color w:val="000000"/>
          <w:sz w:val="20"/>
        </w:rPr>
      </w:pPr>
      <w:ins w:id="64" w:author="Unknown">
        <w:r w:rsidRPr="00BC60DC">
          <w:rPr>
            <w:rFonts w:ascii="Consolas" w:eastAsia="Times New Roman" w:hAnsi="Consolas" w:cs="Consolas"/>
            <w:color w:val="000000"/>
            <w:sz w:val="20"/>
          </w:rPr>
          <w:tab/>
        </w:r>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 xml:space="preserve">&lt;Button </w:t>
        </w:r>
        <w:r w:rsidRPr="00BC60DC">
          <w:rPr>
            <w:rFonts w:ascii="Consolas" w:eastAsia="Times New Roman" w:hAnsi="Consolas" w:cs="Consolas"/>
            <w:color w:val="FF0000"/>
            <w:sz w:val="20"/>
            <w:szCs w:val="20"/>
          </w:rPr>
          <w:t>HorizontalAlignment</w:t>
        </w:r>
        <w:r w:rsidRPr="00BC60DC">
          <w:rPr>
            <w:rFonts w:ascii="Consolas" w:eastAsia="Times New Roman" w:hAnsi="Consolas" w:cs="Consolas"/>
            <w:color w:val="0000FF"/>
            <w:sz w:val="20"/>
            <w:szCs w:val="20"/>
          </w:rPr>
          <w:t>=</w:t>
        </w:r>
        <w:r w:rsidRPr="00BC60DC">
          <w:rPr>
            <w:rFonts w:ascii="Consolas" w:eastAsia="Times New Roman" w:hAnsi="Consolas" w:cs="Consolas"/>
            <w:color w:val="A31515"/>
            <w:sz w:val="20"/>
            <w:szCs w:val="20"/>
          </w:rPr>
          <w:t>"Left"</w:t>
        </w:r>
        <w:r w:rsidRPr="00BC60DC">
          <w:rPr>
            <w:rFonts w:ascii="Consolas" w:eastAsia="Times New Roman" w:hAnsi="Consolas" w:cs="Consolas"/>
            <w:color w:val="0000FF"/>
            <w:sz w:val="20"/>
            <w:szCs w:val="20"/>
          </w:rPr>
          <w:t>&gt;</w:t>
        </w:r>
        <w:r w:rsidRPr="00BC60DC">
          <w:rPr>
            <w:rFonts w:ascii="Consolas" w:eastAsia="Times New Roman" w:hAnsi="Consolas" w:cs="Consolas"/>
            <w:color w:val="000000"/>
            <w:sz w:val="20"/>
          </w:rPr>
          <w:t>Button 6</w:t>
        </w:r>
        <w:r w:rsidRPr="00BC60DC">
          <w:rPr>
            <w:rFonts w:ascii="Consolas" w:eastAsia="Times New Roman" w:hAnsi="Consolas" w:cs="Consolas"/>
            <w:color w:val="0000FF"/>
            <w:sz w:val="20"/>
            <w:szCs w:val="20"/>
          </w:rPr>
          <w:t>&lt;/Button&gt;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5" w:author="Unknown"/>
          <w:rFonts w:ascii="Consolas" w:eastAsia="Times New Roman" w:hAnsi="Consolas" w:cs="Consolas"/>
          <w:color w:val="000000"/>
          <w:sz w:val="20"/>
        </w:rPr>
      </w:pPr>
      <w:ins w:id="66" w:author="Unknown">
        <w:r w:rsidRPr="00BC60DC">
          <w:rPr>
            <w:rFonts w:ascii="Consolas" w:eastAsia="Times New Roman" w:hAnsi="Consolas" w:cs="Consolas"/>
            <w:color w:val="000000"/>
            <w:sz w:val="20"/>
          </w:rPr>
          <w:tab/>
        </w:r>
        <w:r w:rsidRPr="00BC60DC">
          <w:rPr>
            <w:rFonts w:ascii="Consolas" w:eastAsia="Times New Roman" w:hAnsi="Consolas" w:cs="Consolas"/>
            <w:color w:val="0000FF"/>
            <w:sz w:val="20"/>
            <w:szCs w:val="20"/>
          </w:rPr>
          <w:t>&lt;/StackPanel&gt;</w:t>
        </w:r>
      </w:ins>
    </w:p>
    <w:p w:rsidR="00BC60DC" w:rsidRPr="00BC60DC" w:rsidRDefault="00BC60DC" w:rsidP="00BC6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67" w:author="Unknown"/>
          <w:rFonts w:ascii="Consolas" w:eastAsia="Times New Roman" w:hAnsi="Consolas" w:cs="Consolas"/>
          <w:color w:val="212529"/>
          <w:sz w:val="16"/>
          <w:szCs w:val="16"/>
        </w:rPr>
      </w:pPr>
      <w:ins w:id="68" w:author="Unknown">
        <w:r w:rsidRPr="00BC60DC">
          <w:rPr>
            <w:rFonts w:ascii="Consolas" w:eastAsia="Times New Roman" w:hAnsi="Consolas" w:cs="Consolas"/>
            <w:color w:val="0000FF"/>
            <w:sz w:val="20"/>
            <w:szCs w:val="20"/>
          </w:rPr>
          <w:t>&lt;/Window&gt;</w:t>
        </w:r>
      </w:ins>
    </w:p>
    <w:p w:rsidR="00BC60DC" w:rsidRPr="00BC60DC" w:rsidRDefault="00BC60DC" w:rsidP="00BC60DC">
      <w:pPr>
        <w:spacing w:after="0" w:line="240" w:lineRule="auto"/>
        <w:rPr>
          <w:ins w:id="69"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60040" cy="1616710"/>
            <wp:effectExtent l="19050" t="0" r="0" b="0"/>
            <wp:docPr id="4" name="aelm442" descr="https://www.wpf-tutorial.com/Images/ArticleImages/1/chapters/panels/stackpanel_children_horizontal_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42" descr="https://www.wpf-tutorial.com/Images/ArticleImages/1/chapters/panels/stackpanel_children_horizontal_alignment.png"/>
                    <pic:cNvPicPr>
                      <a:picLocks noChangeAspect="1" noChangeArrowheads="1"/>
                    </pic:cNvPicPr>
                  </pic:nvPicPr>
                  <pic:blipFill>
                    <a:blip r:embed="rId10"/>
                    <a:srcRect/>
                    <a:stretch>
                      <a:fillRect/>
                    </a:stretch>
                  </pic:blipFill>
                  <pic:spPr bwMode="auto">
                    <a:xfrm>
                      <a:off x="0" y="0"/>
                      <a:ext cx="2860040" cy="1616710"/>
                    </a:xfrm>
                    <a:prstGeom prst="rect">
                      <a:avLst/>
                    </a:prstGeom>
                    <a:noFill/>
                    <a:ln w="9525">
                      <a:noFill/>
                      <a:miter lim="800000"/>
                      <a:headEnd/>
                      <a:tailEnd/>
                    </a:ln>
                  </pic:spPr>
                </pic:pic>
              </a:graphicData>
            </a:graphic>
          </wp:inline>
        </w:drawing>
      </w:r>
    </w:p>
    <w:p w:rsidR="00BC60DC" w:rsidRPr="00BC60DC" w:rsidRDefault="00BC60DC" w:rsidP="00BC60DC">
      <w:pPr>
        <w:shd w:val="clear" w:color="auto" w:fill="FFFFFF"/>
        <w:spacing w:before="288" w:after="288" w:line="240" w:lineRule="auto"/>
        <w:rPr>
          <w:ins w:id="70" w:author="Unknown"/>
          <w:rFonts w:ascii="Segoe UI" w:eastAsia="Times New Roman" w:hAnsi="Segoe UI" w:cs="Segoe UI"/>
          <w:color w:val="212529"/>
          <w:sz w:val="18"/>
          <w:szCs w:val="18"/>
        </w:rPr>
      </w:pPr>
      <w:ins w:id="71" w:author="Unknown">
        <w:r w:rsidRPr="00BC60DC">
          <w:rPr>
            <w:rFonts w:ascii="Segoe UI" w:eastAsia="Times New Roman" w:hAnsi="Segoe UI" w:cs="Segoe UI"/>
            <w:color w:val="212529"/>
            <w:sz w:val="18"/>
            <w:szCs w:val="18"/>
          </w:rPr>
          <w:t>As you can see, the controls still go from top to bottom, but instead of having the same width, each control is aligned to the left, the right or center.</w:t>
        </w:r>
      </w:ins>
    </w:p>
    <w:p w:rsidR="00823F3B" w:rsidRDefault="00823F3B" w:rsidP="00823F3B">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DockPanel control</w:t>
      </w:r>
    </w:p>
    <w:p w:rsidR="00823F3B" w:rsidRDefault="00823F3B" w:rsidP="00823F3B">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t>
      </w:r>
      <w:r>
        <w:rPr>
          <w:rFonts w:ascii="Segoe UI" w:hAnsi="Segoe UI" w:cs="Segoe UI"/>
          <w:b/>
          <w:bCs/>
          <w:color w:val="212529"/>
          <w:sz w:val="18"/>
          <w:szCs w:val="18"/>
        </w:rPr>
        <w:t>DockPanel</w:t>
      </w:r>
      <w:r>
        <w:rPr>
          <w:rFonts w:ascii="Segoe UI" w:hAnsi="Segoe UI" w:cs="Segoe UI"/>
          <w:color w:val="212529"/>
          <w:sz w:val="18"/>
          <w:szCs w:val="18"/>
        </w:rPr>
        <w:t> makes it easy to dock content in all four directions (top, bottom, left and right). This makes it a great choice in many situations, where you want to divide the window into specific areas, especially because by default, the last element inside the DockPanel, unless this feature is specifically disabled, will automatically fill the rest of the space (center).</w:t>
      </w:r>
    </w:p>
    <w:p w:rsidR="00823F3B" w:rsidRDefault="00823F3B" w:rsidP="00823F3B">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we've seen with many of the other panels in WPF, you start taking advantage of the panel possibilities by using an attached property of it, in this case the DockPanel.Dock property, which decides in which direction you want the child control to dock to. If you don't use this, the first control(s) will be docked to the left, with the last one taking up the remaining space. Here's an example on how you use it:</w:t>
      </w:r>
    </w:p>
    <w:p w:rsidR="00823F3B" w:rsidRDefault="003C5A45" w:rsidP="00823F3B">
      <w:pPr>
        <w:shd w:val="clear" w:color="auto" w:fill="FFFFFF"/>
        <w:jc w:val="right"/>
        <w:rPr>
          <w:ins w:id="72" w:author="Unknown"/>
          <w:rFonts w:ascii="Segoe UI" w:hAnsi="Segoe UI" w:cs="Segoe UI"/>
          <w:color w:val="212529"/>
          <w:sz w:val="18"/>
          <w:szCs w:val="18"/>
        </w:rPr>
      </w:pPr>
      <w:ins w:id="73" w:author="Unknown">
        <w:r>
          <w:rPr>
            <w:rFonts w:ascii="Segoe UI" w:hAnsi="Segoe UI" w:cs="Segoe UI"/>
            <w:color w:val="212529"/>
            <w:sz w:val="18"/>
            <w:szCs w:val="18"/>
          </w:rPr>
          <w:fldChar w:fldCharType="begin"/>
        </w:r>
        <w:r w:rsidR="00823F3B">
          <w:rPr>
            <w:rFonts w:ascii="Segoe UI" w:hAnsi="Segoe UI" w:cs="Segoe UI"/>
            <w:color w:val="212529"/>
            <w:sz w:val="18"/>
            <w:szCs w:val="18"/>
          </w:rPr>
          <w:instrText xml:space="preserve"> HYPERLINK "https://www.wpf-tutorial.com/download-wpf-tutorial-pdf-with-sample-code/?utm_source=website&amp;utm_medium=link&amp;utm_content=codebox&amp;utm_campaign=wpf-tutorial" </w:instrText>
        </w:r>
        <w:r>
          <w:rPr>
            <w:rFonts w:ascii="Segoe UI" w:hAnsi="Segoe UI" w:cs="Segoe UI"/>
            <w:color w:val="212529"/>
            <w:sz w:val="18"/>
            <w:szCs w:val="18"/>
          </w:rPr>
          <w:fldChar w:fldCharType="end"/>
        </w:r>
      </w:ins>
    </w:p>
    <w:p w:rsidR="00823F3B" w:rsidRDefault="00823F3B" w:rsidP="00823F3B">
      <w:pPr>
        <w:pStyle w:val="HTMLPreformatted"/>
        <w:shd w:val="clear" w:color="auto" w:fill="FFFFFF"/>
        <w:rPr>
          <w:ins w:id="74" w:author="Unknown"/>
          <w:rStyle w:val="hljs-tag"/>
          <w:rFonts w:ascii="Consolas" w:hAnsi="Consolas" w:cs="Consolas"/>
          <w:shd w:val="clear" w:color="auto" w:fill="FFFFFF"/>
        </w:rPr>
      </w:pPr>
      <w:ins w:id="7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"WpfTutorialSamples.Panels.DockPanel"</w:t>
        </w:r>
      </w:ins>
    </w:p>
    <w:p w:rsidR="00823F3B" w:rsidRDefault="00823F3B" w:rsidP="00823F3B">
      <w:pPr>
        <w:pStyle w:val="HTMLPreformatted"/>
        <w:shd w:val="clear" w:color="auto" w:fill="FFFFFF"/>
        <w:rPr>
          <w:ins w:id="76" w:author="Unknown"/>
          <w:rStyle w:val="hljs-tag"/>
          <w:rFonts w:ascii="Consolas" w:hAnsi="Consolas" w:cs="Consolas"/>
          <w:shd w:val="clear" w:color="auto" w:fill="FFFFFF"/>
        </w:rPr>
      </w:pPr>
      <w:ins w:id="7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23F3B" w:rsidRDefault="00823F3B" w:rsidP="00823F3B">
      <w:pPr>
        <w:pStyle w:val="HTMLPreformatted"/>
        <w:shd w:val="clear" w:color="auto" w:fill="FFFFFF"/>
        <w:rPr>
          <w:ins w:id="78" w:author="Unknown"/>
          <w:rStyle w:val="hljs-tag"/>
          <w:rFonts w:ascii="Consolas" w:hAnsi="Consolas" w:cs="Consolas"/>
          <w:shd w:val="clear" w:color="auto" w:fill="FFFFFF"/>
        </w:rPr>
      </w:pPr>
      <w:ins w:id="7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23F3B" w:rsidRDefault="00823F3B" w:rsidP="00823F3B">
      <w:pPr>
        <w:pStyle w:val="HTMLPreformatted"/>
        <w:shd w:val="clear" w:color="auto" w:fill="FFFFFF"/>
        <w:rPr>
          <w:ins w:id="80" w:author="Unknown"/>
          <w:rStyle w:val="HTMLCode"/>
          <w:rFonts w:ascii="Consolas" w:eastAsiaTheme="majorEastAsia" w:hAnsi="Consolas" w:cs="Consolas"/>
          <w:color w:val="000000"/>
          <w:shd w:val="clear" w:color="auto" w:fill="FFFFFF"/>
        </w:rPr>
      </w:pPr>
      <w:ins w:id="8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82" w:author="Unknown"/>
          <w:rStyle w:val="HTMLCode"/>
          <w:rFonts w:ascii="Consolas" w:eastAsiaTheme="majorEastAsia" w:hAnsi="Consolas" w:cs="Consolas"/>
          <w:color w:val="000000"/>
          <w:shd w:val="clear" w:color="auto" w:fill="FFFFFF"/>
        </w:rPr>
      </w:pPr>
      <w:ins w:id="8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84" w:author="Unknown"/>
          <w:rStyle w:val="HTMLCode"/>
          <w:rFonts w:ascii="Consolas" w:eastAsiaTheme="majorEastAsia" w:hAnsi="Consolas" w:cs="Consolas"/>
          <w:color w:val="000000"/>
          <w:shd w:val="clear" w:color="auto" w:fill="FFFFFF"/>
        </w:rPr>
      </w:pPr>
      <w:ins w:id="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Left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86" w:author="Unknown"/>
          <w:rStyle w:val="HTMLCode"/>
          <w:rFonts w:ascii="Consolas" w:eastAsiaTheme="majorEastAsia" w:hAnsi="Consolas" w:cs="Consolas"/>
          <w:color w:val="000000"/>
          <w:shd w:val="clear" w:color="auto" w:fill="FFFFFF"/>
        </w:rPr>
      </w:pPr>
      <w:ins w:id="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Top</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88" w:author="Unknown"/>
          <w:rStyle w:val="HTMLCode"/>
          <w:rFonts w:ascii="Consolas" w:eastAsiaTheme="majorEastAsia" w:hAnsi="Consolas" w:cs="Consolas"/>
          <w:color w:val="000000"/>
          <w:shd w:val="clear" w:color="auto" w:fill="FFFFFF"/>
        </w:rPr>
      </w:pPr>
      <w:ins w:id="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Right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90" w:author="Unknown"/>
          <w:rStyle w:val="HTMLCode"/>
          <w:rFonts w:ascii="Consolas" w:eastAsiaTheme="majorEastAsia" w:hAnsi="Consolas" w:cs="Consolas"/>
          <w:color w:val="000000"/>
          <w:shd w:val="clear" w:color="auto" w:fill="FFFFFF"/>
        </w:rPr>
      </w:pPr>
      <w:ins w:id="9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Bottom</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92" w:author="Unknown"/>
          <w:rStyle w:val="HTMLCode"/>
          <w:rFonts w:ascii="Consolas" w:eastAsiaTheme="majorEastAsia" w:hAnsi="Consolas" w:cs="Consolas"/>
          <w:color w:val="000000"/>
          <w:shd w:val="clear" w:color="auto" w:fill="FFFFFF"/>
        </w:rPr>
      </w:pPr>
      <w:ins w:id="9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Center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94" w:author="Unknown"/>
          <w:rStyle w:val="HTMLCode"/>
          <w:rFonts w:ascii="Consolas" w:eastAsiaTheme="majorEastAsia" w:hAnsi="Consolas" w:cs="Consolas"/>
          <w:color w:val="000000"/>
          <w:shd w:val="clear" w:color="auto" w:fill="FFFFFF"/>
        </w:rPr>
      </w:pPr>
      <w:ins w:id="95"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96" w:author="Unknown"/>
          <w:rFonts w:ascii="Consolas" w:hAnsi="Consolas" w:cs="Consolas"/>
          <w:color w:val="212529"/>
          <w:sz w:val="16"/>
          <w:szCs w:val="16"/>
        </w:rPr>
      </w:pPr>
      <w:ins w:id="9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23F3B" w:rsidRDefault="00823F3B" w:rsidP="00823F3B">
      <w:pPr>
        <w:rPr>
          <w:ins w:id="98" w:author="Unknown"/>
          <w:rFonts w:ascii="Times New Roman" w:hAnsi="Times New Roman" w:cs="Times New Roman"/>
          <w:sz w:val="24"/>
          <w:szCs w:val="24"/>
        </w:rPr>
      </w:pPr>
      <w:r>
        <w:rPr>
          <w:noProof/>
        </w:rPr>
        <w:lastRenderedPageBreak/>
        <w:drawing>
          <wp:inline distT="0" distB="0" distL="0" distR="0">
            <wp:extent cx="2377440" cy="2377440"/>
            <wp:effectExtent l="19050" t="0" r="3810" b="0"/>
            <wp:docPr id="9" name="aelm447" descr="https://www.wpf-tutorial.com/Images/ArticleImages/1/chapters/panels/dockpane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47" descr="https://www.wpf-tutorial.com/Images/ArticleImages/1/chapters/panels/dockpanel_simple.png"/>
                    <pic:cNvPicPr>
                      <a:picLocks noChangeAspect="1" noChangeArrowheads="1"/>
                    </pic:cNvPicPr>
                  </pic:nvPicPr>
                  <pic:blipFill>
                    <a:blip r:embed="rId11"/>
                    <a:srcRect/>
                    <a:stretch>
                      <a:fillRect/>
                    </a:stretch>
                  </pic:blipFill>
                  <pic:spPr bwMode="auto">
                    <a:xfrm>
                      <a:off x="0" y="0"/>
                      <a:ext cx="2377440" cy="2377440"/>
                    </a:xfrm>
                    <a:prstGeom prst="rect">
                      <a:avLst/>
                    </a:prstGeom>
                    <a:noFill/>
                    <a:ln w="9525">
                      <a:noFill/>
                      <a:miter lim="800000"/>
                      <a:headEnd/>
                      <a:tailEnd/>
                    </a:ln>
                  </pic:spPr>
                </pic:pic>
              </a:graphicData>
            </a:graphic>
          </wp:inline>
        </w:drawing>
      </w:r>
    </w:p>
    <w:p w:rsidR="00823F3B" w:rsidRDefault="00823F3B" w:rsidP="00823F3B">
      <w:pPr>
        <w:pStyle w:val="NormalWeb"/>
        <w:shd w:val="clear" w:color="auto" w:fill="FFFFFF"/>
        <w:spacing w:before="288" w:beforeAutospacing="0" w:after="288" w:afterAutospacing="0"/>
        <w:rPr>
          <w:ins w:id="99" w:author="Unknown"/>
          <w:rFonts w:ascii="Segoe UI" w:hAnsi="Segoe UI" w:cs="Segoe UI"/>
          <w:color w:val="212529"/>
          <w:sz w:val="18"/>
          <w:szCs w:val="18"/>
        </w:rPr>
      </w:pPr>
      <w:ins w:id="100" w:author="Unknown">
        <w:r>
          <w:rPr>
            <w:rFonts w:ascii="Segoe UI" w:hAnsi="Segoe UI" w:cs="Segoe UI"/>
            <w:color w:val="212529"/>
            <w:sz w:val="18"/>
            <w:szCs w:val="18"/>
          </w:rPr>
          <w:t>As already mentioned, we don't assign a dock position for the last child, because it automatically centers the control, allowing it to fill the remaining space. You will also notice that the controls around the center only takes up the amount of space that they need - everything else is left for the center position. That is also why you will see the Right button take up a bit more space than the Left button - the extra character in the text simply requires more pixels.</w:t>
        </w:r>
      </w:ins>
    </w:p>
    <w:p w:rsidR="00823F3B" w:rsidRDefault="00823F3B" w:rsidP="00823F3B">
      <w:pPr>
        <w:pStyle w:val="NormalWeb"/>
        <w:shd w:val="clear" w:color="auto" w:fill="FFFFFF"/>
        <w:spacing w:before="288" w:beforeAutospacing="0" w:after="288" w:afterAutospacing="0"/>
        <w:rPr>
          <w:ins w:id="101" w:author="Unknown"/>
          <w:rFonts w:ascii="Segoe UI" w:hAnsi="Segoe UI" w:cs="Segoe UI"/>
          <w:color w:val="212529"/>
          <w:sz w:val="18"/>
          <w:szCs w:val="18"/>
        </w:rPr>
      </w:pPr>
      <w:ins w:id="102" w:author="Unknown">
        <w:r>
          <w:rPr>
            <w:rFonts w:ascii="Segoe UI" w:hAnsi="Segoe UI" w:cs="Segoe UI"/>
            <w:color w:val="212529"/>
            <w:sz w:val="18"/>
            <w:szCs w:val="18"/>
          </w:rPr>
          <w:t>The last thing that you will likely notice, is how the space is divided. For instance, the Top button doesn't get all of the top space, because the Left button takes a part of it. The DockPanel decides which control to favor by looking at their position in the markup. In this case, the Left button gets precedence because it's placed first in the markup. Fortunately, this also means that it's very easy to change, as we'll see in the next example, where we have also evened out the space a bit by assigning widths/heights to the child controls:</w:t>
        </w:r>
      </w:ins>
    </w:p>
    <w:p w:rsidR="00823F3B" w:rsidRDefault="003C5A45" w:rsidP="00823F3B">
      <w:pPr>
        <w:shd w:val="clear" w:color="auto" w:fill="FFFFFF"/>
        <w:jc w:val="right"/>
        <w:rPr>
          <w:ins w:id="103" w:author="Unknown"/>
          <w:rFonts w:ascii="Segoe UI" w:hAnsi="Segoe UI" w:cs="Segoe UI"/>
          <w:color w:val="212529"/>
          <w:sz w:val="18"/>
          <w:szCs w:val="18"/>
        </w:rPr>
      </w:pPr>
      <w:ins w:id="104" w:author="Unknown">
        <w:r>
          <w:rPr>
            <w:rFonts w:ascii="Segoe UI" w:hAnsi="Segoe UI" w:cs="Segoe UI"/>
            <w:color w:val="212529"/>
            <w:sz w:val="18"/>
            <w:szCs w:val="18"/>
          </w:rPr>
          <w:fldChar w:fldCharType="begin"/>
        </w:r>
        <w:r w:rsidR="00823F3B">
          <w:rPr>
            <w:rFonts w:ascii="Segoe UI" w:hAnsi="Segoe UI" w:cs="Segoe UI"/>
            <w:color w:val="212529"/>
            <w:sz w:val="18"/>
            <w:szCs w:val="18"/>
          </w:rPr>
          <w:instrText xml:space="preserve"> HYPERLINK "https://www.wpf-tutorial.com/download-wpf-tutorial-pdf-with-sample-code/?utm_source=website&amp;utm_medium=link&amp;utm_content=codebox&amp;utm_campaign=wpf-tutorial" </w:instrText>
        </w:r>
        <w:r>
          <w:rPr>
            <w:rFonts w:ascii="Segoe UI" w:hAnsi="Segoe UI" w:cs="Segoe UI"/>
            <w:color w:val="212529"/>
            <w:sz w:val="18"/>
            <w:szCs w:val="18"/>
          </w:rPr>
          <w:fldChar w:fldCharType="end"/>
        </w:r>
      </w:ins>
    </w:p>
    <w:p w:rsidR="00823F3B" w:rsidRDefault="00823F3B" w:rsidP="00823F3B">
      <w:pPr>
        <w:pStyle w:val="HTMLPreformatted"/>
        <w:shd w:val="clear" w:color="auto" w:fill="FFFFFF"/>
        <w:rPr>
          <w:ins w:id="105" w:author="Unknown"/>
          <w:rStyle w:val="hljs-tag"/>
          <w:rFonts w:ascii="Consolas" w:hAnsi="Consolas" w:cs="Consolas"/>
          <w:shd w:val="clear" w:color="auto" w:fill="FFFFFF"/>
        </w:rPr>
      </w:pPr>
      <w:ins w:id="10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"WpfTutorialSamples.Panels.DockPanel"</w:t>
        </w:r>
      </w:ins>
    </w:p>
    <w:p w:rsidR="00823F3B" w:rsidRDefault="00823F3B" w:rsidP="00823F3B">
      <w:pPr>
        <w:pStyle w:val="HTMLPreformatted"/>
        <w:shd w:val="clear" w:color="auto" w:fill="FFFFFF"/>
        <w:rPr>
          <w:ins w:id="107" w:author="Unknown"/>
          <w:rStyle w:val="hljs-tag"/>
          <w:rFonts w:ascii="Consolas" w:hAnsi="Consolas" w:cs="Consolas"/>
          <w:shd w:val="clear" w:color="auto" w:fill="FFFFFF"/>
        </w:rPr>
      </w:pPr>
      <w:ins w:id="10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23F3B" w:rsidRDefault="00823F3B" w:rsidP="00823F3B">
      <w:pPr>
        <w:pStyle w:val="HTMLPreformatted"/>
        <w:shd w:val="clear" w:color="auto" w:fill="FFFFFF"/>
        <w:rPr>
          <w:ins w:id="109" w:author="Unknown"/>
          <w:rStyle w:val="hljs-tag"/>
          <w:rFonts w:ascii="Consolas" w:hAnsi="Consolas" w:cs="Consolas"/>
          <w:shd w:val="clear" w:color="auto" w:fill="FFFFFF"/>
        </w:rPr>
      </w:pPr>
      <w:ins w:id="11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23F3B" w:rsidRDefault="00823F3B" w:rsidP="00823F3B">
      <w:pPr>
        <w:pStyle w:val="HTMLPreformatted"/>
        <w:shd w:val="clear" w:color="auto" w:fill="FFFFFF"/>
        <w:rPr>
          <w:ins w:id="111" w:author="Unknown"/>
          <w:rStyle w:val="HTMLCode"/>
          <w:rFonts w:ascii="Consolas" w:eastAsiaTheme="majorEastAsia" w:hAnsi="Consolas" w:cs="Consolas"/>
          <w:color w:val="000000"/>
          <w:shd w:val="clear" w:color="auto" w:fill="FFFFFF"/>
        </w:rPr>
      </w:pPr>
      <w:ins w:id="11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13" w:author="Unknown"/>
          <w:rStyle w:val="HTMLCode"/>
          <w:rFonts w:ascii="Consolas" w:eastAsiaTheme="majorEastAsia" w:hAnsi="Consolas" w:cs="Consolas"/>
          <w:color w:val="000000"/>
          <w:shd w:val="clear" w:color="auto" w:fill="FFFFFF"/>
        </w:rPr>
      </w:pPr>
      <w:ins w:id="114"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15" w:author="Unknown"/>
          <w:rStyle w:val="HTMLCode"/>
          <w:rFonts w:ascii="Consolas" w:eastAsiaTheme="majorEastAsia" w:hAnsi="Consolas" w:cs="Consolas"/>
          <w:color w:val="000000"/>
          <w:shd w:val="clear" w:color="auto" w:fill="FFFFFF"/>
        </w:rPr>
      </w:pPr>
      <w:ins w:id="1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Top</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17" w:author="Unknown"/>
          <w:rStyle w:val="HTMLCode"/>
          <w:rFonts w:ascii="Consolas" w:eastAsiaTheme="majorEastAsia" w:hAnsi="Consolas" w:cs="Consolas"/>
          <w:color w:val="000000"/>
          <w:shd w:val="clear" w:color="auto" w:fill="FFFFFF"/>
        </w:rPr>
      </w:pPr>
      <w:ins w:id="1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Bottom</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19" w:author="Unknown"/>
          <w:rStyle w:val="HTMLCode"/>
          <w:rFonts w:ascii="Consolas" w:eastAsiaTheme="majorEastAsia" w:hAnsi="Consolas" w:cs="Consolas"/>
          <w:color w:val="000000"/>
          <w:shd w:val="clear" w:color="auto" w:fill="FFFFFF"/>
        </w:rPr>
      </w:pPr>
      <w:ins w:id="1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Left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21" w:author="Unknown"/>
          <w:rStyle w:val="HTMLCode"/>
          <w:rFonts w:ascii="Consolas" w:eastAsiaTheme="majorEastAsia" w:hAnsi="Consolas" w:cs="Consolas"/>
          <w:color w:val="000000"/>
          <w:shd w:val="clear" w:color="auto" w:fill="FFFFFF"/>
        </w:rPr>
      </w:pPr>
      <w:ins w:id="1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Right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b/>
        </w:r>
      </w:ins>
    </w:p>
    <w:p w:rsidR="00823F3B" w:rsidRDefault="00823F3B" w:rsidP="00823F3B">
      <w:pPr>
        <w:pStyle w:val="HTMLPreformatted"/>
        <w:shd w:val="clear" w:color="auto" w:fill="FFFFFF"/>
        <w:rPr>
          <w:ins w:id="123" w:author="Unknown"/>
          <w:rStyle w:val="HTMLCode"/>
          <w:rFonts w:ascii="Consolas" w:eastAsiaTheme="majorEastAsia" w:hAnsi="Consolas" w:cs="Consolas"/>
          <w:color w:val="000000"/>
          <w:shd w:val="clear" w:color="auto" w:fill="FFFFFF"/>
        </w:rPr>
      </w:pPr>
      <w:ins w:id="1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Center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25" w:author="Unknown"/>
          <w:rStyle w:val="HTMLCode"/>
          <w:rFonts w:ascii="Consolas" w:eastAsiaTheme="majorEastAsia" w:hAnsi="Consolas" w:cs="Consolas"/>
          <w:color w:val="000000"/>
          <w:shd w:val="clear" w:color="auto" w:fill="FFFFFF"/>
        </w:rPr>
      </w:pPr>
      <w:ins w:id="12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27" w:author="Unknown"/>
          <w:rFonts w:ascii="Consolas" w:hAnsi="Consolas" w:cs="Consolas"/>
          <w:color w:val="212529"/>
          <w:sz w:val="16"/>
          <w:szCs w:val="16"/>
        </w:rPr>
      </w:pPr>
      <w:ins w:id="12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23F3B" w:rsidRDefault="00823F3B" w:rsidP="00823F3B">
      <w:pPr>
        <w:rPr>
          <w:ins w:id="129" w:author="Unknown"/>
          <w:rFonts w:ascii="Times New Roman" w:hAnsi="Times New Roman" w:cs="Times New Roman"/>
          <w:sz w:val="24"/>
          <w:szCs w:val="24"/>
        </w:rPr>
      </w:pPr>
      <w:r>
        <w:rPr>
          <w:noProof/>
        </w:rPr>
        <w:lastRenderedPageBreak/>
        <w:drawing>
          <wp:inline distT="0" distB="0" distL="0" distR="0">
            <wp:extent cx="2377440" cy="2377440"/>
            <wp:effectExtent l="19050" t="0" r="3810" b="0"/>
            <wp:docPr id="10" name="aelm451" descr="https://www.wpf-tutorial.com/Images/ArticleImages/1/chapters/panels/dockpanel_widths_h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51" descr="https://www.wpf-tutorial.com/Images/ArticleImages/1/chapters/panels/dockpanel_widths_heights.png"/>
                    <pic:cNvPicPr>
                      <a:picLocks noChangeAspect="1" noChangeArrowheads="1"/>
                    </pic:cNvPicPr>
                  </pic:nvPicPr>
                  <pic:blipFill>
                    <a:blip r:embed="rId12"/>
                    <a:srcRect/>
                    <a:stretch>
                      <a:fillRect/>
                    </a:stretch>
                  </pic:blipFill>
                  <pic:spPr bwMode="auto">
                    <a:xfrm>
                      <a:off x="0" y="0"/>
                      <a:ext cx="2377440" cy="2377440"/>
                    </a:xfrm>
                    <a:prstGeom prst="rect">
                      <a:avLst/>
                    </a:prstGeom>
                    <a:noFill/>
                    <a:ln w="9525">
                      <a:noFill/>
                      <a:miter lim="800000"/>
                      <a:headEnd/>
                      <a:tailEnd/>
                    </a:ln>
                  </pic:spPr>
                </pic:pic>
              </a:graphicData>
            </a:graphic>
          </wp:inline>
        </w:drawing>
      </w:r>
    </w:p>
    <w:p w:rsidR="00823F3B" w:rsidRDefault="00823F3B" w:rsidP="00823F3B">
      <w:pPr>
        <w:pStyle w:val="NormalWeb"/>
        <w:shd w:val="clear" w:color="auto" w:fill="FFFFFF"/>
        <w:spacing w:before="288" w:beforeAutospacing="0" w:after="288" w:afterAutospacing="0"/>
        <w:rPr>
          <w:ins w:id="130" w:author="Unknown"/>
          <w:rFonts w:ascii="Segoe UI" w:hAnsi="Segoe UI" w:cs="Segoe UI"/>
          <w:color w:val="212529"/>
          <w:sz w:val="18"/>
          <w:szCs w:val="18"/>
        </w:rPr>
      </w:pPr>
      <w:ins w:id="131" w:author="Unknown">
        <w:r>
          <w:rPr>
            <w:rFonts w:ascii="Segoe UI" w:hAnsi="Segoe UI" w:cs="Segoe UI"/>
            <w:color w:val="212529"/>
            <w:sz w:val="18"/>
            <w:szCs w:val="18"/>
          </w:rPr>
          <w:t>The top and bottom controls now take precedence over the left and right controls, and they're all taking up 50 pixels in either height or width. If you make the window bigger or smaller, you will also see that this static width/height remains the same no matter what - only the center area increases or decreases in size as you resize the window.</w:t>
        </w:r>
      </w:ins>
    </w:p>
    <w:p w:rsidR="00823F3B" w:rsidRDefault="00823F3B" w:rsidP="00823F3B">
      <w:pPr>
        <w:pStyle w:val="Heading2"/>
        <w:shd w:val="clear" w:color="auto" w:fill="FFFFFF"/>
        <w:spacing w:before="0"/>
        <w:rPr>
          <w:ins w:id="132" w:author="Unknown"/>
          <w:rFonts w:ascii="Segoe UI" w:hAnsi="Segoe UI" w:cs="Segoe UI"/>
          <w:b w:val="0"/>
          <w:bCs w:val="0"/>
          <w:color w:val="33393E"/>
          <w:sz w:val="36"/>
          <w:szCs w:val="36"/>
        </w:rPr>
      </w:pPr>
      <w:ins w:id="133" w:author="Unknown">
        <w:r>
          <w:rPr>
            <w:rFonts w:ascii="Segoe UI" w:hAnsi="Segoe UI" w:cs="Segoe UI"/>
            <w:b w:val="0"/>
            <w:bCs w:val="0"/>
            <w:color w:val="33393E"/>
          </w:rPr>
          <w:t>LastChildFill</w:t>
        </w:r>
      </w:ins>
    </w:p>
    <w:p w:rsidR="00823F3B" w:rsidRDefault="00823F3B" w:rsidP="00823F3B">
      <w:pPr>
        <w:pStyle w:val="NormalWeb"/>
        <w:shd w:val="clear" w:color="auto" w:fill="FFFFFF"/>
        <w:spacing w:before="288" w:beforeAutospacing="0" w:after="288" w:afterAutospacing="0"/>
        <w:rPr>
          <w:ins w:id="134" w:author="Unknown"/>
          <w:rFonts w:ascii="Segoe UI" w:hAnsi="Segoe UI" w:cs="Segoe UI"/>
          <w:color w:val="212529"/>
          <w:sz w:val="18"/>
          <w:szCs w:val="18"/>
        </w:rPr>
      </w:pPr>
      <w:ins w:id="135" w:author="Unknown">
        <w:r>
          <w:rPr>
            <w:rFonts w:ascii="Segoe UI" w:hAnsi="Segoe UI" w:cs="Segoe UI"/>
            <w:color w:val="212529"/>
            <w:sz w:val="18"/>
            <w:szCs w:val="18"/>
          </w:rPr>
          <w:t>As already mentioned, the default behavior is that the last child of the DockPanel takes up the rest of the space, but this can be disabled using the LastChildFill. Here's an example where we disable it, and at the same time we'll show the ability to dock more than one control to the same side:</w:t>
        </w:r>
      </w:ins>
    </w:p>
    <w:p w:rsidR="00823F3B" w:rsidRDefault="003C5A45" w:rsidP="00823F3B">
      <w:pPr>
        <w:shd w:val="clear" w:color="auto" w:fill="FFFFFF"/>
        <w:jc w:val="right"/>
        <w:rPr>
          <w:ins w:id="136" w:author="Unknown"/>
          <w:rFonts w:ascii="Segoe UI" w:hAnsi="Segoe UI" w:cs="Segoe UI"/>
          <w:color w:val="212529"/>
          <w:sz w:val="18"/>
          <w:szCs w:val="18"/>
        </w:rPr>
      </w:pPr>
      <w:ins w:id="137" w:author="Unknown">
        <w:r>
          <w:rPr>
            <w:rFonts w:ascii="Segoe UI" w:hAnsi="Segoe UI" w:cs="Segoe UI"/>
            <w:color w:val="212529"/>
            <w:sz w:val="18"/>
            <w:szCs w:val="18"/>
          </w:rPr>
          <w:fldChar w:fldCharType="begin"/>
        </w:r>
        <w:r w:rsidR="00823F3B">
          <w:rPr>
            <w:rFonts w:ascii="Segoe UI" w:hAnsi="Segoe UI" w:cs="Segoe UI"/>
            <w:color w:val="212529"/>
            <w:sz w:val="18"/>
            <w:szCs w:val="18"/>
          </w:rPr>
          <w:instrText xml:space="preserve"> HYPERLINK "https://www.wpf-tutorial.com/download-wpf-tutorial-pdf-with-sample-code/?utm_source=website&amp;utm_medium=link&amp;utm_content=codebox&amp;utm_campaign=wpf-tutorial" </w:instrText>
        </w:r>
        <w:r>
          <w:rPr>
            <w:rFonts w:ascii="Segoe UI" w:hAnsi="Segoe UI" w:cs="Segoe UI"/>
            <w:color w:val="212529"/>
            <w:sz w:val="18"/>
            <w:szCs w:val="18"/>
          </w:rPr>
          <w:fldChar w:fldCharType="end"/>
        </w:r>
      </w:ins>
    </w:p>
    <w:p w:rsidR="00823F3B" w:rsidRDefault="00823F3B" w:rsidP="00823F3B">
      <w:pPr>
        <w:pStyle w:val="HTMLPreformatted"/>
        <w:shd w:val="clear" w:color="auto" w:fill="FFFFFF"/>
        <w:rPr>
          <w:ins w:id="138" w:author="Unknown"/>
          <w:rStyle w:val="hljs-tag"/>
          <w:rFonts w:ascii="Consolas" w:hAnsi="Consolas" w:cs="Consolas"/>
          <w:shd w:val="clear" w:color="auto" w:fill="FFFFFF"/>
        </w:rPr>
      </w:pPr>
      <w:ins w:id="13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"WpfTutorialSamples.Panels.DockPanel"</w:t>
        </w:r>
      </w:ins>
    </w:p>
    <w:p w:rsidR="00823F3B" w:rsidRDefault="00823F3B" w:rsidP="00823F3B">
      <w:pPr>
        <w:pStyle w:val="HTMLPreformatted"/>
        <w:shd w:val="clear" w:color="auto" w:fill="FFFFFF"/>
        <w:rPr>
          <w:ins w:id="140" w:author="Unknown"/>
          <w:rStyle w:val="hljs-tag"/>
          <w:rFonts w:ascii="Consolas" w:hAnsi="Consolas" w:cs="Consolas"/>
          <w:shd w:val="clear" w:color="auto" w:fill="FFFFFF"/>
        </w:rPr>
      </w:pPr>
      <w:ins w:id="14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23F3B" w:rsidRDefault="00823F3B" w:rsidP="00823F3B">
      <w:pPr>
        <w:pStyle w:val="HTMLPreformatted"/>
        <w:shd w:val="clear" w:color="auto" w:fill="FFFFFF"/>
        <w:rPr>
          <w:ins w:id="142" w:author="Unknown"/>
          <w:rStyle w:val="hljs-tag"/>
          <w:rFonts w:ascii="Consolas" w:hAnsi="Consolas" w:cs="Consolas"/>
          <w:shd w:val="clear" w:color="auto" w:fill="FFFFFF"/>
        </w:rPr>
      </w:pPr>
      <w:ins w:id="14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23F3B" w:rsidRDefault="00823F3B" w:rsidP="00823F3B">
      <w:pPr>
        <w:pStyle w:val="HTMLPreformatted"/>
        <w:shd w:val="clear" w:color="auto" w:fill="FFFFFF"/>
        <w:rPr>
          <w:ins w:id="144" w:author="Unknown"/>
          <w:rStyle w:val="HTMLCode"/>
          <w:rFonts w:ascii="Consolas" w:eastAsiaTheme="majorEastAsia" w:hAnsi="Consolas" w:cs="Consolas"/>
          <w:color w:val="000000"/>
          <w:shd w:val="clear" w:color="auto" w:fill="FFFFFF"/>
        </w:rPr>
      </w:pPr>
      <w:ins w:id="14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46" w:author="Unknown"/>
          <w:rStyle w:val="HTMLCode"/>
          <w:rFonts w:ascii="Consolas" w:eastAsiaTheme="majorEastAsia" w:hAnsi="Consolas" w:cs="Consolas"/>
          <w:color w:val="000000"/>
          <w:shd w:val="clear" w:color="auto" w:fill="FFFFFF"/>
        </w:rPr>
      </w:pPr>
      <w:ins w:id="147"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LastChildFill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48" w:author="Unknown"/>
          <w:rStyle w:val="HTMLCode"/>
          <w:rFonts w:ascii="Consolas" w:eastAsiaTheme="majorEastAsia" w:hAnsi="Consolas" w:cs="Consolas"/>
          <w:color w:val="000000"/>
          <w:shd w:val="clear" w:color="auto" w:fill="FFFFFF"/>
        </w:rPr>
      </w:pPr>
      <w:ins w:id="1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Top</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50" w:author="Unknown"/>
          <w:rStyle w:val="HTMLCode"/>
          <w:rFonts w:ascii="Consolas" w:eastAsiaTheme="majorEastAsia" w:hAnsi="Consolas" w:cs="Consolas"/>
          <w:color w:val="000000"/>
          <w:shd w:val="clear" w:color="auto" w:fill="FFFFFF"/>
        </w:rPr>
      </w:pPr>
      <w:ins w:id="1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Bottom</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52" w:author="Unknown"/>
          <w:rStyle w:val="HTMLCode"/>
          <w:rFonts w:ascii="Consolas" w:eastAsiaTheme="majorEastAsia" w:hAnsi="Consolas" w:cs="Consolas"/>
          <w:color w:val="000000"/>
          <w:shd w:val="clear" w:color="auto" w:fill="FFFFFF"/>
        </w:rPr>
      </w:pPr>
      <w:ins w:id="15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Left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54" w:author="Unknown"/>
          <w:rStyle w:val="HTMLCode"/>
          <w:rFonts w:ascii="Consolas" w:eastAsiaTheme="majorEastAsia" w:hAnsi="Consolas" w:cs="Consolas"/>
          <w:color w:val="000000"/>
          <w:shd w:val="clear" w:color="auto" w:fill="FFFFFF"/>
        </w:rPr>
      </w:pPr>
      <w:ins w:id="1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Left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56" w:author="Unknown"/>
          <w:rStyle w:val="HTMLCode"/>
          <w:rFonts w:ascii="Consolas" w:eastAsiaTheme="majorEastAsia" w:hAnsi="Consolas" w:cs="Consolas"/>
          <w:color w:val="000000"/>
          <w:shd w:val="clear" w:color="auto" w:fill="FFFFFF"/>
        </w:rPr>
      </w:pPr>
      <w:ins w:id="1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Right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58" w:author="Unknown"/>
          <w:rStyle w:val="HTMLCode"/>
          <w:rFonts w:ascii="Consolas" w:eastAsiaTheme="majorEastAsia" w:hAnsi="Consolas" w:cs="Consolas"/>
          <w:color w:val="000000"/>
          <w:shd w:val="clear" w:color="auto" w:fill="FFFFFF"/>
        </w:rPr>
      </w:pPr>
      <w:ins w:id="1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Right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60" w:author="Unknown"/>
          <w:rStyle w:val="HTMLCode"/>
          <w:rFonts w:ascii="Consolas" w:eastAsiaTheme="majorEastAsia" w:hAnsi="Consolas" w:cs="Consolas"/>
          <w:color w:val="000000"/>
          <w:shd w:val="clear" w:color="auto" w:fill="FFFFFF"/>
        </w:rPr>
      </w:pPr>
      <w:ins w:id="161"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23F3B" w:rsidRDefault="00823F3B" w:rsidP="00823F3B">
      <w:pPr>
        <w:pStyle w:val="HTMLPreformatted"/>
        <w:shd w:val="clear" w:color="auto" w:fill="FFFFFF"/>
        <w:rPr>
          <w:ins w:id="162" w:author="Unknown"/>
          <w:rFonts w:ascii="Consolas" w:hAnsi="Consolas" w:cs="Consolas"/>
          <w:color w:val="212529"/>
          <w:sz w:val="16"/>
          <w:szCs w:val="16"/>
        </w:rPr>
      </w:pPr>
      <w:ins w:id="16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23F3B" w:rsidRDefault="00823F3B" w:rsidP="00823F3B">
      <w:pPr>
        <w:rPr>
          <w:ins w:id="164" w:author="Unknown"/>
          <w:rFonts w:ascii="Times New Roman" w:hAnsi="Times New Roman" w:cs="Times New Roman"/>
          <w:sz w:val="24"/>
          <w:szCs w:val="24"/>
        </w:rPr>
      </w:pPr>
      <w:r>
        <w:rPr>
          <w:noProof/>
        </w:rPr>
        <w:lastRenderedPageBreak/>
        <w:drawing>
          <wp:inline distT="0" distB="0" distL="0" distR="0">
            <wp:extent cx="2860040" cy="2860040"/>
            <wp:effectExtent l="19050" t="0" r="0" b="0"/>
            <wp:docPr id="11" name="aelm456" descr="https://www.wpf-tutorial.com/Images/ArticleImages/1/chapters/panels/dockpanel_last_child_fill_disab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56" descr="https://www.wpf-tutorial.com/Images/ArticleImages/1/chapters/panels/dockpanel_last_child_fill_disabled.png"/>
                    <pic:cNvPicPr>
                      <a:picLocks noChangeAspect="1" noChangeArrowheads="1"/>
                    </pic:cNvPicPr>
                  </pic:nvPicPr>
                  <pic:blipFill>
                    <a:blip r:embed="rId1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23F3B" w:rsidRDefault="00823F3B" w:rsidP="00823F3B">
      <w:pPr>
        <w:pStyle w:val="NormalWeb"/>
        <w:shd w:val="clear" w:color="auto" w:fill="FFFFFF"/>
        <w:spacing w:before="288" w:beforeAutospacing="0" w:after="288" w:afterAutospacing="0"/>
        <w:rPr>
          <w:ins w:id="165" w:author="Unknown"/>
          <w:rFonts w:ascii="Segoe UI" w:hAnsi="Segoe UI" w:cs="Segoe UI"/>
          <w:color w:val="212529"/>
          <w:sz w:val="18"/>
          <w:szCs w:val="18"/>
        </w:rPr>
      </w:pPr>
      <w:ins w:id="166" w:author="Unknown">
        <w:r>
          <w:rPr>
            <w:rFonts w:ascii="Segoe UI" w:hAnsi="Segoe UI" w:cs="Segoe UI"/>
            <w:color w:val="212529"/>
            <w:sz w:val="18"/>
            <w:szCs w:val="18"/>
          </w:rPr>
          <w:t>In this example, we dock two controls to the left and two controls to the right, and at the same time, we turn off the LastChildFill property. This leaves us with empty space in the center, which may be preferable in some cases.</w:t>
        </w:r>
      </w:ins>
    </w:p>
    <w:p w:rsidR="009D55D0" w:rsidRDefault="009D55D0" w:rsidP="009D55D0">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Grid Control</w:t>
      </w:r>
    </w:p>
    <w:p w:rsidR="009D55D0" w:rsidRDefault="009D55D0" w:rsidP="009D55D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Grid is probably the most complex of the panel types. A Grid can contain multiple rows and columns. You define a height for each of the rows and a width for each of the columns, in either an absolute amount of pixels, in a percentage of the available space or as auto, where the row or column will automatically adjust its size depending on the content. Use the Grid when the other panels doesn't do the job, e.g. when you need multiple columns and often in combination with the other panels.</w:t>
      </w:r>
    </w:p>
    <w:p w:rsidR="009D55D0" w:rsidRDefault="009D55D0" w:rsidP="009D55D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its most basic form, the Grid will simply take all of the controls you put into it, stretch them to use the maximum available space and place it on top of each other:</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9D55D0">
        <w:rPr>
          <w:rFonts w:ascii="Consolas" w:eastAsia="Times New Roman" w:hAnsi="Consolas" w:cs="Consolas"/>
          <w:color w:val="0000FF"/>
          <w:sz w:val="20"/>
          <w:szCs w:val="20"/>
        </w:rPr>
        <w:t xml:space="preserve">&lt;Window </w:t>
      </w:r>
      <w:r w:rsidRPr="009D55D0">
        <w:rPr>
          <w:rFonts w:ascii="Consolas" w:eastAsia="Times New Roman" w:hAnsi="Consolas" w:cs="Consolas"/>
          <w:color w:val="FF0000"/>
          <w:sz w:val="20"/>
          <w:szCs w:val="20"/>
        </w:rPr>
        <w:t>x:Class</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"WpfTutorialSamples.Panels.Grid"</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xmlns</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"http://schemas.microsoft.com/winfx/2006/xaml/presentation"</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xmlns:x</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"http://schemas.microsoft.com/winfx/2006/xaml"</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Title</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"Grid"</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Height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"300"</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"300"</w:t>
      </w:r>
      <w:r w:rsidRPr="009D55D0">
        <w:rPr>
          <w:rFonts w:ascii="Consolas" w:eastAsia="Times New Roman" w:hAnsi="Consolas" w:cs="Consolas"/>
          <w:color w:val="0000FF"/>
          <w:sz w:val="20"/>
          <w:szCs w:val="20"/>
        </w:rPr>
        <w:t>&gt;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 xml:space="preserve">    </w:t>
      </w:r>
      <w:r w:rsidRPr="009D55D0">
        <w:rPr>
          <w:rFonts w:ascii="Consolas" w:eastAsia="Times New Roman" w:hAnsi="Consolas" w:cs="Consolas"/>
          <w:color w:val="0000FF"/>
          <w:sz w:val="20"/>
          <w:szCs w:val="20"/>
        </w:rPr>
        <w:t>&lt;Grid&gt;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&lt;Button&gt;</w:t>
      </w:r>
      <w:r w:rsidRPr="009D55D0">
        <w:rPr>
          <w:rFonts w:ascii="Consolas" w:eastAsia="Times New Roman" w:hAnsi="Consolas" w:cs="Consolas"/>
          <w:color w:val="000000"/>
          <w:sz w:val="20"/>
        </w:rPr>
        <w:t>Button 1</w:t>
      </w:r>
      <w:r w:rsidRPr="009D55D0">
        <w:rPr>
          <w:rFonts w:ascii="Consolas" w:eastAsia="Times New Roman" w:hAnsi="Consolas" w:cs="Consolas"/>
          <w:color w:val="0000FF"/>
          <w:sz w:val="20"/>
          <w:szCs w:val="20"/>
        </w:rPr>
        <w:t>&lt;/Button&gt;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&lt;Button&gt;</w:t>
      </w:r>
      <w:r w:rsidRPr="009D55D0">
        <w:rPr>
          <w:rFonts w:ascii="Consolas" w:eastAsia="Times New Roman" w:hAnsi="Consolas" w:cs="Consolas"/>
          <w:color w:val="000000"/>
          <w:sz w:val="20"/>
        </w:rPr>
        <w:t>Button 2</w:t>
      </w:r>
      <w:r w:rsidRPr="009D55D0">
        <w:rPr>
          <w:rFonts w:ascii="Consolas" w:eastAsia="Times New Roman" w:hAnsi="Consolas" w:cs="Consolas"/>
          <w:color w:val="0000FF"/>
          <w:sz w:val="20"/>
          <w:szCs w:val="20"/>
        </w:rPr>
        <w:t>&lt;/Button&gt;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9D55D0">
        <w:rPr>
          <w:rFonts w:ascii="Consolas" w:eastAsia="Times New Roman" w:hAnsi="Consolas" w:cs="Consolas"/>
          <w:color w:val="0000FF"/>
          <w:sz w:val="20"/>
          <w:szCs w:val="20"/>
        </w:rPr>
        <w:t>&lt;/Window&gt;</w:t>
      </w:r>
    </w:p>
    <w:p w:rsidR="009D55D0" w:rsidRPr="009D55D0" w:rsidRDefault="009D55D0" w:rsidP="009D55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055495" cy="1697355"/>
            <wp:effectExtent l="19050" t="0" r="1905" b="0"/>
            <wp:docPr id="15" name="aelm461" descr="https://www.wpf-tutorial.com/Images/ArticleImages/1/chapters/panels/grid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61" descr="https://www.wpf-tutorial.com/Images/ArticleImages/1/chapters/panels/grid_simple.png"/>
                    <pic:cNvPicPr>
                      <a:picLocks noChangeAspect="1" noChangeArrowheads="1"/>
                    </pic:cNvPicPr>
                  </pic:nvPicPr>
                  <pic:blipFill>
                    <a:blip r:embed="rId14"/>
                    <a:srcRect/>
                    <a:stretch>
                      <a:fillRect/>
                    </a:stretch>
                  </pic:blipFill>
                  <pic:spPr bwMode="auto">
                    <a:xfrm>
                      <a:off x="0" y="0"/>
                      <a:ext cx="2055495" cy="1697355"/>
                    </a:xfrm>
                    <a:prstGeom prst="rect">
                      <a:avLst/>
                    </a:prstGeom>
                    <a:noFill/>
                    <a:ln w="9525">
                      <a:noFill/>
                      <a:miter lim="800000"/>
                      <a:headEnd/>
                      <a:tailEnd/>
                    </a:ln>
                  </pic:spPr>
                </pic:pic>
              </a:graphicData>
            </a:graphic>
          </wp:inline>
        </w:drawing>
      </w:r>
    </w:p>
    <w:p w:rsidR="009D55D0" w:rsidRPr="009D55D0" w:rsidRDefault="009D55D0" w:rsidP="009D55D0">
      <w:pPr>
        <w:shd w:val="clear" w:color="auto" w:fill="FFFFFF"/>
        <w:spacing w:before="288" w:after="288" w:line="240" w:lineRule="auto"/>
        <w:rPr>
          <w:rFonts w:ascii="Segoe UI" w:eastAsia="Times New Roman" w:hAnsi="Segoe UI" w:cs="Segoe UI"/>
          <w:color w:val="212529"/>
          <w:sz w:val="18"/>
          <w:szCs w:val="18"/>
        </w:rPr>
      </w:pPr>
      <w:r w:rsidRPr="009D55D0">
        <w:rPr>
          <w:rFonts w:ascii="Segoe UI" w:eastAsia="Times New Roman" w:hAnsi="Segoe UI" w:cs="Segoe UI"/>
          <w:color w:val="212529"/>
          <w:sz w:val="18"/>
          <w:szCs w:val="18"/>
        </w:rPr>
        <w:t>As you can see, the last control gets the top position, which in this case means that you can't even see the first button. Not terribly useful for most situations though, so let's try dividing the space, which is what the grid does so well. We do that by using ColumnDefinitions and RowDefinitions. In the first example, we'll stick to columns:</w:t>
      </w:r>
    </w:p>
    <w:p w:rsidR="009D55D0" w:rsidRPr="009D55D0" w:rsidRDefault="003C5A45" w:rsidP="009D55D0">
      <w:pPr>
        <w:shd w:val="clear" w:color="auto" w:fill="FFFFFF"/>
        <w:spacing w:after="0" w:line="240" w:lineRule="auto"/>
        <w:jc w:val="right"/>
        <w:rPr>
          <w:rFonts w:ascii="Segoe UI" w:eastAsia="Times New Roman" w:hAnsi="Segoe UI" w:cs="Segoe UI"/>
          <w:color w:val="212529"/>
          <w:sz w:val="18"/>
          <w:szCs w:val="18"/>
        </w:rPr>
      </w:pPr>
      <w:hyperlink r:id="rId15" w:history="1"/>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9D55D0">
        <w:rPr>
          <w:rFonts w:ascii="Consolas" w:eastAsia="Times New Roman" w:hAnsi="Consolas" w:cs="Consolas"/>
          <w:color w:val="0000FF"/>
          <w:sz w:val="20"/>
          <w:szCs w:val="20"/>
        </w:rPr>
        <w:t xml:space="preserve">&lt;Window </w:t>
      </w:r>
      <w:r w:rsidRPr="009D55D0">
        <w:rPr>
          <w:rFonts w:ascii="Consolas" w:eastAsia="Times New Roman" w:hAnsi="Consolas" w:cs="Consolas"/>
          <w:color w:val="FF0000"/>
          <w:sz w:val="20"/>
          <w:szCs w:val="20"/>
        </w:rPr>
        <w:t>x:Class</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"WpfTutorialSamples.Panels.Grid"</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xmlns</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"http://schemas.microsoft.com/winfx/2006/xaml/presentation"</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xmlns:x</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"http://schemas.microsoft.com/winfx/2006/xaml"</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Title</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"Grid"</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Height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"300"</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"300"</w:t>
      </w:r>
      <w:r w:rsidRPr="009D55D0">
        <w:rPr>
          <w:rFonts w:ascii="Consolas" w:eastAsia="Times New Roman" w:hAnsi="Consolas" w:cs="Consolas"/>
          <w:color w:val="0000FF"/>
          <w:sz w:val="20"/>
          <w:szCs w:val="20"/>
        </w:rPr>
        <w:t>&gt;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 xml:space="preserve">    </w:t>
      </w:r>
      <w:r w:rsidRPr="009D55D0">
        <w:rPr>
          <w:rFonts w:ascii="Consolas" w:eastAsia="Times New Roman" w:hAnsi="Consolas" w:cs="Consolas"/>
          <w:color w:val="0000FF"/>
          <w:sz w:val="20"/>
          <w:szCs w:val="20"/>
        </w:rPr>
        <w:t>&lt;Grid&gt;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&lt;Grid.ColumnDefinitions&gt;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&lt;ColumnDefinition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t>
      </w:r>
      <w:r w:rsidRPr="009D55D0">
        <w:rPr>
          <w:rFonts w:ascii="Consolas" w:eastAsia="Times New Roman" w:hAnsi="Consolas" w:cs="Consolas"/>
          <w:color w:val="0000FF"/>
          <w:sz w:val="20"/>
          <w:szCs w:val="20"/>
        </w:rPr>
        <w:t xml:space="preserve"> /&gt;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&lt;ColumnDefinition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t>
      </w:r>
      <w:r w:rsidRPr="009D55D0">
        <w:rPr>
          <w:rFonts w:ascii="Consolas" w:eastAsia="Times New Roman" w:hAnsi="Consolas" w:cs="Consolas"/>
          <w:color w:val="0000FF"/>
          <w:sz w:val="20"/>
          <w:szCs w:val="20"/>
        </w:rPr>
        <w:t xml:space="preserve"> /&gt;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&lt;/Grid.ColumnDefinitions&gt;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&lt;Button&gt;</w:t>
      </w:r>
      <w:r w:rsidRPr="009D55D0">
        <w:rPr>
          <w:rFonts w:ascii="Consolas" w:eastAsia="Times New Roman" w:hAnsi="Consolas" w:cs="Consolas"/>
          <w:color w:val="000000"/>
          <w:sz w:val="20"/>
        </w:rPr>
        <w:t>Button 1</w:t>
      </w:r>
      <w:r w:rsidRPr="009D55D0">
        <w:rPr>
          <w:rFonts w:ascii="Consolas" w:eastAsia="Times New Roman" w:hAnsi="Consolas" w:cs="Consolas"/>
          <w:color w:val="0000FF"/>
          <w:sz w:val="20"/>
          <w:szCs w:val="20"/>
        </w:rPr>
        <w:t>&lt;/Button&gt;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&lt;Button </w:t>
      </w:r>
      <w:r w:rsidRPr="009D55D0">
        <w:rPr>
          <w:rFonts w:ascii="Consolas" w:eastAsia="Times New Roman" w:hAnsi="Consolas" w:cs="Consolas"/>
          <w:color w:val="FF0000"/>
          <w:sz w:val="20"/>
          <w:szCs w:val="20"/>
        </w:rPr>
        <w:t>Grid.Column</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"1"</w:t>
      </w:r>
      <w:r w:rsidRPr="009D55D0">
        <w:rPr>
          <w:rFonts w:ascii="Consolas" w:eastAsia="Times New Roman" w:hAnsi="Consolas" w:cs="Consolas"/>
          <w:color w:val="0000FF"/>
          <w:sz w:val="20"/>
          <w:szCs w:val="20"/>
        </w:rPr>
        <w:t>&gt;</w:t>
      </w:r>
      <w:r w:rsidRPr="009D55D0">
        <w:rPr>
          <w:rFonts w:ascii="Consolas" w:eastAsia="Times New Roman" w:hAnsi="Consolas" w:cs="Consolas"/>
          <w:color w:val="000000"/>
          <w:sz w:val="20"/>
        </w:rPr>
        <w:t>Button 2</w:t>
      </w:r>
      <w:r w:rsidRPr="009D55D0">
        <w:rPr>
          <w:rFonts w:ascii="Consolas" w:eastAsia="Times New Roman" w:hAnsi="Consolas" w:cs="Consolas"/>
          <w:color w:val="0000FF"/>
          <w:sz w:val="20"/>
          <w:szCs w:val="20"/>
        </w:rPr>
        <w:t>&lt;/Button&gt;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&lt;/Grid&gt;</w:t>
      </w:r>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9D55D0">
        <w:rPr>
          <w:rFonts w:ascii="Consolas" w:eastAsia="Times New Roman" w:hAnsi="Consolas" w:cs="Consolas"/>
          <w:color w:val="0000FF"/>
          <w:sz w:val="20"/>
          <w:szCs w:val="20"/>
        </w:rPr>
        <w:t>&lt;/Window&gt;</w:t>
      </w:r>
    </w:p>
    <w:p w:rsidR="009D55D0" w:rsidRPr="009D55D0" w:rsidRDefault="009D55D0" w:rsidP="009D55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60040" cy="2860040"/>
            <wp:effectExtent l="19050" t="0" r="0" b="0"/>
            <wp:docPr id="16" name="aelm464" descr="https://www.wpf-tutorial.com/Images/ArticleImages/1/chapters/panels/grid_two_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64" descr="https://www.wpf-tutorial.com/Images/ArticleImages/1/chapters/panels/grid_two_columns.png"/>
                    <pic:cNvPicPr>
                      <a:picLocks noChangeAspect="1" noChangeArrowheads="1"/>
                    </pic:cNvPicPr>
                  </pic:nvPicPr>
                  <pic:blipFill>
                    <a:blip r:embed="rId1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9D55D0" w:rsidRPr="009D55D0" w:rsidRDefault="009D55D0" w:rsidP="009D55D0">
      <w:pPr>
        <w:shd w:val="clear" w:color="auto" w:fill="FFFFFF"/>
        <w:spacing w:before="288" w:after="288" w:line="240" w:lineRule="auto"/>
        <w:rPr>
          <w:rFonts w:ascii="Segoe UI" w:eastAsia="Times New Roman" w:hAnsi="Segoe UI" w:cs="Segoe UI"/>
          <w:color w:val="212529"/>
          <w:sz w:val="18"/>
          <w:szCs w:val="18"/>
        </w:rPr>
      </w:pPr>
      <w:r w:rsidRPr="009D55D0">
        <w:rPr>
          <w:rFonts w:ascii="Segoe UI" w:eastAsia="Times New Roman" w:hAnsi="Segoe UI" w:cs="Segoe UI"/>
          <w:color w:val="212529"/>
          <w:sz w:val="18"/>
          <w:szCs w:val="18"/>
        </w:rPr>
        <w:t xml:space="preserve">In this example, we have simply divided the available space into two columns, which will share the space equally, using a "star width" (this will be explained later). On the second button, I use a so-called Attached property to place the button in the second column (0 is the first column, 1 is the second and so on). I could have used this property on </w:t>
      </w:r>
      <w:r w:rsidRPr="009D55D0">
        <w:rPr>
          <w:rFonts w:ascii="Segoe UI" w:eastAsia="Times New Roman" w:hAnsi="Segoe UI" w:cs="Segoe UI"/>
          <w:color w:val="212529"/>
          <w:sz w:val="18"/>
          <w:szCs w:val="18"/>
        </w:rPr>
        <w:lastRenderedPageBreak/>
        <w:t>the first button as well, but it automatically gets assigned to the first column and the first row, which is exactly what we want here.</w:t>
      </w:r>
    </w:p>
    <w:p w:rsidR="009D55D0" w:rsidRPr="009D55D0" w:rsidRDefault="009D55D0" w:rsidP="009D55D0">
      <w:pPr>
        <w:shd w:val="clear" w:color="auto" w:fill="FFFFFF"/>
        <w:spacing w:before="288" w:after="288" w:line="240" w:lineRule="auto"/>
        <w:rPr>
          <w:rFonts w:ascii="Segoe UI" w:eastAsia="Times New Roman" w:hAnsi="Segoe UI" w:cs="Segoe UI"/>
          <w:color w:val="212529"/>
          <w:sz w:val="18"/>
          <w:szCs w:val="18"/>
        </w:rPr>
      </w:pPr>
      <w:r w:rsidRPr="009D55D0">
        <w:rPr>
          <w:rFonts w:ascii="Segoe UI" w:eastAsia="Times New Roman" w:hAnsi="Segoe UI" w:cs="Segoe UI"/>
          <w:color w:val="212529"/>
          <w:sz w:val="18"/>
          <w:szCs w:val="18"/>
        </w:rPr>
        <w:t>As you can see, the controls take up all the available space, which is the default behavior when the grid arranges its child controls. It does this by setting the HorizontalAlignment and VerticalAlignment on its child controls to Stretch.</w:t>
      </w:r>
    </w:p>
    <w:p w:rsidR="009D55D0" w:rsidRPr="009D55D0" w:rsidRDefault="009D55D0" w:rsidP="009D55D0">
      <w:pPr>
        <w:shd w:val="clear" w:color="auto" w:fill="FFFFFF"/>
        <w:spacing w:before="288" w:after="288" w:line="240" w:lineRule="auto"/>
        <w:rPr>
          <w:ins w:id="167" w:author="Unknown"/>
          <w:rFonts w:ascii="Segoe UI" w:eastAsia="Times New Roman" w:hAnsi="Segoe UI" w:cs="Segoe UI"/>
          <w:color w:val="212529"/>
          <w:sz w:val="18"/>
          <w:szCs w:val="18"/>
        </w:rPr>
      </w:pPr>
      <w:ins w:id="168" w:author="Unknown">
        <w:r w:rsidRPr="009D55D0">
          <w:rPr>
            <w:rFonts w:ascii="Segoe UI" w:eastAsia="Times New Roman" w:hAnsi="Segoe UI" w:cs="Segoe UI"/>
            <w:color w:val="212529"/>
            <w:sz w:val="18"/>
            <w:szCs w:val="18"/>
          </w:rPr>
          <w:t>In some situations you may want them to only take up the space they need though and/or control how they are placed in the Grid. The easiest way to do this is to set the HorizontalAlignment and VerticalAlignment directly on the controls you wish to manipulate. Here's a modified version of the above example:</w:t>
        </w:r>
      </w:ins>
    </w:p>
    <w:p w:rsidR="009D55D0" w:rsidRPr="009D55D0" w:rsidRDefault="003C5A45" w:rsidP="009D55D0">
      <w:pPr>
        <w:shd w:val="clear" w:color="auto" w:fill="FFFFFF"/>
        <w:spacing w:after="0" w:line="240" w:lineRule="auto"/>
        <w:jc w:val="right"/>
        <w:rPr>
          <w:ins w:id="169" w:author="Unknown"/>
          <w:rFonts w:ascii="Segoe UI" w:eastAsia="Times New Roman" w:hAnsi="Segoe UI" w:cs="Segoe UI"/>
          <w:color w:val="212529"/>
          <w:sz w:val="18"/>
          <w:szCs w:val="18"/>
        </w:rPr>
      </w:pPr>
      <w:ins w:id="170" w:author="Unknown">
        <w:r w:rsidRPr="009D55D0">
          <w:rPr>
            <w:rFonts w:ascii="Segoe UI" w:eastAsia="Times New Roman" w:hAnsi="Segoe UI" w:cs="Segoe UI"/>
            <w:color w:val="212529"/>
            <w:sz w:val="18"/>
            <w:szCs w:val="18"/>
          </w:rPr>
          <w:fldChar w:fldCharType="begin"/>
        </w:r>
        <w:r w:rsidR="009D55D0" w:rsidRPr="009D55D0">
          <w:rPr>
            <w:rFonts w:ascii="Segoe UI" w:eastAsia="Times New Roman" w:hAnsi="Segoe UI" w:cs="Segoe UI"/>
            <w:color w:val="212529"/>
            <w:sz w:val="18"/>
            <w:szCs w:val="18"/>
          </w:rPr>
          <w:instrText xml:space="preserve"> HYPERLINK "https://www.wpf-tutorial.com/download-wpf-tutorial-pdf-with-sample-code/?utm_source=website&amp;utm_medium=link&amp;utm_content=codebox&amp;utm_campaign=wpf-tutorial" </w:instrText>
        </w:r>
        <w:r w:rsidRPr="009D55D0">
          <w:rPr>
            <w:rFonts w:ascii="Segoe UI" w:eastAsia="Times New Roman" w:hAnsi="Segoe UI" w:cs="Segoe UI"/>
            <w:color w:val="212529"/>
            <w:sz w:val="18"/>
            <w:szCs w:val="18"/>
          </w:rPr>
          <w:fldChar w:fldCharType="end"/>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71" w:author="Unknown"/>
          <w:rFonts w:ascii="Consolas" w:eastAsia="Times New Roman" w:hAnsi="Consolas" w:cs="Consolas"/>
          <w:color w:val="0000FF"/>
          <w:sz w:val="20"/>
          <w:szCs w:val="20"/>
        </w:rPr>
      </w:pPr>
      <w:ins w:id="172" w:author="Unknown">
        <w:r w:rsidRPr="009D55D0">
          <w:rPr>
            <w:rFonts w:ascii="Consolas" w:eastAsia="Times New Roman" w:hAnsi="Consolas" w:cs="Consolas"/>
            <w:color w:val="0000FF"/>
            <w:sz w:val="20"/>
            <w:szCs w:val="20"/>
          </w:rPr>
          <w:t xml:space="preserve">&lt;Window </w:t>
        </w:r>
        <w:r w:rsidRPr="009D55D0">
          <w:rPr>
            <w:rFonts w:ascii="Consolas" w:eastAsia="Times New Roman" w:hAnsi="Consolas" w:cs="Consolas"/>
            <w:color w:val="FF0000"/>
            <w:sz w:val="20"/>
            <w:szCs w:val="20"/>
          </w:rPr>
          <w:t>x:Class</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"WpfTutorialSamples.Panels.Grid"</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73" w:author="Unknown"/>
          <w:rFonts w:ascii="Consolas" w:eastAsia="Times New Roman" w:hAnsi="Consolas" w:cs="Consolas"/>
          <w:color w:val="0000FF"/>
          <w:sz w:val="20"/>
          <w:szCs w:val="20"/>
        </w:rPr>
      </w:pPr>
      <w:ins w:id="174" w:author="Unknown">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xmlns</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"http://schemas.microsoft.com/winfx/2006/xaml/presentation"</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75" w:author="Unknown"/>
          <w:rFonts w:ascii="Consolas" w:eastAsia="Times New Roman" w:hAnsi="Consolas" w:cs="Consolas"/>
          <w:color w:val="0000FF"/>
          <w:sz w:val="20"/>
          <w:szCs w:val="20"/>
        </w:rPr>
      </w:pPr>
      <w:ins w:id="176" w:author="Unknown">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xmlns:x</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"http://schemas.microsoft.com/winfx/2006/xaml"</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77" w:author="Unknown"/>
          <w:rFonts w:ascii="Consolas" w:eastAsia="Times New Roman" w:hAnsi="Consolas" w:cs="Consolas"/>
          <w:color w:val="000000"/>
          <w:sz w:val="20"/>
        </w:rPr>
      </w:pPr>
      <w:ins w:id="178" w:author="Unknown">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Title</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"Grid"</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Height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"300"</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"300"</w:t>
        </w:r>
        <w:r w:rsidRPr="009D55D0">
          <w:rPr>
            <w:rFonts w:ascii="Consolas" w:eastAsia="Times New Roman" w:hAnsi="Consolas" w:cs="Consolas"/>
            <w:color w:val="0000FF"/>
            <w:sz w:val="20"/>
            <w:szCs w:val="20"/>
          </w:rPr>
          <w:t>&gt;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79" w:author="Unknown"/>
          <w:rFonts w:ascii="Consolas" w:eastAsia="Times New Roman" w:hAnsi="Consolas" w:cs="Consolas"/>
          <w:color w:val="000000"/>
          <w:sz w:val="20"/>
        </w:rPr>
      </w:pPr>
      <w:ins w:id="180" w:author="Unknown">
        <w:r w:rsidRPr="009D55D0">
          <w:rPr>
            <w:rFonts w:ascii="Consolas" w:eastAsia="Times New Roman" w:hAnsi="Consolas" w:cs="Consolas"/>
            <w:color w:val="000000"/>
            <w:sz w:val="20"/>
          </w:rPr>
          <w:t xml:space="preserve">    </w:t>
        </w:r>
        <w:r w:rsidRPr="009D55D0">
          <w:rPr>
            <w:rFonts w:ascii="Consolas" w:eastAsia="Times New Roman" w:hAnsi="Consolas" w:cs="Consolas"/>
            <w:color w:val="0000FF"/>
            <w:sz w:val="20"/>
            <w:szCs w:val="20"/>
          </w:rPr>
          <w:t>&lt;Grid&gt;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81" w:author="Unknown"/>
          <w:rFonts w:ascii="Consolas" w:eastAsia="Times New Roman" w:hAnsi="Consolas" w:cs="Consolas"/>
          <w:color w:val="000000"/>
          <w:sz w:val="20"/>
        </w:rPr>
      </w:pPr>
      <w:ins w:id="182" w:author="Unknown">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&lt;Grid.ColumnDefinitions&gt;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83" w:author="Unknown"/>
          <w:rFonts w:ascii="Consolas" w:eastAsia="Times New Roman" w:hAnsi="Consolas" w:cs="Consolas"/>
          <w:color w:val="000000"/>
          <w:sz w:val="20"/>
        </w:rPr>
      </w:pPr>
      <w:ins w:id="184" w:author="Unknown">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&lt;ColumnDefinition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t>
        </w:r>
        <w:r w:rsidRPr="009D55D0">
          <w:rPr>
            <w:rFonts w:ascii="Consolas" w:eastAsia="Times New Roman" w:hAnsi="Consolas" w:cs="Consolas"/>
            <w:color w:val="0000FF"/>
            <w:sz w:val="20"/>
            <w:szCs w:val="20"/>
          </w:rPr>
          <w:t xml:space="preserve"> /&gt;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85" w:author="Unknown"/>
          <w:rFonts w:ascii="Consolas" w:eastAsia="Times New Roman" w:hAnsi="Consolas" w:cs="Consolas"/>
          <w:color w:val="000000"/>
          <w:sz w:val="20"/>
        </w:rPr>
      </w:pPr>
      <w:ins w:id="186" w:author="Unknown">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&lt;ColumnDefinition </w:t>
        </w:r>
        <w:r w:rsidRPr="009D55D0">
          <w:rPr>
            <w:rFonts w:ascii="Consolas" w:eastAsia="Times New Roman" w:hAnsi="Consolas" w:cs="Consolas"/>
            <w:color w:val="FF0000"/>
            <w:sz w:val="20"/>
            <w:szCs w:val="20"/>
          </w:rPr>
          <w:t>Width</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w:t>
        </w:r>
        <w:r w:rsidRPr="009D55D0">
          <w:rPr>
            <w:rFonts w:ascii="Consolas" w:eastAsia="Times New Roman" w:hAnsi="Consolas" w:cs="Consolas"/>
            <w:color w:val="0000FF"/>
            <w:sz w:val="20"/>
            <w:szCs w:val="20"/>
          </w:rPr>
          <w:t xml:space="preserve"> /&gt;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87" w:author="Unknown"/>
          <w:rFonts w:ascii="Consolas" w:eastAsia="Times New Roman" w:hAnsi="Consolas" w:cs="Consolas"/>
          <w:color w:val="000000"/>
          <w:sz w:val="20"/>
        </w:rPr>
      </w:pPr>
      <w:ins w:id="188" w:author="Unknown">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&lt;/Grid.ColumnDefinitions&gt;</w:t>
        </w:r>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89" w:author="Unknown"/>
          <w:rFonts w:ascii="Consolas" w:eastAsia="Times New Roman" w:hAnsi="Consolas" w:cs="Consolas"/>
          <w:color w:val="000000"/>
          <w:sz w:val="20"/>
        </w:rPr>
      </w:pPr>
      <w:ins w:id="190" w:author="Unknown">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&lt;Button </w:t>
        </w:r>
        <w:r w:rsidRPr="009D55D0">
          <w:rPr>
            <w:rFonts w:ascii="Consolas" w:eastAsia="Times New Roman" w:hAnsi="Consolas" w:cs="Consolas"/>
            <w:color w:val="FF0000"/>
            <w:sz w:val="20"/>
            <w:szCs w:val="20"/>
          </w:rPr>
          <w:t>VerticalAlignment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"Top"</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HorizontalAlignment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"Center"</w:t>
        </w:r>
        <w:r w:rsidRPr="009D55D0">
          <w:rPr>
            <w:rFonts w:ascii="Consolas" w:eastAsia="Times New Roman" w:hAnsi="Consolas" w:cs="Consolas"/>
            <w:color w:val="0000FF"/>
            <w:sz w:val="20"/>
            <w:szCs w:val="20"/>
          </w:rPr>
          <w:t>&gt;</w:t>
        </w:r>
        <w:r w:rsidRPr="009D55D0">
          <w:rPr>
            <w:rFonts w:ascii="Consolas" w:eastAsia="Times New Roman" w:hAnsi="Consolas" w:cs="Consolas"/>
            <w:color w:val="000000"/>
            <w:sz w:val="20"/>
          </w:rPr>
          <w:t>Button 1</w:t>
        </w:r>
        <w:r w:rsidRPr="009D55D0">
          <w:rPr>
            <w:rFonts w:ascii="Consolas" w:eastAsia="Times New Roman" w:hAnsi="Consolas" w:cs="Consolas"/>
            <w:color w:val="0000FF"/>
            <w:sz w:val="20"/>
            <w:szCs w:val="20"/>
          </w:rPr>
          <w:t>&lt;/Button&gt;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91" w:author="Unknown"/>
          <w:rFonts w:ascii="Consolas" w:eastAsia="Times New Roman" w:hAnsi="Consolas" w:cs="Consolas"/>
          <w:color w:val="000000"/>
          <w:sz w:val="20"/>
        </w:rPr>
      </w:pPr>
      <w:ins w:id="192" w:author="Unknown">
        <w:r w:rsidRPr="009D55D0">
          <w:rPr>
            <w:rFonts w:ascii="Consolas" w:eastAsia="Times New Roman" w:hAnsi="Consolas" w:cs="Consolas"/>
            <w:color w:val="000000"/>
            <w:sz w:val="20"/>
          </w:rPr>
          <w:tab/>
        </w:r>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 xml:space="preserve">&lt;Button </w:t>
        </w:r>
        <w:r w:rsidRPr="009D55D0">
          <w:rPr>
            <w:rFonts w:ascii="Consolas" w:eastAsia="Times New Roman" w:hAnsi="Consolas" w:cs="Consolas"/>
            <w:color w:val="FF0000"/>
            <w:sz w:val="20"/>
            <w:szCs w:val="20"/>
          </w:rPr>
          <w:t>Grid.Column</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"1"</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VerticalAlignment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"Center"</w:t>
        </w:r>
        <w:r w:rsidRPr="009D55D0">
          <w:rPr>
            <w:rFonts w:ascii="Consolas" w:eastAsia="Times New Roman" w:hAnsi="Consolas" w:cs="Consolas"/>
            <w:color w:val="0000FF"/>
            <w:sz w:val="20"/>
            <w:szCs w:val="20"/>
          </w:rPr>
          <w:t xml:space="preserve"> </w:t>
        </w:r>
        <w:r w:rsidRPr="009D55D0">
          <w:rPr>
            <w:rFonts w:ascii="Consolas" w:eastAsia="Times New Roman" w:hAnsi="Consolas" w:cs="Consolas"/>
            <w:color w:val="FF0000"/>
            <w:sz w:val="20"/>
            <w:szCs w:val="20"/>
          </w:rPr>
          <w:t>HorizontalAlignment</w:t>
        </w:r>
        <w:r w:rsidRPr="009D55D0">
          <w:rPr>
            <w:rFonts w:ascii="Consolas" w:eastAsia="Times New Roman" w:hAnsi="Consolas" w:cs="Consolas"/>
            <w:color w:val="0000FF"/>
            <w:sz w:val="20"/>
            <w:szCs w:val="20"/>
          </w:rPr>
          <w:t>=</w:t>
        </w:r>
        <w:r w:rsidRPr="009D55D0">
          <w:rPr>
            <w:rFonts w:ascii="Consolas" w:eastAsia="Times New Roman" w:hAnsi="Consolas" w:cs="Consolas"/>
            <w:color w:val="A31515"/>
            <w:sz w:val="20"/>
            <w:szCs w:val="20"/>
          </w:rPr>
          <w:t>"Right"</w:t>
        </w:r>
        <w:r w:rsidRPr="009D55D0">
          <w:rPr>
            <w:rFonts w:ascii="Consolas" w:eastAsia="Times New Roman" w:hAnsi="Consolas" w:cs="Consolas"/>
            <w:color w:val="0000FF"/>
            <w:sz w:val="20"/>
            <w:szCs w:val="20"/>
          </w:rPr>
          <w:t>&gt;</w:t>
        </w:r>
        <w:r w:rsidRPr="009D55D0">
          <w:rPr>
            <w:rFonts w:ascii="Consolas" w:eastAsia="Times New Roman" w:hAnsi="Consolas" w:cs="Consolas"/>
            <w:color w:val="000000"/>
            <w:sz w:val="20"/>
          </w:rPr>
          <w:t>Button 2</w:t>
        </w:r>
        <w:r w:rsidRPr="009D55D0">
          <w:rPr>
            <w:rFonts w:ascii="Consolas" w:eastAsia="Times New Roman" w:hAnsi="Consolas" w:cs="Consolas"/>
            <w:color w:val="0000FF"/>
            <w:sz w:val="20"/>
            <w:szCs w:val="20"/>
          </w:rPr>
          <w:t>&lt;/Button&gt;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93" w:author="Unknown"/>
          <w:rFonts w:ascii="Consolas" w:eastAsia="Times New Roman" w:hAnsi="Consolas" w:cs="Consolas"/>
          <w:color w:val="000000"/>
          <w:sz w:val="20"/>
        </w:rPr>
      </w:pPr>
      <w:ins w:id="194" w:author="Unknown">
        <w:r w:rsidRPr="009D55D0">
          <w:rPr>
            <w:rFonts w:ascii="Consolas" w:eastAsia="Times New Roman" w:hAnsi="Consolas" w:cs="Consolas"/>
            <w:color w:val="000000"/>
            <w:sz w:val="20"/>
          </w:rPr>
          <w:tab/>
        </w:r>
        <w:r w:rsidRPr="009D55D0">
          <w:rPr>
            <w:rFonts w:ascii="Consolas" w:eastAsia="Times New Roman" w:hAnsi="Consolas" w:cs="Consolas"/>
            <w:color w:val="0000FF"/>
            <w:sz w:val="20"/>
            <w:szCs w:val="20"/>
          </w:rPr>
          <w:t>&lt;/Grid&gt;</w:t>
        </w:r>
      </w:ins>
    </w:p>
    <w:p w:rsidR="009D55D0" w:rsidRPr="009D55D0" w:rsidRDefault="009D55D0" w:rsidP="009D55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95" w:author="Unknown"/>
          <w:rFonts w:ascii="Consolas" w:eastAsia="Times New Roman" w:hAnsi="Consolas" w:cs="Consolas"/>
          <w:color w:val="212529"/>
          <w:sz w:val="16"/>
          <w:szCs w:val="16"/>
        </w:rPr>
      </w:pPr>
      <w:ins w:id="196" w:author="Unknown">
        <w:r w:rsidRPr="009D55D0">
          <w:rPr>
            <w:rFonts w:ascii="Consolas" w:eastAsia="Times New Roman" w:hAnsi="Consolas" w:cs="Consolas"/>
            <w:color w:val="0000FF"/>
            <w:sz w:val="20"/>
            <w:szCs w:val="20"/>
          </w:rPr>
          <w:t>&lt;/Window&gt;</w:t>
        </w:r>
      </w:ins>
    </w:p>
    <w:p w:rsidR="009D55D0" w:rsidRPr="009D55D0" w:rsidRDefault="009D55D0" w:rsidP="009D55D0">
      <w:pPr>
        <w:spacing w:after="0" w:line="240" w:lineRule="auto"/>
        <w:rPr>
          <w:ins w:id="197"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11755" cy="1960245"/>
            <wp:effectExtent l="19050" t="0" r="0" b="0"/>
            <wp:docPr id="17" name="aelm469" descr="https://www.wpf-tutorial.com/Images/ArticleImages/1/chapters/panels/grid_two_columns_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69" descr="https://www.wpf-tutorial.com/Images/ArticleImages/1/chapters/panels/grid_two_columns_alignment.png"/>
                    <pic:cNvPicPr>
                      <a:picLocks noChangeAspect="1" noChangeArrowheads="1"/>
                    </pic:cNvPicPr>
                  </pic:nvPicPr>
                  <pic:blipFill>
                    <a:blip r:embed="rId17"/>
                    <a:srcRect/>
                    <a:stretch>
                      <a:fillRect/>
                    </a:stretch>
                  </pic:blipFill>
                  <pic:spPr bwMode="auto">
                    <a:xfrm>
                      <a:off x="0" y="0"/>
                      <a:ext cx="2611755" cy="1960245"/>
                    </a:xfrm>
                    <a:prstGeom prst="rect">
                      <a:avLst/>
                    </a:prstGeom>
                    <a:noFill/>
                    <a:ln w="9525">
                      <a:noFill/>
                      <a:miter lim="800000"/>
                      <a:headEnd/>
                      <a:tailEnd/>
                    </a:ln>
                  </pic:spPr>
                </pic:pic>
              </a:graphicData>
            </a:graphic>
          </wp:inline>
        </w:drawing>
      </w:r>
    </w:p>
    <w:p w:rsidR="009D55D0" w:rsidRPr="009D55D0" w:rsidRDefault="009D55D0" w:rsidP="009D55D0">
      <w:pPr>
        <w:shd w:val="clear" w:color="auto" w:fill="FFFFFF"/>
        <w:spacing w:before="288" w:after="288" w:line="240" w:lineRule="auto"/>
        <w:rPr>
          <w:ins w:id="198" w:author="Unknown"/>
          <w:rFonts w:ascii="Segoe UI" w:eastAsia="Times New Roman" w:hAnsi="Segoe UI" w:cs="Segoe UI"/>
          <w:color w:val="212529"/>
          <w:sz w:val="18"/>
          <w:szCs w:val="18"/>
        </w:rPr>
      </w:pPr>
      <w:ins w:id="199" w:author="Unknown">
        <w:r w:rsidRPr="009D55D0">
          <w:rPr>
            <w:rFonts w:ascii="Segoe UI" w:eastAsia="Times New Roman" w:hAnsi="Segoe UI" w:cs="Segoe UI"/>
            <w:color w:val="212529"/>
            <w:sz w:val="18"/>
            <w:szCs w:val="18"/>
          </w:rPr>
          <w:t>As you can see from the resulting screenshot, the first button is now placed in the top and centered. The second button is placed in the middle, aligned to the right.</w:t>
        </w:r>
      </w:ins>
    </w:p>
    <w:p w:rsidR="00DE6824" w:rsidRPr="00DE6824" w:rsidRDefault="00DE6824" w:rsidP="00DE6824">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DE6824">
        <w:rPr>
          <w:rFonts w:ascii="Segoe UI" w:eastAsia="Times New Roman" w:hAnsi="Segoe UI" w:cs="Segoe UI"/>
          <w:color w:val="212529"/>
          <w:kern w:val="36"/>
          <w:sz w:val="48"/>
          <w:szCs w:val="48"/>
        </w:rPr>
        <w:t>The Grid - Rows &amp; columns</w:t>
      </w:r>
    </w:p>
    <w:p w:rsidR="00DE6824" w:rsidRPr="00DE6824" w:rsidRDefault="00DE6824" w:rsidP="00DE6824">
      <w:pPr>
        <w:shd w:val="clear" w:color="auto" w:fill="FFFFFF"/>
        <w:spacing w:before="288" w:after="288" w:line="240" w:lineRule="auto"/>
        <w:rPr>
          <w:rFonts w:ascii="Segoe UI" w:eastAsia="Times New Roman" w:hAnsi="Segoe UI" w:cs="Segoe UI"/>
          <w:color w:val="212529"/>
          <w:sz w:val="18"/>
          <w:szCs w:val="18"/>
        </w:rPr>
      </w:pPr>
      <w:r w:rsidRPr="00DE6824">
        <w:rPr>
          <w:rFonts w:ascii="Segoe UI" w:eastAsia="Times New Roman" w:hAnsi="Segoe UI" w:cs="Segoe UI"/>
          <w:color w:val="212529"/>
          <w:sz w:val="18"/>
          <w:szCs w:val="18"/>
        </w:rPr>
        <w:t>In the last chapter, we introduced you to the great Grid panel and showed you a couple of basic examples on how to use it. In this chapter we will do some more advanced layouts, as this is where the Grid really shines. First of all, let's throw in more columns and even some rows, for a true tabular layout:</w:t>
      </w:r>
    </w:p>
    <w:p w:rsidR="00DE6824" w:rsidRPr="00DE6824" w:rsidRDefault="003C5A45" w:rsidP="00DE6824">
      <w:pPr>
        <w:shd w:val="clear" w:color="auto" w:fill="FFFFFF"/>
        <w:spacing w:after="0" w:line="240" w:lineRule="auto"/>
        <w:jc w:val="right"/>
        <w:rPr>
          <w:rFonts w:ascii="Segoe UI" w:eastAsia="Times New Roman" w:hAnsi="Segoe UI" w:cs="Segoe UI"/>
          <w:color w:val="212529"/>
          <w:sz w:val="18"/>
          <w:szCs w:val="18"/>
        </w:rPr>
      </w:pPr>
      <w:hyperlink r:id="rId18" w:history="1"/>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DE6824">
        <w:rPr>
          <w:rFonts w:ascii="Consolas" w:eastAsia="Times New Roman" w:hAnsi="Consolas" w:cs="Consolas"/>
          <w:color w:val="0000FF"/>
          <w:sz w:val="20"/>
          <w:szCs w:val="20"/>
        </w:rPr>
        <w:t xml:space="preserve">&lt;Window </w:t>
      </w:r>
      <w:r w:rsidRPr="00DE6824">
        <w:rPr>
          <w:rFonts w:ascii="Consolas" w:eastAsia="Times New Roman" w:hAnsi="Consolas" w:cs="Consolas"/>
          <w:color w:val="FF0000"/>
          <w:sz w:val="20"/>
          <w:szCs w:val="20"/>
        </w:rPr>
        <w:t>x:Class</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"WpfTutorialSamples.Panels.TabularGrid"</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DE6824">
        <w:rPr>
          <w:rFonts w:ascii="Consolas" w:eastAsia="Times New Roman" w:hAnsi="Consolas" w:cs="Consolas"/>
          <w:color w:val="0000FF"/>
          <w:sz w:val="20"/>
          <w:szCs w:val="20"/>
        </w:rPr>
        <w:lastRenderedPageBreak/>
        <w:t xml:space="preserve">        </w:t>
      </w:r>
      <w:r w:rsidRPr="00DE6824">
        <w:rPr>
          <w:rFonts w:ascii="Consolas" w:eastAsia="Times New Roman" w:hAnsi="Consolas" w:cs="Consolas"/>
          <w:color w:val="FF0000"/>
          <w:sz w:val="20"/>
          <w:szCs w:val="20"/>
        </w:rPr>
        <w:t>xmlns</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"http://schemas.microsoft.com/winfx/2006/xaml/presentation"</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xmlns:x</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"http://schemas.microsoft.com/winfx/2006/xaml"</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Title</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"TabularGrid"</w:t>
      </w: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Height</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"300"</w:t>
      </w: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Width</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"300"</w:t>
      </w:r>
      <w:r w:rsidRPr="00DE6824">
        <w:rPr>
          <w:rFonts w:ascii="Consolas" w:eastAsia="Times New Roman" w:hAnsi="Consolas" w:cs="Consolas"/>
          <w:color w:val="0000FF"/>
          <w:sz w:val="20"/>
          <w:szCs w:val="20"/>
        </w:rPr>
        <w:t>&gt;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 xml:space="preserve">    </w:t>
      </w:r>
      <w:r w:rsidRPr="00DE6824">
        <w:rPr>
          <w:rFonts w:ascii="Consolas" w:eastAsia="Times New Roman" w:hAnsi="Consolas" w:cs="Consolas"/>
          <w:color w:val="0000FF"/>
          <w:sz w:val="20"/>
          <w:szCs w:val="20"/>
        </w:rPr>
        <w:t>&lt;Grid&gt;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&lt;Grid.ColumnDefinitions&gt;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&lt;ColumnDefinition </w:t>
      </w:r>
      <w:r w:rsidRPr="00DE6824">
        <w:rPr>
          <w:rFonts w:ascii="Consolas" w:eastAsia="Times New Roman" w:hAnsi="Consolas" w:cs="Consolas"/>
          <w:color w:val="FF0000"/>
          <w:sz w:val="20"/>
          <w:szCs w:val="20"/>
        </w:rPr>
        <w:t>Width</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 xml:space="preserve"> /&gt;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&lt;ColumnDefinition </w:t>
      </w:r>
      <w:r w:rsidRPr="00DE6824">
        <w:rPr>
          <w:rFonts w:ascii="Consolas" w:eastAsia="Times New Roman" w:hAnsi="Consolas" w:cs="Consolas"/>
          <w:color w:val="FF0000"/>
          <w:sz w:val="20"/>
          <w:szCs w:val="20"/>
        </w:rPr>
        <w:t>Width</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 xml:space="preserve"> /&gt;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&lt;ColumnDefinition </w:t>
      </w:r>
      <w:r w:rsidRPr="00DE6824">
        <w:rPr>
          <w:rFonts w:ascii="Consolas" w:eastAsia="Times New Roman" w:hAnsi="Consolas" w:cs="Consolas"/>
          <w:color w:val="FF0000"/>
          <w:sz w:val="20"/>
          <w:szCs w:val="20"/>
        </w:rPr>
        <w:t>Width</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 xml:space="preserve"> /&gt;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&lt;/Grid.ColumnDefinitions&gt;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&lt;Grid.RowDefinitions&gt;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&lt;RowDefinition </w:t>
      </w:r>
      <w:r w:rsidRPr="00DE6824">
        <w:rPr>
          <w:rFonts w:ascii="Consolas" w:eastAsia="Times New Roman" w:hAnsi="Consolas" w:cs="Consolas"/>
          <w:color w:val="FF0000"/>
          <w:sz w:val="20"/>
          <w:szCs w:val="20"/>
        </w:rPr>
        <w:t>Height</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 xml:space="preserve"> /&gt;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&lt;RowDefinition </w:t>
      </w:r>
      <w:r w:rsidRPr="00DE6824">
        <w:rPr>
          <w:rFonts w:ascii="Consolas" w:eastAsia="Times New Roman" w:hAnsi="Consolas" w:cs="Consolas"/>
          <w:color w:val="FF0000"/>
          <w:sz w:val="20"/>
          <w:szCs w:val="20"/>
        </w:rPr>
        <w:t>Height</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 xml:space="preserve"> /&gt;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&lt;RowDefinition </w:t>
      </w:r>
      <w:r w:rsidRPr="00DE6824">
        <w:rPr>
          <w:rFonts w:ascii="Consolas" w:eastAsia="Times New Roman" w:hAnsi="Consolas" w:cs="Consolas"/>
          <w:color w:val="FF0000"/>
          <w:sz w:val="20"/>
          <w:szCs w:val="20"/>
        </w:rPr>
        <w:t>Height</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 xml:space="preserve"> /&gt;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&lt;/Grid.RowDefinitions&gt;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&lt;Button&gt;</w:t>
      </w:r>
      <w:r w:rsidRPr="00DE6824">
        <w:rPr>
          <w:rFonts w:ascii="Consolas" w:eastAsia="Times New Roman" w:hAnsi="Consolas" w:cs="Consolas"/>
          <w:color w:val="000000"/>
          <w:sz w:val="20"/>
        </w:rPr>
        <w:t>Button 1</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Grid.Column</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2</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Grid.Column</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3</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Grid.Row</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4</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Grid.Column</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Grid.Row</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5</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Grid.Column</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Grid.Row</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6</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Grid.Row</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7</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Grid.Column</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"1"</w:t>
      </w: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Grid.Row</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8</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 xml:space="preserve">&lt;Button </w:t>
      </w:r>
      <w:r w:rsidRPr="00DE6824">
        <w:rPr>
          <w:rFonts w:ascii="Consolas" w:eastAsia="Times New Roman" w:hAnsi="Consolas" w:cs="Consolas"/>
          <w:color w:val="FF0000"/>
          <w:sz w:val="20"/>
          <w:szCs w:val="20"/>
        </w:rPr>
        <w:t>Grid.Column</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 xml:space="preserve"> </w:t>
      </w:r>
      <w:r w:rsidRPr="00DE6824">
        <w:rPr>
          <w:rFonts w:ascii="Consolas" w:eastAsia="Times New Roman" w:hAnsi="Consolas" w:cs="Consolas"/>
          <w:color w:val="FF0000"/>
          <w:sz w:val="20"/>
          <w:szCs w:val="20"/>
        </w:rPr>
        <w:t>Grid.Row</w:t>
      </w:r>
      <w:r w:rsidRPr="00DE6824">
        <w:rPr>
          <w:rFonts w:ascii="Consolas" w:eastAsia="Times New Roman" w:hAnsi="Consolas" w:cs="Consolas"/>
          <w:color w:val="0000FF"/>
          <w:sz w:val="20"/>
          <w:szCs w:val="20"/>
        </w:rPr>
        <w:t>=</w:t>
      </w:r>
      <w:r w:rsidRPr="00DE6824">
        <w:rPr>
          <w:rFonts w:ascii="Consolas" w:eastAsia="Times New Roman" w:hAnsi="Consolas" w:cs="Consolas"/>
          <w:color w:val="A31515"/>
          <w:sz w:val="20"/>
          <w:szCs w:val="20"/>
        </w:rPr>
        <w:t>"2"</w:t>
      </w:r>
      <w:r w:rsidRPr="00DE6824">
        <w:rPr>
          <w:rFonts w:ascii="Consolas" w:eastAsia="Times New Roman" w:hAnsi="Consolas" w:cs="Consolas"/>
          <w:color w:val="0000FF"/>
          <w:sz w:val="20"/>
          <w:szCs w:val="20"/>
        </w:rPr>
        <w:t>&gt;</w:t>
      </w:r>
      <w:r w:rsidRPr="00DE6824">
        <w:rPr>
          <w:rFonts w:ascii="Consolas" w:eastAsia="Times New Roman" w:hAnsi="Consolas" w:cs="Consolas"/>
          <w:color w:val="000000"/>
          <w:sz w:val="20"/>
        </w:rPr>
        <w:t>Button 9</w:t>
      </w:r>
      <w:r w:rsidRPr="00DE6824">
        <w:rPr>
          <w:rFonts w:ascii="Consolas" w:eastAsia="Times New Roman" w:hAnsi="Consolas" w:cs="Consolas"/>
          <w:color w:val="0000FF"/>
          <w:sz w:val="20"/>
          <w:szCs w:val="20"/>
        </w:rPr>
        <w:t>&lt;/Button&gt;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DE6824">
        <w:rPr>
          <w:rFonts w:ascii="Consolas" w:eastAsia="Times New Roman" w:hAnsi="Consolas" w:cs="Consolas"/>
          <w:color w:val="000000"/>
          <w:sz w:val="20"/>
        </w:rPr>
        <w:tab/>
      </w:r>
      <w:r w:rsidRPr="00DE6824">
        <w:rPr>
          <w:rFonts w:ascii="Consolas" w:eastAsia="Times New Roman" w:hAnsi="Consolas" w:cs="Consolas"/>
          <w:color w:val="0000FF"/>
          <w:sz w:val="20"/>
          <w:szCs w:val="20"/>
        </w:rPr>
        <w:t>&lt;/Grid&gt;</w:t>
      </w:r>
    </w:p>
    <w:p w:rsidR="00DE6824" w:rsidRPr="00DE6824" w:rsidRDefault="00DE6824" w:rsidP="00DE6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DE6824">
        <w:rPr>
          <w:rFonts w:ascii="Consolas" w:eastAsia="Times New Roman" w:hAnsi="Consolas" w:cs="Consolas"/>
          <w:color w:val="0000FF"/>
          <w:sz w:val="20"/>
          <w:szCs w:val="20"/>
        </w:rPr>
        <w:t>&lt;/Window&gt;</w:t>
      </w:r>
    </w:p>
    <w:p w:rsidR="00DE6824" w:rsidRPr="00DE6824" w:rsidRDefault="00DE6824" w:rsidP="00DE6824">
      <w:pPr>
        <w:spacing w:after="0" w:line="240" w:lineRule="auto"/>
        <w:rPr>
          <w:ins w:id="200"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60040" cy="2860040"/>
            <wp:effectExtent l="19050" t="0" r="0" b="0"/>
            <wp:docPr id="21" name="aelm473" descr="https://www.wpf-tutorial.com/Images/ArticleImages/1/chapters/panels/grid_tab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73" descr="https://www.wpf-tutorial.com/Images/ArticleImages/1/chapters/panels/grid_tabular.png"/>
                    <pic:cNvPicPr>
                      <a:picLocks noChangeAspect="1" noChangeArrowheads="1"/>
                    </pic:cNvPicPr>
                  </pic:nvPicPr>
                  <pic:blipFill>
                    <a:blip r:embed="rId1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DE6824" w:rsidRPr="00DE6824" w:rsidRDefault="00DE6824" w:rsidP="00DE6824">
      <w:pPr>
        <w:shd w:val="clear" w:color="auto" w:fill="FFFFFF"/>
        <w:spacing w:before="288" w:after="288" w:line="240" w:lineRule="auto"/>
        <w:rPr>
          <w:ins w:id="201" w:author="Unknown"/>
          <w:rFonts w:ascii="Segoe UI" w:eastAsia="Times New Roman" w:hAnsi="Segoe UI" w:cs="Segoe UI"/>
          <w:color w:val="212529"/>
          <w:sz w:val="18"/>
          <w:szCs w:val="18"/>
        </w:rPr>
      </w:pPr>
      <w:ins w:id="202" w:author="Unknown">
        <w:r w:rsidRPr="00DE6824">
          <w:rPr>
            <w:rFonts w:ascii="Segoe UI" w:eastAsia="Times New Roman" w:hAnsi="Segoe UI" w:cs="Segoe UI"/>
            <w:color w:val="212529"/>
            <w:sz w:val="18"/>
            <w:szCs w:val="18"/>
          </w:rPr>
          <w:t>A total of nine buttons, each placed in their own cell in a grid containing three rows and three columns. We once again use a star based width, but this time we assign a number as well - the first row and the first column has a width of 2*, which basically means that it uses twice the amount of space as the rows and columns with a width of 1* (or just * - that's the same).</w:t>
        </w:r>
      </w:ins>
    </w:p>
    <w:p w:rsidR="00DE6824" w:rsidRPr="00DE6824" w:rsidRDefault="00DE6824" w:rsidP="00DE6824">
      <w:pPr>
        <w:shd w:val="clear" w:color="auto" w:fill="FFFFFF"/>
        <w:spacing w:before="288" w:after="288" w:line="240" w:lineRule="auto"/>
        <w:rPr>
          <w:ins w:id="203" w:author="Unknown"/>
          <w:rFonts w:ascii="Segoe UI" w:eastAsia="Times New Roman" w:hAnsi="Segoe UI" w:cs="Segoe UI"/>
          <w:color w:val="212529"/>
          <w:sz w:val="18"/>
          <w:szCs w:val="18"/>
        </w:rPr>
      </w:pPr>
      <w:ins w:id="204" w:author="Unknown">
        <w:r w:rsidRPr="00DE6824">
          <w:rPr>
            <w:rFonts w:ascii="Segoe UI" w:eastAsia="Times New Roman" w:hAnsi="Segoe UI" w:cs="Segoe UI"/>
            <w:color w:val="212529"/>
            <w:sz w:val="18"/>
            <w:szCs w:val="18"/>
          </w:rPr>
          <w:t>You will also notice that I use the Attached properties Grid.Row and Grid.Column to place the controls in the grid, and once again you will notice that I have omitted these properties on the controls where I want to use either the first row or the first column (or both). This is essentially the same as specifying a zero. This saves a bit of typing, but you might prefer to assign them anyway for a better overview - that's totally up to you!</w:t>
        </w:r>
      </w:ins>
    </w:p>
    <w:p w:rsidR="00F861E7" w:rsidRPr="00F861E7" w:rsidRDefault="00F861E7" w:rsidP="00F861E7">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F861E7">
        <w:rPr>
          <w:rFonts w:ascii="Segoe UI" w:eastAsia="Times New Roman" w:hAnsi="Segoe UI" w:cs="Segoe UI"/>
          <w:color w:val="212529"/>
          <w:kern w:val="36"/>
          <w:sz w:val="48"/>
          <w:szCs w:val="48"/>
        </w:rPr>
        <w:lastRenderedPageBreak/>
        <w:t>The Grid - Units</w:t>
      </w:r>
    </w:p>
    <w:p w:rsidR="00F861E7" w:rsidRPr="00F861E7" w:rsidRDefault="00F861E7" w:rsidP="00F861E7">
      <w:pPr>
        <w:shd w:val="clear" w:color="auto" w:fill="FFFFFF"/>
        <w:spacing w:before="288" w:after="288" w:line="240" w:lineRule="auto"/>
        <w:rPr>
          <w:rFonts w:ascii="Segoe UI" w:eastAsia="Times New Roman" w:hAnsi="Segoe UI" w:cs="Segoe UI"/>
          <w:color w:val="212529"/>
          <w:sz w:val="18"/>
          <w:szCs w:val="18"/>
        </w:rPr>
      </w:pPr>
      <w:r w:rsidRPr="00F861E7">
        <w:rPr>
          <w:rFonts w:ascii="Segoe UI" w:eastAsia="Times New Roman" w:hAnsi="Segoe UI" w:cs="Segoe UI"/>
          <w:color w:val="212529"/>
          <w:sz w:val="18"/>
          <w:szCs w:val="18"/>
        </w:rPr>
        <w:t>So far we have mostly used the star width/height, which specifies that a row or a column should take up a certain percentage of the combined space. However, there are two other ways of specifying the width or height of a column or a row: Absolute units and the Auto width/height. Let's try creating a Grid where we mix these:</w:t>
      </w:r>
    </w:p>
    <w:p w:rsidR="00F861E7" w:rsidRPr="00F861E7" w:rsidRDefault="003C5A45" w:rsidP="00F861E7">
      <w:pPr>
        <w:shd w:val="clear" w:color="auto" w:fill="FFFFFF"/>
        <w:spacing w:after="0" w:line="240" w:lineRule="auto"/>
        <w:jc w:val="right"/>
        <w:rPr>
          <w:rFonts w:ascii="Segoe UI" w:eastAsia="Times New Roman" w:hAnsi="Segoe UI" w:cs="Segoe UI"/>
          <w:color w:val="212529"/>
          <w:sz w:val="18"/>
          <w:szCs w:val="18"/>
        </w:rPr>
      </w:pPr>
      <w:hyperlink r:id="rId20" w:history="1"/>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F861E7">
        <w:rPr>
          <w:rFonts w:ascii="Consolas" w:eastAsia="Times New Roman" w:hAnsi="Consolas" w:cs="Consolas"/>
          <w:color w:val="0000FF"/>
          <w:sz w:val="20"/>
          <w:szCs w:val="20"/>
        </w:rPr>
        <w:t xml:space="preserve">&lt;Window </w:t>
      </w:r>
      <w:r w:rsidRPr="00F861E7">
        <w:rPr>
          <w:rFonts w:ascii="Consolas" w:eastAsia="Times New Roman" w:hAnsi="Consolas" w:cs="Consolas"/>
          <w:color w:val="FF0000"/>
          <w:sz w:val="20"/>
          <w:szCs w:val="20"/>
        </w:rPr>
        <w:t>x:Class</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"WpfTutorialSamples.Panels.GridUnits"</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F861E7">
        <w:rPr>
          <w:rFonts w:ascii="Consolas" w:eastAsia="Times New Roman" w:hAnsi="Consolas" w:cs="Consolas"/>
          <w:color w:val="0000FF"/>
          <w:sz w:val="20"/>
          <w:szCs w:val="20"/>
        </w:rPr>
        <w:t xml:space="preserve">        </w:t>
      </w:r>
      <w:r w:rsidRPr="00F861E7">
        <w:rPr>
          <w:rFonts w:ascii="Consolas" w:eastAsia="Times New Roman" w:hAnsi="Consolas" w:cs="Consolas"/>
          <w:color w:val="FF0000"/>
          <w:sz w:val="20"/>
          <w:szCs w:val="20"/>
        </w:rPr>
        <w:t>xmlns</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"http://schemas.microsoft.com/winfx/2006/xaml/presentation"</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F861E7">
        <w:rPr>
          <w:rFonts w:ascii="Consolas" w:eastAsia="Times New Roman" w:hAnsi="Consolas" w:cs="Consolas"/>
          <w:color w:val="0000FF"/>
          <w:sz w:val="20"/>
          <w:szCs w:val="20"/>
        </w:rPr>
        <w:t xml:space="preserve">        </w:t>
      </w:r>
      <w:r w:rsidRPr="00F861E7">
        <w:rPr>
          <w:rFonts w:ascii="Consolas" w:eastAsia="Times New Roman" w:hAnsi="Consolas" w:cs="Consolas"/>
          <w:color w:val="FF0000"/>
          <w:sz w:val="20"/>
          <w:szCs w:val="20"/>
        </w:rPr>
        <w:t>xmlns:x</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"http://schemas.microsoft.com/winfx/2006/xaml"</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FF"/>
          <w:sz w:val="20"/>
          <w:szCs w:val="20"/>
        </w:rPr>
        <w:t xml:space="preserve">        </w:t>
      </w:r>
      <w:r w:rsidRPr="00F861E7">
        <w:rPr>
          <w:rFonts w:ascii="Consolas" w:eastAsia="Times New Roman" w:hAnsi="Consolas" w:cs="Consolas"/>
          <w:color w:val="FF0000"/>
          <w:sz w:val="20"/>
          <w:szCs w:val="20"/>
        </w:rPr>
        <w:t>Title</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"GridUnits"</w:t>
      </w:r>
      <w:r w:rsidRPr="00F861E7">
        <w:rPr>
          <w:rFonts w:ascii="Consolas" w:eastAsia="Times New Roman" w:hAnsi="Consolas" w:cs="Consolas"/>
          <w:color w:val="0000FF"/>
          <w:sz w:val="20"/>
          <w:szCs w:val="20"/>
        </w:rPr>
        <w:t xml:space="preserve"> </w:t>
      </w:r>
      <w:r w:rsidRPr="00F861E7">
        <w:rPr>
          <w:rFonts w:ascii="Consolas" w:eastAsia="Times New Roman" w:hAnsi="Consolas" w:cs="Consolas"/>
          <w:color w:val="FF0000"/>
          <w:sz w:val="20"/>
          <w:szCs w:val="20"/>
        </w:rPr>
        <w:t>Height</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"200"</w:t>
      </w:r>
      <w:r w:rsidRPr="00F861E7">
        <w:rPr>
          <w:rFonts w:ascii="Consolas" w:eastAsia="Times New Roman" w:hAnsi="Consolas" w:cs="Consolas"/>
          <w:color w:val="0000FF"/>
          <w:sz w:val="20"/>
          <w:szCs w:val="20"/>
        </w:rPr>
        <w:t xml:space="preserve"> </w:t>
      </w:r>
      <w:r w:rsidRPr="00F861E7">
        <w:rPr>
          <w:rFonts w:ascii="Consolas" w:eastAsia="Times New Roman" w:hAnsi="Consolas" w:cs="Consolas"/>
          <w:color w:val="FF0000"/>
          <w:sz w:val="20"/>
          <w:szCs w:val="20"/>
        </w:rPr>
        <w:t>Width</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"400"</w:t>
      </w:r>
      <w:r w:rsidRPr="00F861E7">
        <w:rPr>
          <w:rFonts w:ascii="Consolas" w:eastAsia="Times New Roman" w:hAnsi="Consolas" w:cs="Consolas"/>
          <w:color w:val="0000FF"/>
          <w:sz w:val="20"/>
          <w:szCs w:val="20"/>
        </w:rPr>
        <w:t>&gt;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&lt;Grid&gt;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&lt;Grid.ColumnDefinitions&gt;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 xml:space="preserve">&lt;ColumnDefinition </w:t>
      </w:r>
      <w:r w:rsidRPr="00F861E7">
        <w:rPr>
          <w:rFonts w:ascii="Consolas" w:eastAsia="Times New Roman" w:hAnsi="Consolas" w:cs="Consolas"/>
          <w:color w:val="FF0000"/>
          <w:sz w:val="20"/>
          <w:szCs w:val="20"/>
        </w:rPr>
        <w:t>Width</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"1*"</w:t>
      </w:r>
      <w:r w:rsidRPr="00F861E7">
        <w:rPr>
          <w:rFonts w:ascii="Consolas" w:eastAsia="Times New Roman" w:hAnsi="Consolas" w:cs="Consolas"/>
          <w:color w:val="0000FF"/>
          <w:sz w:val="20"/>
          <w:szCs w:val="20"/>
        </w:rPr>
        <w:t xml:space="preserve"> /&gt;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 xml:space="preserve">&lt;ColumnDefinition </w:t>
      </w:r>
      <w:r w:rsidRPr="00F861E7">
        <w:rPr>
          <w:rFonts w:ascii="Consolas" w:eastAsia="Times New Roman" w:hAnsi="Consolas" w:cs="Consolas"/>
          <w:color w:val="FF0000"/>
          <w:sz w:val="20"/>
          <w:szCs w:val="20"/>
        </w:rPr>
        <w:t>Width</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"Auto"</w:t>
      </w:r>
      <w:r w:rsidRPr="00F861E7">
        <w:rPr>
          <w:rFonts w:ascii="Consolas" w:eastAsia="Times New Roman" w:hAnsi="Consolas" w:cs="Consolas"/>
          <w:color w:val="0000FF"/>
          <w:sz w:val="20"/>
          <w:szCs w:val="20"/>
        </w:rPr>
        <w:t xml:space="preserve"> /&gt;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 xml:space="preserve">&lt;ColumnDefinition </w:t>
      </w:r>
      <w:r w:rsidRPr="00F861E7">
        <w:rPr>
          <w:rFonts w:ascii="Consolas" w:eastAsia="Times New Roman" w:hAnsi="Consolas" w:cs="Consolas"/>
          <w:color w:val="FF0000"/>
          <w:sz w:val="20"/>
          <w:szCs w:val="20"/>
        </w:rPr>
        <w:t>Width</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"100"</w:t>
      </w:r>
      <w:r w:rsidRPr="00F861E7">
        <w:rPr>
          <w:rFonts w:ascii="Consolas" w:eastAsia="Times New Roman" w:hAnsi="Consolas" w:cs="Consolas"/>
          <w:color w:val="0000FF"/>
          <w:sz w:val="20"/>
          <w:szCs w:val="20"/>
        </w:rPr>
        <w:t xml:space="preserve"> /&gt;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&lt;/Grid.ColumnDefinitions&gt;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&lt;Button&gt;</w:t>
      </w:r>
      <w:r w:rsidRPr="00F861E7">
        <w:rPr>
          <w:rFonts w:ascii="Consolas" w:eastAsia="Times New Roman" w:hAnsi="Consolas" w:cs="Consolas"/>
          <w:color w:val="000000"/>
          <w:sz w:val="20"/>
        </w:rPr>
        <w:t>Button 1</w:t>
      </w:r>
      <w:r w:rsidRPr="00F861E7">
        <w:rPr>
          <w:rFonts w:ascii="Consolas" w:eastAsia="Times New Roman" w:hAnsi="Consolas" w:cs="Consolas"/>
          <w:color w:val="0000FF"/>
          <w:sz w:val="20"/>
          <w:szCs w:val="20"/>
        </w:rPr>
        <w:t>&lt;/Button&gt;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 xml:space="preserve">&lt;Button </w:t>
      </w:r>
      <w:r w:rsidRPr="00F861E7">
        <w:rPr>
          <w:rFonts w:ascii="Consolas" w:eastAsia="Times New Roman" w:hAnsi="Consolas" w:cs="Consolas"/>
          <w:color w:val="FF0000"/>
          <w:sz w:val="20"/>
          <w:szCs w:val="20"/>
        </w:rPr>
        <w:t>Grid.Column</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"1"</w:t>
      </w:r>
      <w:r w:rsidRPr="00F861E7">
        <w:rPr>
          <w:rFonts w:ascii="Consolas" w:eastAsia="Times New Roman" w:hAnsi="Consolas" w:cs="Consolas"/>
          <w:color w:val="0000FF"/>
          <w:sz w:val="20"/>
          <w:szCs w:val="20"/>
        </w:rPr>
        <w:t>&gt;</w:t>
      </w:r>
      <w:r w:rsidRPr="00F861E7">
        <w:rPr>
          <w:rFonts w:ascii="Consolas" w:eastAsia="Times New Roman" w:hAnsi="Consolas" w:cs="Consolas"/>
          <w:color w:val="000000"/>
          <w:sz w:val="20"/>
        </w:rPr>
        <w:t>Button 2 with long text</w:t>
      </w:r>
      <w:r w:rsidRPr="00F861E7">
        <w:rPr>
          <w:rFonts w:ascii="Consolas" w:eastAsia="Times New Roman" w:hAnsi="Consolas" w:cs="Consolas"/>
          <w:color w:val="0000FF"/>
          <w:sz w:val="20"/>
          <w:szCs w:val="20"/>
        </w:rPr>
        <w:t>&lt;/Button&gt;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 xml:space="preserve">&lt;Button </w:t>
      </w:r>
      <w:r w:rsidRPr="00F861E7">
        <w:rPr>
          <w:rFonts w:ascii="Consolas" w:eastAsia="Times New Roman" w:hAnsi="Consolas" w:cs="Consolas"/>
          <w:color w:val="FF0000"/>
          <w:sz w:val="20"/>
          <w:szCs w:val="20"/>
        </w:rPr>
        <w:t>Grid.Column</w:t>
      </w:r>
      <w:r w:rsidRPr="00F861E7">
        <w:rPr>
          <w:rFonts w:ascii="Consolas" w:eastAsia="Times New Roman" w:hAnsi="Consolas" w:cs="Consolas"/>
          <w:color w:val="0000FF"/>
          <w:sz w:val="20"/>
          <w:szCs w:val="20"/>
        </w:rPr>
        <w:t>=</w:t>
      </w:r>
      <w:r w:rsidRPr="00F861E7">
        <w:rPr>
          <w:rFonts w:ascii="Consolas" w:eastAsia="Times New Roman" w:hAnsi="Consolas" w:cs="Consolas"/>
          <w:color w:val="A31515"/>
          <w:sz w:val="20"/>
          <w:szCs w:val="20"/>
        </w:rPr>
        <w:t>"2"</w:t>
      </w:r>
      <w:r w:rsidRPr="00F861E7">
        <w:rPr>
          <w:rFonts w:ascii="Consolas" w:eastAsia="Times New Roman" w:hAnsi="Consolas" w:cs="Consolas"/>
          <w:color w:val="0000FF"/>
          <w:sz w:val="20"/>
          <w:szCs w:val="20"/>
        </w:rPr>
        <w:t>&gt;</w:t>
      </w:r>
      <w:r w:rsidRPr="00F861E7">
        <w:rPr>
          <w:rFonts w:ascii="Consolas" w:eastAsia="Times New Roman" w:hAnsi="Consolas" w:cs="Consolas"/>
          <w:color w:val="000000"/>
          <w:sz w:val="20"/>
        </w:rPr>
        <w:t>Button 3</w:t>
      </w:r>
      <w:r w:rsidRPr="00F861E7">
        <w:rPr>
          <w:rFonts w:ascii="Consolas" w:eastAsia="Times New Roman" w:hAnsi="Consolas" w:cs="Consolas"/>
          <w:color w:val="0000FF"/>
          <w:sz w:val="20"/>
          <w:szCs w:val="20"/>
        </w:rPr>
        <w:t>&lt;/Button&gt;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F861E7">
        <w:rPr>
          <w:rFonts w:ascii="Consolas" w:eastAsia="Times New Roman" w:hAnsi="Consolas" w:cs="Consolas"/>
          <w:color w:val="000000"/>
          <w:sz w:val="20"/>
        </w:rPr>
        <w:tab/>
      </w:r>
      <w:r w:rsidRPr="00F861E7">
        <w:rPr>
          <w:rFonts w:ascii="Consolas" w:eastAsia="Times New Roman" w:hAnsi="Consolas" w:cs="Consolas"/>
          <w:color w:val="0000FF"/>
          <w:sz w:val="20"/>
          <w:szCs w:val="20"/>
        </w:rPr>
        <w:t>&lt;/Grid&gt;</w:t>
      </w:r>
    </w:p>
    <w:p w:rsidR="00F861E7" w:rsidRPr="00F861E7" w:rsidRDefault="00F861E7" w:rsidP="00F86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F861E7">
        <w:rPr>
          <w:rFonts w:ascii="Consolas" w:eastAsia="Times New Roman" w:hAnsi="Consolas" w:cs="Consolas"/>
          <w:color w:val="0000FF"/>
          <w:sz w:val="20"/>
          <w:szCs w:val="20"/>
        </w:rPr>
        <w:t>&lt;/Window&gt;</w:t>
      </w:r>
    </w:p>
    <w:p w:rsidR="00F861E7" w:rsidRPr="00F861E7" w:rsidRDefault="00F861E7" w:rsidP="00F861E7">
      <w:pPr>
        <w:spacing w:after="0" w:line="240" w:lineRule="auto"/>
        <w:rPr>
          <w:ins w:id="20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11270" cy="1901825"/>
            <wp:effectExtent l="19050" t="0" r="0" b="0"/>
            <wp:docPr id="23" name="aelm478" descr="https://www.wpf-tutorial.com/Images/ArticleImages/1/chapters/panels/grid_units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78" descr="https://www.wpf-tutorial.com/Images/ArticleImages/1/chapters/panels/grid_units_simple.png"/>
                    <pic:cNvPicPr>
                      <a:picLocks noChangeAspect="1" noChangeArrowheads="1"/>
                    </pic:cNvPicPr>
                  </pic:nvPicPr>
                  <pic:blipFill>
                    <a:blip r:embed="rId21"/>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F861E7" w:rsidRPr="00F861E7" w:rsidRDefault="00F861E7" w:rsidP="00F861E7">
      <w:pPr>
        <w:shd w:val="clear" w:color="auto" w:fill="FFFFFF"/>
        <w:spacing w:before="288" w:after="288" w:line="240" w:lineRule="auto"/>
        <w:rPr>
          <w:ins w:id="206" w:author="Unknown"/>
          <w:rFonts w:ascii="Segoe UI" w:eastAsia="Times New Roman" w:hAnsi="Segoe UI" w:cs="Segoe UI"/>
          <w:color w:val="212529"/>
          <w:sz w:val="18"/>
          <w:szCs w:val="18"/>
        </w:rPr>
      </w:pPr>
      <w:ins w:id="207" w:author="Unknown">
        <w:r w:rsidRPr="00F861E7">
          <w:rPr>
            <w:rFonts w:ascii="Segoe UI" w:eastAsia="Times New Roman" w:hAnsi="Segoe UI" w:cs="Segoe UI"/>
            <w:color w:val="212529"/>
            <w:sz w:val="18"/>
            <w:szCs w:val="18"/>
          </w:rPr>
          <w:t>In this example, the first button has a star width, the second one has its width set to Auto and the last one has a static width of 100 pixels.</w:t>
        </w:r>
      </w:ins>
    </w:p>
    <w:p w:rsidR="00F861E7" w:rsidRPr="00F861E7" w:rsidRDefault="00F861E7" w:rsidP="00F861E7">
      <w:pPr>
        <w:shd w:val="clear" w:color="auto" w:fill="FFFFFF"/>
        <w:spacing w:before="288" w:after="288" w:line="240" w:lineRule="auto"/>
        <w:rPr>
          <w:ins w:id="208" w:author="Unknown"/>
          <w:rFonts w:ascii="Segoe UI" w:eastAsia="Times New Roman" w:hAnsi="Segoe UI" w:cs="Segoe UI"/>
          <w:color w:val="212529"/>
          <w:sz w:val="18"/>
          <w:szCs w:val="18"/>
        </w:rPr>
      </w:pPr>
      <w:ins w:id="209" w:author="Unknown">
        <w:r w:rsidRPr="00F861E7">
          <w:rPr>
            <w:rFonts w:ascii="Segoe UI" w:eastAsia="Times New Roman" w:hAnsi="Segoe UI" w:cs="Segoe UI"/>
            <w:color w:val="212529"/>
            <w:sz w:val="18"/>
            <w:szCs w:val="18"/>
          </w:rPr>
          <w:t>The result can be seen on the screenshot, where the second button only takes exactly the amount of space it needs to render its longer text, the third button takes exactly the 100 pixels it was promised and the first button, with the variable width, takes the rest.</w:t>
        </w:r>
      </w:ins>
    </w:p>
    <w:p w:rsidR="00F861E7" w:rsidRPr="00F861E7" w:rsidRDefault="00F861E7" w:rsidP="00F861E7">
      <w:pPr>
        <w:shd w:val="clear" w:color="auto" w:fill="FFFFFF"/>
        <w:spacing w:before="288" w:after="288" w:line="240" w:lineRule="auto"/>
        <w:rPr>
          <w:ins w:id="210" w:author="Unknown"/>
          <w:rFonts w:ascii="Segoe UI" w:eastAsia="Times New Roman" w:hAnsi="Segoe UI" w:cs="Segoe UI"/>
          <w:color w:val="212529"/>
          <w:sz w:val="18"/>
          <w:szCs w:val="18"/>
        </w:rPr>
      </w:pPr>
      <w:ins w:id="211" w:author="Unknown">
        <w:r w:rsidRPr="00F861E7">
          <w:rPr>
            <w:rFonts w:ascii="Segoe UI" w:eastAsia="Times New Roman" w:hAnsi="Segoe UI" w:cs="Segoe UI"/>
            <w:color w:val="212529"/>
            <w:sz w:val="18"/>
            <w:szCs w:val="18"/>
          </w:rPr>
          <w:t>In a Grid where one or several columns (or rows) have a variable (star) width, they automatically get to share the width/height not already used by the columns/rows which uses an absolute or Auto width/height. This becomes more obvious when we resize the window:</w:t>
        </w:r>
      </w:ins>
    </w:p>
    <w:p w:rsidR="00F861E7" w:rsidRPr="00F861E7" w:rsidRDefault="00F861E7" w:rsidP="00F861E7">
      <w:pPr>
        <w:spacing w:after="0" w:line="240" w:lineRule="auto"/>
        <w:rPr>
          <w:ins w:id="212"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552700" cy="1901825"/>
            <wp:effectExtent l="19050" t="0" r="0" b="0"/>
            <wp:docPr id="24" name="aelm482" descr="https://www.wpf-tutorial.com/Images/ArticleImages/1/chapters/panels/grid_units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82" descr="https://www.wpf-tutorial.com/Images/ArticleImages/1/chapters/panels/grid_units_small.png"/>
                    <pic:cNvPicPr>
                      <a:picLocks noChangeAspect="1" noChangeArrowheads="1"/>
                    </pic:cNvPicPr>
                  </pic:nvPicPr>
                  <pic:blipFill>
                    <a:blip r:embed="rId22"/>
                    <a:srcRect/>
                    <a:stretch>
                      <a:fillRect/>
                    </a:stretch>
                  </pic:blipFill>
                  <pic:spPr bwMode="auto">
                    <a:xfrm>
                      <a:off x="0" y="0"/>
                      <a:ext cx="2552700" cy="190182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4762500" cy="1901825"/>
            <wp:effectExtent l="19050" t="0" r="0" b="0"/>
            <wp:docPr id="25" name="aelm483" descr="https://www.wpf-tutorial.com/Images/ArticleImages/1/chapters/panels/grid_units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83" descr="https://www.wpf-tutorial.com/Images/ArticleImages/1/chapters/panels/grid_units_large.png"/>
                    <pic:cNvPicPr>
                      <a:picLocks noChangeAspect="1" noChangeArrowheads="1"/>
                    </pic:cNvPicPr>
                  </pic:nvPicPr>
                  <pic:blipFill>
                    <a:blip r:embed="rId23"/>
                    <a:srcRect/>
                    <a:stretch>
                      <a:fillRect/>
                    </a:stretch>
                  </pic:blipFill>
                  <pic:spPr bwMode="auto">
                    <a:xfrm>
                      <a:off x="0" y="0"/>
                      <a:ext cx="4762500" cy="1901825"/>
                    </a:xfrm>
                    <a:prstGeom prst="rect">
                      <a:avLst/>
                    </a:prstGeom>
                    <a:noFill/>
                    <a:ln w="9525">
                      <a:noFill/>
                      <a:miter lim="800000"/>
                      <a:headEnd/>
                      <a:tailEnd/>
                    </a:ln>
                  </pic:spPr>
                </pic:pic>
              </a:graphicData>
            </a:graphic>
          </wp:inline>
        </w:drawing>
      </w:r>
    </w:p>
    <w:p w:rsidR="00F861E7" w:rsidRPr="00F861E7" w:rsidRDefault="00F861E7" w:rsidP="00F861E7">
      <w:pPr>
        <w:shd w:val="clear" w:color="auto" w:fill="FFFFFF"/>
        <w:spacing w:before="288" w:after="288" w:line="240" w:lineRule="auto"/>
        <w:rPr>
          <w:ins w:id="213" w:author="Unknown"/>
          <w:rFonts w:ascii="Segoe UI" w:eastAsia="Times New Roman" w:hAnsi="Segoe UI" w:cs="Segoe UI"/>
          <w:color w:val="212529"/>
          <w:sz w:val="18"/>
          <w:szCs w:val="18"/>
        </w:rPr>
      </w:pPr>
      <w:ins w:id="214" w:author="Unknown">
        <w:r w:rsidRPr="00F861E7">
          <w:rPr>
            <w:rFonts w:ascii="Segoe UI" w:eastAsia="Times New Roman" w:hAnsi="Segoe UI" w:cs="Segoe UI"/>
            <w:color w:val="212529"/>
            <w:sz w:val="18"/>
            <w:szCs w:val="18"/>
          </w:rPr>
          <w:t>On the first screenshot, you will see that the Grid reserves the space for the last two buttons, even though it means that the first one doesn't get all the space it needs to render properly. On the second screenshot, you will see the last two buttons keeping the exact same amount of space, leaving the surplus space to the first button.</w:t>
        </w:r>
      </w:ins>
    </w:p>
    <w:p w:rsidR="00F861E7" w:rsidRPr="00F861E7" w:rsidRDefault="00F861E7" w:rsidP="00F861E7">
      <w:pPr>
        <w:shd w:val="clear" w:color="auto" w:fill="FFFFFF"/>
        <w:spacing w:before="288" w:after="288" w:line="240" w:lineRule="auto"/>
        <w:rPr>
          <w:ins w:id="215" w:author="Unknown"/>
          <w:rFonts w:ascii="Segoe UI" w:eastAsia="Times New Roman" w:hAnsi="Segoe UI" w:cs="Segoe UI"/>
          <w:color w:val="212529"/>
          <w:sz w:val="18"/>
          <w:szCs w:val="18"/>
        </w:rPr>
      </w:pPr>
      <w:ins w:id="216" w:author="Unknown">
        <w:r w:rsidRPr="00F861E7">
          <w:rPr>
            <w:rFonts w:ascii="Segoe UI" w:eastAsia="Times New Roman" w:hAnsi="Segoe UI" w:cs="Segoe UI"/>
            <w:color w:val="212529"/>
            <w:sz w:val="18"/>
            <w:szCs w:val="18"/>
          </w:rPr>
          <w:t>This can be a very useful technique when designing a wide range of dialogs. For instance, consider a simple contact form where the user enters a name, an e-mail address and a comment. The first two fields will usually have a fixed height, while the last one might as well take up as much space as possible, leaving room to type a longer comment. In one of the next chapters, we will try building a contact form, using the grid and rows and columns of different heights and widths.</w:t>
        </w:r>
      </w:ins>
    </w:p>
    <w:p w:rsidR="001736E1" w:rsidRDefault="001736E1" w:rsidP="001736E1">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Grid - Spanning</w:t>
      </w:r>
    </w:p>
    <w:p w:rsidR="001736E1" w:rsidRDefault="001736E1" w:rsidP="001736E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default Grid behavior is that each control takes up one cell, but sometimes you want a certain control to take up more rows or columns. Fortunately the Grid makes this very easy, with the Attached properties ColumnSpan and RowSpan. The default value for this property is obviously 1, but you can specify a bigger number to make the control span more rows or columns.</w:t>
      </w:r>
    </w:p>
    <w:p w:rsidR="001736E1" w:rsidRDefault="001736E1" w:rsidP="001736E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Here's a very simple example, where we use the ColumnSpan property:</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1736E1">
        <w:rPr>
          <w:rFonts w:ascii="Consolas" w:eastAsia="Times New Roman" w:hAnsi="Consolas" w:cs="Consolas"/>
          <w:color w:val="0000FF"/>
          <w:sz w:val="20"/>
          <w:szCs w:val="20"/>
        </w:rPr>
        <w:t xml:space="preserve">&lt;Window </w:t>
      </w:r>
      <w:r w:rsidRPr="001736E1">
        <w:rPr>
          <w:rFonts w:ascii="Consolas" w:eastAsia="Times New Roman" w:hAnsi="Consolas" w:cs="Consolas"/>
          <w:color w:val="FF0000"/>
          <w:sz w:val="20"/>
          <w:szCs w:val="20"/>
        </w:rPr>
        <w:t>x:Class</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"WpfTutorialSamples.Panels.GridColRowSpan"</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xmlns</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"http://schemas.microsoft.com/winfx/2006/xaml/presentation"</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xmlns:x</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"http://schemas.microsoft.com/winfx/2006/xaml"</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Title</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"GridColRowSpan"</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"110"</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"300"</w:t>
      </w:r>
      <w:r w:rsidRPr="001736E1">
        <w:rPr>
          <w:rFonts w:ascii="Consolas" w:eastAsia="Times New Roman" w:hAnsi="Consolas" w:cs="Consolas"/>
          <w:color w:val="0000FF"/>
          <w:sz w:val="20"/>
          <w:szCs w:val="20"/>
        </w:rPr>
        <w:t>&gt;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&lt;Grid.ColumnDefinitions&gt;</w:t>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lastRenderedPageBreak/>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&lt;ColumnDefinition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&lt;ColumnDefinition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&lt;/Grid.ColumnDefinitions&gt;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&lt;Grid.RowDefinitions&gt;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&lt;RowDefinition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&lt;RowDefinition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&lt;/Grid.RowDefinitions&gt;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&lt;Button&gt;</w:t>
      </w:r>
      <w:r w:rsidRPr="001736E1">
        <w:rPr>
          <w:rFonts w:ascii="Consolas" w:eastAsia="Times New Roman" w:hAnsi="Consolas" w:cs="Consolas"/>
          <w:color w:val="000000"/>
          <w:sz w:val="20"/>
        </w:rPr>
        <w:t>Button 1</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Grid.Column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2</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Grid.Row</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Grid.ColumnSpan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"2"</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3</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1736E1">
        <w:rPr>
          <w:rFonts w:ascii="Consolas" w:eastAsia="Times New Roman" w:hAnsi="Consolas" w:cs="Consolas"/>
          <w:color w:val="0000FF"/>
          <w:sz w:val="20"/>
          <w:szCs w:val="20"/>
        </w:rPr>
        <w:t>&lt;/Window&gt;</w:t>
      </w:r>
    </w:p>
    <w:p w:rsidR="001736E1" w:rsidRPr="001736E1" w:rsidRDefault="001736E1" w:rsidP="001736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60040" cy="1045845"/>
            <wp:effectExtent l="19050" t="0" r="0" b="0"/>
            <wp:docPr id="29" name="aelm489" descr="https://www.wpf-tutorial.com/Images/ArticleImages/1/chapters/panels/grid_col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89" descr="https://www.wpf-tutorial.com/Images/ArticleImages/1/chapters/panels/grid_col_span.png"/>
                    <pic:cNvPicPr>
                      <a:picLocks noChangeAspect="1" noChangeArrowheads="1"/>
                    </pic:cNvPicPr>
                  </pic:nvPicPr>
                  <pic:blipFill>
                    <a:blip r:embed="rId24"/>
                    <a:srcRect/>
                    <a:stretch>
                      <a:fillRect/>
                    </a:stretch>
                  </pic:blipFill>
                  <pic:spPr bwMode="auto">
                    <a:xfrm>
                      <a:off x="0" y="0"/>
                      <a:ext cx="2860040" cy="1045845"/>
                    </a:xfrm>
                    <a:prstGeom prst="rect">
                      <a:avLst/>
                    </a:prstGeom>
                    <a:noFill/>
                    <a:ln w="9525">
                      <a:noFill/>
                      <a:miter lim="800000"/>
                      <a:headEnd/>
                      <a:tailEnd/>
                    </a:ln>
                  </pic:spPr>
                </pic:pic>
              </a:graphicData>
            </a:graphic>
          </wp:inline>
        </w:drawing>
      </w:r>
    </w:p>
    <w:p w:rsidR="001736E1" w:rsidRPr="001736E1" w:rsidRDefault="001736E1" w:rsidP="001736E1">
      <w:pPr>
        <w:shd w:val="clear" w:color="auto" w:fill="FFFFFF"/>
        <w:spacing w:before="288" w:after="288" w:line="240" w:lineRule="auto"/>
        <w:rPr>
          <w:rFonts w:ascii="Segoe UI" w:eastAsia="Times New Roman" w:hAnsi="Segoe UI" w:cs="Segoe UI"/>
          <w:color w:val="212529"/>
          <w:sz w:val="18"/>
          <w:szCs w:val="18"/>
        </w:rPr>
      </w:pPr>
      <w:r w:rsidRPr="001736E1">
        <w:rPr>
          <w:rFonts w:ascii="Segoe UI" w:eastAsia="Times New Roman" w:hAnsi="Segoe UI" w:cs="Segoe UI"/>
          <w:color w:val="212529"/>
          <w:sz w:val="18"/>
          <w:szCs w:val="18"/>
        </w:rPr>
        <w:t>We just define two columns and two rows, all of them taking up their equal share of the place. The first two buttons just use the columns normally, but with the third button, we make it take up two columns of space on the second row, using the ColumnSpan attribute.</w:t>
      </w:r>
    </w:p>
    <w:p w:rsidR="001736E1" w:rsidRPr="001736E1" w:rsidRDefault="001736E1" w:rsidP="001736E1">
      <w:pPr>
        <w:shd w:val="clear" w:color="auto" w:fill="FFFFFF"/>
        <w:spacing w:before="288" w:after="288" w:line="240" w:lineRule="auto"/>
        <w:rPr>
          <w:rFonts w:ascii="Segoe UI" w:eastAsia="Times New Roman" w:hAnsi="Segoe UI" w:cs="Segoe UI"/>
          <w:color w:val="212529"/>
          <w:sz w:val="18"/>
          <w:szCs w:val="18"/>
        </w:rPr>
      </w:pPr>
      <w:r w:rsidRPr="001736E1">
        <w:rPr>
          <w:rFonts w:ascii="Segoe UI" w:eastAsia="Times New Roman" w:hAnsi="Segoe UI" w:cs="Segoe UI"/>
          <w:color w:val="212529"/>
          <w:sz w:val="18"/>
          <w:szCs w:val="18"/>
        </w:rPr>
        <w:t>This is all so simple that we could have just used a combination of panels to achieve the same effect, but for just slightly more advanced cases, this is really useful. Let's try something which better shows how powerful this is:</w:t>
      </w:r>
    </w:p>
    <w:p w:rsidR="001736E1" w:rsidRPr="001736E1" w:rsidRDefault="003C5A45" w:rsidP="001736E1">
      <w:pPr>
        <w:shd w:val="clear" w:color="auto" w:fill="FFFFFF"/>
        <w:spacing w:after="0" w:line="240" w:lineRule="auto"/>
        <w:jc w:val="right"/>
        <w:rPr>
          <w:rFonts w:ascii="Segoe UI" w:eastAsia="Times New Roman" w:hAnsi="Segoe UI" w:cs="Segoe UI"/>
          <w:color w:val="212529"/>
          <w:sz w:val="18"/>
          <w:szCs w:val="18"/>
        </w:rPr>
      </w:pPr>
      <w:hyperlink r:id="rId25" w:history="1"/>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1736E1">
        <w:rPr>
          <w:rFonts w:ascii="Consolas" w:eastAsia="Times New Roman" w:hAnsi="Consolas" w:cs="Consolas"/>
          <w:color w:val="0000FF"/>
          <w:sz w:val="20"/>
          <w:szCs w:val="20"/>
        </w:rPr>
        <w:t xml:space="preserve">&lt;Window </w:t>
      </w:r>
      <w:r w:rsidRPr="001736E1">
        <w:rPr>
          <w:rFonts w:ascii="Consolas" w:eastAsia="Times New Roman" w:hAnsi="Consolas" w:cs="Consolas"/>
          <w:color w:val="FF0000"/>
          <w:sz w:val="20"/>
          <w:szCs w:val="20"/>
        </w:rPr>
        <w:t>x:Class</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"WpfTutorialSamples.Panels.GridColRowSpanAdvanced"</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xmlns</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"http://schemas.microsoft.com/winfx/2006/xaml/presentation"</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FF"/>
          <w:sz w:val="20"/>
          <w:szCs w:val="20"/>
        </w:rPr>
      </w:pP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xmlns:x</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"http://schemas.microsoft.com/winfx/2006/xaml"</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Title</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"GridColRowSpanAdvanced"</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"300"</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"300"</w:t>
      </w:r>
      <w:r w:rsidRPr="001736E1">
        <w:rPr>
          <w:rFonts w:ascii="Consolas" w:eastAsia="Times New Roman" w:hAnsi="Consolas" w:cs="Consolas"/>
          <w:color w:val="0000FF"/>
          <w:sz w:val="20"/>
          <w:szCs w:val="20"/>
        </w:rPr>
        <w:t>&gt;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 xml:space="preserve">    </w:t>
      </w:r>
      <w:r w:rsidRPr="001736E1">
        <w:rPr>
          <w:rFonts w:ascii="Consolas" w:eastAsia="Times New Roman" w:hAnsi="Consolas" w:cs="Consolas"/>
          <w:color w:val="0000FF"/>
          <w:sz w:val="20"/>
          <w:szCs w:val="20"/>
        </w:rPr>
        <w:t>&lt;Grid&gt;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&lt;Grid.ColumnDefinitions&gt;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&lt;ColumnDefinition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&lt;ColumnDefinition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&lt;ColumnDefinition </w:t>
      </w:r>
      <w:r w:rsidRPr="001736E1">
        <w:rPr>
          <w:rFonts w:ascii="Consolas" w:eastAsia="Times New Roman" w:hAnsi="Consolas" w:cs="Consolas"/>
          <w:color w:val="FF0000"/>
          <w:sz w:val="20"/>
          <w:szCs w:val="20"/>
        </w:rPr>
        <w:t>Width</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&lt;/Grid.ColumnDefinitions&gt;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&lt;Grid.RowDefinitions&gt;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&lt;RowDefinition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&lt;RowDefinition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&lt;RowDefinition </w:t>
      </w:r>
      <w:r w:rsidRPr="001736E1">
        <w:rPr>
          <w:rFonts w:ascii="Consolas" w:eastAsia="Times New Roman" w:hAnsi="Consolas" w:cs="Consolas"/>
          <w:color w:val="FF0000"/>
          <w:sz w:val="20"/>
          <w:szCs w:val="20"/>
        </w:rPr>
        <w:t>Height</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w:t>
      </w:r>
      <w:r w:rsidRPr="001736E1">
        <w:rPr>
          <w:rFonts w:ascii="Consolas" w:eastAsia="Times New Roman" w:hAnsi="Consolas" w:cs="Consolas"/>
          <w:color w:val="0000FF"/>
          <w:sz w:val="20"/>
          <w:szCs w:val="20"/>
        </w:rPr>
        <w:t xml:space="preserve"> /&gt;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&lt;/Grid.RowDefinitions&gt;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Grid.ColumnSpan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"2"</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1</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Grid.Column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"3"</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2</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Grid.Row</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3</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Grid.Column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Grid.Row</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"1"</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Grid.RowSpan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"2"</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Grid.ColumnSpan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"2"</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4</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 xml:space="preserve">&lt;Button </w:t>
      </w:r>
      <w:r w:rsidRPr="001736E1">
        <w:rPr>
          <w:rFonts w:ascii="Consolas" w:eastAsia="Times New Roman" w:hAnsi="Consolas" w:cs="Consolas"/>
          <w:color w:val="FF0000"/>
          <w:sz w:val="20"/>
          <w:szCs w:val="20"/>
        </w:rPr>
        <w:t>Grid.Column</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"0"</w:t>
      </w:r>
      <w:r w:rsidRPr="001736E1">
        <w:rPr>
          <w:rFonts w:ascii="Consolas" w:eastAsia="Times New Roman" w:hAnsi="Consolas" w:cs="Consolas"/>
          <w:color w:val="0000FF"/>
          <w:sz w:val="20"/>
          <w:szCs w:val="20"/>
        </w:rPr>
        <w:t xml:space="preserve"> </w:t>
      </w:r>
      <w:r w:rsidRPr="001736E1">
        <w:rPr>
          <w:rFonts w:ascii="Consolas" w:eastAsia="Times New Roman" w:hAnsi="Consolas" w:cs="Consolas"/>
          <w:color w:val="FF0000"/>
          <w:sz w:val="20"/>
          <w:szCs w:val="20"/>
        </w:rPr>
        <w:t>Grid.Row</w:t>
      </w:r>
      <w:r w:rsidRPr="001736E1">
        <w:rPr>
          <w:rFonts w:ascii="Consolas" w:eastAsia="Times New Roman" w:hAnsi="Consolas" w:cs="Consolas"/>
          <w:color w:val="0000FF"/>
          <w:sz w:val="20"/>
          <w:szCs w:val="20"/>
        </w:rPr>
        <w:t>=</w:t>
      </w:r>
      <w:r w:rsidRPr="001736E1">
        <w:rPr>
          <w:rFonts w:ascii="Consolas" w:eastAsia="Times New Roman" w:hAnsi="Consolas" w:cs="Consolas"/>
          <w:color w:val="A31515"/>
          <w:sz w:val="20"/>
          <w:szCs w:val="20"/>
        </w:rPr>
        <w:t>"2"</w:t>
      </w:r>
      <w:r w:rsidRPr="001736E1">
        <w:rPr>
          <w:rFonts w:ascii="Consolas" w:eastAsia="Times New Roman" w:hAnsi="Consolas" w:cs="Consolas"/>
          <w:color w:val="0000FF"/>
          <w:sz w:val="20"/>
          <w:szCs w:val="20"/>
        </w:rPr>
        <w:t>&gt;</w:t>
      </w:r>
      <w:r w:rsidRPr="001736E1">
        <w:rPr>
          <w:rFonts w:ascii="Consolas" w:eastAsia="Times New Roman" w:hAnsi="Consolas" w:cs="Consolas"/>
          <w:color w:val="000000"/>
          <w:sz w:val="20"/>
        </w:rPr>
        <w:t>Button 5</w:t>
      </w:r>
      <w:r w:rsidRPr="001736E1">
        <w:rPr>
          <w:rFonts w:ascii="Consolas" w:eastAsia="Times New Roman" w:hAnsi="Consolas" w:cs="Consolas"/>
          <w:color w:val="0000FF"/>
          <w:sz w:val="20"/>
          <w:szCs w:val="20"/>
        </w:rPr>
        <w:t>&lt;/Button&gt;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rPr>
      </w:pPr>
      <w:r w:rsidRPr="001736E1">
        <w:rPr>
          <w:rFonts w:ascii="Consolas" w:eastAsia="Times New Roman" w:hAnsi="Consolas" w:cs="Consolas"/>
          <w:color w:val="000000"/>
          <w:sz w:val="20"/>
        </w:rPr>
        <w:tab/>
      </w:r>
      <w:r w:rsidRPr="001736E1">
        <w:rPr>
          <w:rFonts w:ascii="Consolas" w:eastAsia="Times New Roman" w:hAnsi="Consolas" w:cs="Consolas"/>
          <w:color w:val="0000FF"/>
          <w:sz w:val="20"/>
          <w:szCs w:val="20"/>
        </w:rPr>
        <w:t>&lt;/Grid&gt;</w:t>
      </w:r>
    </w:p>
    <w:p w:rsidR="001736E1" w:rsidRPr="001736E1" w:rsidRDefault="001736E1" w:rsidP="001736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16"/>
          <w:szCs w:val="16"/>
        </w:rPr>
      </w:pPr>
      <w:r w:rsidRPr="001736E1">
        <w:rPr>
          <w:rFonts w:ascii="Consolas" w:eastAsia="Times New Roman" w:hAnsi="Consolas" w:cs="Consolas"/>
          <w:color w:val="0000FF"/>
          <w:sz w:val="20"/>
          <w:szCs w:val="20"/>
        </w:rPr>
        <w:t>&lt;/Window&gt;</w:t>
      </w:r>
    </w:p>
    <w:p w:rsidR="001736E1" w:rsidRPr="001736E1" w:rsidRDefault="001736E1" w:rsidP="001736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60040" cy="2860040"/>
            <wp:effectExtent l="19050" t="0" r="0" b="0"/>
            <wp:docPr id="30" name="aelm493" descr="https://www.wpf-tutorial.com/Images/ArticleImages/1/chapters/panels/grid_col_row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93" descr="https://www.wpf-tutorial.com/Images/ArticleImages/1/chapters/panels/grid_col_row_span.png"/>
                    <pic:cNvPicPr>
                      <a:picLocks noChangeAspect="1" noChangeArrowheads="1"/>
                    </pic:cNvPicPr>
                  </pic:nvPicPr>
                  <pic:blipFill>
                    <a:blip r:embed="rId2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1736E1" w:rsidRPr="001736E1" w:rsidRDefault="001736E1" w:rsidP="001736E1">
      <w:pPr>
        <w:shd w:val="clear" w:color="auto" w:fill="FFFFFF"/>
        <w:spacing w:before="288" w:after="288" w:line="240" w:lineRule="auto"/>
        <w:rPr>
          <w:rFonts w:ascii="Segoe UI" w:eastAsia="Times New Roman" w:hAnsi="Segoe UI" w:cs="Segoe UI"/>
          <w:color w:val="212529"/>
          <w:sz w:val="18"/>
          <w:szCs w:val="18"/>
        </w:rPr>
      </w:pPr>
      <w:r w:rsidRPr="001736E1">
        <w:rPr>
          <w:rFonts w:ascii="Segoe UI" w:eastAsia="Times New Roman" w:hAnsi="Segoe UI" w:cs="Segoe UI"/>
          <w:color w:val="212529"/>
          <w:sz w:val="18"/>
          <w:szCs w:val="18"/>
        </w:rPr>
        <w:t>With three columns and three rows we would normally have nine cells, but in this example, we use a combination of row and column spanning to fill all the available space with just five buttons. As you can see, a control can span either extra columns, extra rows or in the case of button 4: both.</w:t>
      </w:r>
    </w:p>
    <w:p w:rsidR="001736E1" w:rsidRPr="001736E1" w:rsidRDefault="001736E1" w:rsidP="001736E1">
      <w:pPr>
        <w:shd w:val="clear" w:color="auto" w:fill="FFFFFF"/>
        <w:spacing w:before="288" w:after="288" w:line="240" w:lineRule="auto"/>
        <w:rPr>
          <w:rFonts w:ascii="Segoe UI" w:eastAsia="Times New Roman" w:hAnsi="Segoe UI" w:cs="Segoe UI"/>
          <w:color w:val="212529"/>
          <w:sz w:val="18"/>
          <w:szCs w:val="18"/>
        </w:rPr>
      </w:pPr>
      <w:r w:rsidRPr="001736E1">
        <w:rPr>
          <w:rFonts w:ascii="Segoe UI" w:eastAsia="Times New Roman" w:hAnsi="Segoe UI" w:cs="Segoe UI"/>
          <w:color w:val="212529"/>
          <w:sz w:val="18"/>
          <w:szCs w:val="18"/>
        </w:rPr>
        <w:t>So as you can see, spanning multiple columns and/or rows in a Grid is very easy. In a later article, we will use the spanning, along with all the other Grid techniques in a more practical example.</w:t>
      </w:r>
    </w:p>
    <w:p w:rsidR="002664B5" w:rsidRDefault="002664B5" w:rsidP="002664B5">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GridSplitter</w:t>
      </w:r>
    </w:p>
    <w:p w:rsidR="002664B5" w:rsidRDefault="002664B5" w:rsidP="002664B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you saw in the previous articles, the Grid panel makes it very easy to divide up the available space into individual cells. Using column and row definitions, you can easily decide how much space each row or column should take up, but what if you want to allow the user to change this? This is where the GridSplitter control comes into play.</w:t>
      </w:r>
    </w:p>
    <w:p w:rsidR="002664B5" w:rsidRDefault="002664B5" w:rsidP="002664B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GridSplitter is used simply by adding it to a column or a row in a Grid, with the proper amount of space for it, e.g. 5 pixels. It will then allow the user to drag it from side to side or up and down, while changing the size of the column or row on each of the sides of it. Here's an example:</w:t>
      </w:r>
    </w:p>
    <w:p w:rsidR="002664B5" w:rsidRDefault="003C5A45" w:rsidP="002664B5">
      <w:pPr>
        <w:shd w:val="clear" w:color="auto" w:fill="FFFFFF"/>
        <w:jc w:val="right"/>
        <w:rPr>
          <w:ins w:id="217" w:author="Unknown"/>
          <w:rFonts w:ascii="Segoe UI" w:hAnsi="Segoe UI" w:cs="Segoe UI"/>
          <w:color w:val="212529"/>
          <w:sz w:val="18"/>
          <w:szCs w:val="18"/>
        </w:rPr>
      </w:pPr>
      <w:ins w:id="218" w:author="Unknown">
        <w:r>
          <w:rPr>
            <w:rFonts w:ascii="Segoe UI" w:hAnsi="Segoe UI" w:cs="Segoe UI"/>
            <w:color w:val="212529"/>
            <w:sz w:val="18"/>
            <w:szCs w:val="18"/>
          </w:rPr>
          <w:fldChar w:fldCharType="begin"/>
        </w:r>
        <w:r w:rsidR="002664B5">
          <w:rPr>
            <w:rFonts w:ascii="Segoe UI" w:hAnsi="Segoe UI" w:cs="Segoe UI"/>
            <w:color w:val="212529"/>
            <w:sz w:val="18"/>
            <w:szCs w:val="18"/>
          </w:rPr>
          <w:instrText xml:space="preserve"> HYPERLINK "https://www.wpf-tutorial.com/download-wpf-tutorial-pdf-with-sample-code/?utm_source=website&amp;utm_medium=link&amp;utm_content=codebox&amp;utm_campaign=wpf-tutorial" </w:instrText>
        </w:r>
        <w:r>
          <w:rPr>
            <w:rFonts w:ascii="Segoe UI" w:hAnsi="Segoe UI" w:cs="Segoe UI"/>
            <w:color w:val="212529"/>
            <w:sz w:val="18"/>
            <w:szCs w:val="18"/>
          </w:rPr>
          <w:fldChar w:fldCharType="end"/>
        </w:r>
      </w:ins>
    </w:p>
    <w:p w:rsidR="002664B5" w:rsidRDefault="002664B5" w:rsidP="002664B5">
      <w:pPr>
        <w:pStyle w:val="HTMLPreformatted"/>
        <w:shd w:val="clear" w:color="auto" w:fill="FFFFFF"/>
        <w:rPr>
          <w:ins w:id="219" w:author="Unknown"/>
          <w:rStyle w:val="hljs-tag"/>
          <w:rFonts w:ascii="Consolas" w:hAnsi="Consolas" w:cs="Consolas"/>
          <w:shd w:val="clear" w:color="auto" w:fill="FFFFFF"/>
        </w:rPr>
      </w:pPr>
      <w:ins w:id="22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"WpfTutorialSamples.Panels.GridSplitterSample"</w:t>
        </w:r>
      </w:ins>
    </w:p>
    <w:p w:rsidR="002664B5" w:rsidRDefault="002664B5" w:rsidP="002664B5">
      <w:pPr>
        <w:pStyle w:val="HTMLPreformatted"/>
        <w:shd w:val="clear" w:color="auto" w:fill="FFFFFF"/>
        <w:rPr>
          <w:ins w:id="221" w:author="Unknown"/>
          <w:rStyle w:val="hljs-tag"/>
          <w:rFonts w:ascii="Consolas" w:hAnsi="Consolas" w:cs="Consolas"/>
          <w:shd w:val="clear" w:color="auto" w:fill="FFFFFF"/>
        </w:rPr>
      </w:pPr>
      <w:ins w:id="22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664B5" w:rsidRDefault="002664B5" w:rsidP="002664B5">
      <w:pPr>
        <w:pStyle w:val="HTMLPreformatted"/>
        <w:shd w:val="clear" w:color="auto" w:fill="FFFFFF"/>
        <w:rPr>
          <w:ins w:id="223" w:author="Unknown"/>
          <w:rStyle w:val="hljs-tag"/>
          <w:rFonts w:ascii="Consolas" w:hAnsi="Consolas" w:cs="Consolas"/>
          <w:shd w:val="clear" w:color="auto" w:fill="FFFFFF"/>
        </w:rPr>
      </w:pPr>
      <w:ins w:id="22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664B5" w:rsidRDefault="002664B5" w:rsidP="002664B5">
      <w:pPr>
        <w:pStyle w:val="HTMLPreformatted"/>
        <w:shd w:val="clear" w:color="auto" w:fill="FFFFFF"/>
        <w:rPr>
          <w:ins w:id="225" w:author="Unknown"/>
          <w:rStyle w:val="HTMLCode"/>
          <w:rFonts w:ascii="Consolas" w:eastAsiaTheme="majorEastAsia" w:hAnsi="Consolas" w:cs="Consolas"/>
          <w:color w:val="000000"/>
          <w:shd w:val="clear" w:color="auto" w:fill="FFFFFF"/>
        </w:rPr>
      </w:pPr>
      <w:ins w:id="22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"GridSplitterSample"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27" w:author="Unknown"/>
          <w:rStyle w:val="HTMLCode"/>
          <w:rFonts w:ascii="Consolas" w:eastAsiaTheme="majorEastAsia" w:hAnsi="Consolas" w:cs="Consolas"/>
          <w:color w:val="000000"/>
          <w:shd w:val="clear" w:color="auto" w:fill="FFFFFF"/>
        </w:rPr>
      </w:pPr>
      <w:ins w:id="22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29" w:author="Unknown"/>
          <w:rStyle w:val="HTMLCode"/>
          <w:rFonts w:ascii="Consolas" w:eastAsiaTheme="majorEastAsia" w:hAnsi="Consolas" w:cs="Consolas"/>
          <w:color w:val="000000"/>
          <w:shd w:val="clear" w:color="auto" w:fill="FFFFFF"/>
        </w:rPr>
      </w:pPr>
      <w:ins w:id="23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31" w:author="Unknown"/>
          <w:rStyle w:val="HTMLCode"/>
          <w:rFonts w:ascii="Consolas" w:eastAsiaTheme="majorEastAsia" w:hAnsi="Consolas" w:cs="Consolas"/>
          <w:color w:val="000000"/>
          <w:shd w:val="clear" w:color="auto" w:fill="FFFFFF"/>
        </w:rPr>
      </w:pPr>
      <w:ins w:id="23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33" w:author="Unknown"/>
          <w:rStyle w:val="HTMLCode"/>
          <w:rFonts w:ascii="Consolas" w:eastAsiaTheme="majorEastAsia" w:hAnsi="Consolas" w:cs="Consolas"/>
          <w:color w:val="000000"/>
          <w:shd w:val="clear" w:color="auto" w:fill="FFFFFF"/>
        </w:rPr>
      </w:pPr>
      <w:ins w:id="23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35" w:author="Unknown"/>
          <w:rStyle w:val="HTMLCode"/>
          <w:rFonts w:ascii="Consolas" w:eastAsiaTheme="majorEastAsia" w:hAnsi="Consolas" w:cs="Consolas"/>
          <w:color w:val="000000"/>
          <w:shd w:val="clear" w:color="auto" w:fill="FFFFFF"/>
        </w:rPr>
      </w:pPr>
      <w:ins w:id="23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37" w:author="Unknown"/>
          <w:rStyle w:val="HTMLCode"/>
          <w:rFonts w:ascii="Consolas" w:eastAsiaTheme="majorEastAsia" w:hAnsi="Consolas" w:cs="Consolas"/>
          <w:color w:val="000000"/>
          <w:shd w:val="clear" w:color="auto" w:fill="FFFFFF"/>
        </w:rPr>
      </w:pPr>
      <w:ins w:id="23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39" w:author="Unknown"/>
          <w:rStyle w:val="HTMLCode"/>
          <w:rFonts w:ascii="Consolas" w:eastAsiaTheme="majorEastAsia" w:hAnsi="Consolas" w:cs="Consolas"/>
          <w:color w:val="000000"/>
          <w:shd w:val="clear" w:color="auto" w:fill="FFFFFF"/>
        </w:rPr>
      </w:pPr>
      <w:ins w:id="24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Left side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41" w:author="Unknown"/>
          <w:rStyle w:val="HTMLCode"/>
          <w:rFonts w:ascii="Consolas" w:eastAsiaTheme="majorEastAsia" w:hAnsi="Consolas" w:cs="Consolas"/>
          <w:color w:val="000000"/>
          <w:shd w:val="clear" w:color="auto" w:fill="FFFFFF"/>
        </w:rPr>
      </w:pPr>
      <w:ins w:id="242"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GridSplitter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"Stretch"</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43" w:author="Unknown"/>
          <w:rStyle w:val="HTMLCode"/>
          <w:rFonts w:ascii="Consolas" w:eastAsiaTheme="majorEastAsia" w:hAnsi="Consolas" w:cs="Consolas"/>
          <w:color w:val="000000"/>
          <w:shd w:val="clear" w:color="auto" w:fill="FFFFFF"/>
        </w:rPr>
      </w:pPr>
      <w:ins w:id="24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Right side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45" w:author="Unknown"/>
          <w:rStyle w:val="HTMLCode"/>
          <w:rFonts w:ascii="Consolas" w:eastAsiaTheme="majorEastAsia" w:hAnsi="Consolas" w:cs="Consolas"/>
          <w:color w:val="000000"/>
          <w:shd w:val="clear" w:color="auto" w:fill="FFFFFF"/>
        </w:rPr>
      </w:pPr>
      <w:ins w:id="24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47" w:author="Unknown"/>
          <w:rFonts w:ascii="Consolas" w:hAnsi="Consolas" w:cs="Consolas"/>
          <w:color w:val="212529"/>
          <w:sz w:val="16"/>
          <w:szCs w:val="16"/>
        </w:rPr>
      </w:pPr>
      <w:ins w:id="24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664B5" w:rsidRDefault="002664B5" w:rsidP="002664B5">
      <w:pPr>
        <w:rPr>
          <w:ins w:id="249" w:author="Unknown"/>
          <w:rFonts w:ascii="Times New Roman" w:hAnsi="Times New Roman" w:cs="Times New Roman"/>
          <w:sz w:val="24"/>
          <w:szCs w:val="24"/>
        </w:rPr>
      </w:pPr>
      <w:r>
        <w:rPr>
          <w:noProof/>
        </w:rPr>
        <w:drawing>
          <wp:inline distT="0" distB="0" distL="0" distR="0">
            <wp:extent cx="2860040" cy="2860040"/>
            <wp:effectExtent l="19050" t="0" r="0" b="0"/>
            <wp:docPr id="33" name="aelm499" descr="https://www.wpf-tutorial.com/Images/ArticleImages/1/chapters/panels/grid_splitter_vertical_cen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499" descr="https://www.wpf-tutorial.com/Images/ArticleImages/1/chapters/panels/grid_splitter_vertical_centered.png"/>
                    <pic:cNvPicPr>
                      <a:picLocks noChangeAspect="1" noChangeArrowheads="1"/>
                    </pic:cNvPicPr>
                  </pic:nvPicPr>
                  <pic:blipFill>
                    <a:blip r:embed="rId27"/>
                    <a:srcRect/>
                    <a:stretch>
                      <a:fillRect/>
                    </a:stretch>
                  </pic:blipFill>
                  <pic:spPr bwMode="auto">
                    <a:xfrm>
                      <a:off x="0" y="0"/>
                      <a:ext cx="2860040" cy="2860040"/>
                    </a:xfrm>
                    <a:prstGeom prst="rect">
                      <a:avLst/>
                    </a:prstGeom>
                    <a:noFill/>
                    <a:ln w="9525">
                      <a:noFill/>
                      <a:miter lim="800000"/>
                      <a:headEnd/>
                      <a:tailEnd/>
                    </a:ln>
                  </pic:spPr>
                </pic:pic>
              </a:graphicData>
            </a:graphic>
          </wp:inline>
        </w:drawing>
      </w:r>
      <w:r>
        <w:rPr>
          <w:noProof/>
        </w:rPr>
        <w:drawing>
          <wp:inline distT="0" distB="0" distL="0" distR="0">
            <wp:extent cx="2860040" cy="2860040"/>
            <wp:effectExtent l="19050" t="0" r="0" b="0"/>
            <wp:docPr id="34" name="aelm500" descr="https://www.wpf-tutorial.com/Images/ArticleImages/1/chapters/panels/grid_splitter_vertical_not_cen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00" descr="https://www.wpf-tutorial.com/Images/ArticleImages/1/chapters/panels/grid_splitter_vertical_not_centered.png"/>
                    <pic:cNvPicPr>
                      <a:picLocks noChangeAspect="1" noChangeArrowheads="1"/>
                    </pic:cNvPicPr>
                  </pic:nvPicPr>
                  <pic:blipFill>
                    <a:blip r:embed="rId2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2664B5" w:rsidRDefault="002664B5" w:rsidP="002664B5">
      <w:pPr>
        <w:pStyle w:val="NormalWeb"/>
        <w:shd w:val="clear" w:color="auto" w:fill="FFFFFF"/>
        <w:spacing w:before="288" w:beforeAutospacing="0" w:after="288" w:afterAutospacing="0"/>
        <w:rPr>
          <w:ins w:id="250" w:author="Unknown"/>
          <w:rFonts w:ascii="Segoe UI" w:hAnsi="Segoe UI" w:cs="Segoe UI"/>
          <w:color w:val="212529"/>
          <w:sz w:val="18"/>
          <w:szCs w:val="18"/>
        </w:rPr>
      </w:pPr>
      <w:ins w:id="251" w:author="Unknown">
        <w:r>
          <w:rPr>
            <w:rFonts w:ascii="Segoe UI" w:hAnsi="Segoe UI" w:cs="Segoe UI"/>
            <w:color w:val="212529"/>
            <w:sz w:val="18"/>
            <w:szCs w:val="18"/>
          </w:rPr>
          <w:t>As you can see, I've simply created a Grid with two equally wide columns, with a 5 pixel column in the middle. Each of the sides are just a TextBlock control to illustrate the point. As you can see from the screenshots, the GridSplitter is rendered as a dividing line between the two columns and as soon as the mouse is over it, the cursor is changed to reflect that it can be resized.</w:t>
        </w:r>
      </w:ins>
    </w:p>
    <w:p w:rsidR="002664B5" w:rsidRDefault="002664B5" w:rsidP="002664B5">
      <w:pPr>
        <w:pStyle w:val="Heading2"/>
        <w:shd w:val="clear" w:color="auto" w:fill="FFFFFF"/>
        <w:spacing w:before="0"/>
        <w:rPr>
          <w:ins w:id="252" w:author="Unknown"/>
          <w:rFonts w:ascii="Segoe UI" w:hAnsi="Segoe UI" w:cs="Segoe UI"/>
          <w:b w:val="0"/>
          <w:bCs w:val="0"/>
          <w:color w:val="33393E"/>
          <w:sz w:val="36"/>
          <w:szCs w:val="36"/>
        </w:rPr>
      </w:pPr>
      <w:ins w:id="253" w:author="Unknown">
        <w:r>
          <w:rPr>
            <w:rFonts w:ascii="Segoe UI" w:hAnsi="Segoe UI" w:cs="Segoe UI"/>
            <w:b w:val="0"/>
            <w:bCs w:val="0"/>
            <w:color w:val="33393E"/>
          </w:rPr>
          <w:t>Horizontal GridSplitter</w:t>
        </w:r>
      </w:ins>
    </w:p>
    <w:p w:rsidR="002664B5" w:rsidRDefault="002664B5" w:rsidP="002664B5">
      <w:pPr>
        <w:pStyle w:val="NormalWeb"/>
        <w:shd w:val="clear" w:color="auto" w:fill="FFFFFF"/>
        <w:spacing w:before="288" w:beforeAutospacing="0" w:after="288" w:afterAutospacing="0"/>
        <w:rPr>
          <w:ins w:id="254" w:author="Unknown"/>
          <w:rFonts w:ascii="Segoe UI" w:hAnsi="Segoe UI" w:cs="Segoe UI"/>
          <w:color w:val="212529"/>
          <w:sz w:val="18"/>
          <w:szCs w:val="18"/>
        </w:rPr>
      </w:pPr>
      <w:ins w:id="255" w:author="Unknown">
        <w:r>
          <w:rPr>
            <w:rFonts w:ascii="Segoe UI" w:hAnsi="Segoe UI" w:cs="Segoe UI"/>
            <w:color w:val="212529"/>
            <w:sz w:val="18"/>
            <w:szCs w:val="18"/>
          </w:rPr>
          <w:t>The GridSplitter is very easy to use and of course it supports horizontal splits as well. In fact, you hardly have to change anything to make it work horizontally instead of vertically, as the next example will show:</w:t>
        </w:r>
      </w:ins>
    </w:p>
    <w:p w:rsidR="002664B5" w:rsidRDefault="003C5A45" w:rsidP="002664B5">
      <w:pPr>
        <w:shd w:val="clear" w:color="auto" w:fill="FFFFFF"/>
        <w:jc w:val="right"/>
        <w:rPr>
          <w:ins w:id="256" w:author="Unknown"/>
          <w:rFonts w:ascii="Segoe UI" w:hAnsi="Segoe UI" w:cs="Segoe UI"/>
          <w:color w:val="212529"/>
          <w:sz w:val="18"/>
          <w:szCs w:val="18"/>
        </w:rPr>
      </w:pPr>
      <w:ins w:id="257" w:author="Unknown">
        <w:r>
          <w:rPr>
            <w:rFonts w:ascii="Segoe UI" w:hAnsi="Segoe UI" w:cs="Segoe UI"/>
            <w:color w:val="212529"/>
            <w:sz w:val="18"/>
            <w:szCs w:val="18"/>
          </w:rPr>
          <w:fldChar w:fldCharType="begin"/>
        </w:r>
        <w:r w:rsidR="002664B5">
          <w:rPr>
            <w:rFonts w:ascii="Segoe UI" w:hAnsi="Segoe UI" w:cs="Segoe UI"/>
            <w:color w:val="212529"/>
            <w:sz w:val="18"/>
            <w:szCs w:val="18"/>
          </w:rPr>
          <w:instrText xml:space="preserve"> HYPERLINK "https://www.wpf-tutorial.com/download-wpf-tutorial-pdf-with-sample-code/?utm_source=website&amp;utm_medium=link&amp;utm_content=codebox&amp;utm_campaign=wpf-tutorial" </w:instrText>
        </w:r>
        <w:r>
          <w:rPr>
            <w:rFonts w:ascii="Segoe UI" w:hAnsi="Segoe UI" w:cs="Segoe UI"/>
            <w:color w:val="212529"/>
            <w:sz w:val="18"/>
            <w:szCs w:val="18"/>
          </w:rPr>
          <w:fldChar w:fldCharType="end"/>
        </w:r>
      </w:ins>
    </w:p>
    <w:p w:rsidR="002664B5" w:rsidRDefault="002664B5" w:rsidP="002664B5">
      <w:pPr>
        <w:pStyle w:val="HTMLPreformatted"/>
        <w:shd w:val="clear" w:color="auto" w:fill="FFFFFF"/>
        <w:rPr>
          <w:ins w:id="258" w:author="Unknown"/>
          <w:rStyle w:val="hljs-tag"/>
          <w:rFonts w:ascii="Consolas" w:hAnsi="Consolas" w:cs="Consolas"/>
          <w:shd w:val="clear" w:color="auto" w:fill="FFFFFF"/>
        </w:rPr>
      </w:pPr>
      <w:ins w:id="25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"WpfTutorialSamples.Panels.GridSplitterHorizontalSample"</w:t>
        </w:r>
      </w:ins>
    </w:p>
    <w:p w:rsidR="002664B5" w:rsidRDefault="002664B5" w:rsidP="002664B5">
      <w:pPr>
        <w:pStyle w:val="HTMLPreformatted"/>
        <w:shd w:val="clear" w:color="auto" w:fill="FFFFFF"/>
        <w:rPr>
          <w:ins w:id="260" w:author="Unknown"/>
          <w:rStyle w:val="hljs-tag"/>
          <w:rFonts w:ascii="Consolas" w:hAnsi="Consolas" w:cs="Consolas"/>
          <w:shd w:val="clear" w:color="auto" w:fill="FFFFFF"/>
        </w:rPr>
      </w:pPr>
      <w:ins w:id="26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664B5" w:rsidRDefault="002664B5" w:rsidP="002664B5">
      <w:pPr>
        <w:pStyle w:val="HTMLPreformatted"/>
        <w:shd w:val="clear" w:color="auto" w:fill="FFFFFF"/>
        <w:rPr>
          <w:ins w:id="262" w:author="Unknown"/>
          <w:rStyle w:val="hljs-tag"/>
          <w:rFonts w:ascii="Consolas" w:hAnsi="Consolas" w:cs="Consolas"/>
          <w:shd w:val="clear" w:color="auto" w:fill="FFFFFF"/>
        </w:rPr>
      </w:pPr>
      <w:ins w:id="26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664B5" w:rsidRDefault="002664B5" w:rsidP="002664B5">
      <w:pPr>
        <w:pStyle w:val="HTMLPreformatted"/>
        <w:shd w:val="clear" w:color="auto" w:fill="FFFFFF"/>
        <w:rPr>
          <w:ins w:id="264" w:author="Unknown"/>
          <w:rStyle w:val="HTMLCode"/>
          <w:rFonts w:ascii="Consolas" w:eastAsiaTheme="majorEastAsia" w:hAnsi="Consolas" w:cs="Consolas"/>
          <w:color w:val="000000"/>
          <w:shd w:val="clear" w:color="auto" w:fill="FFFFFF"/>
        </w:rPr>
      </w:pPr>
      <w:ins w:id="26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"GridSplitterHorizontalSample"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66" w:author="Unknown"/>
          <w:rStyle w:val="HTMLCode"/>
          <w:rFonts w:ascii="Consolas" w:eastAsiaTheme="majorEastAsia" w:hAnsi="Consolas" w:cs="Consolas"/>
          <w:color w:val="000000"/>
          <w:shd w:val="clear" w:color="auto" w:fill="FFFFFF"/>
        </w:rPr>
      </w:pPr>
      <w:ins w:id="2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68" w:author="Unknown"/>
          <w:rStyle w:val="HTMLCode"/>
          <w:rFonts w:ascii="Consolas" w:eastAsiaTheme="majorEastAsia" w:hAnsi="Consolas" w:cs="Consolas"/>
          <w:color w:val="000000"/>
          <w:shd w:val="clear" w:color="auto" w:fill="FFFFFF"/>
        </w:rPr>
      </w:pPr>
      <w:ins w:id="2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70" w:author="Unknown"/>
          <w:rStyle w:val="HTMLCode"/>
          <w:rFonts w:ascii="Consolas" w:eastAsiaTheme="majorEastAsia" w:hAnsi="Consolas" w:cs="Consolas"/>
          <w:color w:val="000000"/>
          <w:shd w:val="clear" w:color="auto" w:fill="FFFFFF"/>
        </w:rPr>
      </w:pPr>
      <w:ins w:id="2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72" w:author="Unknown"/>
          <w:rStyle w:val="HTMLCode"/>
          <w:rFonts w:ascii="Consolas" w:eastAsiaTheme="majorEastAsia" w:hAnsi="Consolas" w:cs="Consolas"/>
          <w:color w:val="000000"/>
          <w:shd w:val="clear" w:color="auto" w:fill="FFFFFF"/>
        </w:rPr>
      </w:pPr>
      <w:ins w:id="2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74" w:author="Unknown"/>
          <w:rStyle w:val="HTMLCode"/>
          <w:rFonts w:ascii="Consolas" w:eastAsiaTheme="majorEastAsia" w:hAnsi="Consolas" w:cs="Consolas"/>
          <w:color w:val="000000"/>
          <w:shd w:val="clear" w:color="auto" w:fill="FFFFFF"/>
        </w:rPr>
      </w:pPr>
      <w:ins w:id="2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76" w:author="Unknown"/>
          <w:rStyle w:val="HTMLCode"/>
          <w:rFonts w:ascii="Consolas" w:eastAsiaTheme="majorEastAsia" w:hAnsi="Consolas" w:cs="Consolas"/>
          <w:color w:val="000000"/>
          <w:shd w:val="clear" w:color="auto" w:fill="FFFFFF"/>
        </w:rPr>
      </w:pPr>
      <w:ins w:id="2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78" w:author="Unknown"/>
          <w:rStyle w:val="HTMLCode"/>
          <w:rFonts w:ascii="Consolas" w:eastAsiaTheme="majorEastAsia" w:hAnsi="Consolas" w:cs="Consolas"/>
          <w:color w:val="000000"/>
          <w:shd w:val="clear" w:color="auto" w:fill="FFFFFF"/>
        </w:rPr>
      </w:pPr>
      <w:ins w:id="2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Top</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80" w:author="Unknown"/>
          <w:rStyle w:val="HTMLCode"/>
          <w:rFonts w:ascii="Consolas" w:eastAsiaTheme="majorEastAsia" w:hAnsi="Consolas" w:cs="Consolas"/>
          <w:color w:val="000000"/>
          <w:shd w:val="clear" w:color="auto" w:fill="FFFFFF"/>
        </w:rPr>
      </w:pPr>
      <w:ins w:id="2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GridSplitter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"Stretch"</w:t>
        </w:r>
        <w:r>
          <w:rPr>
            <w:rStyle w:val="hljs-tag"/>
            <w:rFonts w:ascii="Consolas" w:hAnsi="Consolas" w:cs="Consolas"/>
            <w:shd w:val="clear" w:color="auto" w:fill="FFFFFF"/>
          </w:rPr>
          <w:t xml:space="preserve"> /&gt;</w:t>
        </w:r>
      </w:ins>
    </w:p>
    <w:p w:rsidR="002664B5" w:rsidRDefault="002664B5" w:rsidP="002664B5">
      <w:pPr>
        <w:pStyle w:val="HTMLPreformatted"/>
        <w:shd w:val="clear" w:color="auto" w:fill="FFFFFF"/>
        <w:rPr>
          <w:ins w:id="282" w:author="Unknown"/>
          <w:rStyle w:val="HTMLCode"/>
          <w:rFonts w:ascii="Consolas" w:eastAsiaTheme="majorEastAsia" w:hAnsi="Consolas" w:cs="Consolas"/>
          <w:color w:val="000000"/>
          <w:shd w:val="clear" w:color="auto" w:fill="FFFFFF"/>
        </w:rPr>
      </w:pPr>
      <w:ins w:id="2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Bottom</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84" w:author="Unknown"/>
          <w:rStyle w:val="HTMLCode"/>
          <w:rFonts w:ascii="Consolas" w:eastAsiaTheme="majorEastAsia" w:hAnsi="Consolas" w:cs="Consolas"/>
          <w:color w:val="000000"/>
          <w:shd w:val="clear" w:color="auto" w:fill="FFFFFF"/>
        </w:rPr>
      </w:pPr>
      <w:ins w:id="2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664B5" w:rsidRDefault="002664B5" w:rsidP="002664B5">
      <w:pPr>
        <w:pStyle w:val="HTMLPreformatted"/>
        <w:shd w:val="clear" w:color="auto" w:fill="FFFFFF"/>
        <w:rPr>
          <w:ins w:id="286" w:author="Unknown"/>
          <w:rFonts w:ascii="Consolas" w:hAnsi="Consolas" w:cs="Consolas"/>
          <w:color w:val="212529"/>
          <w:sz w:val="16"/>
          <w:szCs w:val="16"/>
        </w:rPr>
      </w:pPr>
      <w:ins w:id="287"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664B5" w:rsidRDefault="002664B5" w:rsidP="002664B5">
      <w:pPr>
        <w:rPr>
          <w:ins w:id="288" w:author="Unknown"/>
          <w:rFonts w:ascii="Times New Roman" w:hAnsi="Times New Roman" w:cs="Times New Roman"/>
          <w:sz w:val="24"/>
          <w:szCs w:val="24"/>
        </w:rPr>
      </w:pPr>
      <w:r>
        <w:rPr>
          <w:noProof/>
        </w:rPr>
        <w:drawing>
          <wp:inline distT="0" distB="0" distL="0" distR="0">
            <wp:extent cx="2860040" cy="1901825"/>
            <wp:effectExtent l="19050" t="0" r="0" b="0"/>
            <wp:docPr id="35" name="aelm505" descr="https://www.wpf-tutorial.com/Images/ArticleImages/1/chapters/panels/grid_splitter_horizontal_not_cent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05" descr="https://www.wpf-tutorial.com/Images/ArticleImages/1/chapters/panels/grid_splitter_horizontal_not_centered.png"/>
                    <pic:cNvPicPr>
                      <a:picLocks noChangeAspect="1" noChangeArrowheads="1"/>
                    </pic:cNvPicPr>
                  </pic:nvPicPr>
                  <pic:blipFill>
                    <a:blip r:embed="rId29"/>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2664B5" w:rsidRDefault="002664B5" w:rsidP="002664B5">
      <w:pPr>
        <w:pStyle w:val="NormalWeb"/>
        <w:shd w:val="clear" w:color="auto" w:fill="FFFFFF"/>
        <w:spacing w:before="288" w:beforeAutospacing="0" w:after="288" w:afterAutospacing="0"/>
        <w:rPr>
          <w:ins w:id="289" w:author="Unknown"/>
          <w:rFonts w:ascii="Segoe UI" w:hAnsi="Segoe UI" w:cs="Segoe UI"/>
          <w:color w:val="212529"/>
          <w:sz w:val="18"/>
          <w:szCs w:val="18"/>
        </w:rPr>
      </w:pPr>
      <w:ins w:id="290" w:author="Unknown">
        <w:r>
          <w:rPr>
            <w:rFonts w:ascii="Segoe UI" w:hAnsi="Segoe UI" w:cs="Segoe UI"/>
            <w:color w:val="212529"/>
            <w:sz w:val="18"/>
            <w:szCs w:val="18"/>
          </w:rPr>
          <w:t>As you can see, I simply changed the columns into rows and on the GridSplitter, I defined a Height instead of a Width. The GridSplitter figures out the rest on its own, but in case it doesn't, you can use the </w:t>
        </w:r>
        <w:r>
          <w:rPr>
            <w:rStyle w:val="Strong"/>
            <w:rFonts w:ascii="Segoe UI" w:hAnsi="Segoe UI" w:cs="Segoe UI"/>
            <w:color w:val="212529"/>
            <w:sz w:val="18"/>
            <w:szCs w:val="18"/>
          </w:rPr>
          <w:t>ResizeDirection</w:t>
        </w:r>
        <w:r>
          <w:rPr>
            <w:rFonts w:ascii="Segoe UI" w:hAnsi="Segoe UI" w:cs="Segoe UI"/>
            <w:color w:val="212529"/>
            <w:sz w:val="18"/>
            <w:szCs w:val="18"/>
          </w:rPr>
          <w:t> property on it to force it into either Rows or Columns mode.</w:t>
        </w:r>
      </w:ins>
    </w:p>
    <w:p w:rsidR="00A15708" w:rsidRPr="00A15708" w:rsidRDefault="00A15708" w:rsidP="00A15708">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A15708">
        <w:rPr>
          <w:rFonts w:ascii="Segoe UI" w:eastAsia="Times New Roman" w:hAnsi="Segoe UI" w:cs="Segoe UI"/>
          <w:color w:val="212529"/>
          <w:kern w:val="36"/>
          <w:sz w:val="48"/>
          <w:szCs w:val="48"/>
        </w:rPr>
        <w:t>Using the Grid: A contact form</w:t>
      </w:r>
    </w:p>
    <w:p w:rsidR="00A15708" w:rsidRPr="00A15708" w:rsidRDefault="00A15708" w:rsidP="00A15708">
      <w:pPr>
        <w:shd w:val="clear" w:color="auto" w:fill="FFFFFF"/>
        <w:spacing w:before="288" w:after="288" w:line="240" w:lineRule="auto"/>
        <w:rPr>
          <w:rFonts w:ascii="Segoe UI" w:eastAsia="Times New Roman" w:hAnsi="Segoe UI" w:cs="Segoe UI"/>
          <w:color w:val="212529"/>
          <w:sz w:val="18"/>
          <w:szCs w:val="18"/>
        </w:rPr>
      </w:pPr>
      <w:r w:rsidRPr="00A15708">
        <w:rPr>
          <w:rFonts w:ascii="Segoe UI" w:eastAsia="Times New Roman" w:hAnsi="Segoe UI" w:cs="Segoe UI"/>
          <w:color w:val="212529"/>
          <w:sz w:val="18"/>
          <w:szCs w:val="18"/>
        </w:rPr>
        <w:t>In the last couple of chapters we went through a lot of theoretic information, each with some very theoretic examples. In this chapter we will combine what we have learned about the Grid so far, into an example that can be used in the real world: A simple contact form.</w:t>
      </w:r>
    </w:p>
    <w:p w:rsidR="00A15708" w:rsidRPr="00A15708" w:rsidRDefault="00A15708" w:rsidP="00A15708">
      <w:pPr>
        <w:shd w:val="clear" w:color="auto" w:fill="FFFFFF"/>
        <w:spacing w:before="288" w:after="288" w:line="240" w:lineRule="auto"/>
        <w:rPr>
          <w:rFonts w:ascii="Segoe UI" w:eastAsia="Times New Roman" w:hAnsi="Segoe UI" w:cs="Segoe UI"/>
          <w:color w:val="212529"/>
          <w:sz w:val="18"/>
          <w:szCs w:val="18"/>
        </w:rPr>
      </w:pPr>
      <w:r w:rsidRPr="00A15708">
        <w:rPr>
          <w:rFonts w:ascii="Segoe UI" w:eastAsia="Times New Roman" w:hAnsi="Segoe UI" w:cs="Segoe UI"/>
          <w:color w:val="212529"/>
          <w:sz w:val="18"/>
          <w:szCs w:val="18"/>
        </w:rPr>
        <w:t>The good thing about the contact form is that it's just an example of a commonly used dialog - you can take the techniques used and apply them to almost any type of dialog that you need to create.</w:t>
      </w:r>
    </w:p>
    <w:p w:rsidR="00A15708" w:rsidRPr="00A15708" w:rsidRDefault="00A15708" w:rsidP="00A15708">
      <w:pPr>
        <w:shd w:val="clear" w:color="auto" w:fill="FFFFFF"/>
        <w:spacing w:before="288" w:after="288" w:line="240" w:lineRule="auto"/>
        <w:rPr>
          <w:ins w:id="291" w:author="Unknown"/>
          <w:rFonts w:ascii="Segoe UI" w:eastAsia="Times New Roman" w:hAnsi="Segoe UI" w:cs="Segoe UI"/>
          <w:color w:val="212529"/>
          <w:sz w:val="18"/>
          <w:szCs w:val="18"/>
        </w:rPr>
      </w:pPr>
      <w:ins w:id="292" w:author="Unknown">
        <w:r w:rsidRPr="00A15708">
          <w:rPr>
            <w:rFonts w:ascii="Segoe UI" w:eastAsia="Times New Roman" w:hAnsi="Segoe UI" w:cs="Segoe UI"/>
            <w:color w:val="212529"/>
            <w:sz w:val="18"/>
            <w:szCs w:val="18"/>
          </w:rPr>
          <w:t>The first take on this task is very simple and will show you a very basic contact form. It uses three rows, two of them with Auto heights and the last one with star height, so it consumes the rest of the available space:</w:t>
        </w:r>
      </w:ins>
    </w:p>
    <w:p w:rsidR="00A15708" w:rsidRPr="00A15708" w:rsidRDefault="003C5A45" w:rsidP="00A15708">
      <w:pPr>
        <w:shd w:val="clear" w:color="auto" w:fill="FFFFFF"/>
        <w:spacing w:after="0" w:line="240" w:lineRule="auto"/>
        <w:jc w:val="right"/>
        <w:rPr>
          <w:ins w:id="293" w:author="Unknown"/>
          <w:rFonts w:ascii="Segoe UI" w:eastAsia="Times New Roman" w:hAnsi="Segoe UI" w:cs="Segoe UI"/>
          <w:color w:val="212529"/>
          <w:sz w:val="18"/>
          <w:szCs w:val="18"/>
        </w:rPr>
      </w:pPr>
      <w:ins w:id="294" w:author="Unknown">
        <w:r w:rsidRPr="00A15708">
          <w:rPr>
            <w:rFonts w:ascii="Segoe UI" w:eastAsia="Times New Roman" w:hAnsi="Segoe UI" w:cs="Segoe UI"/>
            <w:color w:val="212529"/>
            <w:sz w:val="18"/>
            <w:szCs w:val="18"/>
          </w:rPr>
          <w:fldChar w:fldCharType="begin"/>
        </w:r>
        <w:r w:rsidR="00A15708" w:rsidRPr="00A15708">
          <w:rPr>
            <w:rFonts w:ascii="Segoe UI" w:eastAsia="Times New Roman" w:hAnsi="Segoe UI" w:cs="Segoe UI"/>
            <w:color w:val="212529"/>
            <w:sz w:val="18"/>
            <w:szCs w:val="18"/>
          </w:rPr>
          <w:instrText xml:space="preserve"> HYPERLINK "https://www.wpf-tutorial.com/download-wpf-tutorial-pdf-with-sample-code/?utm_source=website&amp;utm_medium=link&amp;utm_content=codebox&amp;utm_campaign=wpf-tutorial" </w:instrText>
        </w:r>
        <w:r w:rsidRPr="00A15708">
          <w:rPr>
            <w:rFonts w:ascii="Segoe UI" w:eastAsia="Times New Roman" w:hAnsi="Segoe UI" w:cs="Segoe UI"/>
            <w:color w:val="212529"/>
            <w:sz w:val="18"/>
            <w:szCs w:val="18"/>
          </w:rPr>
          <w:fldChar w:fldCharType="end"/>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5" w:author="Unknown"/>
          <w:rFonts w:ascii="Consolas" w:eastAsia="Times New Roman" w:hAnsi="Consolas" w:cs="Consolas"/>
          <w:color w:val="0000FF"/>
          <w:sz w:val="20"/>
          <w:szCs w:val="20"/>
        </w:rPr>
      </w:pPr>
      <w:ins w:id="296" w:author="Unknown">
        <w:r w:rsidRPr="00A15708">
          <w:rPr>
            <w:rFonts w:ascii="Consolas" w:eastAsia="Times New Roman" w:hAnsi="Consolas" w:cs="Consolas"/>
            <w:color w:val="0000FF"/>
            <w:sz w:val="20"/>
            <w:szCs w:val="20"/>
          </w:rPr>
          <w:t xml:space="preserve">&lt;Window </w:t>
        </w:r>
        <w:r w:rsidRPr="00A15708">
          <w:rPr>
            <w:rFonts w:ascii="Consolas" w:eastAsia="Times New Roman" w:hAnsi="Consolas" w:cs="Consolas"/>
            <w:color w:val="FF0000"/>
            <w:sz w:val="20"/>
            <w:szCs w:val="20"/>
          </w:rPr>
          <w:t>x:Class</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"WpfTutorialSamples.Panels.GridContactForm"</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7" w:author="Unknown"/>
          <w:rFonts w:ascii="Consolas" w:eastAsia="Times New Roman" w:hAnsi="Consolas" w:cs="Consolas"/>
          <w:color w:val="0000FF"/>
          <w:sz w:val="20"/>
          <w:szCs w:val="20"/>
        </w:rPr>
      </w:pPr>
      <w:ins w:id="298" w:author="Unknown">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xmlns</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"http://schemas.microsoft.com/winfx/2006/xaml/presentation"</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9" w:author="Unknown"/>
          <w:rFonts w:ascii="Consolas" w:eastAsia="Times New Roman" w:hAnsi="Consolas" w:cs="Consolas"/>
          <w:color w:val="0000FF"/>
          <w:sz w:val="20"/>
          <w:szCs w:val="20"/>
        </w:rPr>
      </w:pPr>
      <w:ins w:id="300" w:author="Unknown">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xmlns:x</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"http://schemas.microsoft.com/winfx/2006/xaml"</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1" w:author="Unknown"/>
          <w:rFonts w:ascii="Consolas" w:eastAsia="Times New Roman" w:hAnsi="Consolas" w:cs="Consolas"/>
          <w:color w:val="000000"/>
          <w:sz w:val="20"/>
        </w:rPr>
      </w:pPr>
      <w:ins w:id="302" w:author="Unknown">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Title</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"GridContactForm"</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"300"</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Width</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"300"</w:t>
        </w:r>
        <w:r w:rsidRPr="00A15708">
          <w:rPr>
            <w:rFonts w:ascii="Consolas" w:eastAsia="Times New Roman" w:hAnsi="Consolas" w:cs="Consolas"/>
            <w:color w:val="0000FF"/>
            <w:sz w:val="20"/>
            <w:szCs w:val="20"/>
          </w:rPr>
          <w:t>&gt;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3" w:author="Unknown"/>
          <w:rFonts w:ascii="Consolas" w:eastAsia="Times New Roman" w:hAnsi="Consolas" w:cs="Consolas"/>
          <w:color w:val="000000"/>
          <w:sz w:val="20"/>
        </w:rPr>
      </w:pPr>
      <w:ins w:id="304" w:author="Unknown">
        <w:r w:rsidRPr="00A15708">
          <w:rPr>
            <w:rFonts w:ascii="Consolas" w:eastAsia="Times New Roman" w:hAnsi="Consolas" w:cs="Consolas"/>
            <w:color w:val="000000"/>
            <w:sz w:val="20"/>
          </w:rPr>
          <w:t xml:space="preserve">    </w:t>
        </w:r>
        <w:r w:rsidRPr="00A15708">
          <w:rPr>
            <w:rFonts w:ascii="Consolas" w:eastAsia="Times New Roman" w:hAnsi="Consolas" w:cs="Consolas"/>
            <w:color w:val="0000FF"/>
            <w:sz w:val="20"/>
            <w:szCs w:val="20"/>
          </w:rPr>
          <w:t>&lt;Grid&gt;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5" w:author="Unknown"/>
          <w:rFonts w:ascii="Consolas" w:eastAsia="Times New Roman" w:hAnsi="Consolas" w:cs="Consolas"/>
          <w:color w:val="000000"/>
          <w:sz w:val="20"/>
        </w:rPr>
      </w:pPr>
      <w:ins w:id="306"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&lt;Grid.RowDefinitions&gt;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7" w:author="Unknown"/>
          <w:rFonts w:ascii="Consolas" w:eastAsia="Times New Roman" w:hAnsi="Consolas" w:cs="Consolas"/>
          <w:color w:val="000000"/>
          <w:sz w:val="20"/>
        </w:rPr>
      </w:pPr>
      <w:ins w:id="308"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&lt;RowDefinition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"Auto"</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9" w:author="Unknown"/>
          <w:rFonts w:ascii="Consolas" w:eastAsia="Times New Roman" w:hAnsi="Consolas" w:cs="Consolas"/>
          <w:color w:val="000000"/>
          <w:sz w:val="20"/>
        </w:rPr>
      </w:pPr>
      <w:ins w:id="310"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&lt;RowDefinition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"Auto"</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11" w:author="Unknown"/>
          <w:rFonts w:ascii="Consolas" w:eastAsia="Times New Roman" w:hAnsi="Consolas" w:cs="Consolas"/>
          <w:color w:val="000000"/>
          <w:sz w:val="20"/>
        </w:rPr>
      </w:pPr>
      <w:ins w:id="312"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&lt;RowDefinition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13" w:author="Unknown"/>
          <w:rFonts w:ascii="Consolas" w:eastAsia="Times New Roman" w:hAnsi="Consolas" w:cs="Consolas"/>
          <w:color w:val="000000"/>
          <w:sz w:val="20"/>
        </w:rPr>
      </w:pPr>
      <w:ins w:id="314"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&lt;/Grid.RowDefinitions&gt;</w:t>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15" w:author="Unknown"/>
          <w:rFonts w:ascii="Consolas" w:eastAsia="Times New Roman" w:hAnsi="Consolas" w:cs="Consolas"/>
          <w:color w:val="000000"/>
          <w:sz w:val="20"/>
        </w:rPr>
      </w:pPr>
      <w:ins w:id="316"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&lt;TextBox&gt;</w:t>
        </w:r>
        <w:r w:rsidRPr="00A15708">
          <w:rPr>
            <w:rFonts w:ascii="Consolas" w:eastAsia="Times New Roman" w:hAnsi="Consolas" w:cs="Consolas"/>
            <w:color w:val="000000"/>
            <w:sz w:val="20"/>
          </w:rPr>
          <w:t>Name</w:t>
        </w:r>
        <w:r w:rsidRPr="00A15708">
          <w:rPr>
            <w:rFonts w:ascii="Consolas" w:eastAsia="Times New Roman" w:hAnsi="Consolas" w:cs="Consolas"/>
            <w:color w:val="0000FF"/>
            <w:sz w:val="20"/>
            <w:szCs w:val="20"/>
          </w:rPr>
          <w:t>&lt;/TextBox&gt;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17" w:author="Unknown"/>
          <w:rFonts w:ascii="Consolas" w:eastAsia="Times New Roman" w:hAnsi="Consolas" w:cs="Consolas"/>
          <w:color w:val="000000"/>
          <w:sz w:val="20"/>
        </w:rPr>
      </w:pPr>
      <w:ins w:id="318"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&lt;TextBox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w:t>
        </w:r>
        <w:r w:rsidRPr="00A15708">
          <w:rPr>
            <w:rFonts w:ascii="Consolas" w:eastAsia="Times New Roman" w:hAnsi="Consolas" w:cs="Consolas"/>
            <w:color w:val="0000FF"/>
            <w:sz w:val="20"/>
            <w:szCs w:val="20"/>
          </w:rPr>
          <w:t>&gt;</w:t>
        </w:r>
        <w:r w:rsidRPr="00A15708">
          <w:rPr>
            <w:rFonts w:ascii="Consolas" w:eastAsia="Times New Roman" w:hAnsi="Consolas" w:cs="Consolas"/>
            <w:color w:val="000000"/>
            <w:sz w:val="20"/>
          </w:rPr>
          <w:t>E-mail</w:t>
        </w:r>
        <w:r w:rsidRPr="00A15708">
          <w:rPr>
            <w:rFonts w:ascii="Consolas" w:eastAsia="Times New Roman" w:hAnsi="Consolas" w:cs="Consolas"/>
            <w:color w:val="0000FF"/>
            <w:sz w:val="20"/>
            <w:szCs w:val="20"/>
          </w:rPr>
          <w:t>&lt;/TextBox&gt;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19" w:author="Unknown"/>
          <w:rFonts w:ascii="Consolas" w:eastAsia="Times New Roman" w:hAnsi="Consolas" w:cs="Consolas"/>
          <w:color w:val="000000"/>
          <w:sz w:val="20"/>
        </w:rPr>
      </w:pPr>
      <w:ins w:id="320"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&lt;TextBox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"2"</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AcceptsReturn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"True"</w:t>
        </w:r>
        <w:r w:rsidRPr="00A15708">
          <w:rPr>
            <w:rFonts w:ascii="Consolas" w:eastAsia="Times New Roman" w:hAnsi="Consolas" w:cs="Consolas"/>
            <w:color w:val="0000FF"/>
            <w:sz w:val="20"/>
            <w:szCs w:val="20"/>
          </w:rPr>
          <w:t>&gt;</w:t>
        </w:r>
        <w:r w:rsidRPr="00A15708">
          <w:rPr>
            <w:rFonts w:ascii="Consolas" w:eastAsia="Times New Roman" w:hAnsi="Consolas" w:cs="Consolas"/>
            <w:color w:val="000000"/>
            <w:sz w:val="20"/>
          </w:rPr>
          <w:t>Comment</w:t>
        </w:r>
        <w:r w:rsidRPr="00A15708">
          <w:rPr>
            <w:rFonts w:ascii="Consolas" w:eastAsia="Times New Roman" w:hAnsi="Consolas" w:cs="Consolas"/>
            <w:color w:val="0000FF"/>
            <w:sz w:val="20"/>
            <w:szCs w:val="20"/>
          </w:rPr>
          <w:t>&lt;/TextBox&gt;</w:t>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21" w:author="Unknown"/>
          <w:rFonts w:ascii="Consolas" w:eastAsia="Times New Roman" w:hAnsi="Consolas" w:cs="Consolas"/>
          <w:color w:val="000000"/>
          <w:sz w:val="20"/>
        </w:rPr>
      </w:pPr>
      <w:ins w:id="322" w:author="Unknown">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23" w:author="Unknown"/>
          <w:rFonts w:ascii="Consolas" w:eastAsia="Times New Roman" w:hAnsi="Consolas" w:cs="Consolas"/>
          <w:color w:val="212529"/>
          <w:sz w:val="16"/>
          <w:szCs w:val="16"/>
        </w:rPr>
      </w:pPr>
      <w:ins w:id="324" w:author="Unknown">
        <w:r w:rsidRPr="00A15708">
          <w:rPr>
            <w:rFonts w:ascii="Consolas" w:eastAsia="Times New Roman" w:hAnsi="Consolas" w:cs="Consolas"/>
            <w:color w:val="0000FF"/>
            <w:sz w:val="20"/>
            <w:szCs w:val="20"/>
          </w:rPr>
          <w:t>&lt;/Window&gt;</w:t>
        </w:r>
      </w:ins>
    </w:p>
    <w:p w:rsidR="00A15708" w:rsidRPr="00A15708" w:rsidRDefault="00A15708" w:rsidP="00A15708">
      <w:pPr>
        <w:spacing w:after="0" w:line="240" w:lineRule="auto"/>
        <w:rPr>
          <w:ins w:id="325"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60040" cy="1675130"/>
            <wp:effectExtent l="19050" t="0" r="0" b="0"/>
            <wp:docPr id="39" name="aelm511" descr="https://www.wpf-tutorial.com/Images/ArticleImages/1/chapters/panels/grid_contact_form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11" descr="https://www.wpf-tutorial.com/Images/ArticleImages/1/chapters/panels/grid_contact_form_simple.png"/>
                    <pic:cNvPicPr>
                      <a:picLocks noChangeAspect="1" noChangeArrowheads="1"/>
                    </pic:cNvPicPr>
                  </pic:nvPicPr>
                  <pic:blipFill>
                    <a:blip r:embed="rId30"/>
                    <a:srcRect/>
                    <a:stretch>
                      <a:fillRect/>
                    </a:stretch>
                  </pic:blipFill>
                  <pic:spPr bwMode="auto">
                    <a:xfrm>
                      <a:off x="0" y="0"/>
                      <a:ext cx="2860040" cy="1675130"/>
                    </a:xfrm>
                    <a:prstGeom prst="rect">
                      <a:avLst/>
                    </a:prstGeom>
                    <a:noFill/>
                    <a:ln w="9525">
                      <a:noFill/>
                      <a:miter lim="800000"/>
                      <a:headEnd/>
                      <a:tailEnd/>
                    </a:ln>
                  </pic:spPr>
                </pic:pic>
              </a:graphicData>
            </a:graphic>
          </wp:inline>
        </w:drawing>
      </w:r>
    </w:p>
    <w:p w:rsidR="00A15708" w:rsidRPr="00A15708" w:rsidRDefault="00A15708" w:rsidP="00A15708">
      <w:pPr>
        <w:shd w:val="clear" w:color="auto" w:fill="FFFFFF"/>
        <w:spacing w:before="288" w:after="288" w:line="240" w:lineRule="auto"/>
        <w:rPr>
          <w:ins w:id="326" w:author="Unknown"/>
          <w:rFonts w:ascii="Segoe UI" w:eastAsia="Times New Roman" w:hAnsi="Segoe UI" w:cs="Segoe UI"/>
          <w:color w:val="212529"/>
          <w:sz w:val="18"/>
          <w:szCs w:val="18"/>
        </w:rPr>
      </w:pPr>
      <w:ins w:id="327" w:author="Unknown">
        <w:r w:rsidRPr="00A15708">
          <w:rPr>
            <w:rFonts w:ascii="Segoe UI" w:eastAsia="Times New Roman" w:hAnsi="Segoe UI" w:cs="Segoe UI"/>
            <w:color w:val="212529"/>
            <w:sz w:val="18"/>
            <w:szCs w:val="18"/>
          </w:rPr>
          <w:t>As you can see, the last TextBox simply takes up the remaining space, while the first two only takes up the space they require. Try resizing the window and you will see the comment TextBox resize with it.</w:t>
        </w:r>
      </w:ins>
    </w:p>
    <w:p w:rsidR="00A15708" w:rsidRPr="00A15708" w:rsidRDefault="00A15708" w:rsidP="00A15708">
      <w:pPr>
        <w:shd w:val="clear" w:color="auto" w:fill="FFFFFF"/>
        <w:spacing w:before="288" w:after="288" w:line="240" w:lineRule="auto"/>
        <w:rPr>
          <w:ins w:id="328" w:author="Unknown"/>
          <w:rFonts w:ascii="Segoe UI" w:eastAsia="Times New Roman" w:hAnsi="Segoe UI" w:cs="Segoe UI"/>
          <w:color w:val="212529"/>
          <w:sz w:val="18"/>
          <w:szCs w:val="18"/>
        </w:rPr>
      </w:pPr>
      <w:ins w:id="329" w:author="Unknown">
        <w:r w:rsidRPr="00A15708">
          <w:rPr>
            <w:rFonts w:ascii="Segoe UI" w:eastAsia="Times New Roman" w:hAnsi="Segoe UI" w:cs="Segoe UI"/>
            <w:color w:val="212529"/>
            <w:sz w:val="18"/>
            <w:szCs w:val="18"/>
          </w:rPr>
          <w:t>In this very simple example, there are no labels to designate what each of the fields are for. Instead, the explanatory text is inside the TextBox, but this is not generally how a Windows dialog looks. Let's try improving the look and usability a bit:</w:t>
        </w:r>
      </w:ins>
    </w:p>
    <w:p w:rsidR="00A15708" w:rsidRPr="00A15708" w:rsidRDefault="003C5A45" w:rsidP="00A15708">
      <w:pPr>
        <w:shd w:val="clear" w:color="auto" w:fill="FFFFFF"/>
        <w:spacing w:after="0" w:line="240" w:lineRule="auto"/>
        <w:jc w:val="right"/>
        <w:rPr>
          <w:ins w:id="330" w:author="Unknown"/>
          <w:rFonts w:ascii="Segoe UI" w:eastAsia="Times New Roman" w:hAnsi="Segoe UI" w:cs="Segoe UI"/>
          <w:color w:val="212529"/>
          <w:sz w:val="18"/>
          <w:szCs w:val="18"/>
        </w:rPr>
      </w:pPr>
      <w:ins w:id="331" w:author="Unknown">
        <w:r w:rsidRPr="00A15708">
          <w:rPr>
            <w:rFonts w:ascii="Segoe UI" w:eastAsia="Times New Roman" w:hAnsi="Segoe UI" w:cs="Segoe UI"/>
            <w:color w:val="212529"/>
            <w:sz w:val="18"/>
            <w:szCs w:val="18"/>
          </w:rPr>
          <w:fldChar w:fldCharType="begin"/>
        </w:r>
        <w:r w:rsidR="00A15708" w:rsidRPr="00A15708">
          <w:rPr>
            <w:rFonts w:ascii="Segoe UI" w:eastAsia="Times New Roman" w:hAnsi="Segoe UI" w:cs="Segoe UI"/>
            <w:color w:val="212529"/>
            <w:sz w:val="18"/>
            <w:szCs w:val="18"/>
          </w:rPr>
          <w:instrText xml:space="preserve"> HYPERLINK "https://www.wpf-tutorial.com/download-wpf-tutorial-pdf-with-sample-code/?utm_source=website&amp;utm_medium=link&amp;utm_content=codebox&amp;utm_campaign=wpf-tutorial" </w:instrText>
        </w:r>
        <w:r w:rsidRPr="00A15708">
          <w:rPr>
            <w:rFonts w:ascii="Segoe UI" w:eastAsia="Times New Roman" w:hAnsi="Segoe UI" w:cs="Segoe UI"/>
            <w:color w:val="212529"/>
            <w:sz w:val="18"/>
            <w:szCs w:val="18"/>
          </w:rPr>
          <w:fldChar w:fldCharType="end"/>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2" w:author="Unknown"/>
          <w:rFonts w:ascii="Consolas" w:eastAsia="Times New Roman" w:hAnsi="Consolas" w:cs="Consolas"/>
          <w:color w:val="0000FF"/>
          <w:sz w:val="20"/>
          <w:szCs w:val="20"/>
        </w:rPr>
      </w:pPr>
      <w:ins w:id="333" w:author="Unknown">
        <w:r w:rsidRPr="00A15708">
          <w:rPr>
            <w:rFonts w:ascii="Consolas" w:eastAsia="Times New Roman" w:hAnsi="Consolas" w:cs="Consolas"/>
            <w:color w:val="0000FF"/>
            <w:sz w:val="20"/>
            <w:szCs w:val="20"/>
          </w:rPr>
          <w:t xml:space="preserve">&lt;Window </w:t>
        </w:r>
        <w:r w:rsidRPr="00A15708">
          <w:rPr>
            <w:rFonts w:ascii="Consolas" w:eastAsia="Times New Roman" w:hAnsi="Consolas" w:cs="Consolas"/>
            <w:color w:val="FF0000"/>
            <w:sz w:val="20"/>
            <w:szCs w:val="20"/>
          </w:rPr>
          <w:t>x:Class</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"WpfTutorialSamples.Panels.GridContactFormTake2"</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4" w:author="Unknown"/>
          <w:rFonts w:ascii="Consolas" w:eastAsia="Times New Roman" w:hAnsi="Consolas" w:cs="Consolas"/>
          <w:color w:val="0000FF"/>
          <w:sz w:val="20"/>
          <w:szCs w:val="20"/>
        </w:rPr>
      </w:pPr>
      <w:ins w:id="335" w:author="Unknown">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xmlns</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"http://schemas.microsoft.com/winfx/2006/xaml/presentation"</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6" w:author="Unknown"/>
          <w:rFonts w:ascii="Consolas" w:eastAsia="Times New Roman" w:hAnsi="Consolas" w:cs="Consolas"/>
          <w:color w:val="0000FF"/>
          <w:sz w:val="20"/>
          <w:szCs w:val="20"/>
        </w:rPr>
      </w:pPr>
      <w:ins w:id="337" w:author="Unknown">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xmlns:x</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"http://schemas.microsoft.com/winfx/2006/xaml"</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38" w:author="Unknown"/>
          <w:rFonts w:ascii="Consolas" w:eastAsia="Times New Roman" w:hAnsi="Consolas" w:cs="Consolas"/>
          <w:color w:val="000000"/>
          <w:sz w:val="20"/>
        </w:rPr>
      </w:pPr>
      <w:ins w:id="339" w:author="Unknown">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Title</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"GridContactFormTake2"</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"300"</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Width</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"300"</w:t>
        </w:r>
        <w:r w:rsidRPr="00A15708">
          <w:rPr>
            <w:rFonts w:ascii="Consolas" w:eastAsia="Times New Roman" w:hAnsi="Consolas" w:cs="Consolas"/>
            <w:color w:val="0000FF"/>
            <w:sz w:val="20"/>
            <w:szCs w:val="20"/>
          </w:rPr>
          <w:t>&gt;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0" w:author="Unknown"/>
          <w:rFonts w:ascii="Consolas" w:eastAsia="Times New Roman" w:hAnsi="Consolas" w:cs="Consolas"/>
          <w:color w:val="000000"/>
          <w:sz w:val="20"/>
        </w:rPr>
      </w:pPr>
      <w:ins w:id="341" w:author="Unknown">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&lt;Grid </w:t>
        </w:r>
        <w:r w:rsidRPr="00A15708">
          <w:rPr>
            <w:rFonts w:ascii="Consolas" w:eastAsia="Times New Roman" w:hAnsi="Consolas" w:cs="Consolas"/>
            <w:color w:val="FF0000"/>
            <w:sz w:val="20"/>
            <w:szCs w:val="20"/>
          </w:rPr>
          <w:t>Margin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"10"</w:t>
        </w:r>
        <w:r w:rsidRPr="00A15708">
          <w:rPr>
            <w:rFonts w:ascii="Consolas" w:eastAsia="Times New Roman" w:hAnsi="Consolas" w:cs="Consolas"/>
            <w:color w:val="0000FF"/>
            <w:sz w:val="20"/>
            <w:szCs w:val="20"/>
          </w:rPr>
          <w:t>&gt;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2" w:author="Unknown"/>
          <w:rFonts w:ascii="Consolas" w:eastAsia="Times New Roman" w:hAnsi="Consolas" w:cs="Consolas"/>
          <w:color w:val="000000"/>
          <w:sz w:val="20"/>
        </w:rPr>
      </w:pPr>
      <w:ins w:id="343"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&lt;Grid.ColumnDefinitions&gt;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4" w:author="Unknown"/>
          <w:rFonts w:ascii="Consolas" w:eastAsia="Times New Roman" w:hAnsi="Consolas" w:cs="Consolas"/>
          <w:color w:val="000000"/>
          <w:sz w:val="20"/>
        </w:rPr>
      </w:pPr>
      <w:ins w:id="345"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&lt;ColumnDefinition </w:t>
        </w:r>
        <w:r w:rsidRPr="00A15708">
          <w:rPr>
            <w:rFonts w:ascii="Consolas" w:eastAsia="Times New Roman" w:hAnsi="Consolas" w:cs="Consolas"/>
            <w:color w:val="FF0000"/>
            <w:sz w:val="20"/>
            <w:szCs w:val="20"/>
          </w:rPr>
          <w:t>Width</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"Auto"</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6" w:author="Unknown"/>
          <w:rFonts w:ascii="Consolas" w:eastAsia="Times New Roman" w:hAnsi="Consolas" w:cs="Consolas"/>
          <w:color w:val="000000"/>
          <w:sz w:val="20"/>
        </w:rPr>
      </w:pPr>
      <w:ins w:id="347"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&lt;ColumnDefinition </w:t>
        </w:r>
        <w:r w:rsidRPr="00A15708">
          <w:rPr>
            <w:rFonts w:ascii="Consolas" w:eastAsia="Times New Roman" w:hAnsi="Consolas" w:cs="Consolas"/>
            <w:color w:val="FF0000"/>
            <w:sz w:val="20"/>
            <w:szCs w:val="20"/>
          </w:rPr>
          <w:t>Width</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48" w:author="Unknown"/>
          <w:rFonts w:ascii="Consolas" w:eastAsia="Times New Roman" w:hAnsi="Consolas" w:cs="Consolas"/>
          <w:color w:val="000000"/>
          <w:sz w:val="20"/>
        </w:rPr>
      </w:pPr>
      <w:ins w:id="349"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&lt;/Grid.ColumnDefinitions&gt;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0" w:author="Unknown"/>
          <w:rFonts w:ascii="Consolas" w:eastAsia="Times New Roman" w:hAnsi="Consolas" w:cs="Consolas"/>
          <w:color w:val="000000"/>
          <w:sz w:val="20"/>
        </w:rPr>
      </w:pPr>
      <w:ins w:id="351"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&lt;Grid.RowDefinitions&gt;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2" w:author="Unknown"/>
          <w:rFonts w:ascii="Consolas" w:eastAsia="Times New Roman" w:hAnsi="Consolas" w:cs="Consolas"/>
          <w:color w:val="000000"/>
          <w:sz w:val="20"/>
        </w:rPr>
      </w:pPr>
      <w:ins w:id="353"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&lt;RowDefinition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"Auto"</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4" w:author="Unknown"/>
          <w:rFonts w:ascii="Consolas" w:eastAsia="Times New Roman" w:hAnsi="Consolas" w:cs="Consolas"/>
          <w:color w:val="000000"/>
          <w:sz w:val="20"/>
        </w:rPr>
      </w:pPr>
      <w:ins w:id="355"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&lt;RowDefinition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"Auto"</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6" w:author="Unknown"/>
          <w:rFonts w:ascii="Consolas" w:eastAsia="Times New Roman" w:hAnsi="Consolas" w:cs="Consolas"/>
          <w:color w:val="000000"/>
          <w:sz w:val="20"/>
        </w:rPr>
      </w:pPr>
      <w:ins w:id="357"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&lt;RowDefinition </w:t>
        </w:r>
        <w:r w:rsidRPr="00A15708">
          <w:rPr>
            <w:rFonts w:ascii="Consolas" w:eastAsia="Times New Roman" w:hAnsi="Consolas" w:cs="Consolas"/>
            <w:color w:val="FF0000"/>
            <w:sz w:val="20"/>
            <w:szCs w:val="20"/>
          </w:rPr>
          <w:t>Height</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58" w:author="Unknown"/>
          <w:rFonts w:ascii="Consolas" w:eastAsia="Times New Roman" w:hAnsi="Consolas" w:cs="Consolas"/>
          <w:color w:val="000000"/>
          <w:sz w:val="20"/>
        </w:rPr>
      </w:pPr>
      <w:ins w:id="359"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&lt;/Grid.RowDefinitions&gt;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0" w:author="Unknown"/>
          <w:rFonts w:ascii="Consolas" w:eastAsia="Times New Roman" w:hAnsi="Consolas" w:cs="Consolas"/>
          <w:color w:val="000000"/>
          <w:sz w:val="20"/>
        </w:rPr>
      </w:pPr>
      <w:ins w:id="361"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&lt;Label&gt;</w:t>
        </w:r>
        <w:r w:rsidRPr="00A15708">
          <w:rPr>
            <w:rFonts w:ascii="Consolas" w:eastAsia="Times New Roman" w:hAnsi="Consolas" w:cs="Consolas"/>
            <w:color w:val="000000"/>
            <w:sz w:val="20"/>
          </w:rPr>
          <w:t xml:space="preserve">Name: </w:t>
        </w:r>
        <w:r w:rsidRPr="00A15708">
          <w:rPr>
            <w:rFonts w:ascii="Consolas" w:eastAsia="Times New Roman" w:hAnsi="Consolas" w:cs="Consolas"/>
            <w:color w:val="0000FF"/>
            <w:sz w:val="20"/>
            <w:szCs w:val="20"/>
          </w:rPr>
          <w:t>&lt;/Label&gt;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2" w:author="Unknown"/>
          <w:rFonts w:ascii="Consolas" w:eastAsia="Times New Roman" w:hAnsi="Consolas" w:cs="Consolas"/>
          <w:color w:val="000000"/>
          <w:sz w:val="20"/>
        </w:rPr>
      </w:pPr>
      <w:ins w:id="363"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&lt;TextBox </w:t>
        </w:r>
        <w:r w:rsidRPr="00A15708">
          <w:rPr>
            <w:rFonts w:ascii="Consolas" w:eastAsia="Times New Roman" w:hAnsi="Consolas" w:cs="Consolas"/>
            <w:color w:val="FF0000"/>
            <w:sz w:val="20"/>
            <w:szCs w:val="20"/>
          </w:rPr>
          <w:t>Grid.Column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Margin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"0,0,0,10"</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4" w:author="Unknown"/>
          <w:rFonts w:ascii="Consolas" w:eastAsia="Times New Roman" w:hAnsi="Consolas" w:cs="Consolas"/>
          <w:color w:val="000000"/>
          <w:sz w:val="20"/>
        </w:rPr>
      </w:pPr>
      <w:ins w:id="365"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&lt;Label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w:t>
        </w:r>
        <w:r w:rsidRPr="00A15708">
          <w:rPr>
            <w:rFonts w:ascii="Consolas" w:eastAsia="Times New Roman" w:hAnsi="Consolas" w:cs="Consolas"/>
            <w:color w:val="0000FF"/>
            <w:sz w:val="20"/>
            <w:szCs w:val="20"/>
          </w:rPr>
          <w:t>&gt;</w:t>
        </w:r>
        <w:r w:rsidRPr="00A15708">
          <w:rPr>
            <w:rFonts w:ascii="Consolas" w:eastAsia="Times New Roman" w:hAnsi="Consolas" w:cs="Consolas"/>
            <w:color w:val="000000"/>
            <w:sz w:val="20"/>
          </w:rPr>
          <w:t xml:space="preserve">E-mail: </w:t>
        </w:r>
        <w:r w:rsidRPr="00A15708">
          <w:rPr>
            <w:rFonts w:ascii="Consolas" w:eastAsia="Times New Roman" w:hAnsi="Consolas" w:cs="Consolas"/>
            <w:color w:val="0000FF"/>
            <w:sz w:val="20"/>
            <w:szCs w:val="20"/>
          </w:rPr>
          <w:t>&lt;/Label&gt;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6" w:author="Unknown"/>
          <w:rFonts w:ascii="Consolas" w:eastAsia="Times New Roman" w:hAnsi="Consolas" w:cs="Consolas"/>
          <w:color w:val="000000"/>
          <w:sz w:val="20"/>
        </w:rPr>
      </w:pPr>
      <w:ins w:id="367"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&lt;TextBox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Grid.Column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Margin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"0,0,0,10"</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68" w:author="Unknown"/>
          <w:rFonts w:ascii="Consolas" w:eastAsia="Times New Roman" w:hAnsi="Consolas" w:cs="Consolas"/>
          <w:color w:val="000000"/>
          <w:sz w:val="20"/>
        </w:rPr>
      </w:pPr>
      <w:ins w:id="369"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&lt;Label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"2"</w:t>
        </w:r>
        <w:r w:rsidRPr="00A15708">
          <w:rPr>
            <w:rFonts w:ascii="Consolas" w:eastAsia="Times New Roman" w:hAnsi="Consolas" w:cs="Consolas"/>
            <w:color w:val="0000FF"/>
            <w:sz w:val="20"/>
            <w:szCs w:val="20"/>
          </w:rPr>
          <w:t>&gt;</w:t>
        </w:r>
        <w:r w:rsidRPr="00A15708">
          <w:rPr>
            <w:rFonts w:ascii="Consolas" w:eastAsia="Times New Roman" w:hAnsi="Consolas" w:cs="Consolas"/>
            <w:color w:val="000000"/>
            <w:sz w:val="20"/>
          </w:rPr>
          <w:t xml:space="preserve">Comment: </w:t>
        </w:r>
        <w:r w:rsidRPr="00A15708">
          <w:rPr>
            <w:rFonts w:ascii="Consolas" w:eastAsia="Times New Roman" w:hAnsi="Consolas" w:cs="Consolas"/>
            <w:color w:val="0000FF"/>
            <w:sz w:val="20"/>
            <w:szCs w:val="20"/>
          </w:rPr>
          <w:t>&lt;/Label&gt;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0" w:author="Unknown"/>
          <w:rFonts w:ascii="Consolas" w:eastAsia="Times New Roman" w:hAnsi="Consolas" w:cs="Consolas"/>
          <w:color w:val="000000"/>
          <w:sz w:val="20"/>
        </w:rPr>
      </w:pPr>
      <w:ins w:id="371" w:author="Unknown">
        <w:r w:rsidRPr="00A15708">
          <w:rPr>
            <w:rFonts w:ascii="Consolas" w:eastAsia="Times New Roman" w:hAnsi="Consolas" w:cs="Consolas"/>
            <w:color w:val="000000"/>
            <w:sz w:val="20"/>
          </w:rPr>
          <w:tab/>
        </w:r>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 xml:space="preserve">&lt;TextBox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"2"</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Grid.Column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"1"</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AcceptsReturn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"True"</w:t>
        </w:r>
        <w:r w:rsidRPr="00A15708">
          <w:rPr>
            <w:rFonts w:ascii="Consolas" w:eastAsia="Times New Roman" w:hAnsi="Consolas" w:cs="Consolas"/>
            <w:color w:val="0000FF"/>
            <w:sz w:val="20"/>
            <w:szCs w:val="20"/>
          </w:rPr>
          <w:t xml:space="preserve"> /&gt;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2" w:author="Unknown"/>
          <w:rFonts w:ascii="Consolas" w:eastAsia="Times New Roman" w:hAnsi="Consolas" w:cs="Consolas"/>
          <w:color w:val="000000"/>
          <w:sz w:val="20"/>
        </w:rPr>
      </w:pPr>
      <w:ins w:id="373" w:author="Unknown">
        <w:r w:rsidRPr="00A15708">
          <w:rPr>
            <w:rFonts w:ascii="Consolas" w:eastAsia="Times New Roman" w:hAnsi="Consolas" w:cs="Consolas"/>
            <w:color w:val="000000"/>
            <w:sz w:val="20"/>
          </w:rPr>
          <w:tab/>
        </w:r>
        <w:r w:rsidRPr="00A15708">
          <w:rPr>
            <w:rFonts w:ascii="Consolas" w:eastAsia="Times New Roman" w:hAnsi="Consolas" w:cs="Consolas"/>
            <w:color w:val="0000FF"/>
            <w:sz w:val="20"/>
            <w:szCs w:val="20"/>
          </w:rPr>
          <w:t>&lt;/Grid&gt;</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4" w:author="Unknown"/>
          <w:rFonts w:ascii="Consolas" w:eastAsia="Times New Roman" w:hAnsi="Consolas" w:cs="Consolas"/>
          <w:color w:val="212529"/>
          <w:sz w:val="16"/>
          <w:szCs w:val="16"/>
        </w:rPr>
      </w:pPr>
      <w:ins w:id="375" w:author="Unknown">
        <w:r w:rsidRPr="00A15708">
          <w:rPr>
            <w:rFonts w:ascii="Consolas" w:eastAsia="Times New Roman" w:hAnsi="Consolas" w:cs="Consolas"/>
            <w:color w:val="0000FF"/>
            <w:sz w:val="20"/>
            <w:szCs w:val="20"/>
          </w:rPr>
          <w:t>&lt;/Window&gt;</w:t>
        </w:r>
      </w:ins>
    </w:p>
    <w:p w:rsidR="00A15708" w:rsidRPr="00A15708" w:rsidRDefault="00A15708" w:rsidP="00A15708">
      <w:pPr>
        <w:spacing w:after="0" w:line="240" w:lineRule="auto"/>
        <w:rPr>
          <w:ins w:id="376"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60040" cy="2326005"/>
            <wp:effectExtent l="19050" t="0" r="0" b="0"/>
            <wp:docPr id="40" name="aelm515" descr="https://www.wpf-tutorial.com/Images/ArticleImages/1/chapters/panels/grid_contact_form_ta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15" descr="https://www.wpf-tutorial.com/Images/ArticleImages/1/chapters/panels/grid_contact_form_take2.png"/>
                    <pic:cNvPicPr>
                      <a:picLocks noChangeAspect="1" noChangeArrowheads="1"/>
                    </pic:cNvPicPr>
                  </pic:nvPicPr>
                  <pic:blipFill>
                    <a:blip r:embed="rId31"/>
                    <a:srcRect/>
                    <a:stretch>
                      <a:fillRect/>
                    </a:stretch>
                  </pic:blipFill>
                  <pic:spPr bwMode="auto">
                    <a:xfrm>
                      <a:off x="0" y="0"/>
                      <a:ext cx="2860040" cy="2326005"/>
                    </a:xfrm>
                    <a:prstGeom prst="rect">
                      <a:avLst/>
                    </a:prstGeom>
                    <a:noFill/>
                    <a:ln w="9525">
                      <a:noFill/>
                      <a:miter lim="800000"/>
                      <a:headEnd/>
                      <a:tailEnd/>
                    </a:ln>
                  </pic:spPr>
                </pic:pic>
              </a:graphicData>
            </a:graphic>
          </wp:inline>
        </w:drawing>
      </w:r>
    </w:p>
    <w:p w:rsidR="00A15708" w:rsidRPr="00A15708" w:rsidRDefault="00A15708" w:rsidP="00A15708">
      <w:pPr>
        <w:shd w:val="clear" w:color="auto" w:fill="FFFFFF"/>
        <w:spacing w:before="288" w:after="288" w:line="240" w:lineRule="auto"/>
        <w:rPr>
          <w:ins w:id="377" w:author="Unknown"/>
          <w:rFonts w:ascii="Segoe UI" w:eastAsia="Times New Roman" w:hAnsi="Segoe UI" w:cs="Segoe UI"/>
          <w:color w:val="212529"/>
          <w:sz w:val="18"/>
          <w:szCs w:val="18"/>
        </w:rPr>
      </w:pPr>
      <w:ins w:id="378" w:author="Unknown">
        <w:r w:rsidRPr="00A15708">
          <w:rPr>
            <w:rFonts w:ascii="Segoe UI" w:eastAsia="Times New Roman" w:hAnsi="Segoe UI" w:cs="Segoe UI"/>
            <w:color w:val="212529"/>
            <w:sz w:val="18"/>
            <w:szCs w:val="18"/>
          </w:rPr>
          <w:t>But perhaps you're in a situation where the comment field is pretty self-explanatory? In that case, let's skip the label and use ColumnSpan to get even more space for the comment TextBox:</w:t>
        </w:r>
      </w:ins>
    </w:p>
    <w:p w:rsidR="00A15708" w:rsidRPr="00A15708" w:rsidRDefault="00A15708" w:rsidP="00A157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79" w:author="Unknown"/>
          <w:rFonts w:ascii="Consolas" w:eastAsia="Times New Roman" w:hAnsi="Consolas" w:cs="Consolas"/>
          <w:color w:val="212529"/>
          <w:sz w:val="16"/>
          <w:szCs w:val="16"/>
        </w:rPr>
      </w:pPr>
      <w:ins w:id="380" w:author="Unknown">
        <w:r w:rsidRPr="00A15708">
          <w:rPr>
            <w:rFonts w:ascii="Consolas" w:eastAsia="Times New Roman" w:hAnsi="Consolas" w:cs="Consolas"/>
            <w:color w:val="0000FF"/>
            <w:sz w:val="20"/>
            <w:szCs w:val="20"/>
          </w:rPr>
          <w:t xml:space="preserve">&lt;TextBox </w:t>
        </w:r>
        <w:r w:rsidRPr="00A15708">
          <w:rPr>
            <w:rFonts w:ascii="Consolas" w:eastAsia="Times New Roman" w:hAnsi="Consolas" w:cs="Consolas"/>
            <w:color w:val="FF0000"/>
            <w:sz w:val="20"/>
            <w:szCs w:val="20"/>
          </w:rPr>
          <w:t>Grid.ColumnSpan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"2"</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Grid.Row</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"2"</w:t>
        </w:r>
        <w:r w:rsidRPr="00A15708">
          <w:rPr>
            <w:rFonts w:ascii="Consolas" w:eastAsia="Times New Roman" w:hAnsi="Consolas" w:cs="Consolas"/>
            <w:color w:val="0000FF"/>
            <w:sz w:val="20"/>
            <w:szCs w:val="20"/>
          </w:rPr>
          <w:t xml:space="preserve"> </w:t>
        </w:r>
        <w:r w:rsidRPr="00A15708">
          <w:rPr>
            <w:rFonts w:ascii="Consolas" w:eastAsia="Times New Roman" w:hAnsi="Consolas" w:cs="Consolas"/>
            <w:color w:val="FF0000"/>
            <w:sz w:val="20"/>
            <w:szCs w:val="20"/>
          </w:rPr>
          <w:t>AcceptsReturn</w:t>
        </w:r>
        <w:r w:rsidRPr="00A15708">
          <w:rPr>
            <w:rFonts w:ascii="Consolas" w:eastAsia="Times New Roman" w:hAnsi="Consolas" w:cs="Consolas"/>
            <w:color w:val="0000FF"/>
            <w:sz w:val="20"/>
            <w:szCs w:val="20"/>
          </w:rPr>
          <w:t>=</w:t>
        </w:r>
        <w:r w:rsidRPr="00A15708">
          <w:rPr>
            <w:rFonts w:ascii="Consolas" w:eastAsia="Times New Roman" w:hAnsi="Consolas" w:cs="Consolas"/>
            <w:color w:val="A31515"/>
            <w:sz w:val="20"/>
            <w:szCs w:val="20"/>
          </w:rPr>
          <w:t>"True"</w:t>
        </w:r>
        <w:r w:rsidRPr="00A15708">
          <w:rPr>
            <w:rFonts w:ascii="Consolas" w:eastAsia="Times New Roman" w:hAnsi="Consolas" w:cs="Consolas"/>
            <w:color w:val="0000FF"/>
            <w:sz w:val="20"/>
            <w:szCs w:val="20"/>
          </w:rPr>
          <w:t xml:space="preserve"> /&gt;</w:t>
        </w:r>
      </w:ins>
    </w:p>
    <w:p w:rsidR="00A15708" w:rsidRPr="00A15708" w:rsidRDefault="00A15708" w:rsidP="00A15708">
      <w:pPr>
        <w:spacing w:after="0" w:line="240" w:lineRule="auto"/>
        <w:rPr>
          <w:ins w:id="381" w:author="Unknown"/>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60040" cy="2860040"/>
            <wp:effectExtent l="19050" t="0" r="0" b="0"/>
            <wp:docPr id="41" name="aelm518" descr="https://www.wpf-tutorial.com/Images/ArticleImages/1/chapters/panels/grid_contact_form_tak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18" descr="https://www.wpf-tutorial.com/Images/ArticleImages/1/chapters/panels/grid_contact_form_take3.png"/>
                    <pic:cNvPicPr>
                      <a:picLocks noChangeAspect="1" noChangeArrowheads="1"/>
                    </pic:cNvPicPr>
                  </pic:nvPicPr>
                  <pic:blipFill>
                    <a:blip r:embed="rId3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15708" w:rsidRPr="00A15708" w:rsidRDefault="00A15708" w:rsidP="00A15708">
      <w:pPr>
        <w:shd w:val="clear" w:color="auto" w:fill="FFFFFF"/>
        <w:spacing w:before="288" w:after="288" w:line="240" w:lineRule="auto"/>
        <w:rPr>
          <w:ins w:id="382" w:author="Unknown"/>
          <w:rFonts w:ascii="Segoe UI" w:eastAsia="Times New Roman" w:hAnsi="Segoe UI" w:cs="Segoe UI"/>
          <w:color w:val="212529"/>
          <w:sz w:val="18"/>
          <w:szCs w:val="18"/>
        </w:rPr>
      </w:pPr>
      <w:ins w:id="383" w:author="Unknown">
        <w:r w:rsidRPr="00A15708">
          <w:rPr>
            <w:rFonts w:ascii="Segoe UI" w:eastAsia="Times New Roman" w:hAnsi="Segoe UI" w:cs="Segoe UI"/>
            <w:color w:val="212529"/>
            <w:sz w:val="18"/>
            <w:szCs w:val="18"/>
          </w:rPr>
          <w:t>So as you can see, the Grid is a very powerful panel. Hopefully you can use all of these techniques when designing your own dialogs.</w:t>
        </w:r>
      </w:ins>
    </w:p>
    <w:p w:rsidR="00BC60DC" w:rsidRDefault="00BC60DC" w:rsidP="001369BA"/>
    <w:p w:rsidR="00C46AAD" w:rsidRDefault="00C46AAD" w:rsidP="001369BA"/>
    <w:p w:rsidR="00C46AAD" w:rsidRDefault="00C46AAD" w:rsidP="001369BA">
      <w:r>
        <w:t>WPF Resources:-</w:t>
      </w:r>
    </w:p>
    <w:p w:rsidR="00C46AAD" w:rsidRDefault="00C46AAD" w:rsidP="00C46AA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Resources</w:t>
      </w:r>
    </w:p>
    <w:p w:rsidR="00C46AAD" w:rsidRDefault="00C46AAD" w:rsidP="00C46AA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lastRenderedPageBreak/>
        <w:t>WPF introduces a very handy concept: The ability to store data as a resource, either locally for a control, locally for the entire window or globally for the entire application. The data can be pretty much whatever you want, from actual information to a hierarchy of WPF controls. This allows you to place data in one place and then use it from or several other places, which is very useful.</w:t>
      </w:r>
    </w:p>
    <w:p w:rsidR="00C46AAD" w:rsidRDefault="00C46AAD" w:rsidP="00C46AA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concept is used a lot for styles and templates, which we'll discuss later on in this tutorial, but as it will be illustrated in this chapter, you can use it for many other things as well. Allow me to demonstrate it with a simple example:</w:t>
      </w:r>
    </w:p>
    <w:p w:rsidR="00C46AAD" w:rsidRDefault="003C5A45" w:rsidP="00C46AAD">
      <w:pPr>
        <w:shd w:val="clear" w:color="auto" w:fill="FFFFFF"/>
        <w:jc w:val="right"/>
        <w:rPr>
          <w:ins w:id="384" w:author="Unknown"/>
          <w:rFonts w:ascii="Segoe UI" w:hAnsi="Segoe UI" w:cs="Segoe UI"/>
          <w:color w:val="212529"/>
          <w:sz w:val="18"/>
          <w:szCs w:val="18"/>
        </w:rPr>
      </w:pPr>
      <w:ins w:id="385" w:author="Unknown">
        <w:r>
          <w:rPr>
            <w:rFonts w:ascii="Segoe UI" w:hAnsi="Segoe UI" w:cs="Segoe UI"/>
            <w:color w:val="212529"/>
            <w:sz w:val="18"/>
            <w:szCs w:val="18"/>
          </w:rPr>
          <w:fldChar w:fldCharType="begin"/>
        </w:r>
        <w:r w:rsidR="00C46AA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end"/>
        </w:r>
      </w:ins>
    </w:p>
    <w:p w:rsidR="00C46AAD" w:rsidRDefault="00C46AAD" w:rsidP="00C46AAD">
      <w:pPr>
        <w:pStyle w:val="HTMLPreformatted"/>
        <w:shd w:val="clear" w:color="auto" w:fill="FFFFFF"/>
        <w:rPr>
          <w:ins w:id="386" w:author="Unknown"/>
          <w:rStyle w:val="hljs-tag"/>
          <w:rFonts w:ascii="Consolas" w:hAnsi="Consolas" w:cs="Consolas"/>
          <w:shd w:val="clear" w:color="auto" w:fill="FFFFFF"/>
        </w:rPr>
      </w:pPr>
      <w:ins w:id="38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"WpfTutorialSamples.WPF_Application.ResourceSample"</w:t>
        </w:r>
      </w:ins>
    </w:p>
    <w:p w:rsidR="00C46AAD" w:rsidRDefault="00C46AAD" w:rsidP="00C46AAD">
      <w:pPr>
        <w:pStyle w:val="HTMLPreformatted"/>
        <w:shd w:val="clear" w:color="auto" w:fill="FFFFFF"/>
        <w:rPr>
          <w:ins w:id="388" w:author="Unknown"/>
          <w:rStyle w:val="hljs-tag"/>
          <w:rFonts w:ascii="Consolas" w:hAnsi="Consolas" w:cs="Consolas"/>
          <w:shd w:val="clear" w:color="auto" w:fill="FFFFFF"/>
        </w:rPr>
      </w:pPr>
      <w:ins w:id="38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C46AAD" w:rsidRDefault="00C46AAD" w:rsidP="00C46AAD">
      <w:pPr>
        <w:pStyle w:val="HTMLPreformatted"/>
        <w:shd w:val="clear" w:color="auto" w:fill="FFFFFF"/>
        <w:rPr>
          <w:ins w:id="390" w:author="Unknown"/>
          <w:rStyle w:val="hljs-tag"/>
          <w:rFonts w:ascii="Consolas" w:hAnsi="Consolas" w:cs="Consolas"/>
          <w:shd w:val="clear" w:color="auto" w:fill="FFFFFF"/>
        </w:rPr>
      </w:pPr>
      <w:ins w:id="39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C46AAD" w:rsidRDefault="00C46AAD" w:rsidP="00C46AAD">
      <w:pPr>
        <w:pStyle w:val="HTMLPreformatted"/>
        <w:shd w:val="clear" w:color="auto" w:fill="FFFFFF"/>
        <w:rPr>
          <w:ins w:id="392" w:author="Unknown"/>
          <w:rStyle w:val="hljs-tag"/>
          <w:rFonts w:ascii="Consolas" w:hAnsi="Consolas" w:cs="Consolas"/>
          <w:shd w:val="clear" w:color="auto" w:fill="FFFFFF"/>
        </w:rPr>
      </w:pPr>
      <w:ins w:id="39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xmlns:sys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C46AAD" w:rsidRDefault="00C46AAD" w:rsidP="00C46AAD">
      <w:pPr>
        <w:pStyle w:val="HTMLPreformatted"/>
        <w:shd w:val="clear" w:color="auto" w:fill="FFFFFF"/>
        <w:rPr>
          <w:ins w:id="394" w:author="Unknown"/>
          <w:rStyle w:val="HTMLCode"/>
          <w:rFonts w:ascii="Consolas" w:eastAsiaTheme="majorEastAsia" w:hAnsi="Consolas" w:cs="Consolas"/>
          <w:color w:val="000000"/>
          <w:shd w:val="clear" w:color="auto" w:fill="FFFFFF"/>
        </w:rPr>
      </w:pPr>
      <w:ins w:id="39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"ResourceSample"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396" w:author="Unknown"/>
          <w:rStyle w:val="HTMLCode"/>
          <w:rFonts w:ascii="Consolas" w:eastAsiaTheme="majorEastAsia" w:hAnsi="Consolas" w:cs="Consolas"/>
          <w:color w:val="000000"/>
          <w:shd w:val="clear" w:color="auto" w:fill="FFFFFF"/>
        </w:rPr>
      </w:pPr>
      <w:ins w:id="39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398" w:author="Unknown"/>
          <w:rStyle w:val="HTMLCode"/>
          <w:rFonts w:ascii="Consolas" w:eastAsiaTheme="majorEastAsia" w:hAnsi="Consolas" w:cs="Consolas"/>
          <w:color w:val="000000"/>
          <w:shd w:val="clear" w:color="auto" w:fill="FFFFFF"/>
        </w:rPr>
      </w:pPr>
      <w:ins w:id="39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"strHelloWorld"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Hello, world!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00" w:author="Unknown"/>
          <w:rStyle w:val="HTMLCode"/>
          <w:rFonts w:ascii="Consolas" w:eastAsiaTheme="majorEastAsia" w:hAnsi="Consolas" w:cs="Consolas"/>
          <w:color w:val="000000"/>
          <w:shd w:val="clear" w:color="auto" w:fill="FFFFFF"/>
        </w:rPr>
      </w:pPr>
      <w:ins w:id="40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02" w:author="Unknown"/>
          <w:rStyle w:val="HTMLCode"/>
          <w:rFonts w:ascii="Consolas" w:eastAsiaTheme="majorEastAsia" w:hAnsi="Consolas" w:cs="Consolas"/>
          <w:color w:val="000000"/>
          <w:shd w:val="clear" w:color="auto" w:fill="FFFFFF"/>
        </w:rPr>
      </w:pPr>
      <w:ins w:id="40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04" w:author="Unknown"/>
          <w:rStyle w:val="HTMLCode"/>
          <w:rFonts w:ascii="Consolas" w:eastAsiaTheme="majorEastAsia" w:hAnsi="Consolas" w:cs="Consolas"/>
          <w:color w:val="000000"/>
          <w:shd w:val="clear" w:color="auto" w:fill="FFFFFF"/>
        </w:rPr>
      </w:pPr>
      <w:ins w:id="40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"{StaticResource strHelloWorld}"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"56"</w:t>
        </w:r>
        <w:r>
          <w:rPr>
            <w:rStyle w:val="hljs-tag"/>
            <w:rFonts w:ascii="Consolas" w:hAnsi="Consolas" w:cs="Consolas"/>
            <w:shd w:val="clear" w:color="auto" w:fill="FFFFFF"/>
          </w:rPr>
          <w:t xml:space="preserve"> /&gt;</w:t>
        </w:r>
      </w:ins>
    </w:p>
    <w:p w:rsidR="00C46AAD" w:rsidRDefault="00C46AAD" w:rsidP="00C46AAD">
      <w:pPr>
        <w:pStyle w:val="HTMLPreformatted"/>
        <w:shd w:val="clear" w:color="auto" w:fill="FFFFFF"/>
        <w:rPr>
          <w:ins w:id="406" w:author="Unknown"/>
          <w:rStyle w:val="HTMLCode"/>
          <w:rFonts w:ascii="Consolas" w:eastAsiaTheme="majorEastAsia" w:hAnsi="Consolas" w:cs="Consolas"/>
          <w:color w:val="000000"/>
          <w:shd w:val="clear" w:color="auto" w:fill="FFFFFF"/>
        </w:rPr>
      </w:pPr>
      <w:ins w:id="40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Just another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"{StaticResource strHelloWorld}"</w:t>
        </w:r>
        <w:r>
          <w:rPr>
            <w:rStyle w:val="hljs-tag"/>
            <w:rFonts w:ascii="Consolas" w:hAnsi="Consolas" w:cs="Consolas"/>
            <w:shd w:val="clear" w:color="auto" w:fill="FFFFFF"/>
          </w:rPr>
          <w:t xml:space="preserve"> /&gt;</w:t>
        </w:r>
        <w:r>
          <w:rPr>
            <w:rStyle w:val="HTMLCode"/>
            <w:rFonts w:ascii="Consolas" w:eastAsiaTheme="majorEastAsia" w:hAnsi="Consolas" w:cs="Consolas"/>
            <w:color w:val="000000"/>
            <w:shd w:val="clear" w:color="auto" w:fill="FFFFFF"/>
          </w:rPr>
          <w:t>" example, but with resources!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08" w:author="Unknown"/>
          <w:rStyle w:val="HTMLCode"/>
          <w:rFonts w:ascii="Consolas" w:eastAsiaTheme="majorEastAsia" w:hAnsi="Consolas" w:cs="Consolas"/>
          <w:color w:val="000000"/>
          <w:shd w:val="clear" w:color="auto" w:fill="FFFFFF"/>
        </w:rPr>
      </w:pPr>
      <w:ins w:id="40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10" w:author="Unknown"/>
          <w:rFonts w:ascii="Consolas" w:hAnsi="Consolas" w:cs="Consolas"/>
          <w:color w:val="212529"/>
          <w:sz w:val="16"/>
          <w:szCs w:val="16"/>
        </w:rPr>
      </w:pPr>
      <w:ins w:id="41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C46AAD" w:rsidRDefault="00C46AAD" w:rsidP="00C46AAD">
      <w:pPr>
        <w:rPr>
          <w:ins w:id="412" w:author="Unknown"/>
          <w:rFonts w:ascii="Times New Roman" w:hAnsi="Times New Roman" w:cs="Times New Roman"/>
          <w:sz w:val="24"/>
          <w:szCs w:val="24"/>
        </w:rPr>
      </w:pPr>
      <w:r>
        <w:rPr>
          <w:noProof/>
        </w:rPr>
        <w:drawing>
          <wp:inline distT="0" distB="0" distL="0" distR="0">
            <wp:extent cx="3335655" cy="1426210"/>
            <wp:effectExtent l="19050" t="0" r="0" b="0"/>
            <wp:docPr id="7" name="aelm142" descr="https://www.wpf-tutorial.com/Images/ArticleImages/1/chapters/wpf-application/hello_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2" descr="https://www.wpf-tutorial.com/Images/ArticleImages/1/chapters/wpf-application/hello_resource.png"/>
                    <pic:cNvPicPr>
                      <a:picLocks noChangeAspect="1" noChangeArrowheads="1"/>
                    </pic:cNvPicPr>
                  </pic:nvPicPr>
                  <pic:blipFill>
                    <a:blip r:embed="rId33"/>
                    <a:srcRect/>
                    <a:stretch>
                      <a:fillRect/>
                    </a:stretch>
                  </pic:blipFill>
                  <pic:spPr bwMode="auto">
                    <a:xfrm>
                      <a:off x="0" y="0"/>
                      <a:ext cx="3335655" cy="1426210"/>
                    </a:xfrm>
                    <a:prstGeom prst="rect">
                      <a:avLst/>
                    </a:prstGeom>
                    <a:noFill/>
                    <a:ln w="9525">
                      <a:noFill/>
                      <a:miter lim="800000"/>
                      <a:headEnd/>
                      <a:tailEnd/>
                    </a:ln>
                  </pic:spPr>
                </pic:pic>
              </a:graphicData>
            </a:graphic>
          </wp:inline>
        </w:drawing>
      </w:r>
    </w:p>
    <w:p w:rsidR="00C46AAD" w:rsidRDefault="00C46AAD" w:rsidP="00C46AAD">
      <w:pPr>
        <w:pStyle w:val="NormalWeb"/>
        <w:shd w:val="clear" w:color="auto" w:fill="FFFFFF"/>
        <w:spacing w:before="288" w:beforeAutospacing="0" w:after="288" w:afterAutospacing="0"/>
        <w:rPr>
          <w:ins w:id="413" w:author="Unknown"/>
          <w:rFonts w:ascii="Segoe UI" w:hAnsi="Segoe UI" w:cs="Segoe UI"/>
          <w:color w:val="212529"/>
          <w:sz w:val="18"/>
          <w:szCs w:val="18"/>
        </w:rPr>
      </w:pPr>
      <w:ins w:id="414" w:author="Unknown">
        <w:r>
          <w:rPr>
            <w:rFonts w:ascii="Segoe UI" w:hAnsi="Segoe UI" w:cs="Segoe UI"/>
            <w:color w:val="212529"/>
            <w:sz w:val="18"/>
            <w:szCs w:val="18"/>
          </w:rPr>
          <w:t>Resources are given a key, using the x:Key attribute, which allows you to reference it from other parts of the application by using this key, in combination with the StaticResource markup extension. In this example, I just store a simple string, which I then use from two different </w:t>
        </w:r>
        <w:r>
          <w:rPr>
            <w:rStyle w:val="Strong"/>
            <w:rFonts w:ascii="Segoe UI" w:hAnsi="Segoe UI" w:cs="Segoe UI"/>
            <w:color w:val="212529"/>
            <w:sz w:val="18"/>
            <w:szCs w:val="18"/>
          </w:rPr>
          <w:t>TextBlock</w:t>
        </w:r>
        <w:r>
          <w:rPr>
            <w:rFonts w:ascii="Segoe UI" w:hAnsi="Segoe UI" w:cs="Segoe UI"/>
            <w:color w:val="212529"/>
            <w:sz w:val="18"/>
            <w:szCs w:val="18"/>
          </w:rPr>
          <w:t> controls.</w:t>
        </w:r>
      </w:ins>
    </w:p>
    <w:p w:rsidR="00C46AAD" w:rsidRDefault="00C46AAD" w:rsidP="00C46AAD">
      <w:pPr>
        <w:pStyle w:val="Heading2"/>
        <w:shd w:val="clear" w:color="auto" w:fill="FFFFFF"/>
        <w:spacing w:before="0"/>
        <w:rPr>
          <w:ins w:id="415" w:author="Unknown"/>
          <w:rFonts w:ascii="Segoe UI" w:hAnsi="Segoe UI" w:cs="Segoe UI"/>
          <w:b w:val="0"/>
          <w:bCs w:val="0"/>
          <w:color w:val="33393E"/>
          <w:sz w:val="36"/>
          <w:szCs w:val="36"/>
        </w:rPr>
      </w:pPr>
      <w:ins w:id="416" w:author="Unknown">
        <w:r>
          <w:rPr>
            <w:rFonts w:ascii="Segoe UI" w:hAnsi="Segoe UI" w:cs="Segoe UI"/>
            <w:b w:val="0"/>
            <w:bCs w:val="0"/>
            <w:color w:val="33393E"/>
          </w:rPr>
          <w:t>StaticResource vs. DynamicResource</w:t>
        </w:r>
      </w:ins>
    </w:p>
    <w:p w:rsidR="00C46AAD" w:rsidRDefault="00C46AAD" w:rsidP="00C46AAD">
      <w:pPr>
        <w:pStyle w:val="NormalWeb"/>
        <w:shd w:val="clear" w:color="auto" w:fill="FFFFFF"/>
        <w:spacing w:before="288" w:beforeAutospacing="0" w:after="288" w:afterAutospacing="0"/>
        <w:rPr>
          <w:ins w:id="417" w:author="Unknown"/>
          <w:rFonts w:ascii="Segoe UI" w:hAnsi="Segoe UI" w:cs="Segoe UI"/>
          <w:color w:val="212529"/>
          <w:sz w:val="18"/>
          <w:szCs w:val="18"/>
        </w:rPr>
      </w:pPr>
      <w:ins w:id="418" w:author="Unknown">
        <w:r>
          <w:rPr>
            <w:rFonts w:ascii="Segoe UI" w:hAnsi="Segoe UI" w:cs="Segoe UI"/>
            <w:color w:val="212529"/>
            <w:sz w:val="18"/>
            <w:szCs w:val="18"/>
          </w:rPr>
          <w:t>In the examples so far, I have used the StaticResource markup extension to reference a resource. However, an alternative exists, in form of the DynamicResource.</w:t>
        </w:r>
      </w:ins>
    </w:p>
    <w:p w:rsidR="00C46AAD" w:rsidRDefault="00C46AAD" w:rsidP="00C46AAD">
      <w:pPr>
        <w:pStyle w:val="NormalWeb"/>
        <w:shd w:val="clear" w:color="auto" w:fill="FFFFFF"/>
        <w:spacing w:before="288" w:beforeAutospacing="0" w:after="288" w:afterAutospacing="0"/>
        <w:rPr>
          <w:ins w:id="419" w:author="Unknown"/>
          <w:rFonts w:ascii="Segoe UI" w:hAnsi="Segoe UI" w:cs="Segoe UI"/>
          <w:color w:val="212529"/>
          <w:sz w:val="18"/>
          <w:szCs w:val="18"/>
        </w:rPr>
      </w:pPr>
      <w:ins w:id="420" w:author="Unknown">
        <w:r>
          <w:rPr>
            <w:rFonts w:ascii="Segoe UI" w:hAnsi="Segoe UI" w:cs="Segoe UI"/>
            <w:color w:val="212529"/>
            <w:sz w:val="18"/>
            <w:szCs w:val="18"/>
          </w:rPr>
          <w:t>The main difference is that a static resource is resolved only once, which is at the point where the XAML is loaded. If the resource is then changed later on, this change will not be reflected where you have used the StaticResource.</w:t>
        </w:r>
      </w:ins>
    </w:p>
    <w:p w:rsidR="00C46AAD" w:rsidRDefault="00C46AAD" w:rsidP="00C46AAD">
      <w:pPr>
        <w:pStyle w:val="NormalWeb"/>
        <w:shd w:val="clear" w:color="auto" w:fill="FFFFFF"/>
        <w:spacing w:before="288" w:beforeAutospacing="0" w:after="288" w:afterAutospacing="0"/>
        <w:rPr>
          <w:ins w:id="421" w:author="Unknown"/>
          <w:rFonts w:ascii="Segoe UI" w:hAnsi="Segoe UI" w:cs="Segoe UI"/>
          <w:color w:val="212529"/>
          <w:sz w:val="18"/>
          <w:szCs w:val="18"/>
        </w:rPr>
      </w:pPr>
      <w:ins w:id="422" w:author="Unknown">
        <w:r>
          <w:rPr>
            <w:rFonts w:ascii="Segoe UI" w:hAnsi="Segoe UI" w:cs="Segoe UI"/>
            <w:color w:val="212529"/>
            <w:sz w:val="18"/>
            <w:szCs w:val="18"/>
          </w:rPr>
          <w:t xml:space="preserve">A DynamicResource on the other hand, is resolved once it's actually needed, and then again if the resource changes. Think of it as binding to a static value vs. binding to a function that monitors this value and sends it to you each time it's changed - it's not exactly how it works, but it should give you a better idea of when to use what. Dynamic </w:t>
        </w:r>
        <w:r>
          <w:rPr>
            <w:rFonts w:ascii="Segoe UI" w:hAnsi="Segoe UI" w:cs="Segoe UI"/>
            <w:color w:val="212529"/>
            <w:sz w:val="18"/>
            <w:szCs w:val="18"/>
          </w:rPr>
          <w:lastRenderedPageBreak/>
          <w:t>resources also allows you to use resources which are not even there during design time, e.g. if you add them from Code-behind during the startup of the application.</w:t>
        </w:r>
      </w:ins>
    </w:p>
    <w:p w:rsidR="00C46AAD" w:rsidRDefault="00C46AAD" w:rsidP="00C46AAD">
      <w:pPr>
        <w:pStyle w:val="Heading2"/>
        <w:shd w:val="clear" w:color="auto" w:fill="FFFFFF"/>
        <w:spacing w:before="0"/>
        <w:rPr>
          <w:ins w:id="423" w:author="Unknown"/>
          <w:rFonts w:ascii="Segoe UI" w:hAnsi="Segoe UI" w:cs="Segoe UI"/>
          <w:b w:val="0"/>
          <w:bCs w:val="0"/>
          <w:color w:val="33393E"/>
          <w:sz w:val="36"/>
          <w:szCs w:val="36"/>
        </w:rPr>
      </w:pPr>
      <w:ins w:id="424" w:author="Unknown">
        <w:r>
          <w:rPr>
            <w:rFonts w:ascii="Segoe UI" w:hAnsi="Segoe UI" w:cs="Segoe UI"/>
            <w:b w:val="0"/>
            <w:bCs w:val="0"/>
            <w:color w:val="33393E"/>
          </w:rPr>
          <w:t>More resource types</w:t>
        </w:r>
      </w:ins>
    </w:p>
    <w:p w:rsidR="00C46AAD" w:rsidRDefault="00C46AAD" w:rsidP="00C46AAD">
      <w:pPr>
        <w:pStyle w:val="NormalWeb"/>
        <w:shd w:val="clear" w:color="auto" w:fill="FFFFFF"/>
        <w:spacing w:before="288" w:beforeAutospacing="0" w:after="288" w:afterAutospacing="0"/>
        <w:rPr>
          <w:ins w:id="425" w:author="Unknown"/>
          <w:rFonts w:ascii="Segoe UI" w:hAnsi="Segoe UI" w:cs="Segoe UI"/>
          <w:color w:val="212529"/>
          <w:sz w:val="18"/>
          <w:szCs w:val="18"/>
        </w:rPr>
      </w:pPr>
      <w:ins w:id="426" w:author="Unknown">
        <w:r>
          <w:rPr>
            <w:rFonts w:ascii="Segoe UI" w:hAnsi="Segoe UI" w:cs="Segoe UI"/>
            <w:color w:val="212529"/>
            <w:sz w:val="18"/>
            <w:szCs w:val="18"/>
          </w:rPr>
          <w:t>Sharing a simple string was easy, but you can do much more. In the next example, I'll also store a complete array of strings, along with a gradient brush to be used for the background. This should give you a pretty good idea of just how much you can do with resources:</w:t>
        </w:r>
      </w:ins>
    </w:p>
    <w:p w:rsidR="00C46AAD" w:rsidRDefault="003C5A45" w:rsidP="00C46AAD">
      <w:pPr>
        <w:shd w:val="clear" w:color="auto" w:fill="FFFFFF"/>
        <w:jc w:val="right"/>
        <w:rPr>
          <w:ins w:id="427" w:author="Unknown"/>
          <w:rFonts w:ascii="Segoe UI" w:hAnsi="Segoe UI" w:cs="Segoe UI"/>
          <w:color w:val="212529"/>
          <w:sz w:val="18"/>
          <w:szCs w:val="18"/>
        </w:rPr>
      </w:pPr>
      <w:ins w:id="428" w:author="Unknown">
        <w:r>
          <w:rPr>
            <w:rFonts w:ascii="Segoe UI" w:hAnsi="Segoe UI" w:cs="Segoe UI"/>
            <w:color w:val="212529"/>
            <w:sz w:val="18"/>
            <w:szCs w:val="18"/>
          </w:rPr>
          <w:fldChar w:fldCharType="begin"/>
        </w:r>
        <w:r w:rsidR="00C46AA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end"/>
        </w:r>
      </w:ins>
    </w:p>
    <w:p w:rsidR="00C46AAD" w:rsidRDefault="00C46AAD" w:rsidP="00C46AAD">
      <w:pPr>
        <w:pStyle w:val="HTMLPreformatted"/>
        <w:shd w:val="clear" w:color="auto" w:fill="FFFFFF"/>
        <w:rPr>
          <w:ins w:id="429" w:author="Unknown"/>
          <w:rStyle w:val="hljs-tag"/>
          <w:rFonts w:ascii="Consolas" w:hAnsi="Consolas" w:cs="Consolas"/>
          <w:shd w:val="clear" w:color="auto" w:fill="FFFFFF"/>
        </w:rPr>
      </w:pPr>
      <w:ins w:id="43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"WpfTutorialSamples.WPF_Application.ExtendedResourceSample"</w:t>
        </w:r>
      </w:ins>
    </w:p>
    <w:p w:rsidR="00C46AAD" w:rsidRDefault="00C46AAD" w:rsidP="00C46AAD">
      <w:pPr>
        <w:pStyle w:val="HTMLPreformatted"/>
        <w:shd w:val="clear" w:color="auto" w:fill="FFFFFF"/>
        <w:rPr>
          <w:ins w:id="431" w:author="Unknown"/>
          <w:rStyle w:val="hljs-tag"/>
          <w:rFonts w:ascii="Consolas" w:hAnsi="Consolas" w:cs="Consolas"/>
          <w:shd w:val="clear" w:color="auto" w:fill="FFFFFF"/>
        </w:rPr>
      </w:pPr>
      <w:ins w:id="43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C46AAD" w:rsidRDefault="00C46AAD" w:rsidP="00C46AAD">
      <w:pPr>
        <w:pStyle w:val="HTMLPreformatted"/>
        <w:shd w:val="clear" w:color="auto" w:fill="FFFFFF"/>
        <w:rPr>
          <w:ins w:id="433" w:author="Unknown"/>
          <w:rStyle w:val="hljs-tag"/>
          <w:rFonts w:ascii="Consolas" w:hAnsi="Consolas" w:cs="Consolas"/>
          <w:shd w:val="clear" w:color="auto" w:fill="FFFFFF"/>
        </w:rPr>
      </w:pPr>
      <w:ins w:id="43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C46AAD" w:rsidRDefault="00C46AAD" w:rsidP="00C46AAD">
      <w:pPr>
        <w:pStyle w:val="HTMLPreformatted"/>
        <w:shd w:val="clear" w:color="auto" w:fill="FFFFFF"/>
        <w:rPr>
          <w:ins w:id="435" w:author="Unknown"/>
          <w:rStyle w:val="hljs-tag"/>
          <w:rFonts w:ascii="Consolas" w:hAnsi="Consolas" w:cs="Consolas"/>
          <w:shd w:val="clear" w:color="auto" w:fill="FFFFFF"/>
        </w:rPr>
      </w:pPr>
      <w:ins w:id="43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xmlns:sys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C46AAD" w:rsidRDefault="00C46AAD" w:rsidP="00C46AAD">
      <w:pPr>
        <w:pStyle w:val="HTMLPreformatted"/>
        <w:shd w:val="clear" w:color="auto" w:fill="FFFFFF"/>
        <w:rPr>
          <w:ins w:id="437" w:author="Unknown"/>
          <w:rStyle w:val="hljs-tag"/>
          <w:rFonts w:ascii="Consolas" w:hAnsi="Consolas" w:cs="Consolas"/>
          <w:shd w:val="clear" w:color="auto" w:fill="FFFFFF"/>
        </w:rPr>
      </w:pPr>
      <w:ins w:id="43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"ExtendedResourceSample"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ins>
    </w:p>
    <w:p w:rsidR="00C46AAD" w:rsidRDefault="00C46AAD" w:rsidP="00C46AAD">
      <w:pPr>
        <w:pStyle w:val="HTMLPreformatted"/>
        <w:shd w:val="clear" w:color="auto" w:fill="FFFFFF"/>
        <w:rPr>
          <w:ins w:id="439" w:author="Unknown"/>
          <w:rStyle w:val="HTMLCode"/>
          <w:rFonts w:ascii="Consolas" w:eastAsiaTheme="majorEastAsia" w:hAnsi="Consolas" w:cs="Consolas"/>
          <w:color w:val="000000"/>
          <w:shd w:val="clear" w:color="auto" w:fill="FFFFFF"/>
        </w:rPr>
      </w:pPr>
      <w:ins w:id="44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"{DynamicResource WindowBackgroundBrush}"</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41" w:author="Unknown"/>
          <w:rStyle w:val="HTMLCode"/>
          <w:rFonts w:ascii="Consolas" w:eastAsiaTheme="majorEastAsia" w:hAnsi="Consolas" w:cs="Consolas"/>
          <w:color w:val="000000"/>
          <w:shd w:val="clear" w:color="auto" w:fill="FFFFFF"/>
        </w:rPr>
      </w:pPr>
      <w:ins w:id="44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43" w:author="Unknown"/>
          <w:rStyle w:val="HTMLCode"/>
          <w:rFonts w:ascii="Consolas" w:eastAsiaTheme="majorEastAsia" w:hAnsi="Consolas" w:cs="Consolas"/>
          <w:color w:val="000000"/>
          <w:shd w:val="clear" w:color="auto" w:fill="FFFFFF"/>
        </w:rPr>
      </w:pPr>
      <w:ins w:id="44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"ComboBoxTitle"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45" w:author="Unknown"/>
          <w:rStyle w:val="HTMLCode"/>
          <w:rFonts w:ascii="Consolas" w:eastAsiaTheme="majorEastAsia" w:hAnsi="Consolas" w:cs="Consolas"/>
          <w:color w:val="000000"/>
          <w:shd w:val="clear" w:color="auto" w:fill="FFFFFF"/>
        </w:rPr>
      </w:pPr>
    </w:p>
    <w:p w:rsidR="00C46AAD" w:rsidRDefault="00C46AAD" w:rsidP="00C46AAD">
      <w:pPr>
        <w:pStyle w:val="HTMLPreformatted"/>
        <w:shd w:val="clear" w:color="auto" w:fill="FFFFFF"/>
        <w:rPr>
          <w:ins w:id="446" w:author="Unknown"/>
          <w:rStyle w:val="HTMLCode"/>
          <w:rFonts w:ascii="Consolas" w:eastAsiaTheme="majorEastAsia" w:hAnsi="Consolas" w:cs="Consolas"/>
          <w:color w:val="000000"/>
          <w:shd w:val="clear" w:color="auto" w:fill="FFFFFF"/>
        </w:rPr>
      </w:pPr>
      <w:ins w:id="4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x:Array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"ComboBoxItems"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48" w:author="Unknown"/>
          <w:rStyle w:val="HTMLCode"/>
          <w:rFonts w:ascii="Consolas" w:eastAsiaTheme="majorEastAsia" w:hAnsi="Consolas" w:cs="Consolas"/>
          <w:color w:val="000000"/>
          <w:shd w:val="clear" w:color="auto" w:fill="FFFFFF"/>
        </w:rPr>
      </w:pPr>
      <w:ins w:id="4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50" w:author="Unknown"/>
          <w:rStyle w:val="HTMLCode"/>
          <w:rFonts w:ascii="Consolas" w:eastAsiaTheme="majorEastAsia" w:hAnsi="Consolas" w:cs="Consolas"/>
          <w:color w:val="000000"/>
          <w:shd w:val="clear" w:color="auto" w:fill="FFFFFF"/>
        </w:rPr>
      </w:pPr>
      <w:ins w:id="4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52" w:author="Unknown"/>
          <w:rStyle w:val="HTMLCode"/>
          <w:rFonts w:ascii="Consolas" w:eastAsiaTheme="majorEastAsia" w:hAnsi="Consolas" w:cs="Consolas"/>
          <w:color w:val="000000"/>
          <w:shd w:val="clear" w:color="auto" w:fill="FFFFFF"/>
        </w:rPr>
      </w:pPr>
      <w:ins w:id="45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54" w:author="Unknown"/>
          <w:rStyle w:val="HTMLCode"/>
          <w:rFonts w:ascii="Consolas" w:eastAsiaTheme="majorEastAsia" w:hAnsi="Consolas" w:cs="Consolas"/>
          <w:color w:val="000000"/>
          <w:shd w:val="clear" w:color="auto" w:fill="FFFFFF"/>
        </w:rPr>
      </w:pPr>
      <w:ins w:id="4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x:Array</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56" w:author="Unknown"/>
          <w:rStyle w:val="HTMLCode"/>
          <w:rFonts w:ascii="Consolas" w:eastAsiaTheme="majorEastAsia" w:hAnsi="Consolas" w:cs="Consolas"/>
          <w:color w:val="000000"/>
          <w:shd w:val="clear" w:color="auto" w:fill="FFFFFF"/>
        </w:rPr>
      </w:pPr>
    </w:p>
    <w:p w:rsidR="00C46AAD" w:rsidRDefault="00C46AAD" w:rsidP="00C46AAD">
      <w:pPr>
        <w:pStyle w:val="HTMLPreformatted"/>
        <w:shd w:val="clear" w:color="auto" w:fill="FFFFFF"/>
        <w:rPr>
          <w:ins w:id="457" w:author="Unknown"/>
          <w:rStyle w:val="HTMLCode"/>
          <w:rFonts w:ascii="Consolas" w:eastAsiaTheme="majorEastAsia" w:hAnsi="Consolas" w:cs="Consolas"/>
          <w:color w:val="000000"/>
          <w:shd w:val="clear" w:color="auto" w:fill="FFFFFF"/>
        </w:rPr>
      </w:pPr>
      <w:ins w:id="45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LinearGradientBrush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"WindowBackgroundBrush"</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59" w:author="Unknown"/>
          <w:rStyle w:val="HTMLCode"/>
          <w:rFonts w:ascii="Consolas" w:eastAsiaTheme="majorEastAsia" w:hAnsi="Consolas" w:cs="Consolas"/>
          <w:color w:val="000000"/>
          <w:shd w:val="clear" w:color="auto" w:fill="FFFFFF"/>
        </w:rPr>
      </w:pPr>
      <w:ins w:id="46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GradientStop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Offset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Color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"Silver"/</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61" w:author="Unknown"/>
          <w:rStyle w:val="HTMLCode"/>
          <w:rFonts w:ascii="Consolas" w:eastAsiaTheme="majorEastAsia" w:hAnsi="Consolas" w:cs="Consolas"/>
          <w:color w:val="000000"/>
          <w:shd w:val="clear" w:color="auto" w:fill="FFFFFF"/>
        </w:rPr>
      </w:pPr>
      <w:ins w:id="46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GradientStop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Offset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Color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63" w:author="Unknown"/>
          <w:rStyle w:val="HTMLCode"/>
          <w:rFonts w:ascii="Consolas" w:eastAsiaTheme="majorEastAsia" w:hAnsi="Consolas" w:cs="Consolas"/>
          <w:color w:val="000000"/>
          <w:shd w:val="clear" w:color="auto" w:fill="FFFFFF"/>
        </w:rPr>
      </w:pPr>
      <w:ins w:id="4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LinearGradientBrush</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65" w:author="Unknown"/>
          <w:rStyle w:val="HTMLCode"/>
          <w:rFonts w:ascii="Consolas" w:eastAsiaTheme="majorEastAsia" w:hAnsi="Consolas" w:cs="Consolas"/>
          <w:color w:val="000000"/>
          <w:shd w:val="clear" w:color="auto" w:fill="FFFFFF"/>
        </w:rPr>
      </w:pPr>
      <w:ins w:id="4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67" w:author="Unknown"/>
          <w:rStyle w:val="HTMLCode"/>
          <w:rFonts w:ascii="Consolas" w:eastAsiaTheme="majorEastAsia" w:hAnsi="Consolas" w:cs="Consolas"/>
          <w:color w:val="000000"/>
          <w:shd w:val="clear" w:color="auto" w:fill="FFFFFF"/>
        </w:rPr>
      </w:pPr>
      <w:ins w:id="4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69" w:author="Unknown"/>
          <w:rStyle w:val="HTMLCode"/>
          <w:rFonts w:ascii="Consolas" w:eastAsiaTheme="majorEastAsia" w:hAnsi="Consolas" w:cs="Consolas"/>
          <w:color w:val="000000"/>
          <w:shd w:val="clear" w:color="auto" w:fill="FFFFFF"/>
        </w:rPr>
      </w:pPr>
      <w:ins w:id="4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"{StaticResource ComboBoxTitle}"</w:t>
        </w:r>
        <w:r>
          <w:rPr>
            <w:rStyle w:val="hljs-tag"/>
            <w:rFonts w:ascii="Consolas" w:hAnsi="Consolas" w:cs="Consolas"/>
            <w:shd w:val="clear" w:color="auto" w:fill="FFFFFF"/>
          </w:rPr>
          <w:t xml:space="preserve"> /&gt;</w:t>
        </w:r>
      </w:ins>
    </w:p>
    <w:p w:rsidR="00C46AAD" w:rsidRDefault="00C46AAD" w:rsidP="00C46AAD">
      <w:pPr>
        <w:pStyle w:val="HTMLPreformatted"/>
        <w:shd w:val="clear" w:color="auto" w:fill="FFFFFF"/>
        <w:rPr>
          <w:ins w:id="471" w:author="Unknown"/>
          <w:rStyle w:val="HTMLCode"/>
          <w:rFonts w:ascii="Consolas" w:eastAsiaTheme="majorEastAsia" w:hAnsi="Consolas" w:cs="Consolas"/>
          <w:color w:val="000000"/>
          <w:shd w:val="clear" w:color="auto" w:fill="FFFFFF"/>
        </w:rPr>
      </w:pPr>
      <w:ins w:id="47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ItemsSource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"{StaticResource ComboBoxItems}"</w:t>
        </w:r>
        <w:r>
          <w:rPr>
            <w:rStyle w:val="hljs-tag"/>
            <w:rFonts w:ascii="Consolas" w:hAnsi="Consolas" w:cs="Consolas"/>
            <w:shd w:val="clear" w:color="auto" w:fill="FFFFFF"/>
          </w:rPr>
          <w:t xml:space="preserve"> /&gt;</w:t>
        </w:r>
      </w:ins>
    </w:p>
    <w:p w:rsidR="00C46AAD" w:rsidRDefault="00C46AAD" w:rsidP="00C46AAD">
      <w:pPr>
        <w:pStyle w:val="HTMLPreformatted"/>
        <w:shd w:val="clear" w:color="auto" w:fill="FFFFFF"/>
        <w:rPr>
          <w:ins w:id="473" w:author="Unknown"/>
          <w:rStyle w:val="HTMLCode"/>
          <w:rFonts w:ascii="Consolas" w:eastAsiaTheme="majorEastAsia" w:hAnsi="Consolas" w:cs="Consolas"/>
          <w:color w:val="000000"/>
          <w:shd w:val="clear" w:color="auto" w:fill="FFFFFF"/>
        </w:rPr>
      </w:pPr>
      <w:ins w:id="4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75" w:author="Unknown"/>
          <w:rFonts w:ascii="Consolas" w:hAnsi="Consolas" w:cs="Consolas"/>
          <w:color w:val="212529"/>
          <w:sz w:val="16"/>
          <w:szCs w:val="16"/>
        </w:rPr>
      </w:pPr>
      <w:ins w:id="47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C46AAD" w:rsidRDefault="00C46AAD" w:rsidP="00C46AAD">
      <w:pPr>
        <w:rPr>
          <w:ins w:id="477" w:author="Unknown"/>
          <w:rFonts w:ascii="Times New Roman" w:hAnsi="Times New Roman" w:cs="Times New Roman"/>
          <w:sz w:val="24"/>
          <w:szCs w:val="24"/>
        </w:rPr>
      </w:pPr>
      <w:r>
        <w:rPr>
          <w:noProof/>
        </w:rPr>
        <w:drawing>
          <wp:inline distT="0" distB="0" distL="0" distR="0">
            <wp:extent cx="2860040" cy="1521460"/>
            <wp:effectExtent l="19050" t="0" r="0" b="0"/>
            <wp:docPr id="6" name="aelm151" descr="https://www.wpf-tutorial.com/Images/ArticleImages/1/chapters/wpf-application/resources_exten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1" descr="https://www.wpf-tutorial.com/Images/ArticleImages/1/chapters/wpf-application/resources_extended.png"/>
                    <pic:cNvPicPr>
                      <a:picLocks noChangeAspect="1" noChangeArrowheads="1"/>
                    </pic:cNvPicPr>
                  </pic:nvPicPr>
                  <pic:blipFill>
                    <a:blip r:embed="rId34"/>
                    <a:srcRect/>
                    <a:stretch>
                      <a:fillRect/>
                    </a:stretch>
                  </pic:blipFill>
                  <pic:spPr bwMode="auto">
                    <a:xfrm>
                      <a:off x="0" y="0"/>
                      <a:ext cx="2860040" cy="1521460"/>
                    </a:xfrm>
                    <a:prstGeom prst="rect">
                      <a:avLst/>
                    </a:prstGeom>
                    <a:noFill/>
                    <a:ln w="9525">
                      <a:noFill/>
                      <a:miter lim="800000"/>
                      <a:headEnd/>
                      <a:tailEnd/>
                    </a:ln>
                  </pic:spPr>
                </pic:pic>
              </a:graphicData>
            </a:graphic>
          </wp:inline>
        </w:drawing>
      </w:r>
    </w:p>
    <w:p w:rsidR="00C46AAD" w:rsidRDefault="00C46AAD" w:rsidP="00C46AAD">
      <w:pPr>
        <w:pStyle w:val="NormalWeb"/>
        <w:shd w:val="clear" w:color="auto" w:fill="FFFFFF"/>
        <w:spacing w:before="288" w:beforeAutospacing="0" w:after="288" w:afterAutospacing="0"/>
        <w:rPr>
          <w:ins w:id="478" w:author="Unknown"/>
          <w:rFonts w:ascii="Segoe UI" w:hAnsi="Segoe UI" w:cs="Segoe UI"/>
          <w:color w:val="212529"/>
          <w:sz w:val="18"/>
          <w:szCs w:val="18"/>
        </w:rPr>
      </w:pPr>
      <w:ins w:id="479" w:author="Unknown">
        <w:r>
          <w:rPr>
            <w:rFonts w:ascii="Segoe UI" w:hAnsi="Segoe UI" w:cs="Segoe UI"/>
            <w:color w:val="212529"/>
            <w:sz w:val="18"/>
            <w:szCs w:val="18"/>
          </w:rPr>
          <w:t>This time, we've added a couple of extra resources, so that our Window now contains a simple string, an array of strings and a LinearGradientBrush. The string is used for the label, the array of strings is used as items for the ComboBox control and the gradient brush is used as background for the entire window. So, as you can see, pretty much anything can be stored as a resource.</w:t>
        </w:r>
      </w:ins>
    </w:p>
    <w:p w:rsidR="00C46AAD" w:rsidRDefault="00C46AAD" w:rsidP="00C46AAD">
      <w:pPr>
        <w:pStyle w:val="Heading2"/>
        <w:shd w:val="clear" w:color="auto" w:fill="FFFFFF"/>
        <w:spacing w:before="0"/>
        <w:rPr>
          <w:ins w:id="480" w:author="Unknown"/>
          <w:rFonts w:ascii="Segoe UI" w:hAnsi="Segoe UI" w:cs="Segoe UI"/>
          <w:b w:val="0"/>
          <w:bCs w:val="0"/>
          <w:color w:val="33393E"/>
          <w:sz w:val="36"/>
          <w:szCs w:val="36"/>
        </w:rPr>
      </w:pPr>
      <w:ins w:id="481" w:author="Unknown">
        <w:r>
          <w:rPr>
            <w:rFonts w:ascii="Segoe UI" w:hAnsi="Segoe UI" w:cs="Segoe UI"/>
            <w:b w:val="0"/>
            <w:bCs w:val="0"/>
            <w:color w:val="33393E"/>
          </w:rPr>
          <w:lastRenderedPageBreak/>
          <w:t>Local and application wide resources</w:t>
        </w:r>
      </w:ins>
    </w:p>
    <w:p w:rsidR="00C46AAD" w:rsidRDefault="00C46AAD" w:rsidP="00C46AAD">
      <w:pPr>
        <w:pStyle w:val="NormalWeb"/>
        <w:shd w:val="clear" w:color="auto" w:fill="FFFFFF"/>
        <w:spacing w:before="288" w:beforeAutospacing="0" w:after="288" w:afterAutospacing="0"/>
        <w:rPr>
          <w:ins w:id="482" w:author="Unknown"/>
          <w:rFonts w:ascii="Segoe UI" w:hAnsi="Segoe UI" w:cs="Segoe UI"/>
          <w:color w:val="212529"/>
          <w:sz w:val="18"/>
          <w:szCs w:val="18"/>
        </w:rPr>
      </w:pPr>
      <w:ins w:id="483" w:author="Unknown">
        <w:r>
          <w:rPr>
            <w:rFonts w:ascii="Segoe UI" w:hAnsi="Segoe UI" w:cs="Segoe UI"/>
            <w:color w:val="212529"/>
            <w:sz w:val="18"/>
            <w:szCs w:val="18"/>
          </w:rPr>
          <w:t>For now, we have stored resources on a window-level, which means that you can access them from all over the window.</w:t>
        </w:r>
      </w:ins>
    </w:p>
    <w:p w:rsidR="00C46AAD" w:rsidRDefault="00C46AAD" w:rsidP="00C46AAD">
      <w:pPr>
        <w:pStyle w:val="NormalWeb"/>
        <w:shd w:val="clear" w:color="auto" w:fill="FFFFFF"/>
        <w:spacing w:before="288" w:beforeAutospacing="0" w:after="288" w:afterAutospacing="0"/>
        <w:rPr>
          <w:ins w:id="484" w:author="Unknown"/>
          <w:rFonts w:ascii="Segoe UI" w:hAnsi="Segoe UI" w:cs="Segoe UI"/>
          <w:color w:val="212529"/>
          <w:sz w:val="18"/>
          <w:szCs w:val="18"/>
        </w:rPr>
      </w:pPr>
      <w:ins w:id="485" w:author="Unknown">
        <w:r>
          <w:rPr>
            <w:rFonts w:ascii="Segoe UI" w:hAnsi="Segoe UI" w:cs="Segoe UI"/>
            <w:color w:val="212529"/>
            <w:sz w:val="18"/>
            <w:szCs w:val="18"/>
          </w:rPr>
          <w:t>If you only need a given resource for a specific control, you can make it more local by adding it to this specific control, instead of the window. It works exactly the same way, the only difference being that you can now only access from inside the scope of the control where you put it:</w:t>
        </w:r>
      </w:ins>
    </w:p>
    <w:p w:rsidR="00C46AAD" w:rsidRDefault="003C5A45" w:rsidP="00C46AAD">
      <w:pPr>
        <w:shd w:val="clear" w:color="auto" w:fill="FFFFFF"/>
        <w:jc w:val="right"/>
        <w:rPr>
          <w:ins w:id="486" w:author="Unknown"/>
          <w:rFonts w:ascii="Segoe UI" w:hAnsi="Segoe UI" w:cs="Segoe UI"/>
          <w:color w:val="212529"/>
          <w:sz w:val="18"/>
          <w:szCs w:val="18"/>
        </w:rPr>
      </w:pPr>
      <w:ins w:id="487" w:author="Unknown">
        <w:r>
          <w:rPr>
            <w:rFonts w:ascii="Segoe UI" w:hAnsi="Segoe UI" w:cs="Segoe UI"/>
            <w:color w:val="212529"/>
            <w:sz w:val="18"/>
            <w:szCs w:val="18"/>
          </w:rPr>
          <w:fldChar w:fldCharType="begin"/>
        </w:r>
        <w:r w:rsidR="00C46AA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end"/>
        </w:r>
      </w:ins>
    </w:p>
    <w:p w:rsidR="00C46AAD" w:rsidRDefault="00C46AAD" w:rsidP="00C46AAD">
      <w:pPr>
        <w:pStyle w:val="HTMLPreformatted"/>
        <w:shd w:val="clear" w:color="auto" w:fill="FFFFFF"/>
        <w:rPr>
          <w:ins w:id="488" w:author="Unknown"/>
          <w:rStyle w:val="HTMLCode"/>
          <w:rFonts w:ascii="Consolas" w:eastAsiaTheme="majorEastAsia" w:hAnsi="Consolas" w:cs="Consolas"/>
          <w:color w:val="000000"/>
          <w:shd w:val="clear" w:color="auto" w:fill="FFFFFF"/>
        </w:rPr>
      </w:pPr>
      <w:ins w:id="48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90" w:author="Unknown"/>
          <w:rStyle w:val="HTMLCode"/>
          <w:rFonts w:ascii="Consolas" w:eastAsiaTheme="majorEastAsia" w:hAnsi="Consolas" w:cs="Consolas"/>
          <w:color w:val="000000"/>
          <w:shd w:val="clear" w:color="auto" w:fill="FFFFFF"/>
        </w:rPr>
      </w:pPr>
      <w:ins w:id="49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92" w:author="Unknown"/>
          <w:rStyle w:val="HTMLCode"/>
          <w:rFonts w:ascii="Consolas" w:eastAsiaTheme="majorEastAsia" w:hAnsi="Consolas" w:cs="Consolas"/>
          <w:color w:val="000000"/>
          <w:shd w:val="clear" w:color="auto" w:fill="FFFFFF"/>
        </w:rPr>
      </w:pPr>
      <w:ins w:id="49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"ComboBoxTitle"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94" w:author="Unknown"/>
          <w:rStyle w:val="HTMLCode"/>
          <w:rFonts w:ascii="Consolas" w:eastAsiaTheme="majorEastAsia" w:hAnsi="Consolas" w:cs="Consolas"/>
          <w:color w:val="000000"/>
          <w:shd w:val="clear" w:color="auto" w:fill="FFFFFF"/>
        </w:rPr>
      </w:pPr>
      <w:ins w:id="49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496" w:author="Unknown"/>
          <w:rStyle w:val="HTMLCode"/>
          <w:rFonts w:ascii="Consolas" w:eastAsiaTheme="majorEastAsia" w:hAnsi="Consolas" w:cs="Consolas"/>
          <w:color w:val="000000"/>
          <w:shd w:val="clear" w:color="auto" w:fill="FFFFFF"/>
        </w:rPr>
      </w:pPr>
      <w:ins w:id="49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"{StaticResource ComboBoxTitle}"</w:t>
        </w:r>
        <w:r>
          <w:rPr>
            <w:rStyle w:val="hljs-tag"/>
            <w:rFonts w:ascii="Consolas" w:hAnsi="Consolas" w:cs="Consolas"/>
            <w:shd w:val="clear" w:color="auto" w:fill="FFFFFF"/>
          </w:rPr>
          <w:t xml:space="preserve"> /&gt;</w:t>
        </w:r>
      </w:ins>
    </w:p>
    <w:p w:rsidR="00C46AAD" w:rsidRDefault="00C46AAD" w:rsidP="00C46AAD">
      <w:pPr>
        <w:pStyle w:val="HTMLPreformatted"/>
        <w:shd w:val="clear" w:color="auto" w:fill="FFFFFF"/>
        <w:rPr>
          <w:ins w:id="498" w:author="Unknown"/>
          <w:rFonts w:ascii="Consolas" w:hAnsi="Consolas" w:cs="Consolas"/>
          <w:color w:val="212529"/>
          <w:sz w:val="16"/>
          <w:szCs w:val="16"/>
        </w:rPr>
      </w:pPr>
      <w:ins w:id="49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C46AAD" w:rsidRDefault="00C46AAD" w:rsidP="00C46AAD">
      <w:pPr>
        <w:pStyle w:val="NormalWeb"/>
        <w:shd w:val="clear" w:color="auto" w:fill="FFFFFF"/>
        <w:spacing w:before="288" w:beforeAutospacing="0" w:after="288" w:afterAutospacing="0"/>
        <w:rPr>
          <w:ins w:id="500" w:author="Unknown"/>
          <w:rFonts w:ascii="Segoe UI" w:hAnsi="Segoe UI" w:cs="Segoe UI"/>
          <w:color w:val="212529"/>
          <w:sz w:val="18"/>
          <w:szCs w:val="18"/>
        </w:rPr>
      </w:pPr>
      <w:ins w:id="501" w:author="Unknown">
        <w:r>
          <w:rPr>
            <w:rFonts w:ascii="Segoe UI" w:hAnsi="Segoe UI" w:cs="Segoe UI"/>
            <w:color w:val="212529"/>
            <w:sz w:val="18"/>
            <w:szCs w:val="18"/>
          </w:rPr>
          <w:t>In this case, we add the resource to the StackPanel and then use it from its child control, the Label. Other controls inside of the StackPanel could have used it as well, just like children of these child controls would have been able to access it. Controls outside of this particular StackPanel wouldn't have access to it, though.</w:t>
        </w:r>
      </w:ins>
    </w:p>
    <w:p w:rsidR="00C46AAD" w:rsidRDefault="00C46AAD" w:rsidP="00C46AAD">
      <w:pPr>
        <w:pStyle w:val="NormalWeb"/>
        <w:shd w:val="clear" w:color="auto" w:fill="FFFFFF"/>
        <w:spacing w:before="288" w:beforeAutospacing="0" w:after="288" w:afterAutospacing="0"/>
        <w:rPr>
          <w:ins w:id="502" w:author="Unknown"/>
          <w:rFonts w:ascii="Segoe UI" w:hAnsi="Segoe UI" w:cs="Segoe UI"/>
          <w:color w:val="212529"/>
          <w:sz w:val="18"/>
          <w:szCs w:val="18"/>
        </w:rPr>
      </w:pPr>
      <w:ins w:id="503" w:author="Unknown">
        <w:r>
          <w:rPr>
            <w:rFonts w:ascii="Segoe UI" w:hAnsi="Segoe UI" w:cs="Segoe UI"/>
            <w:color w:val="212529"/>
            <w:sz w:val="18"/>
            <w:szCs w:val="18"/>
          </w:rPr>
          <w:t>If you need the ability to access the resource from several windows, this is possible as well. The </w:t>
        </w:r>
        <w:r>
          <w:rPr>
            <w:rStyle w:val="Strong"/>
            <w:rFonts w:ascii="Segoe UI" w:hAnsi="Segoe UI" w:cs="Segoe UI"/>
            <w:color w:val="212529"/>
            <w:sz w:val="18"/>
            <w:szCs w:val="18"/>
          </w:rPr>
          <w:t>App.xaml</w:t>
        </w:r>
        <w:r>
          <w:rPr>
            <w:rFonts w:ascii="Segoe UI" w:hAnsi="Segoe UI" w:cs="Segoe UI"/>
            <w:color w:val="212529"/>
            <w:sz w:val="18"/>
            <w:szCs w:val="18"/>
          </w:rPr>
          <w:t> file can contain resources just like the window and any kind of WPF control, and when you store them in App.xaml, they are globally accessible in all of windows and user controls of the project. It works exactly the same way as when storing and using from a Window:</w:t>
        </w:r>
      </w:ins>
    </w:p>
    <w:p w:rsidR="00C46AAD" w:rsidRDefault="003C5A45" w:rsidP="00C46AAD">
      <w:pPr>
        <w:shd w:val="clear" w:color="auto" w:fill="FFFFFF"/>
        <w:jc w:val="right"/>
        <w:rPr>
          <w:ins w:id="504" w:author="Unknown"/>
          <w:rFonts w:ascii="Segoe UI" w:hAnsi="Segoe UI" w:cs="Segoe UI"/>
          <w:color w:val="212529"/>
          <w:sz w:val="18"/>
          <w:szCs w:val="18"/>
        </w:rPr>
      </w:pPr>
      <w:ins w:id="505" w:author="Unknown">
        <w:r>
          <w:rPr>
            <w:rFonts w:ascii="Segoe UI" w:hAnsi="Segoe UI" w:cs="Segoe UI"/>
            <w:color w:val="212529"/>
            <w:sz w:val="18"/>
            <w:szCs w:val="18"/>
          </w:rPr>
          <w:fldChar w:fldCharType="begin"/>
        </w:r>
        <w:r w:rsidR="00C46AA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end"/>
        </w:r>
      </w:ins>
    </w:p>
    <w:p w:rsidR="00C46AAD" w:rsidRDefault="00C46AAD" w:rsidP="00C46AAD">
      <w:pPr>
        <w:pStyle w:val="HTMLPreformatted"/>
        <w:shd w:val="clear" w:color="auto" w:fill="FFFFFF"/>
        <w:rPr>
          <w:ins w:id="506" w:author="Unknown"/>
          <w:rStyle w:val="hljs-tag"/>
          <w:rFonts w:ascii="Consolas" w:hAnsi="Consolas" w:cs="Consolas"/>
          <w:shd w:val="clear" w:color="auto" w:fill="FFFFFF"/>
        </w:rPr>
      </w:pPr>
      <w:ins w:id="50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"WpfTutorialSamples.App"</w:t>
        </w:r>
      </w:ins>
    </w:p>
    <w:p w:rsidR="00C46AAD" w:rsidRDefault="00C46AAD" w:rsidP="00C46AAD">
      <w:pPr>
        <w:pStyle w:val="HTMLPreformatted"/>
        <w:shd w:val="clear" w:color="auto" w:fill="FFFFFF"/>
        <w:rPr>
          <w:ins w:id="508" w:author="Unknown"/>
          <w:rStyle w:val="hljs-tag"/>
          <w:rFonts w:ascii="Consolas" w:hAnsi="Consolas" w:cs="Consolas"/>
          <w:shd w:val="clear" w:color="auto" w:fill="FFFFFF"/>
        </w:rPr>
      </w:pPr>
      <w:ins w:id="50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C46AAD" w:rsidRDefault="00C46AAD" w:rsidP="00C46AAD">
      <w:pPr>
        <w:pStyle w:val="HTMLPreformatted"/>
        <w:shd w:val="clear" w:color="auto" w:fill="FFFFFF"/>
        <w:rPr>
          <w:ins w:id="510" w:author="Unknown"/>
          <w:rStyle w:val="hljs-tag"/>
          <w:rFonts w:ascii="Consolas" w:hAnsi="Consolas" w:cs="Consolas"/>
          <w:shd w:val="clear" w:color="auto" w:fill="FFFFFF"/>
        </w:rPr>
      </w:pPr>
      <w:ins w:id="51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C46AAD" w:rsidRDefault="00C46AAD" w:rsidP="00C46AAD">
      <w:pPr>
        <w:pStyle w:val="HTMLPreformatted"/>
        <w:shd w:val="clear" w:color="auto" w:fill="FFFFFF"/>
        <w:rPr>
          <w:ins w:id="512" w:author="Unknown"/>
          <w:rStyle w:val="hljs-tag"/>
          <w:rFonts w:ascii="Consolas" w:hAnsi="Consolas" w:cs="Consolas"/>
          <w:shd w:val="clear" w:color="auto" w:fill="FFFFFF"/>
        </w:rPr>
      </w:pPr>
      <w:ins w:id="51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xmlns:sys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C46AAD" w:rsidRDefault="00C46AAD" w:rsidP="00C46AAD">
      <w:pPr>
        <w:pStyle w:val="HTMLPreformatted"/>
        <w:shd w:val="clear" w:color="auto" w:fill="FFFFFF"/>
        <w:rPr>
          <w:ins w:id="514" w:author="Unknown"/>
          <w:rStyle w:val="HTMLCode"/>
          <w:rFonts w:ascii="Consolas" w:eastAsiaTheme="majorEastAsia" w:hAnsi="Consolas" w:cs="Consolas"/>
          <w:color w:val="000000"/>
          <w:shd w:val="clear" w:color="auto" w:fill="FFFFFF"/>
        </w:rPr>
      </w:pPr>
      <w:ins w:id="51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StartupUri</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 application/ExtendedResourceSample.xaml"</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16" w:author="Unknown"/>
          <w:rStyle w:val="HTMLCode"/>
          <w:rFonts w:ascii="Consolas" w:eastAsiaTheme="majorEastAsia" w:hAnsi="Consolas" w:cs="Consolas"/>
          <w:color w:val="000000"/>
          <w:shd w:val="clear" w:color="auto" w:fill="FFFFFF"/>
        </w:rPr>
      </w:pPr>
      <w:ins w:id="51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18" w:author="Unknown"/>
          <w:rStyle w:val="HTMLCode"/>
          <w:rFonts w:ascii="Consolas" w:eastAsiaTheme="majorEastAsia" w:hAnsi="Consolas" w:cs="Consolas"/>
          <w:color w:val="000000"/>
          <w:shd w:val="clear" w:color="auto" w:fill="FFFFFF"/>
        </w:rPr>
      </w:pPr>
      <w:ins w:id="51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"ComboBoxTitle"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20" w:author="Unknown"/>
          <w:rStyle w:val="HTMLCode"/>
          <w:rFonts w:ascii="Consolas" w:eastAsiaTheme="majorEastAsia" w:hAnsi="Consolas" w:cs="Consolas"/>
          <w:color w:val="000000"/>
          <w:shd w:val="clear" w:color="auto" w:fill="FFFFFF"/>
        </w:rPr>
      </w:pPr>
      <w:ins w:id="52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22" w:author="Unknown"/>
          <w:rFonts w:ascii="Consolas" w:hAnsi="Consolas" w:cs="Consolas"/>
          <w:color w:val="212529"/>
          <w:sz w:val="16"/>
          <w:szCs w:val="16"/>
        </w:rPr>
      </w:pPr>
      <w:ins w:id="52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shd w:val="clear" w:color="auto" w:fill="FFFFFF"/>
          </w:rPr>
          <w:t>&gt;</w:t>
        </w:r>
      </w:ins>
    </w:p>
    <w:p w:rsidR="00C46AAD" w:rsidRDefault="00C46AAD" w:rsidP="00C46AAD">
      <w:pPr>
        <w:pStyle w:val="NormalWeb"/>
        <w:shd w:val="clear" w:color="auto" w:fill="FFFFFF"/>
        <w:spacing w:before="288" w:beforeAutospacing="0" w:after="288" w:afterAutospacing="0"/>
        <w:rPr>
          <w:ins w:id="524" w:author="Unknown"/>
          <w:rFonts w:ascii="Segoe UI" w:hAnsi="Segoe UI" w:cs="Segoe UI"/>
          <w:color w:val="212529"/>
          <w:sz w:val="18"/>
          <w:szCs w:val="18"/>
        </w:rPr>
      </w:pPr>
      <w:ins w:id="525" w:author="Unknown">
        <w:r>
          <w:rPr>
            <w:rFonts w:ascii="Segoe UI" w:hAnsi="Segoe UI" w:cs="Segoe UI"/>
            <w:color w:val="212529"/>
            <w:sz w:val="18"/>
            <w:szCs w:val="18"/>
          </w:rPr>
          <w:t>Using it is also the same - WPF will automatically go up the scope, from the local control to the window and then to App.xaml, to find a given resource:</w:t>
        </w:r>
      </w:ins>
    </w:p>
    <w:p w:rsidR="00C46AAD" w:rsidRDefault="00C46AAD" w:rsidP="00C46AAD">
      <w:pPr>
        <w:pStyle w:val="HTMLPreformatted"/>
        <w:shd w:val="clear" w:color="auto" w:fill="FFFFFF"/>
        <w:rPr>
          <w:ins w:id="526" w:author="Unknown"/>
          <w:rFonts w:ascii="Consolas" w:hAnsi="Consolas" w:cs="Consolas"/>
          <w:color w:val="212529"/>
          <w:sz w:val="16"/>
          <w:szCs w:val="16"/>
        </w:rPr>
      </w:pPr>
      <w:ins w:id="52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"{StaticResource ComboBoxTitle}"</w:t>
        </w:r>
        <w:r>
          <w:rPr>
            <w:rStyle w:val="hljs-tag"/>
            <w:rFonts w:ascii="Consolas" w:hAnsi="Consolas" w:cs="Consolas"/>
            <w:shd w:val="clear" w:color="auto" w:fill="FFFFFF"/>
          </w:rPr>
          <w:t xml:space="preserve"> /&gt;</w:t>
        </w:r>
      </w:ins>
    </w:p>
    <w:p w:rsidR="00C46AAD" w:rsidRDefault="00C46AAD" w:rsidP="00C46AAD">
      <w:pPr>
        <w:pStyle w:val="Heading2"/>
        <w:shd w:val="clear" w:color="auto" w:fill="FFFFFF"/>
        <w:spacing w:before="0"/>
        <w:rPr>
          <w:ins w:id="528" w:author="Unknown"/>
          <w:rFonts w:ascii="Segoe UI" w:hAnsi="Segoe UI" w:cs="Segoe UI"/>
          <w:b w:val="0"/>
          <w:bCs w:val="0"/>
          <w:color w:val="33393E"/>
          <w:sz w:val="36"/>
          <w:szCs w:val="36"/>
        </w:rPr>
      </w:pPr>
      <w:ins w:id="529" w:author="Unknown">
        <w:r>
          <w:rPr>
            <w:rFonts w:ascii="Segoe UI" w:hAnsi="Segoe UI" w:cs="Segoe UI"/>
            <w:b w:val="0"/>
            <w:bCs w:val="0"/>
            <w:color w:val="33393E"/>
          </w:rPr>
          <w:t>Resources from Code-behind</w:t>
        </w:r>
      </w:ins>
    </w:p>
    <w:p w:rsidR="00C46AAD" w:rsidRDefault="00C46AAD" w:rsidP="00C46AAD">
      <w:pPr>
        <w:pStyle w:val="NormalWeb"/>
        <w:shd w:val="clear" w:color="auto" w:fill="FFFFFF"/>
        <w:spacing w:before="288" w:beforeAutospacing="0" w:after="288" w:afterAutospacing="0"/>
        <w:rPr>
          <w:ins w:id="530" w:author="Unknown"/>
          <w:rFonts w:ascii="Segoe UI" w:hAnsi="Segoe UI" w:cs="Segoe UI"/>
          <w:color w:val="212529"/>
          <w:sz w:val="18"/>
          <w:szCs w:val="18"/>
        </w:rPr>
      </w:pPr>
      <w:ins w:id="531" w:author="Unknown">
        <w:r>
          <w:rPr>
            <w:rFonts w:ascii="Segoe UI" w:hAnsi="Segoe UI" w:cs="Segoe UI"/>
            <w:color w:val="212529"/>
            <w:sz w:val="18"/>
            <w:szCs w:val="18"/>
          </w:rPr>
          <w:t>So far, we've accessed all of our resources directly from XAML, using a markup extension. However, you can of course access your resources from Code-behind as well, which can be useful in several situations. In the previous example, we saw how we could store resources in several different places, so in this example, we'll be accessing three different resources from Code-behind, each stored in a different scope:</w:t>
        </w:r>
      </w:ins>
    </w:p>
    <w:p w:rsidR="00C46AAD" w:rsidRDefault="00C46AAD" w:rsidP="00C46AAD">
      <w:pPr>
        <w:pStyle w:val="NormalWeb"/>
        <w:shd w:val="clear" w:color="auto" w:fill="FFFFFF"/>
        <w:spacing w:before="288" w:beforeAutospacing="0" w:after="288" w:afterAutospacing="0"/>
        <w:rPr>
          <w:ins w:id="532" w:author="Unknown"/>
          <w:rFonts w:ascii="Segoe UI" w:hAnsi="Segoe UI" w:cs="Segoe UI"/>
          <w:color w:val="212529"/>
          <w:sz w:val="18"/>
          <w:szCs w:val="18"/>
        </w:rPr>
      </w:pPr>
      <w:ins w:id="533" w:author="Unknown">
        <w:r>
          <w:rPr>
            <w:rStyle w:val="Strong"/>
            <w:rFonts w:ascii="Segoe UI" w:hAnsi="Segoe UI" w:cs="Segoe UI"/>
            <w:color w:val="212529"/>
            <w:sz w:val="18"/>
            <w:szCs w:val="18"/>
          </w:rPr>
          <w:t>App.xaml:</w:t>
        </w:r>
      </w:ins>
    </w:p>
    <w:p w:rsidR="00C46AAD" w:rsidRDefault="003C5A45" w:rsidP="00C46AAD">
      <w:pPr>
        <w:shd w:val="clear" w:color="auto" w:fill="FFFFFF"/>
        <w:jc w:val="right"/>
        <w:rPr>
          <w:ins w:id="534" w:author="Unknown"/>
          <w:rFonts w:ascii="Segoe UI" w:hAnsi="Segoe UI" w:cs="Segoe UI"/>
          <w:color w:val="212529"/>
          <w:sz w:val="18"/>
          <w:szCs w:val="18"/>
        </w:rPr>
      </w:pPr>
      <w:ins w:id="535" w:author="Unknown">
        <w:r>
          <w:rPr>
            <w:rFonts w:ascii="Segoe UI" w:hAnsi="Segoe UI" w:cs="Segoe UI"/>
            <w:color w:val="212529"/>
            <w:sz w:val="18"/>
            <w:szCs w:val="18"/>
          </w:rPr>
          <w:lastRenderedPageBreak/>
          <w:fldChar w:fldCharType="begin"/>
        </w:r>
        <w:r w:rsidR="00C46AA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end"/>
        </w:r>
      </w:ins>
    </w:p>
    <w:p w:rsidR="00C46AAD" w:rsidRDefault="00C46AAD" w:rsidP="00C46AAD">
      <w:pPr>
        <w:pStyle w:val="HTMLPreformatted"/>
        <w:shd w:val="clear" w:color="auto" w:fill="FFFFFF"/>
        <w:rPr>
          <w:ins w:id="536" w:author="Unknown"/>
          <w:rStyle w:val="hljs-tag"/>
          <w:rFonts w:ascii="Consolas" w:hAnsi="Consolas" w:cs="Consolas"/>
          <w:shd w:val="clear" w:color="auto" w:fill="FFFFFF"/>
        </w:rPr>
      </w:pPr>
      <w:ins w:id="53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"WpfTutorialSamples.App"</w:t>
        </w:r>
      </w:ins>
    </w:p>
    <w:p w:rsidR="00C46AAD" w:rsidRDefault="00C46AAD" w:rsidP="00C46AAD">
      <w:pPr>
        <w:pStyle w:val="HTMLPreformatted"/>
        <w:shd w:val="clear" w:color="auto" w:fill="FFFFFF"/>
        <w:rPr>
          <w:ins w:id="538" w:author="Unknown"/>
          <w:rStyle w:val="hljs-tag"/>
          <w:rFonts w:ascii="Consolas" w:hAnsi="Consolas" w:cs="Consolas"/>
          <w:shd w:val="clear" w:color="auto" w:fill="FFFFFF"/>
        </w:rPr>
      </w:pPr>
      <w:ins w:id="53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C46AAD" w:rsidRDefault="00C46AAD" w:rsidP="00C46AAD">
      <w:pPr>
        <w:pStyle w:val="HTMLPreformatted"/>
        <w:shd w:val="clear" w:color="auto" w:fill="FFFFFF"/>
        <w:rPr>
          <w:ins w:id="540" w:author="Unknown"/>
          <w:rStyle w:val="hljs-tag"/>
          <w:rFonts w:ascii="Consolas" w:hAnsi="Consolas" w:cs="Consolas"/>
          <w:shd w:val="clear" w:color="auto" w:fill="FFFFFF"/>
        </w:rPr>
      </w:pPr>
      <w:ins w:id="54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C46AAD" w:rsidRDefault="00C46AAD" w:rsidP="00C46AAD">
      <w:pPr>
        <w:pStyle w:val="HTMLPreformatted"/>
        <w:shd w:val="clear" w:color="auto" w:fill="FFFFFF"/>
        <w:rPr>
          <w:ins w:id="542" w:author="Unknown"/>
          <w:rStyle w:val="hljs-tag"/>
          <w:rFonts w:ascii="Consolas" w:hAnsi="Consolas" w:cs="Consolas"/>
          <w:shd w:val="clear" w:color="auto" w:fill="FFFFFF"/>
        </w:rPr>
      </w:pPr>
      <w:ins w:id="54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xmlns:sys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C46AAD" w:rsidRDefault="00C46AAD" w:rsidP="00C46AAD">
      <w:pPr>
        <w:pStyle w:val="HTMLPreformatted"/>
        <w:shd w:val="clear" w:color="auto" w:fill="FFFFFF"/>
        <w:rPr>
          <w:ins w:id="544" w:author="Unknown"/>
          <w:rStyle w:val="HTMLCode"/>
          <w:rFonts w:ascii="Consolas" w:eastAsiaTheme="majorEastAsia" w:hAnsi="Consolas" w:cs="Consolas"/>
          <w:color w:val="000000"/>
          <w:shd w:val="clear" w:color="auto" w:fill="FFFFFF"/>
        </w:rPr>
      </w:pPr>
      <w:ins w:id="54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StartupUri</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 application/ResourcesFromCodeBehindSample.xaml"</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46" w:author="Unknown"/>
          <w:rStyle w:val="HTMLCode"/>
          <w:rFonts w:ascii="Consolas" w:eastAsiaTheme="majorEastAsia" w:hAnsi="Consolas" w:cs="Consolas"/>
          <w:color w:val="000000"/>
          <w:shd w:val="clear" w:color="auto" w:fill="FFFFFF"/>
        </w:rPr>
      </w:pPr>
      <w:ins w:id="5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48" w:author="Unknown"/>
          <w:rStyle w:val="HTMLCode"/>
          <w:rFonts w:ascii="Consolas" w:eastAsiaTheme="majorEastAsia" w:hAnsi="Consolas" w:cs="Consolas"/>
          <w:color w:val="000000"/>
          <w:shd w:val="clear" w:color="auto" w:fill="FFFFFF"/>
        </w:rPr>
      </w:pPr>
      <w:ins w:id="5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"strApp"</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Hello, Application world!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50" w:author="Unknown"/>
          <w:rStyle w:val="HTMLCode"/>
          <w:rFonts w:ascii="Consolas" w:eastAsiaTheme="majorEastAsia" w:hAnsi="Consolas" w:cs="Consolas"/>
          <w:color w:val="000000"/>
          <w:shd w:val="clear" w:color="auto" w:fill="FFFFFF"/>
        </w:rPr>
      </w:pPr>
      <w:ins w:id="5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52" w:author="Unknown"/>
          <w:rFonts w:ascii="Consolas" w:hAnsi="Consolas" w:cs="Consolas"/>
          <w:color w:val="212529"/>
          <w:sz w:val="16"/>
          <w:szCs w:val="16"/>
        </w:rPr>
      </w:pPr>
      <w:ins w:id="55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shd w:val="clear" w:color="auto" w:fill="FFFFFF"/>
          </w:rPr>
          <w:t>&gt;</w:t>
        </w:r>
      </w:ins>
    </w:p>
    <w:p w:rsidR="00C46AAD" w:rsidRDefault="00C46AAD" w:rsidP="00C46AAD">
      <w:pPr>
        <w:pStyle w:val="NormalWeb"/>
        <w:shd w:val="clear" w:color="auto" w:fill="FFFFFF"/>
        <w:spacing w:before="288" w:beforeAutospacing="0" w:after="288" w:afterAutospacing="0"/>
        <w:rPr>
          <w:ins w:id="554" w:author="Unknown"/>
          <w:rFonts w:ascii="Segoe UI" w:hAnsi="Segoe UI" w:cs="Segoe UI"/>
          <w:color w:val="212529"/>
          <w:sz w:val="18"/>
          <w:szCs w:val="18"/>
        </w:rPr>
      </w:pPr>
      <w:ins w:id="555" w:author="Unknown">
        <w:r>
          <w:rPr>
            <w:rStyle w:val="Strong"/>
            <w:rFonts w:ascii="Segoe UI" w:hAnsi="Segoe UI" w:cs="Segoe UI"/>
            <w:color w:val="212529"/>
            <w:sz w:val="18"/>
            <w:szCs w:val="18"/>
          </w:rPr>
          <w:t>Window:</w:t>
        </w:r>
      </w:ins>
    </w:p>
    <w:p w:rsidR="00C46AAD" w:rsidRDefault="00C46AAD" w:rsidP="00C46AAD">
      <w:pPr>
        <w:pStyle w:val="HTMLPreformatted"/>
        <w:shd w:val="clear" w:color="auto" w:fill="FFFFFF"/>
        <w:rPr>
          <w:ins w:id="556" w:author="Unknown"/>
          <w:rStyle w:val="hljs-tag"/>
          <w:rFonts w:ascii="Consolas" w:hAnsi="Consolas" w:cs="Consolas"/>
          <w:shd w:val="clear" w:color="auto" w:fill="FFFFFF"/>
        </w:rPr>
      </w:pPr>
      <w:ins w:id="55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"WpfTutorialSamples.WPF_Application.ResourcesFromCodeBehindSample"</w:t>
        </w:r>
      </w:ins>
    </w:p>
    <w:p w:rsidR="00C46AAD" w:rsidRDefault="00C46AAD" w:rsidP="00C46AAD">
      <w:pPr>
        <w:pStyle w:val="HTMLPreformatted"/>
        <w:shd w:val="clear" w:color="auto" w:fill="FFFFFF"/>
        <w:rPr>
          <w:ins w:id="558" w:author="Unknown"/>
          <w:rStyle w:val="hljs-tag"/>
          <w:rFonts w:ascii="Consolas" w:hAnsi="Consolas" w:cs="Consolas"/>
          <w:shd w:val="clear" w:color="auto" w:fill="FFFFFF"/>
        </w:rPr>
      </w:pPr>
      <w:ins w:id="55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C46AAD" w:rsidRDefault="00C46AAD" w:rsidP="00C46AAD">
      <w:pPr>
        <w:pStyle w:val="HTMLPreformatted"/>
        <w:shd w:val="clear" w:color="auto" w:fill="FFFFFF"/>
        <w:rPr>
          <w:ins w:id="560" w:author="Unknown"/>
          <w:rStyle w:val="hljs-tag"/>
          <w:rFonts w:ascii="Consolas" w:hAnsi="Consolas" w:cs="Consolas"/>
          <w:shd w:val="clear" w:color="auto" w:fill="FFFFFF"/>
        </w:rPr>
      </w:pPr>
      <w:ins w:id="56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C46AAD" w:rsidRDefault="00C46AAD" w:rsidP="00C46AAD">
      <w:pPr>
        <w:pStyle w:val="HTMLPreformatted"/>
        <w:shd w:val="clear" w:color="auto" w:fill="FFFFFF"/>
        <w:rPr>
          <w:ins w:id="562" w:author="Unknown"/>
          <w:rStyle w:val="hljs-tag"/>
          <w:rFonts w:ascii="Consolas" w:hAnsi="Consolas" w:cs="Consolas"/>
          <w:shd w:val="clear" w:color="auto" w:fill="FFFFFF"/>
        </w:rPr>
      </w:pPr>
      <w:ins w:id="56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xmlns:sys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C46AAD" w:rsidRDefault="00C46AAD" w:rsidP="00C46AAD">
      <w:pPr>
        <w:pStyle w:val="HTMLPreformatted"/>
        <w:shd w:val="clear" w:color="auto" w:fill="FFFFFF"/>
        <w:rPr>
          <w:ins w:id="564" w:author="Unknown"/>
          <w:rStyle w:val="HTMLCode"/>
          <w:rFonts w:ascii="Consolas" w:eastAsiaTheme="majorEastAsia" w:hAnsi="Consolas" w:cs="Consolas"/>
          <w:color w:val="000000"/>
          <w:shd w:val="clear" w:color="auto" w:fill="FFFFFF"/>
        </w:rPr>
      </w:pPr>
      <w:ins w:id="56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"ResourcesFromCodeBehindSample"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66" w:author="Unknown"/>
          <w:rStyle w:val="HTMLCode"/>
          <w:rFonts w:ascii="Consolas" w:eastAsiaTheme="majorEastAsia" w:hAnsi="Consolas" w:cs="Consolas"/>
          <w:color w:val="000000"/>
          <w:shd w:val="clear" w:color="auto" w:fill="FFFFFF"/>
        </w:rPr>
      </w:pPr>
      <w:ins w:id="5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68" w:author="Unknown"/>
          <w:rStyle w:val="HTMLCode"/>
          <w:rFonts w:ascii="Consolas" w:eastAsiaTheme="majorEastAsia" w:hAnsi="Consolas" w:cs="Consolas"/>
          <w:color w:val="000000"/>
          <w:shd w:val="clear" w:color="auto" w:fill="FFFFFF"/>
        </w:rPr>
      </w:pPr>
      <w:ins w:id="5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"strWindow"</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Hello, Window world!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70" w:author="Unknown"/>
          <w:rStyle w:val="HTMLCode"/>
          <w:rFonts w:ascii="Consolas" w:eastAsiaTheme="majorEastAsia" w:hAnsi="Consolas" w:cs="Consolas"/>
          <w:color w:val="000000"/>
          <w:shd w:val="clear" w:color="auto" w:fill="FFFFFF"/>
        </w:rPr>
      </w:pPr>
      <w:ins w:id="5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72" w:author="Unknown"/>
          <w:rStyle w:val="HTMLCode"/>
          <w:rFonts w:ascii="Consolas" w:eastAsiaTheme="majorEastAsia" w:hAnsi="Consolas" w:cs="Consolas"/>
          <w:color w:val="000000"/>
          <w:shd w:val="clear" w:color="auto" w:fill="FFFFFF"/>
        </w:rPr>
      </w:pPr>
      <w:ins w:id="5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"pnlMain"</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74" w:author="Unknown"/>
          <w:rStyle w:val="HTMLCode"/>
          <w:rFonts w:ascii="Consolas" w:eastAsiaTheme="majorEastAsia" w:hAnsi="Consolas" w:cs="Consolas"/>
          <w:color w:val="000000"/>
          <w:shd w:val="clear" w:color="auto" w:fill="FFFFFF"/>
        </w:rPr>
      </w:pPr>
      <w:ins w:id="5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76" w:author="Unknown"/>
          <w:rStyle w:val="HTMLCode"/>
          <w:rFonts w:ascii="Consolas" w:eastAsiaTheme="majorEastAsia" w:hAnsi="Consolas" w:cs="Consolas"/>
          <w:color w:val="000000"/>
          <w:shd w:val="clear" w:color="auto" w:fill="FFFFFF"/>
        </w:rPr>
      </w:pPr>
      <w:ins w:id="5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"strPanel"</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Hello, Panel world!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sys:String</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78" w:author="Unknown"/>
          <w:rStyle w:val="HTMLCode"/>
          <w:rFonts w:ascii="Consolas" w:eastAsiaTheme="majorEastAsia" w:hAnsi="Consolas" w:cs="Consolas"/>
          <w:color w:val="000000"/>
          <w:shd w:val="clear" w:color="auto" w:fill="FFFFFF"/>
        </w:rPr>
      </w:pPr>
      <w:ins w:id="5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DockPanel.Resources</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80" w:author="Unknown"/>
          <w:rStyle w:val="HTMLCode"/>
          <w:rFonts w:ascii="Consolas" w:eastAsiaTheme="majorEastAsia" w:hAnsi="Consolas" w:cs="Consolas"/>
          <w:color w:val="000000"/>
          <w:shd w:val="clear" w:color="auto" w:fill="FFFFFF"/>
        </w:rPr>
      </w:pPr>
    </w:p>
    <w:p w:rsidR="00C46AAD" w:rsidRDefault="00C46AAD" w:rsidP="00C46AAD">
      <w:pPr>
        <w:pStyle w:val="HTMLPreformatted"/>
        <w:shd w:val="clear" w:color="auto" w:fill="FFFFFF"/>
        <w:rPr>
          <w:ins w:id="581" w:author="Unknown"/>
          <w:rStyle w:val="HTMLCode"/>
          <w:rFonts w:ascii="Consolas" w:eastAsiaTheme="majorEastAsia" w:hAnsi="Consolas" w:cs="Consolas"/>
          <w:color w:val="000000"/>
          <w:shd w:val="clear" w:color="auto" w:fill="FFFFFF"/>
        </w:rPr>
      </w:pPr>
      <w:ins w:id="5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83" w:author="Unknown"/>
          <w:rStyle w:val="HTMLCode"/>
          <w:rFonts w:ascii="Consolas" w:eastAsiaTheme="majorEastAsia" w:hAnsi="Consolas" w:cs="Consolas"/>
          <w:color w:val="000000"/>
          <w:shd w:val="clear" w:color="auto" w:fill="FFFFFF"/>
        </w:rPr>
      </w:pPr>
      <w:ins w:id="5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"btnClickMe"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"btnClickMe_Click"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Click me!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85" w:author="Unknown"/>
          <w:rStyle w:val="HTMLCode"/>
          <w:rFonts w:ascii="Consolas" w:eastAsiaTheme="majorEastAsia" w:hAnsi="Consolas" w:cs="Consolas"/>
          <w:color w:val="000000"/>
          <w:shd w:val="clear" w:color="auto" w:fill="FFFFFF"/>
        </w:rPr>
      </w:pPr>
      <w:ins w:id="58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87" w:author="Unknown"/>
          <w:rStyle w:val="HTMLCode"/>
          <w:rFonts w:ascii="Consolas" w:eastAsiaTheme="majorEastAsia" w:hAnsi="Consolas" w:cs="Consolas"/>
          <w:color w:val="000000"/>
          <w:shd w:val="clear" w:color="auto" w:fill="FFFFFF"/>
        </w:rPr>
      </w:pPr>
    </w:p>
    <w:p w:rsidR="00C46AAD" w:rsidRDefault="00C46AAD" w:rsidP="00C46AAD">
      <w:pPr>
        <w:pStyle w:val="HTMLPreformatted"/>
        <w:shd w:val="clear" w:color="auto" w:fill="FFFFFF"/>
        <w:rPr>
          <w:ins w:id="588" w:author="Unknown"/>
          <w:rStyle w:val="HTMLCode"/>
          <w:rFonts w:ascii="Consolas" w:eastAsiaTheme="majorEastAsia" w:hAnsi="Consolas" w:cs="Consolas"/>
          <w:color w:val="000000"/>
          <w:shd w:val="clear" w:color="auto" w:fill="FFFFFF"/>
        </w:rPr>
      </w:pPr>
      <w:ins w:id="58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"lbResult"</w:t>
        </w:r>
        <w:r>
          <w:rPr>
            <w:rStyle w:val="hljs-tag"/>
            <w:rFonts w:ascii="Consolas" w:hAnsi="Consolas" w:cs="Consolas"/>
            <w:shd w:val="clear" w:color="auto" w:fill="FFFFFF"/>
          </w:rPr>
          <w:t xml:space="preserve"> /&gt;</w:t>
        </w:r>
      </w:ins>
    </w:p>
    <w:p w:rsidR="00C46AAD" w:rsidRDefault="00C46AAD" w:rsidP="00C46AAD">
      <w:pPr>
        <w:pStyle w:val="HTMLPreformatted"/>
        <w:shd w:val="clear" w:color="auto" w:fill="FFFFFF"/>
        <w:rPr>
          <w:ins w:id="590" w:author="Unknown"/>
          <w:rStyle w:val="HTMLCode"/>
          <w:rFonts w:ascii="Consolas" w:eastAsiaTheme="majorEastAsia" w:hAnsi="Consolas" w:cs="Consolas"/>
          <w:color w:val="000000"/>
          <w:shd w:val="clear" w:color="auto" w:fill="FFFFFF"/>
        </w:rPr>
      </w:pPr>
      <w:ins w:id="59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C46AAD" w:rsidRDefault="00C46AAD" w:rsidP="00C46AAD">
      <w:pPr>
        <w:pStyle w:val="HTMLPreformatted"/>
        <w:shd w:val="clear" w:color="auto" w:fill="FFFFFF"/>
        <w:rPr>
          <w:ins w:id="592" w:author="Unknown"/>
          <w:rFonts w:ascii="Consolas" w:hAnsi="Consolas" w:cs="Consolas"/>
          <w:color w:val="212529"/>
          <w:sz w:val="16"/>
          <w:szCs w:val="16"/>
        </w:rPr>
      </w:pPr>
      <w:ins w:id="59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C46AAD" w:rsidRDefault="00C46AAD" w:rsidP="00C46AAD">
      <w:pPr>
        <w:pStyle w:val="NormalWeb"/>
        <w:shd w:val="clear" w:color="auto" w:fill="FFFFFF"/>
        <w:spacing w:before="288" w:beforeAutospacing="0" w:after="288" w:afterAutospacing="0"/>
        <w:rPr>
          <w:ins w:id="594" w:author="Unknown"/>
          <w:rFonts w:ascii="Segoe UI" w:hAnsi="Segoe UI" w:cs="Segoe UI"/>
          <w:color w:val="212529"/>
          <w:sz w:val="18"/>
          <w:szCs w:val="18"/>
        </w:rPr>
      </w:pPr>
      <w:ins w:id="595" w:author="Unknown">
        <w:r>
          <w:rPr>
            <w:rStyle w:val="Strong"/>
            <w:rFonts w:ascii="Segoe UI" w:hAnsi="Segoe UI" w:cs="Segoe UI"/>
            <w:color w:val="212529"/>
            <w:sz w:val="18"/>
            <w:szCs w:val="18"/>
          </w:rPr>
          <w:t>Code-behind:</w:t>
        </w:r>
      </w:ins>
    </w:p>
    <w:p w:rsidR="00C46AAD" w:rsidRDefault="003C5A45" w:rsidP="00C46AAD">
      <w:pPr>
        <w:shd w:val="clear" w:color="auto" w:fill="FFFFFF"/>
        <w:jc w:val="right"/>
        <w:rPr>
          <w:ins w:id="596" w:author="Unknown"/>
          <w:rFonts w:ascii="Segoe UI" w:hAnsi="Segoe UI" w:cs="Segoe UI"/>
          <w:color w:val="212529"/>
          <w:sz w:val="18"/>
          <w:szCs w:val="18"/>
        </w:rPr>
      </w:pPr>
      <w:ins w:id="597" w:author="Unknown">
        <w:r>
          <w:rPr>
            <w:rFonts w:ascii="Segoe UI" w:hAnsi="Segoe UI" w:cs="Segoe UI"/>
            <w:color w:val="212529"/>
            <w:sz w:val="18"/>
            <w:szCs w:val="18"/>
          </w:rPr>
          <w:fldChar w:fldCharType="begin"/>
        </w:r>
        <w:r w:rsidR="00C46AA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end"/>
        </w:r>
      </w:ins>
    </w:p>
    <w:p w:rsidR="00C46AAD" w:rsidRDefault="00C46AAD" w:rsidP="00C46AAD">
      <w:pPr>
        <w:pStyle w:val="HTMLPreformatted"/>
        <w:shd w:val="clear" w:color="auto" w:fill="FFFFFF"/>
        <w:rPr>
          <w:ins w:id="598" w:author="Unknown"/>
          <w:rStyle w:val="HTMLCode"/>
          <w:rFonts w:ascii="Consolas" w:eastAsiaTheme="majorEastAsia" w:hAnsi="Consolas" w:cs="Consolas"/>
          <w:color w:val="000000"/>
          <w:shd w:val="clear" w:color="auto" w:fill="FFFFFF"/>
        </w:rPr>
      </w:pPr>
      <w:ins w:id="59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C46AAD" w:rsidRDefault="00C46AAD" w:rsidP="00C46AAD">
      <w:pPr>
        <w:pStyle w:val="HTMLPreformatted"/>
        <w:shd w:val="clear" w:color="auto" w:fill="FFFFFF"/>
        <w:rPr>
          <w:ins w:id="600" w:author="Unknown"/>
          <w:rStyle w:val="HTMLCode"/>
          <w:rFonts w:ascii="Consolas" w:eastAsiaTheme="majorEastAsia" w:hAnsi="Consolas" w:cs="Consolas"/>
          <w:color w:val="000000"/>
          <w:shd w:val="clear" w:color="auto" w:fill="FFFFFF"/>
        </w:rPr>
      </w:pPr>
      <w:ins w:id="60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C46AAD" w:rsidRDefault="00C46AAD" w:rsidP="00C46AAD">
      <w:pPr>
        <w:pStyle w:val="HTMLPreformatted"/>
        <w:shd w:val="clear" w:color="auto" w:fill="FFFFFF"/>
        <w:rPr>
          <w:ins w:id="602" w:author="Unknown"/>
          <w:rStyle w:val="HTMLCode"/>
          <w:rFonts w:ascii="Consolas" w:eastAsiaTheme="majorEastAsia" w:hAnsi="Consolas" w:cs="Consolas"/>
          <w:color w:val="000000"/>
          <w:shd w:val="clear" w:color="auto" w:fill="FFFFFF"/>
        </w:rPr>
      </w:pPr>
    </w:p>
    <w:p w:rsidR="00C46AAD" w:rsidRDefault="00C46AAD" w:rsidP="00C46AAD">
      <w:pPr>
        <w:pStyle w:val="HTMLPreformatted"/>
        <w:shd w:val="clear" w:color="auto" w:fill="FFFFFF"/>
        <w:rPr>
          <w:ins w:id="603" w:author="Unknown"/>
          <w:rStyle w:val="HTMLCode"/>
          <w:rFonts w:ascii="Consolas" w:eastAsiaTheme="majorEastAsia" w:hAnsi="Consolas" w:cs="Consolas"/>
          <w:color w:val="000000"/>
          <w:shd w:val="clear" w:color="auto" w:fill="FFFFFF"/>
        </w:rPr>
      </w:pPr>
      <w:ins w:id="604"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WpfTutorialSamples.WPF_Application</w:t>
        </w:r>
      </w:ins>
    </w:p>
    <w:p w:rsidR="00C46AAD" w:rsidRDefault="00C46AAD" w:rsidP="00C46AAD">
      <w:pPr>
        <w:pStyle w:val="HTMLPreformatted"/>
        <w:shd w:val="clear" w:color="auto" w:fill="FFFFFF"/>
        <w:rPr>
          <w:ins w:id="605" w:author="Unknown"/>
          <w:rStyle w:val="HTMLCode"/>
          <w:rFonts w:ascii="Consolas" w:eastAsiaTheme="majorEastAsia" w:hAnsi="Consolas" w:cs="Consolas"/>
          <w:color w:val="000000"/>
          <w:shd w:val="clear" w:color="auto" w:fill="FFFFFF"/>
        </w:rPr>
      </w:pPr>
      <w:ins w:id="606" w:author="Unknown">
        <w:r>
          <w:rPr>
            <w:rStyle w:val="HTMLCode"/>
            <w:rFonts w:ascii="Consolas" w:eastAsiaTheme="majorEastAsia" w:hAnsi="Consolas" w:cs="Consolas"/>
            <w:color w:val="000000"/>
            <w:shd w:val="clear" w:color="auto" w:fill="FFFFFF"/>
          </w:rPr>
          <w:t>{</w:t>
        </w:r>
      </w:ins>
    </w:p>
    <w:p w:rsidR="00C46AAD" w:rsidRDefault="00C46AAD" w:rsidP="00C46AAD">
      <w:pPr>
        <w:pStyle w:val="HTMLPreformatted"/>
        <w:shd w:val="clear" w:color="auto" w:fill="FFFFFF"/>
        <w:rPr>
          <w:ins w:id="607" w:author="Unknown"/>
          <w:rStyle w:val="HTMLCode"/>
          <w:rFonts w:ascii="Consolas" w:eastAsiaTheme="majorEastAsia" w:hAnsi="Consolas" w:cs="Consolas"/>
          <w:color w:val="000000"/>
          <w:shd w:val="clear" w:color="auto" w:fill="FFFFFF"/>
        </w:rPr>
      </w:pPr>
      <w:ins w:id="608"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ResourcesFromCodeBehindSample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C46AAD" w:rsidRDefault="00C46AAD" w:rsidP="00C46AAD">
      <w:pPr>
        <w:pStyle w:val="HTMLPreformatted"/>
        <w:shd w:val="clear" w:color="auto" w:fill="FFFFFF"/>
        <w:rPr>
          <w:ins w:id="609" w:author="Unknown"/>
          <w:rStyle w:val="HTMLCode"/>
          <w:rFonts w:ascii="Consolas" w:eastAsiaTheme="majorEastAsia" w:hAnsi="Consolas" w:cs="Consolas"/>
          <w:color w:val="000000"/>
          <w:shd w:val="clear" w:color="auto" w:fill="FFFFFF"/>
        </w:rPr>
      </w:pPr>
      <w:ins w:id="610" w:author="Unknown">
        <w:r>
          <w:rPr>
            <w:rStyle w:val="HTMLCode"/>
            <w:rFonts w:ascii="Consolas" w:eastAsiaTheme="majorEastAsia" w:hAnsi="Consolas" w:cs="Consolas"/>
            <w:color w:val="000000"/>
            <w:shd w:val="clear" w:color="auto" w:fill="FFFFFF"/>
          </w:rPr>
          <w:tab/>
          <w:t>{</w:t>
        </w:r>
      </w:ins>
    </w:p>
    <w:p w:rsidR="00C46AAD" w:rsidRDefault="00C46AAD" w:rsidP="00C46AAD">
      <w:pPr>
        <w:pStyle w:val="HTMLPreformatted"/>
        <w:shd w:val="clear" w:color="auto" w:fill="FFFFFF"/>
        <w:rPr>
          <w:ins w:id="611" w:author="Unknown"/>
          <w:rStyle w:val="HTMLCode"/>
          <w:rFonts w:ascii="Consolas" w:eastAsiaTheme="majorEastAsia" w:hAnsi="Consolas" w:cs="Consolas"/>
          <w:color w:val="000000"/>
          <w:shd w:val="clear" w:color="auto" w:fill="FFFFFF"/>
        </w:rPr>
      </w:pPr>
      <w:ins w:id="6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ResourcesFromCodeBehindSample</w:t>
        </w:r>
        <w:r>
          <w:rPr>
            <w:rStyle w:val="hljs-function"/>
            <w:rFonts w:ascii="Consolas" w:hAnsi="Consolas" w:cs="Consolas"/>
            <w:color w:val="000000"/>
            <w:shd w:val="clear" w:color="auto" w:fill="FFFFFF"/>
          </w:rPr>
          <w:t>()</w:t>
        </w:r>
      </w:ins>
    </w:p>
    <w:p w:rsidR="00C46AAD" w:rsidRDefault="00C46AAD" w:rsidP="00C46AAD">
      <w:pPr>
        <w:pStyle w:val="HTMLPreformatted"/>
        <w:shd w:val="clear" w:color="auto" w:fill="FFFFFF"/>
        <w:rPr>
          <w:ins w:id="613" w:author="Unknown"/>
          <w:rStyle w:val="HTMLCode"/>
          <w:rFonts w:ascii="Consolas" w:eastAsiaTheme="majorEastAsia" w:hAnsi="Consolas" w:cs="Consolas"/>
          <w:color w:val="000000"/>
          <w:shd w:val="clear" w:color="auto" w:fill="FFFFFF"/>
        </w:rPr>
      </w:pPr>
      <w:ins w:id="6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46AAD" w:rsidRDefault="00C46AAD" w:rsidP="00C46AAD">
      <w:pPr>
        <w:pStyle w:val="HTMLPreformatted"/>
        <w:shd w:val="clear" w:color="auto" w:fill="FFFFFF"/>
        <w:rPr>
          <w:ins w:id="615" w:author="Unknown"/>
          <w:rStyle w:val="HTMLCode"/>
          <w:rFonts w:ascii="Consolas" w:eastAsiaTheme="majorEastAsia" w:hAnsi="Consolas" w:cs="Consolas"/>
          <w:color w:val="000000"/>
          <w:shd w:val="clear" w:color="auto" w:fill="FFFFFF"/>
        </w:rPr>
      </w:pPr>
      <w:ins w:id="6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C46AAD" w:rsidRDefault="00C46AAD" w:rsidP="00C46AAD">
      <w:pPr>
        <w:pStyle w:val="HTMLPreformatted"/>
        <w:shd w:val="clear" w:color="auto" w:fill="FFFFFF"/>
        <w:rPr>
          <w:ins w:id="617" w:author="Unknown"/>
          <w:rStyle w:val="HTMLCode"/>
          <w:rFonts w:ascii="Consolas" w:eastAsiaTheme="majorEastAsia" w:hAnsi="Consolas" w:cs="Consolas"/>
          <w:color w:val="000000"/>
          <w:shd w:val="clear" w:color="auto" w:fill="FFFFFF"/>
        </w:rPr>
      </w:pPr>
      <w:ins w:id="6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46AAD" w:rsidRDefault="00C46AAD" w:rsidP="00C46AAD">
      <w:pPr>
        <w:pStyle w:val="HTMLPreformatted"/>
        <w:shd w:val="clear" w:color="auto" w:fill="FFFFFF"/>
        <w:rPr>
          <w:ins w:id="619" w:author="Unknown"/>
          <w:rStyle w:val="HTMLCode"/>
          <w:rFonts w:ascii="Consolas" w:eastAsiaTheme="majorEastAsia" w:hAnsi="Consolas" w:cs="Consolas"/>
          <w:color w:val="000000"/>
          <w:shd w:val="clear" w:color="auto" w:fill="FFFFFF"/>
        </w:rPr>
      </w:pPr>
    </w:p>
    <w:p w:rsidR="00C46AAD" w:rsidRDefault="00C46AAD" w:rsidP="00C46AAD">
      <w:pPr>
        <w:pStyle w:val="HTMLPreformatted"/>
        <w:shd w:val="clear" w:color="auto" w:fill="FFFFFF"/>
        <w:rPr>
          <w:ins w:id="620" w:author="Unknown"/>
          <w:rStyle w:val="HTMLCode"/>
          <w:rFonts w:ascii="Consolas" w:eastAsiaTheme="majorEastAsia" w:hAnsi="Consolas" w:cs="Consolas"/>
          <w:color w:val="000000"/>
          <w:shd w:val="clear" w:color="auto" w:fill="FFFFFF"/>
        </w:rPr>
      </w:pPr>
      <w:ins w:id="6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btnClickMe_Click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C46AAD" w:rsidRDefault="00C46AAD" w:rsidP="00C46AAD">
      <w:pPr>
        <w:pStyle w:val="HTMLPreformatted"/>
        <w:shd w:val="clear" w:color="auto" w:fill="FFFFFF"/>
        <w:rPr>
          <w:ins w:id="622" w:author="Unknown"/>
          <w:rStyle w:val="HTMLCode"/>
          <w:rFonts w:ascii="Consolas" w:eastAsiaTheme="majorEastAsia" w:hAnsi="Consolas" w:cs="Consolas"/>
          <w:color w:val="000000"/>
          <w:shd w:val="clear" w:color="auto" w:fill="FFFFFF"/>
        </w:rPr>
      </w:pPr>
      <w:ins w:id="6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46AAD" w:rsidRDefault="00C46AAD" w:rsidP="00C46AAD">
      <w:pPr>
        <w:pStyle w:val="HTMLPreformatted"/>
        <w:shd w:val="clear" w:color="auto" w:fill="FFFFFF"/>
        <w:rPr>
          <w:ins w:id="624" w:author="Unknown"/>
          <w:rStyle w:val="HTMLCode"/>
          <w:rFonts w:ascii="Consolas" w:eastAsiaTheme="majorEastAsia" w:hAnsi="Consolas" w:cs="Consolas"/>
          <w:color w:val="000000"/>
          <w:shd w:val="clear" w:color="auto" w:fill="FFFFFF"/>
        </w:rPr>
      </w:pPr>
      <w:ins w:id="625"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lbResult.Items.Add(pnlMain.FindResource(</w:t>
        </w:r>
        <w:r>
          <w:rPr>
            <w:rStyle w:val="hljs-string"/>
            <w:rFonts w:ascii="Consolas" w:hAnsi="Consolas" w:cs="Consolas"/>
            <w:color w:val="A31515"/>
            <w:shd w:val="clear" w:color="auto" w:fill="FFFFFF"/>
          </w:rPr>
          <w:t>"strPanel"</w:t>
        </w:r>
        <w:r>
          <w:rPr>
            <w:rStyle w:val="HTMLCode"/>
            <w:rFonts w:ascii="Consolas" w:eastAsiaTheme="majorEastAsia" w:hAnsi="Consolas" w:cs="Consolas"/>
            <w:color w:val="000000"/>
            <w:shd w:val="clear" w:color="auto" w:fill="FFFFFF"/>
          </w:rPr>
          <w:t>).ToString());</w:t>
        </w:r>
      </w:ins>
    </w:p>
    <w:p w:rsidR="00C46AAD" w:rsidRDefault="00C46AAD" w:rsidP="00C46AAD">
      <w:pPr>
        <w:pStyle w:val="HTMLPreformatted"/>
        <w:shd w:val="clear" w:color="auto" w:fill="FFFFFF"/>
        <w:rPr>
          <w:ins w:id="626" w:author="Unknown"/>
          <w:rStyle w:val="HTMLCode"/>
          <w:rFonts w:ascii="Consolas" w:eastAsiaTheme="majorEastAsia" w:hAnsi="Consolas" w:cs="Consolas"/>
          <w:color w:val="000000"/>
          <w:shd w:val="clear" w:color="auto" w:fill="FFFFFF"/>
        </w:rPr>
      </w:pPr>
      <w:ins w:id="6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lbResult.Items.Add(</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.FindResource(</w:t>
        </w:r>
        <w:r>
          <w:rPr>
            <w:rStyle w:val="hljs-string"/>
            <w:rFonts w:ascii="Consolas" w:hAnsi="Consolas" w:cs="Consolas"/>
            <w:color w:val="A31515"/>
            <w:shd w:val="clear" w:color="auto" w:fill="FFFFFF"/>
          </w:rPr>
          <w:t>"strWindow"</w:t>
        </w:r>
        <w:r>
          <w:rPr>
            <w:rStyle w:val="HTMLCode"/>
            <w:rFonts w:ascii="Consolas" w:eastAsiaTheme="majorEastAsia" w:hAnsi="Consolas" w:cs="Consolas"/>
            <w:color w:val="000000"/>
            <w:shd w:val="clear" w:color="auto" w:fill="FFFFFF"/>
          </w:rPr>
          <w:t>).ToString());</w:t>
        </w:r>
      </w:ins>
    </w:p>
    <w:p w:rsidR="00C46AAD" w:rsidRDefault="00C46AAD" w:rsidP="00C46AAD">
      <w:pPr>
        <w:pStyle w:val="HTMLPreformatted"/>
        <w:shd w:val="clear" w:color="auto" w:fill="FFFFFF"/>
        <w:rPr>
          <w:ins w:id="628" w:author="Unknown"/>
          <w:rStyle w:val="HTMLCode"/>
          <w:rFonts w:ascii="Consolas" w:eastAsiaTheme="majorEastAsia" w:hAnsi="Consolas" w:cs="Consolas"/>
          <w:color w:val="000000"/>
          <w:shd w:val="clear" w:color="auto" w:fill="FFFFFF"/>
        </w:rPr>
      </w:pPr>
      <w:ins w:id="6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lbResult.Items.Add(Application.Current.FindResource(</w:t>
        </w:r>
        <w:r>
          <w:rPr>
            <w:rStyle w:val="hljs-string"/>
            <w:rFonts w:ascii="Consolas" w:hAnsi="Consolas" w:cs="Consolas"/>
            <w:color w:val="A31515"/>
            <w:shd w:val="clear" w:color="auto" w:fill="FFFFFF"/>
          </w:rPr>
          <w:t>"strApp"</w:t>
        </w:r>
        <w:r>
          <w:rPr>
            <w:rStyle w:val="HTMLCode"/>
            <w:rFonts w:ascii="Consolas" w:eastAsiaTheme="majorEastAsia" w:hAnsi="Consolas" w:cs="Consolas"/>
            <w:color w:val="000000"/>
            <w:shd w:val="clear" w:color="auto" w:fill="FFFFFF"/>
          </w:rPr>
          <w:t>).ToString());</w:t>
        </w:r>
      </w:ins>
    </w:p>
    <w:p w:rsidR="00C46AAD" w:rsidRDefault="00C46AAD" w:rsidP="00C46AAD">
      <w:pPr>
        <w:pStyle w:val="HTMLPreformatted"/>
        <w:shd w:val="clear" w:color="auto" w:fill="FFFFFF"/>
        <w:rPr>
          <w:ins w:id="630" w:author="Unknown"/>
          <w:rStyle w:val="HTMLCode"/>
          <w:rFonts w:ascii="Consolas" w:eastAsiaTheme="majorEastAsia" w:hAnsi="Consolas" w:cs="Consolas"/>
          <w:color w:val="000000"/>
          <w:shd w:val="clear" w:color="auto" w:fill="FFFFFF"/>
        </w:rPr>
      </w:pPr>
      <w:ins w:id="6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46AAD" w:rsidRDefault="00C46AAD" w:rsidP="00C46AAD">
      <w:pPr>
        <w:pStyle w:val="HTMLPreformatted"/>
        <w:shd w:val="clear" w:color="auto" w:fill="FFFFFF"/>
        <w:rPr>
          <w:ins w:id="632" w:author="Unknown"/>
          <w:rStyle w:val="HTMLCode"/>
          <w:rFonts w:ascii="Consolas" w:eastAsiaTheme="majorEastAsia" w:hAnsi="Consolas" w:cs="Consolas"/>
          <w:color w:val="000000"/>
          <w:shd w:val="clear" w:color="auto" w:fill="FFFFFF"/>
        </w:rPr>
      </w:pPr>
      <w:ins w:id="633" w:author="Unknown">
        <w:r>
          <w:rPr>
            <w:rStyle w:val="HTMLCode"/>
            <w:rFonts w:ascii="Consolas" w:eastAsiaTheme="majorEastAsia" w:hAnsi="Consolas" w:cs="Consolas"/>
            <w:color w:val="000000"/>
            <w:shd w:val="clear" w:color="auto" w:fill="FFFFFF"/>
          </w:rPr>
          <w:tab/>
          <w:t>}</w:t>
        </w:r>
      </w:ins>
    </w:p>
    <w:p w:rsidR="00C46AAD" w:rsidRDefault="00C46AAD" w:rsidP="00C46AAD">
      <w:pPr>
        <w:pStyle w:val="HTMLPreformatted"/>
        <w:shd w:val="clear" w:color="auto" w:fill="FFFFFF"/>
        <w:rPr>
          <w:ins w:id="634" w:author="Unknown"/>
          <w:rFonts w:ascii="Consolas" w:hAnsi="Consolas" w:cs="Consolas"/>
          <w:color w:val="212529"/>
          <w:sz w:val="16"/>
          <w:szCs w:val="16"/>
        </w:rPr>
      </w:pPr>
      <w:ins w:id="635" w:author="Unknown">
        <w:r>
          <w:rPr>
            <w:rStyle w:val="HTMLCode"/>
            <w:rFonts w:ascii="Consolas" w:eastAsiaTheme="majorEastAsia" w:hAnsi="Consolas" w:cs="Consolas"/>
            <w:color w:val="000000"/>
            <w:shd w:val="clear" w:color="auto" w:fill="FFFFFF"/>
          </w:rPr>
          <w:t>}</w:t>
        </w:r>
      </w:ins>
    </w:p>
    <w:p w:rsidR="00C46AAD" w:rsidRDefault="00C46AAD" w:rsidP="00C46AAD">
      <w:pPr>
        <w:rPr>
          <w:ins w:id="636" w:author="Unknown"/>
          <w:rFonts w:ascii="Times New Roman" w:hAnsi="Times New Roman" w:cs="Times New Roman"/>
          <w:sz w:val="24"/>
          <w:szCs w:val="24"/>
        </w:rPr>
      </w:pPr>
      <w:r>
        <w:rPr>
          <w:noProof/>
        </w:rPr>
        <w:drawing>
          <wp:inline distT="0" distB="0" distL="0" distR="0">
            <wp:extent cx="2377440" cy="1668145"/>
            <wp:effectExtent l="19050" t="0" r="3810" b="0"/>
            <wp:docPr id="5" name="aelm170" descr="https://www.wpf-tutorial.com/Images/ArticleImages/1/chapters/wpf-application/codebehind_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70" descr="https://www.wpf-tutorial.com/Images/ArticleImages/1/chapters/wpf-application/codebehind_resources.png"/>
                    <pic:cNvPicPr>
                      <a:picLocks noChangeAspect="1" noChangeArrowheads="1"/>
                    </pic:cNvPicPr>
                  </pic:nvPicPr>
                  <pic:blipFill>
                    <a:blip r:embed="rId35"/>
                    <a:srcRect/>
                    <a:stretch>
                      <a:fillRect/>
                    </a:stretch>
                  </pic:blipFill>
                  <pic:spPr bwMode="auto">
                    <a:xfrm>
                      <a:off x="0" y="0"/>
                      <a:ext cx="2377440" cy="1668145"/>
                    </a:xfrm>
                    <a:prstGeom prst="rect">
                      <a:avLst/>
                    </a:prstGeom>
                    <a:noFill/>
                    <a:ln w="9525">
                      <a:noFill/>
                      <a:miter lim="800000"/>
                      <a:headEnd/>
                      <a:tailEnd/>
                    </a:ln>
                  </pic:spPr>
                </pic:pic>
              </a:graphicData>
            </a:graphic>
          </wp:inline>
        </w:drawing>
      </w:r>
    </w:p>
    <w:p w:rsidR="00C46AAD" w:rsidRDefault="00C46AAD" w:rsidP="00C46AAD">
      <w:pPr>
        <w:pStyle w:val="NormalWeb"/>
        <w:shd w:val="clear" w:color="auto" w:fill="FFFFFF"/>
        <w:spacing w:before="288" w:beforeAutospacing="0" w:after="288" w:afterAutospacing="0"/>
        <w:rPr>
          <w:ins w:id="637" w:author="Unknown"/>
          <w:rFonts w:ascii="Segoe UI" w:hAnsi="Segoe UI" w:cs="Segoe UI"/>
          <w:color w:val="212529"/>
          <w:sz w:val="18"/>
          <w:szCs w:val="18"/>
        </w:rPr>
      </w:pPr>
      <w:ins w:id="638" w:author="Unknown">
        <w:r>
          <w:rPr>
            <w:rFonts w:ascii="Segoe UI" w:hAnsi="Segoe UI" w:cs="Segoe UI"/>
            <w:color w:val="212529"/>
            <w:sz w:val="18"/>
            <w:szCs w:val="18"/>
          </w:rPr>
          <w:t>So, as you can see, we store three different "Hello, world!" messages: One in App.xaml, one inside the window, and one locally for the main panel. The interface consists of a button and a ListBox.</w:t>
        </w:r>
      </w:ins>
    </w:p>
    <w:p w:rsidR="00C46AAD" w:rsidRDefault="00C46AAD" w:rsidP="00C46AAD">
      <w:pPr>
        <w:pStyle w:val="NormalWeb"/>
        <w:shd w:val="clear" w:color="auto" w:fill="FFFFFF"/>
        <w:spacing w:before="288" w:beforeAutospacing="0" w:after="288" w:afterAutospacing="0"/>
        <w:rPr>
          <w:ins w:id="639" w:author="Unknown"/>
          <w:rFonts w:ascii="Segoe UI" w:hAnsi="Segoe UI" w:cs="Segoe UI"/>
          <w:color w:val="212529"/>
          <w:sz w:val="18"/>
          <w:szCs w:val="18"/>
        </w:rPr>
      </w:pPr>
      <w:ins w:id="640" w:author="Unknown">
        <w:r>
          <w:rPr>
            <w:rFonts w:ascii="Segoe UI" w:hAnsi="Segoe UI" w:cs="Segoe UI"/>
            <w:color w:val="212529"/>
            <w:sz w:val="18"/>
            <w:szCs w:val="18"/>
          </w:rPr>
          <w:t>In Code-behind, we handle the click event of the button, in which we add each of the text strings to the ListBox, as seen on the screenshot. We use the </w:t>
        </w:r>
        <w:r>
          <w:rPr>
            <w:rStyle w:val="Strong"/>
            <w:rFonts w:ascii="Segoe UI" w:hAnsi="Segoe UI" w:cs="Segoe UI"/>
            <w:color w:val="212529"/>
            <w:sz w:val="18"/>
            <w:szCs w:val="18"/>
          </w:rPr>
          <w:t>FindResource()</w:t>
        </w:r>
        <w:r>
          <w:rPr>
            <w:rFonts w:ascii="Segoe UI" w:hAnsi="Segoe UI" w:cs="Segoe UI"/>
            <w:color w:val="212529"/>
            <w:sz w:val="18"/>
            <w:szCs w:val="18"/>
          </w:rPr>
          <w:t> method, which will return the resource as an object (if found), and then we turn it into the string that we know it is by using the ToString() method.</w:t>
        </w:r>
      </w:ins>
    </w:p>
    <w:p w:rsidR="00C46AAD" w:rsidRDefault="00C46AAD" w:rsidP="00C46AAD">
      <w:pPr>
        <w:pStyle w:val="NormalWeb"/>
        <w:shd w:val="clear" w:color="auto" w:fill="FFFFFF"/>
        <w:spacing w:before="288" w:beforeAutospacing="0" w:after="288" w:afterAutospacing="0"/>
        <w:rPr>
          <w:ins w:id="641" w:author="Unknown"/>
          <w:rFonts w:ascii="Segoe UI" w:hAnsi="Segoe UI" w:cs="Segoe UI"/>
          <w:color w:val="212529"/>
          <w:sz w:val="18"/>
          <w:szCs w:val="18"/>
        </w:rPr>
      </w:pPr>
      <w:ins w:id="642" w:author="Unknown">
        <w:r>
          <w:rPr>
            <w:rFonts w:ascii="Segoe UI" w:hAnsi="Segoe UI" w:cs="Segoe UI"/>
            <w:color w:val="212529"/>
            <w:sz w:val="18"/>
            <w:szCs w:val="18"/>
          </w:rPr>
          <w:t>Notice how we use the FindResource() method on different scopes - first on the panel, then on the window and then on the current </w:t>
        </w:r>
        <w:r>
          <w:rPr>
            <w:rStyle w:val="Strong"/>
            <w:rFonts w:ascii="Segoe UI" w:hAnsi="Segoe UI" w:cs="Segoe UI"/>
            <w:color w:val="212529"/>
            <w:sz w:val="18"/>
            <w:szCs w:val="18"/>
          </w:rPr>
          <w:t>Application</w:t>
        </w:r>
        <w:r>
          <w:rPr>
            <w:rFonts w:ascii="Segoe UI" w:hAnsi="Segoe UI" w:cs="Segoe UI"/>
            <w:color w:val="212529"/>
            <w:sz w:val="18"/>
            <w:szCs w:val="18"/>
          </w:rPr>
          <w:t> object. It makes sense to look for the resource where we know it is, but as already mentioned, if a resource is not found, the search progresses up the hierarchy, so in principal, we could have used the FindResource() method on the panel in all three cases, since it would have continued up to the window and later on up to the application level, if not found.</w:t>
        </w:r>
      </w:ins>
    </w:p>
    <w:p w:rsidR="00C46AAD" w:rsidRDefault="00C46AAD" w:rsidP="00C46AAD">
      <w:pPr>
        <w:pStyle w:val="NormalWeb"/>
        <w:shd w:val="clear" w:color="auto" w:fill="FFFFFF"/>
        <w:spacing w:before="288" w:beforeAutospacing="0" w:after="288" w:afterAutospacing="0"/>
        <w:rPr>
          <w:ins w:id="643" w:author="Unknown"/>
          <w:rFonts w:ascii="Segoe UI" w:hAnsi="Segoe UI" w:cs="Segoe UI"/>
          <w:color w:val="212529"/>
          <w:sz w:val="18"/>
          <w:szCs w:val="18"/>
        </w:rPr>
      </w:pPr>
      <w:ins w:id="644" w:author="Unknown">
        <w:r>
          <w:rPr>
            <w:rFonts w:ascii="Segoe UI" w:hAnsi="Segoe UI" w:cs="Segoe UI"/>
            <w:color w:val="212529"/>
            <w:sz w:val="18"/>
            <w:szCs w:val="18"/>
          </w:rPr>
          <w:t>The same is not true the other way around - the search doesn't navigate down the tree, so you can't start looking for a resource on the application level, if it has been defined locally for the control or for the window.</w:t>
        </w:r>
      </w:ins>
    </w:p>
    <w:p w:rsidR="00C46AAD" w:rsidRDefault="00C46AAD" w:rsidP="001369BA"/>
    <w:p w:rsidR="00EE1561" w:rsidRDefault="00EE1561" w:rsidP="001369BA"/>
    <w:p w:rsidR="00EE1561" w:rsidRDefault="00EE1561" w:rsidP="001369BA">
      <w:r>
        <w:t>Basic Control:-</w:t>
      </w:r>
    </w:p>
    <w:p w:rsidR="00EE1561" w:rsidRDefault="00EE1561" w:rsidP="00EE1561">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TextBlock control</w:t>
      </w:r>
    </w:p>
    <w:p w:rsidR="00EE1561" w:rsidRDefault="00EE1561" w:rsidP="00EE156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i/>
          <w:iCs/>
          <w:color w:val="212529"/>
          <w:sz w:val="18"/>
          <w:szCs w:val="18"/>
        </w:rPr>
        <w:t>TextBlock is not a control, per se, since it doesn't inherit from the Control class, but it's used much like any other control in the WPF framework, so we'll call it a control to keep things simple.</w:t>
      </w:r>
    </w:p>
    <w:p w:rsidR="00EE1561" w:rsidRDefault="00EE1561" w:rsidP="00EE156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t>
      </w:r>
      <w:r>
        <w:rPr>
          <w:rFonts w:ascii="Segoe UI" w:hAnsi="Segoe UI" w:cs="Segoe UI"/>
          <w:b/>
          <w:bCs/>
          <w:color w:val="212529"/>
          <w:sz w:val="18"/>
          <w:szCs w:val="18"/>
        </w:rPr>
        <w:t>TextBlock</w:t>
      </w:r>
      <w:r>
        <w:rPr>
          <w:rFonts w:ascii="Segoe UI" w:hAnsi="Segoe UI" w:cs="Segoe UI"/>
          <w:color w:val="212529"/>
          <w:sz w:val="18"/>
          <w:szCs w:val="18"/>
        </w:rPr>
        <w:t xml:space="preserve"> control is one of the most fundamental controls in WPF, yet it's very useful. It allows you to put text on the screen, much like a Label control does, but in a simpler and less resource demanding way. A common </w:t>
      </w:r>
      <w:r>
        <w:rPr>
          <w:rFonts w:ascii="Segoe UI" w:hAnsi="Segoe UI" w:cs="Segoe UI"/>
          <w:color w:val="212529"/>
          <w:sz w:val="18"/>
          <w:szCs w:val="18"/>
        </w:rPr>
        <w:lastRenderedPageBreak/>
        <w:t>understanding is that a Label is for short, one-line texts (but may include e.g. an image), while the TextBlock works very well for multiline strings as well, but can only contain text (strings). Both the Label and the TextBlock offers their own unique advantages, so what you should use very much depends on the situation.</w:t>
      </w:r>
    </w:p>
    <w:p w:rsidR="00EE1561" w:rsidRDefault="00EE1561" w:rsidP="00EE1561">
      <w:pPr>
        <w:pStyle w:val="NormalWeb"/>
        <w:shd w:val="clear" w:color="auto" w:fill="FFFFFF"/>
        <w:spacing w:before="288" w:beforeAutospacing="0" w:after="288" w:afterAutospacing="0"/>
        <w:rPr>
          <w:ins w:id="645" w:author="Unknown"/>
          <w:rFonts w:ascii="Segoe UI" w:hAnsi="Segoe UI" w:cs="Segoe UI"/>
          <w:color w:val="212529"/>
          <w:sz w:val="18"/>
          <w:szCs w:val="18"/>
        </w:rPr>
      </w:pPr>
      <w:ins w:id="646" w:author="Unknown">
        <w:r>
          <w:rPr>
            <w:rFonts w:ascii="Segoe UI" w:hAnsi="Segoe UI" w:cs="Segoe UI"/>
            <w:color w:val="212529"/>
            <w:sz w:val="18"/>
            <w:szCs w:val="18"/>
          </w:rPr>
          <w:t>We already used a TextBlock control in the "Hello, WPF!" article, but for now, let's have a look at the TextBlock in its simplest form:</w:t>
        </w:r>
      </w:ins>
    </w:p>
    <w:p w:rsidR="00EE1561" w:rsidRDefault="003C5A45" w:rsidP="00EE1561">
      <w:pPr>
        <w:shd w:val="clear" w:color="auto" w:fill="FFFFFF"/>
        <w:jc w:val="right"/>
        <w:rPr>
          <w:ins w:id="647" w:author="Unknown"/>
          <w:rFonts w:ascii="Segoe UI" w:hAnsi="Segoe UI" w:cs="Segoe UI"/>
          <w:color w:val="212529"/>
          <w:sz w:val="18"/>
          <w:szCs w:val="18"/>
        </w:rPr>
      </w:pPr>
      <w:ins w:id="648" w:author="Unknown">
        <w:r>
          <w:rPr>
            <w:rFonts w:ascii="Segoe UI" w:hAnsi="Segoe UI" w:cs="Segoe UI"/>
            <w:color w:val="212529"/>
            <w:sz w:val="18"/>
            <w:szCs w:val="18"/>
          </w:rPr>
          <w:fldChar w:fldCharType="begin"/>
        </w:r>
        <w:r w:rsidR="00EE156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E156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E1561" w:rsidRDefault="00EE1561" w:rsidP="00EE1561">
      <w:pPr>
        <w:pStyle w:val="HTMLPreformatted"/>
        <w:shd w:val="clear" w:color="auto" w:fill="FFFFFF"/>
        <w:rPr>
          <w:ins w:id="649" w:author="Unknown"/>
          <w:rStyle w:val="hljs-tag"/>
          <w:rFonts w:ascii="Consolas" w:hAnsi="Consolas" w:cs="Consolas"/>
          <w:shd w:val="clear" w:color="auto" w:fill="FFFFFF"/>
        </w:rPr>
      </w:pPr>
      <w:ins w:id="65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"WpfTutorialSamples.Basic_controls.TextBlockSample"</w:t>
        </w:r>
      </w:ins>
    </w:p>
    <w:p w:rsidR="00EE1561" w:rsidRDefault="00EE1561" w:rsidP="00EE1561">
      <w:pPr>
        <w:pStyle w:val="HTMLPreformatted"/>
        <w:shd w:val="clear" w:color="auto" w:fill="FFFFFF"/>
        <w:rPr>
          <w:ins w:id="651" w:author="Unknown"/>
          <w:rStyle w:val="hljs-tag"/>
          <w:rFonts w:ascii="Consolas" w:hAnsi="Consolas" w:cs="Consolas"/>
          <w:shd w:val="clear" w:color="auto" w:fill="FFFFFF"/>
        </w:rPr>
      </w:pPr>
      <w:ins w:id="65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EE1561" w:rsidRDefault="00EE1561" w:rsidP="00EE1561">
      <w:pPr>
        <w:pStyle w:val="HTMLPreformatted"/>
        <w:shd w:val="clear" w:color="auto" w:fill="FFFFFF"/>
        <w:rPr>
          <w:ins w:id="653" w:author="Unknown"/>
          <w:rStyle w:val="hljs-tag"/>
          <w:rFonts w:ascii="Consolas" w:hAnsi="Consolas" w:cs="Consolas"/>
          <w:shd w:val="clear" w:color="auto" w:fill="FFFFFF"/>
        </w:rPr>
      </w:pPr>
      <w:ins w:id="65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EE1561" w:rsidRDefault="00EE1561" w:rsidP="00EE1561">
      <w:pPr>
        <w:pStyle w:val="HTMLPreformatted"/>
        <w:shd w:val="clear" w:color="auto" w:fill="FFFFFF"/>
        <w:rPr>
          <w:ins w:id="655" w:author="Unknown"/>
          <w:rStyle w:val="HTMLCode"/>
          <w:rFonts w:ascii="Consolas" w:eastAsiaTheme="majorEastAsia" w:hAnsi="Consolas" w:cs="Consolas"/>
          <w:color w:val="000000"/>
          <w:shd w:val="clear" w:color="auto" w:fill="FFFFFF"/>
        </w:rPr>
      </w:pPr>
      <w:ins w:id="65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"TextBlockSample"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57" w:author="Unknown"/>
          <w:rStyle w:val="HTMLCode"/>
          <w:rFonts w:ascii="Consolas" w:eastAsiaTheme="majorEastAsia" w:hAnsi="Consolas" w:cs="Consolas"/>
          <w:color w:val="000000"/>
          <w:shd w:val="clear" w:color="auto" w:fill="FFFFFF"/>
        </w:rPr>
      </w:pPr>
      <w:ins w:id="65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59" w:author="Unknown"/>
          <w:rStyle w:val="HTMLCode"/>
          <w:rFonts w:ascii="Consolas" w:eastAsiaTheme="majorEastAsia" w:hAnsi="Consolas" w:cs="Consolas"/>
          <w:color w:val="000000"/>
          <w:shd w:val="clear" w:color="auto" w:fill="FFFFFF"/>
        </w:rPr>
      </w:pPr>
      <w:ins w:id="6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This is a TextBlock</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61" w:author="Unknown"/>
          <w:rStyle w:val="HTMLCode"/>
          <w:rFonts w:ascii="Consolas" w:eastAsiaTheme="majorEastAsia" w:hAnsi="Consolas" w:cs="Consolas"/>
          <w:color w:val="000000"/>
          <w:shd w:val="clear" w:color="auto" w:fill="FFFFFF"/>
        </w:rPr>
      </w:pPr>
      <w:ins w:id="66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63" w:author="Unknown"/>
          <w:rFonts w:ascii="Consolas" w:hAnsi="Consolas" w:cs="Consolas"/>
          <w:color w:val="212529"/>
          <w:sz w:val="16"/>
          <w:szCs w:val="16"/>
        </w:rPr>
      </w:pPr>
      <w:ins w:id="66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EE1561" w:rsidRDefault="00EE1561" w:rsidP="00EE1561">
      <w:pPr>
        <w:rPr>
          <w:ins w:id="665" w:author="Unknown"/>
          <w:rFonts w:ascii="Times New Roman" w:hAnsi="Times New Roman" w:cs="Times New Roman"/>
          <w:sz w:val="24"/>
          <w:szCs w:val="24"/>
        </w:rPr>
      </w:pPr>
      <w:r>
        <w:rPr>
          <w:noProof/>
        </w:rPr>
        <w:drawing>
          <wp:inline distT="0" distB="0" distL="0" distR="0">
            <wp:extent cx="2362835" cy="951230"/>
            <wp:effectExtent l="19050" t="0" r="0" b="0"/>
            <wp:docPr id="13" name="aelm196" descr="https://www.wpf-tutorial.com/Images/ArticleImages/1/chapters/basic-controls/textblock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96" descr="https://www.wpf-tutorial.com/Images/ArticleImages/1/chapters/basic-controls/textblock_simple.png"/>
                    <pic:cNvPicPr>
                      <a:picLocks noChangeAspect="1" noChangeArrowheads="1"/>
                    </pic:cNvPicPr>
                  </pic:nvPicPr>
                  <pic:blipFill>
                    <a:blip r:embed="rId36"/>
                    <a:srcRect/>
                    <a:stretch>
                      <a:fillRect/>
                    </a:stretch>
                  </pic:blipFill>
                  <pic:spPr bwMode="auto">
                    <a:xfrm>
                      <a:off x="0" y="0"/>
                      <a:ext cx="2362835" cy="951230"/>
                    </a:xfrm>
                    <a:prstGeom prst="rect">
                      <a:avLst/>
                    </a:prstGeom>
                    <a:noFill/>
                    <a:ln w="9525">
                      <a:noFill/>
                      <a:miter lim="800000"/>
                      <a:headEnd/>
                      <a:tailEnd/>
                    </a:ln>
                  </pic:spPr>
                </pic:pic>
              </a:graphicData>
            </a:graphic>
          </wp:inline>
        </w:drawing>
      </w:r>
    </w:p>
    <w:p w:rsidR="00EE1561" w:rsidRDefault="00EE1561" w:rsidP="00EE1561">
      <w:pPr>
        <w:pStyle w:val="NormalWeb"/>
        <w:shd w:val="clear" w:color="auto" w:fill="FFFFFF"/>
        <w:spacing w:before="288" w:beforeAutospacing="0" w:after="288" w:afterAutospacing="0"/>
        <w:rPr>
          <w:ins w:id="666" w:author="Unknown"/>
          <w:rFonts w:ascii="Segoe UI" w:hAnsi="Segoe UI" w:cs="Segoe UI"/>
          <w:color w:val="212529"/>
          <w:sz w:val="18"/>
          <w:szCs w:val="18"/>
        </w:rPr>
      </w:pPr>
      <w:ins w:id="667" w:author="Unknown">
        <w:r>
          <w:rPr>
            <w:rFonts w:ascii="Segoe UI" w:hAnsi="Segoe UI" w:cs="Segoe UI"/>
            <w:color w:val="212529"/>
            <w:sz w:val="18"/>
            <w:szCs w:val="18"/>
          </w:rPr>
          <w:t>That's as simple as it comes and if you have read the previous chapters of this tutorial, then there should be nothing new here. The text between the TextBlock is simply a shortcut for setting the Text property of the TextBlock.</w:t>
        </w:r>
      </w:ins>
    </w:p>
    <w:p w:rsidR="00EE1561" w:rsidRDefault="00EE1561" w:rsidP="00EE1561">
      <w:pPr>
        <w:pStyle w:val="NormalWeb"/>
        <w:shd w:val="clear" w:color="auto" w:fill="FFFFFF"/>
        <w:spacing w:before="288" w:beforeAutospacing="0" w:after="288" w:afterAutospacing="0"/>
        <w:rPr>
          <w:ins w:id="668" w:author="Unknown"/>
          <w:rFonts w:ascii="Segoe UI" w:hAnsi="Segoe UI" w:cs="Segoe UI"/>
          <w:color w:val="212529"/>
          <w:sz w:val="18"/>
          <w:szCs w:val="18"/>
        </w:rPr>
      </w:pPr>
      <w:ins w:id="669" w:author="Unknown">
        <w:r>
          <w:rPr>
            <w:rFonts w:ascii="Segoe UI" w:hAnsi="Segoe UI" w:cs="Segoe UI"/>
            <w:color w:val="212529"/>
            <w:sz w:val="18"/>
            <w:szCs w:val="18"/>
          </w:rPr>
          <w:t>For the next example, let's try a longer text to show how the TextBlock deals with that. I've also added a bit of margin, to make it look just a bit better:</w:t>
        </w:r>
      </w:ins>
    </w:p>
    <w:p w:rsidR="00EE1561" w:rsidRDefault="003C5A45" w:rsidP="00EE1561">
      <w:pPr>
        <w:shd w:val="clear" w:color="auto" w:fill="FFFFFF"/>
        <w:jc w:val="right"/>
        <w:rPr>
          <w:ins w:id="670" w:author="Unknown"/>
          <w:rFonts w:ascii="Segoe UI" w:hAnsi="Segoe UI" w:cs="Segoe UI"/>
          <w:color w:val="212529"/>
          <w:sz w:val="18"/>
          <w:szCs w:val="18"/>
        </w:rPr>
      </w:pPr>
      <w:ins w:id="671" w:author="Unknown">
        <w:r>
          <w:rPr>
            <w:rFonts w:ascii="Segoe UI" w:hAnsi="Segoe UI" w:cs="Segoe UI"/>
            <w:color w:val="212529"/>
            <w:sz w:val="18"/>
            <w:szCs w:val="18"/>
          </w:rPr>
          <w:fldChar w:fldCharType="begin"/>
        </w:r>
        <w:r w:rsidR="00EE156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E156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E1561" w:rsidRDefault="00EE1561" w:rsidP="00EE1561">
      <w:pPr>
        <w:pStyle w:val="HTMLPreformatted"/>
        <w:shd w:val="clear" w:color="auto" w:fill="FFFFFF"/>
        <w:rPr>
          <w:ins w:id="672" w:author="Unknown"/>
          <w:rStyle w:val="hljs-tag"/>
          <w:rFonts w:ascii="Consolas" w:hAnsi="Consolas" w:cs="Consolas"/>
          <w:shd w:val="clear" w:color="auto" w:fill="FFFFFF"/>
        </w:rPr>
      </w:pPr>
      <w:ins w:id="67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"WpfTutorialSamples.Basic_controls.TextBlockSample"</w:t>
        </w:r>
      </w:ins>
    </w:p>
    <w:p w:rsidR="00EE1561" w:rsidRDefault="00EE1561" w:rsidP="00EE1561">
      <w:pPr>
        <w:pStyle w:val="HTMLPreformatted"/>
        <w:shd w:val="clear" w:color="auto" w:fill="FFFFFF"/>
        <w:rPr>
          <w:ins w:id="674" w:author="Unknown"/>
          <w:rStyle w:val="hljs-tag"/>
          <w:rFonts w:ascii="Consolas" w:hAnsi="Consolas" w:cs="Consolas"/>
          <w:shd w:val="clear" w:color="auto" w:fill="FFFFFF"/>
        </w:rPr>
      </w:pPr>
      <w:ins w:id="67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EE1561" w:rsidRDefault="00EE1561" w:rsidP="00EE1561">
      <w:pPr>
        <w:pStyle w:val="HTMLPreformatted"/>
        <w:shd w:val="clear" w:color="auto" w:fill="FFFFFF"/>
        <w:rPr>
          <w:ins w:id="676" w:author="Unknown"/>
          <w:rStyle w:val="hljs-tag"/>
          <w:rFonts w:ascii="Consolas" w:hAnsi="Consolas" w:cs="Consolas"/>
          <w:shd w:val="clear" w:color="auto" w:fill="FFFFFF"/>
        </w:rPr>
      </w:pPr>
      <w:ins w:id="67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EE1561" w:rsidRDefault="00EE1561" w:rsidP="00EE1561">
      <w:pPr>
        <w:pStyle w:val="HTMLPreformatted"/>
        <w:shd w:val="clear" w:color="auto" w:fill="FFFFFF"/>
        <w:rPr>
          <w:ins w:id="678" w:author="Unknown"/>
          <w:rStyle w:val="HTMLCode"/>
          <w:rFonts w:ascii="Consolas" w:eastAsiaTheme="majorEastAsia" w:hAnsi="Consolas" w:cs="Consolas"/>
          <w:color w:val="000000"/>
          <w:shd w:val="clear" w:color="auto" w:fill="FFFFFF"/>
        </w:rPr>
      </w:pPr>
      <w:ins w:id="67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"TextBlockSample"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80" w:author="Unknown"/>
          <w:rStyle w:val="HTMLCode"/>
          <w:rFonts w:ascii="Consolas" w:eastAsiaTheme="majorEastAsia" w:hAnsi="Consolas" w:cs="Consolas"/>
          <w:color w:val="000000"/>
          <w:shd w:val="clear" w:color="auto" w:fill="FFFFFF"/>
        </w:rPr>
      </w:pPr>
      <w:ins w:id="6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82" w:author="Unknown"/>
          <w:rStyle w:val="HTMLCode"/>
          <w:rFonts w:ascii="Consolas" w:eastAsiaTheme="majorEastAsia" w:hAnsi="Consolas" w:cs="Consolas"/>
          <w:color w:val="000000"/>
          <w:shd w:val="clear" w:color="auto" w:fill="FFFFFF"/>
        </w:rPr>
      </w:pPr>
      <w:ins w:id="6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This is a TextBlock control and it comes with a very long text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84" w:author="Unknown"/>
          <w:rStyle w:val="HTMLCode"/>
          <w:rFonts w:ascii="Consolas" w:eastAsiaTheme="majorEastAsia" w:hAnsi="Consolas" w:cs="Consolas"/>
          <w:color w:val="000000"/>
          <w:shd w:val="clear" w:color="auto" w:fill="FFFFFF"/>
        </w:rPr>
      </w:pPr>
      <w:ins w:id="6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686" w:author="Unknown"/>
          <w:rFonts w:ascii="Consolas" w:hAnsi="Consolas" w:cs="Consolas"/>
          <w:color w:val="212529"/>
          <w:sz w:val="16"/>
          <w:szCs w:val="16"/>
        </w:rPr>
      </w:pPr>
      <w:ins w:id="68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EE1561" w:rsidRDefault="00EE1561" w:rsidP="00EE1561">
      <w:pPr>
        <w:rPr>
          <w:ins w:id="688" w:author="Unknown"/>
          <w:rFonts w:ascii="Times New Roman" w:hAnsi="Times New Roman" w:cs="Times New Roman"/>
          <w:sz w:val="24"/>
          <w:szCs w:val="24"/>
        </w:rPr>
      </w:pPr>
      <w:r>
        <w:rPr>
          <w:noProof/>
        </w:rPr>
        <w:drawing>
          <wp:inline distT="0" distB="0" distL="0" distR="0">
            <wp:extent cx="2172335" cy="951230"/>
            <wp:effectExtent l="19050" t="0" r="0" b="0"/>
            <wp:docPr id="12" name="aelm200" descr="https://www.wpf-tutorial.com/Images/ArticleImages/1/chapters/basic-controls/textblock_long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00" descr="https://www.wpf-tutorial.com/Images/ArticleImages/1/chapters/basic-controls/textblock_long_text.png"/>
                    <pic:cNvPicPr>
                      <a:picLocks noChangeAspect="1" noChangeArrowheads="1"/>
                    </pic:cNvPicPr>
                  </pic:nvPicPr>
                  <pic:blipFill>
                    <a:blip r:embed="rId37"/>
                    <a:srcRect/>
                    <a:stretch>
                      <a:fillRect/>
                    </a:stretch>
                  </pic:blipFill>
                  <pic:spPr bwMode="auto">
                    <a:xfrm>
                      <a:off x="0" y="0"/>
                      <a:ext cx="2172335" cy="951230"/>
                    </a:xfrm>
                    <a:prstGeom prst="rect">
                      <a:avLst/>
                    </a:prstGeom>
                    <a:noFill/>
                    <a:ln w="9525">
                      <a:noFill/>
                      <a:miter lim="800000"/>
                      <a:headEnd/>
                      <a:tailEnd/>
                    </a:ln>
                  </pic:spPr>
                </pic:pic>
              </a:graphicData>
            </a:graphic>
          </wp:inline>
        </w:drawing>
      </w:r>
    </w:p>
    <w:p w:rsidR="00EE1561" w:rsidRDefault="00EE1561" w:rsidP="00EE1561">
      <w:pPr>
        <w:pStyle w:val="Heading2"/>
        <w:shd w:val="clear" w:color="auto" w:fill="FFFFFF"/>
        <w:spacing w:before="0"/>
        <w:rPr>
          <w:ins w:id="689" w:author="Unknown"/>
          <w:rFonts w:ascii="Segoe UI" w:hAnsi="Segoe UI" w:cs="Segoe UI"/>
          <w:b w:val="0"/>
          <w:bCs w:val="0"/>
          <w:color w:val="33393E"/>
        </w:rPr>
      </w:pPr>
      <w:ins w:id="690" w:author="Unknown">
        <w:r>
          <w:rPr>
            <w:rFonts w:ascii="Segoe UI" w:hAnsi="Segoe UI" w:cs="Segoe UI"/>
            <w:b w:val="0"/>
            <w:bCs w:val="0"/>
            <w:color w:val="33393E"/>
          </w:rPr>
          <w:lastRenderedPageBreak/>
          <w:t>Dealing with long strings</w:t>
        </w:r>
      </w:ins>
    </w:p>
    <w:p w:rsidR="00EE1561" w:rsidRDefault="00EE1561" w:rsidP="00EE1561">
      <w:pPr>
        <w:pStyle w:val="NormalWeb"/>
        <w:shd w:val="clear" w:color="auto" w:fill="FFFFFF"/>
        <w:spacing w:before="288" w:beforeAutospacing="0" w:after="288" w:afterAutospacing="0"/>
        <w:rPr>
          <w:ins w:id="691" w:author="Unknown"/>
          <w:rFonts w:ascii="Segoe UI" w:hAnsi="Segoe UI" w:cs="Segoe UI"/>
          <w:color w:val="212529"/>
          <w:sz w:val="18"/>
          <w:szCs w:val="18"/>
        </w:rPr>
      </w:pPr>
      <w:ins w:id="692" w:author="Unknown">
        <w:r>
          <w:rPr>
            <w:rFonts w:ascii="Segoe UI" w:hAnsi="Segoe UI" w:cs="Segoe UI"/>
            <w:color w:val="212529"/>
            <w:sz w:val="18"/>
            <w:szCs w:val="18"/>
          </w:rPr>
          <w:t>As you will soon realize from the screenshot, the TextBlock is perfectly capable of dealing with long, multiline texts, but it will not do anything by default. In this case the text is too long to be rendered inside the window, so WPF renders as much of the text as possible and then just stops.</w:t>
        </w:r>
      </w:ins>
    </w:p>
    <w:p w:rsidR="00EE1561" w:rsidRDefault="00EE1561" w:rsidP="00EE1561">
      <w:pPr>
        <w:pStyle w:val="NormalWeb"/>
        <w:shd w:val="clear" w:color="auto" w:fill="FFFFFF"/>
        <w:spacing w:before="288" w:beforeAutospacing="0" w:after="288" w:afterAutospacing="0"/>
        <w:rPr>
          <w:ins w:id="693" w:author="Unknown"/>
          <w:rFonts w:ascii="Segoe UI" w:hAnsi="Segoe UI" w:cs="Segoe UI"/>
          <w:color w:val="212529"/>
          <w:sz w:val="18"/>
          <w:szCs w:val="18"/>
        </w:rPr>
      </w:pPr>
      <w:ins w:id="694" w:author="Unknown">
        <w:r>
          <w:rPr>
            <w:rFonts w:ascii="Segoe UI" w:hAnsi="Segoe UI" w:cs="Segoe UI"/>
            <w:color w:val="212529"/>
            <w:sz w:val="18"/>
            <w:szCs w:val="18"/>
          </w:rPr>
          <w:t>Fortunately, there are several ways of dealing with this. In the next example I'll show you all of them, and then I'll explain each of them afterwards:</w:t>
        </w:r>
      </w:ins>
    </w:p>
    <w:p w:rsidR="00EE1561" w:rsidRDefault="003C5A45" w:rsidP="00EE1561">
      <w:pPr>
        <w:shd w:val="clear" w:color="auto" w:fill="FFFFFF"/>
        <w:jc w:val="right"/>
        <w:rPr>
          <w:ins w:id="695" w:author="Unknown"/>
          <w:rFonts w:ascii="Segoe UI" w:hAnsi="Segoe UI" w:cs="Segoe UI"/>
          <w:color w:val="212529"/>
          <w:sz w:val="18"/>
          <w:szCs w:val="18"/>
        </w:rPr>
      </w:pPr>
      <w:ins w:id="696" w:author="Unknown">
        <w:r>
          <w:rPr>
            <w:rFonts w:ascii="Segoe UI" w:hAnsi="Segoe UI" w:cs="Segoe UI"/>
            <w:color w:val="212529"/>
            <w:sz w:val="18"/>
            <w:szCs w:val="18"/>
          </w:rPr>
          <w:fldChar w:fldCharType="begin"/>
        </w:r>
        <w:r w:rsidR="00EE156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E156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E1561" w:rsidRDefault="00EE1561" w:rsidP="00EE1561">
      <w:pPr>
        <w:pStyle w:val="HTMLPreformatted"/>
        <w:shd w:val="clear" w:color="auto" w:fill="FFFFFF"/>
        <w:rPr>
          <w:ins w:id="697" w:author="Unknown"/>
          <w:rStyle w:val="hljs-tag"/>
          <w:rFonts w:ascii="Consolas" w:hAnsi="Consolas" w:cs="Consolas"/>
          <w:shd w:val="clear" w:color="auto" w:fill="FFFFFF"/>
        </w:rPr>
      </w:pPr>
      <w:ins w:id="69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"WpfTutorialSamples.Basic_controls.TextBlockSample"</w:t>
        </w:r>
      </w:ins>
    </w:p>
    <w:p w:rsidR="00EE1561" w:rsidRDefault="00EE1561" w:rsidP="00EE1561">
      <w:pPr>
        <w:pStyle w:val="HTMLPreformatted"/>
        <w:shd w:val="clear" w:color="auto" w:fill="FFFFFF"/>
        <w:rPr>
          <w:ins w:id="699" w:author="Unknown"/>
          <w:rStyle w:val="hljs-tag"/>
          <w:rFonts w:ascii="Consolas" w:hAnsi="Consolas" w:cs="Consolas"/>
          <w:shd w:val="clear" w:color="auto" w:fill="FFFFFF"/>
        </w:rPr>
      </w:pPr>
      <w:ins w:id="70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EE1561" w:rsidRDefault="00EE1561" w:rsidP="00EE1561">
      <w:pPr>
        <w:pStyle w:val="HTMLPreformatted"/>
        <w:shd w:val="clear" w:color="auto" w:fill="FFFFFF"/>
        <w:rPr>
          <w:ins w:id="701" w:author="Unknown"/>
          <w:rStyle w:val="hljs-tag"/>
          <w:rFonts w:ascii="Consolas" w:hAnsi="Consolas" w:cs="Consolas"/>
          <w:shd w:val="clear" w:color="auto" w:fill="FFFFFF"/>
        </w:rPr>
      </w:pPr>
      <w:ins w:id="70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EE1561" w:rsidRDefault="00EE1561" w:rsidP="00EE1561">
      <w:pPr>
        <w:pStyle w:val="HTMLPreformatted"/>
        <w:shd w:val="clear" w:color="auto" w:fill="FFFFFF"/>
        <w:rPr>
          <w:ins w:id="703" w:author="Unknown"/>
          <w:rStyle w:val="HTMLCode"/>
          <w:rFonts w:ascii="Consolas" w:eastAsiaTheme="majorEastAsia" w:hAnsi="Consolas" w:cs="Consolas"/>
          <w:color w:val="000000"/>
          <w:shd w:val="clear" w:color="auto" w:fill="FFFFFF"/>
        </w:rPr>
      </w:pPr>
      <w:ins w:id="70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"TextBlockSample"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05" w:author="Unknown"/>
          <w:rStyle w:val="HTMLCode"/>
          <w:rFonts w:ascii="Consolas" w:eastAsiaTheme="majorEastAsia" w:hAnsi="Consolas" w:cs="Consolas"/>
          <w:color w:val="000000"/>
          <w:shd w:val="clear" w:color="auto" w:fill="FFFFFF"/>
        </w:rPr>
      </w:pPr>
      <w:ins w:id="70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07" w:author="Unknown"/>
          <w:rStyle w:val="HTMLCode"/>
          <w:rFonts w:ascii="Consolas" w:eastAsiaTheme="majorEastAsia" w:hAnsi="Consolas" w:cs="Consolas"/>
          <w:color w:val="000000"/>
          <w:shd w:val="clear" w:color="auto" w:fill="FFFFFF"/>
        </w:rPr>
      </w:pPr>
      <w:ins w:id="7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09" w:author="Unknown"/>
          <w:rStyle w:val="HTMLCode"/>
          <w:rFonts w:ascii="Consolas" w:eastAsiaTheme="majorEastAsia" w:hAnsi="Consolas" w:cs="Consolas"/>
          <w:color w:val="000000"/>
          <w:shd w:val="clear" w:color="auto" w:fill="FFFFFF"/>
        </w:rPr>
      </w:pPr>
      <w:ins w:id="7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This is a TextBlock control</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LineBreak</w:t>
        </w:r>
        <w:r>
          <w:rPr>
            <w:rStyle w:val="hljs-tag"/>
            <w:rFonts w:ascii="Consolas" w:hAnsi="Consolas" w:cs="Consolas"/>
            <w:shd w:val="clear" w:color="auto" w:fill="FFFFFF"/>
          </w:rPr>
          <w:t xml:space="preserve"> /&gt;</w:t>
        </w:r>
      </w:ins>
    </w:p>
    <w:p w:rsidR="00EE1561" w:rsidRDefault="00EE1561" w:rsidP="00EE1561">
      <w:pPr>
        <w:pStyle w:val="HTMLPreformatted"/>
        <w:shd w:val="clear" w:color="auto" w:fill="FFFFFF"/>
        <w:rPr>
          <w:ins w:id="711" w:author="Unknown"/>
          <w:rStyle w:val="HTMLCode"/>
          <w:rFonts w:ascii="Consolas" w:eastAsiaTheme="majorEastAsia" w:hAnsi="Consolas" w:cs="Consolas"/>
          <w:color w:val="000000"/>
          <w:shd w:val="clear" w:color="auto" w:fill="FFFFFF"/>
        </w:rPr>
      </w:pPr>
      <w:ins w:id="7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with multiple lines of text.</w:t>
        </w:r>
      </w:ins>
    </w:p>
    <w:p w:rsidR="00EE1561" w:rsidRDefault="00EE1561" w:rsidP="00EE1561">
      <w:pPr>
        <w:pStyle w:val="HTMLPreformatted"/>
        <w:shd w:val="clear" w:color="auto" w:fill="FFFFFF"/>
        <w:rPr>
          <w:ins w:id="713" w:author="Unknown"/>
          <w:rStyle w:val="HTMLCode"/>
          <w:rFonts w:ascii="Consolas" w:eastAsiaTheme="majorEastAsia" w:hAnsi="Consolas" w:cs="Consolas"/>
          <w:color w:val="000000"/>
          <w:shd w:val="clear" w:color="auto" w:fill="FFFFFF"/>
        </w:rPr>
      </w:pPr>
      <w:ins w:id="7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15" w:author="Unknown"/>
          <w:rStyle w:val="HTMLCode"/>
          <w:rFonts w:ascii="Consolas" w:eastAsiaTheme="majorEastAsia" w:hAnsi="Consolas" w:cs="Consolas"/>
          <w:color w:val="000000"/>
          <w:shd w:val="clear" w:color="auto" w:fill="FFFFFF"/>
        </w:rPr>
      </w:pPr>
      <w:ins w:id="7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TextTrimming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"CharacterEllipsis"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17" w:author="Unknown"/>
          <w:rStyle w:val="HTMLCode"/>
          <w:rFonts w:ascii="Consolas" w:eastAsiaTheme="majorEastAsia" w:hAnsi="Consolas" w:cs="Consolas"/>
          <w:color w:val="000000"/>
          <w:shd w:val="clear" w:color="auto" w:fill="FFFFFF"/>
        </w:rPr>
      </w:pPr>
      <w:ins w:id="7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This is a TextBlock control with text that may not be rendered completely, which will be indicated with an ellipsis.</w:t>
        </w:r>
      </w:ins>
    </w:p>
    <w:p w:rsidR="00EE1561" w:rsidRDefault="00EE1561" w:rsidP="00EE1561">
      <w:pPr>
        <w:pStyle w:val="HTMLPreformatted"/>
        <w:shd w:val="clear" w:color="auto" w:fill="FFFFFF"/>
        <w:rPr>
          <w:ins w:id="719" w:author="Unknown"/>
          <w:rStyle w:val="HTMLCode"/>
          <w:rFonts w:ascii="Consolas" w:eastAsiaTheme="majorEastAsia" w:hAnsi="Consolas" w:cs="Consolas"/>
          <w:color w:val="000000"/>
          <w:shd w:val="clear" w:color="auto" w:fill="FFFFFF"/>
        </w:rPr>
      </w:pPr>
      <w:ins w:id="7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21" w:author="Unknown"/>
          <w:rStyle w:val="HTMLCode"/>
          <w:rFonts w:ascii="Consolas" w:eastAsiaTheme="majorEastAsia" w:hAnsi="Consolas" w:cs="Consolas"/>
          <w:color w:val="000000"/>
          <w:shd w:val="clear" w:color="auto" w:fill="FFFFFF"/>
        </w:rPr>
      </w:pPr>
      <w:ins w:id="7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23" w:author="Unknown"/>
          <w:rStyle w:val="HTMLCode"/>
          <w:rFonts w:ascii="Consolas" w:eastAsiaTheme="majorEastAsia" w:hAnsi="Consolas" w:cs="Consolas"/>
          <w:color w:val="000000"/>
          <w:shd w:val="clear" w:color="auto" w:fill="FFFFFF"/>
        </w:rPr>
      </w:pPr>
      <w:ins w:id="7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This is a TextBlock control with automatically wrapped text, using the TextWrapping property.</w:t>
        </w:r>
      </w:ins>
    </w:p>
    <w:p w:rsidR="00EE1561" w:rsidRDefault="00EE1561" w:rsidP="00EE1561">
      <w:pPr>
        <w:pStyle w:val="HTMLPreformatted"/>
        <w:shd w:val="clear" w:color="auto" w:fill="FFFFFF"/>
        <w:rPr>
          <w:ins w:id="725" w:author="Unknown"/>
          <w:rStyle w:val="HTMLCode"/>
          <w:rFonts w:ascii="Consolas" w:eastAsiaTheme="majorEastAsia" w:hAnsi="Consolas" w:cs="Consolas"/>
          <w:color w:val="000000"/>
          <w:shd w:val="clear" w:color="auto" w:fill="FFFFFF"/>
        </w:rPr>
      </w:pPr>
      <w:ins w:id="7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27" w:author="Unknown"/>
          <w:rStyle w:val="HTMLCode"/>
          <w:rFonts w:ascii="Consolas" w:eastAsiaTheme="majorEastAsia" w:hAnsi="Consolas" w:cs="Consolas"/>
          <w:color w:val="000000"/>
          <w:shd w:val="clear" w:color="auto" w:fill="FFFFFF"/>
        </w:rPr>
      </w:pPr>
      <w:ins w:id="728"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EE1561" w:rsidRDefault="00EE1561" w:rsidP="00EE1561">
      <w:pPr>
        <w:pStyle w:val="HTMLPreformatted"/>
        <w:shd w:val="clear" w:color="auto" w:fill="FFFFFF"/>
        <w:rPr>
          <w:ins w:id="729" w:author="Unknown"/>
          <w:rFonts w:ascii="Consolas" w:hAnsi="Consolas" w:cs="Consolas"/>
          <w:color w:val="212529"/>
          <w:sz w:val="16"/>
          <w:szCs w:val="16"/>
        </w:rPr>
      </w:pPr>
      <w:ins w:id="73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EE1561" w:rsidRDefault="00EE1561" w:rsidP="00EE1561">
      <w:pPr>
        <w:rPr>
          <w:ins w:id="731" w:author="Unknown"/>
          <w:rFonts w:ascii="Times New Roman" w:hAnsi="Times New Roman" w:cs="Times New Roman"/>
          <w:sz w:val="24"/>
          <w:szCs w:val="24"/>
        </w:rPr>
      </w:pPr>
      <w:r>
        <w:rPr>
          <w:noProof/>
        </w:rPr>
        <w:drawing>
          <wp:inline distT="0" distB="0" distL="0" distR="0">
            <wp:extent cx="2377440" cy="1901825"/>
            <wp:effectExtent l="19050" t="0" r="3810" b="0"/>
            <wp:docPr id="8" name="aelm205" descr="https://www.wpf-tutorial.com/Images/ArticleImages/1/chapters/basic-controls/textblock_long_text_solu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05" descr="https://www.wpf-tutorial.com/Images/ArticleImages/1/chapters/basic-controls/textblock_long_text_solutions.png"/>
                    <pic:cNvPicPr>
                      <a:picLocks noChangeAspect="1" noChangeArrowheads="1"/>
                    </pic:cNvPicPr>
                  </pic:nvPicPr>
                  <pic:blipFill>
                    <a:blip r:embed="rId38"/>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EE1561" w:rsidRDefault="00EE1561" w:rsidP="00EE1561">
      <w:pPr>
        <w:pStyle w:val="NormalWeb"/>
        <w:shd w:val="clear" w:color="auto" w:fill="FFFFFF"/>
        <w:spacing w:before="288" w:beforeAutospacing="0" w:after="288" w:afterAutospacing="0"/>
        <w:rPr>
          <w:ins w:id="732" w:author="Unknown"/>
          <w:rFonts w:ascii="Segoe UI" w:hAnsi="Segoe UI" w:cs="Segoe UI"/>
          <w:color w:val="212529"/>
          <w:sz w:val="18"/>
          <w:szCs w:val="18"/>
        </w:rPr>
      </w:pPr>
      <w:ins w:id="733" w:author="Unknown">
        <w:r>
          <w:rPr>
            <w:rFonts w:ascii="Segoe UI" w:hAnsi="Segoe UI" w:cs="Segoe UI"/>
            <w:color w:val="212529"/>
            <w:sz w:val="18"/>
            <w:szCs w:val="18"/>
          </w:rPr>
          <w:t>So, we have three TextBlock controls, each with a different color (using the Foreground property) for an easier overview. They all handle the fact that their text content is too long in different ways:</w:t>
        </w:r>
      </w:ins>
    </w:p>
    <w:p w:rsidR="00EE1561" w:rsidRDefault="00EE1561" w:rsidP="00EE1561">
      <w:pPr>
        <w:pStyle w:val="NormalWeb"/>
        <w:shd w:val="clear" w:color="auto" w:fill="FFFFFF"/>
        <w:spacing w:before="288" w:beforeAutospacing="0" w:after="288" w:afterAutospacing="0"/>
        <w:rPr>
          <w:ins w:id="734" w:author="Unknown"/>
          <w:rFonts w:ascii="Segoe UI" w:hAnsi="Segoe UI" w:cs="Segoe UI"/>
          <w:color w:val="212529"/>
          <w:sz w:val="18"/>
          <w:szCs w:val="18"/>
        </w:rPr>
      </w:pPr>
      <w:ins w:id="735" w:author="Unknown">
        <w:r>
          <w:rPr>
            <w:rFonts w:ascii="Segoe UI" w:hAnsi="Segoe UI" w:cs="Segoe UI"/>
            <w:color w:val="212529"/>
            <w:sz w:val="18"/>
            <w:szCs w:val="18"/>
          </w:rPr>
          <w:t>The </w:t>
        </w:r>
        <w:r>
          <w:rPr>
            <w:rFonts w:ascii="Segoe UI" w:hAnsi="Segoe UI" w:cs="Segoe UI"/>
            <w:color w:val="FF0000"/>
            <w:sz w:val="18"/>
            <w:szCs w:val="18"/>
          </w:rPr>
          <w:t>red TextBlock</w:t>
        </w:r>
        <w:r>
          <w:rPr>
            <w:rFonts w:ascii="Segoe UI" w:hAnsi="Segoe UI" w:cs="Segoe UI"/>
            <w:color w:val="212529"/>
            <w:sz w:val="18"/>
            <w:szCs w:val="18"/>
          </w:rPr>
          <w:t> uses a </w:t>
        </w:r>
        <w:r>
          <w:rPr>
            <w:rFonts w:ascii="Segoe UI" w:hAnsi="Segoe UI" w:cs="Segoe UI"/>
            <w:b/>
            <w:bCs/>
            <w:color w:val="212529"/>
            <w:sz w:val="18"/>
            <w:szCs w:val="18"/>
          </w:rPr>
          <w:t>LineBreak</w:t>
        </w:r>
        <w:r>
          <w:rPr>
            <w:rFonts w:ascii="Segoe UI" w:hAnsi="Segoe UI" w:cs="Segoe UI"/>
            <w:color w:val="212529"/>
            <w:sz w:val="18"/>
            <w:szCs w:val="18"/>
          </w:rPr>
          <w:t> tag to manually break the line at a designated location. This gives you absolute control over where you want the text to break onto a new line, but it's not very flexible for most situations. If the user makes the window bigger, the text will still wrap at the same position, even though there may now be room enough to fit the entire text onto one line.</w:t>
        </w:r>
      </w:ins>
    </w:p>
    <w:p w:rsidR="00EE1561" w:rsidRDefault="00EE1561" w:rsidP="00EE1561">
      <w:pPr>
        <w:pStyle w:val="NormalWeb"/>
        <w:shd w:val="clear" w:color="auto" w:fill="FFFFFF"/>
        <w:spacing w:before="288" w:beforeAutospacing="0" w:after="288" w:afterAutospacing="0"/>
        <w:rPr>
          <w:ins w:id="736" w:author="Unknown"/>
          <w:rFonts w:ascii="Segoe UI" w:hAnsi="Segoe UI" w:cs="Segoe UI"/>
          <w:color w:val="212529"/>
          <w:sz w:val="18"/>
          <w:szCs w:val="18"/>
        </w:rPr>
      </w:pPr>
      <w:ins w:id="737" w:author="Unknown">
        <w:r>
          <w:rPr>
            <w:rFonts w:ascii="Segoe UI" w:hAnsi="Segoe UI" w:cs="Segoe UI"/>
            <w:color w:val="212529"/>
            <w:sz w:val="18"/>
            <w:szCs w:val="18"/>
          </w:rPr>
          <w:lastRenderedPageBreak/>
          <w:t>The </w:t>
        </w:r>
        <w:r>
          <w:rPr>
            <w:rFonts w:ascii="Segoe UI" w:hAnsi="Segoe UI" w:cs="Segoe UI"/>
            <w:color w:val="008000"/>
            <w:sz w:val="18"/>
            <w:szCs w:val="18"/>
          </w:rPr>
          <w:t>green TextBlock</w:t>
        </w:r>
        <w:r>
          <w:rPr>
            <w:rFonts w:ascii="Segoe UI" w:hAnsi="Segoe UI" w:cs="Segoe UI"/>
            <w:color w:val="212529"/>
            <w:sz w:val="18"/>
            <w:szCs w:val="18"/>
          </w:rPr>
          <w:t> uses the </w:t>
        </w:r>
        <w:r>
          <w:rPr>
            <w:rFonts w:ascii="Segoe UI" w:hAnsi="Segoe UI" w:cs="Segoe UI"/>
            <w:b/>
            <w:bCs/>
            <w:color w:val="212529"/>
            <w:sz w:val="18"/>
            <w:szCs w:val="18"/>
          </w:rPr>
          <w:t>TextTrimming</w:t>
        </w:r>
        <w:r>
          <w:rPr>
            <w:rFonts w:ascii="Segoe UI" w:hAnsi="Segoe UI" w:cs="Segoe UI"/>
            <w:color w:val="212529"/>
            <w:sz w:val="18"/>
            <w:szCs w:val="18"/>
          </w:rPr>
          <w:t> property with the value </w:t>
        </w:r>
        <w:r>
          <w:rPr>
            <w:rFonts w:ascii="Segoe UI" w:hAnsi="Segoe UI" w:cs="Segoe UI"/>
            <w:b/>
            <w:bCs/>
            <w:color w:val="212529"/>
            <w:sz w:val="18"/>
            <w:szCs w:val="18"/>
          </w:rPr>
          <w:t>CharacterEllipsis</w:t>
        </w:r>
        <w:r>
          <w:rPr>
            <w:rFonts w:ascii="Segoe UI" w:hAnsi="Segoe UI" w:cs="Segoe UI"/>
            <w:color w:val="212529"/>
            <w:sz w:val="18"/>
            <w:szCs w:val="18"/>
          </w:rPr>
          <w:t> to make the TextBlock show an ellipsis (...) when it can't fit any more text into the control. This is a common way of showing that there's more text, but not enough room to show it. This is great when you have text that might be too long but you absolutely don't want it to use more than one line. As an alternative to </w:t>
        </w:r>
        <w:r>
          <w:rPr>
            <w:rFonts w:ascii="Segoe UI" w:hAnsi="Segoe UI" w:cs="Segoe UI"/>
            <w:b/>
            <w:bCs/>
            <w:color w:val="212529"/>
            <w:sz w:val="18"/>
            <w:szCs w:val="18"/>
          </w:rPr>
          <w:t>CharacterEllipsis</w:t>
        </w:r>
        <w:r>
          <w:rPr>
            <w:rFonts w:ascii="Segoe UI" w:hAnsi="Segoe UI" w:cs="Segoe UI"/>
            <w:color w:val="212529"/>
            <w:sz w:val="18"/>
            <w:szCs w:val="18"/>
          </w:rPr>
          <w:t> you may use </w:t>
        </w:r>
        <w:r>
          <w:rPr>
            <w:rFonts w:ascii="Segoe UI" w:hAnsi="Segoe UI" w:cs="Segoe UI"/>
            <w:b/>
            <w:bCs/>
            <w:color w:val="212529"/>
            <w:sz w:val="18"/>
            <w:szCs w:val="18"/>
          </w:rPr>
          <w:t>WordEllipsis</w:t>
        </w:r>
        <w:r>
          <w:rPr>
            <w:rFonts w:ascii="Segoe UI" w:hAnsi="Segoe UI" w:cs="Segoe UI"/>
            <w:color w:val="212529"/>
            <w:sz w:val="18"/>
            <w:szCs w:val="18"/>
          </w:rPr>
          <w:t>, which will trim the text at the end of the last possible word instead of the last possible character, preventing that a word is only shown in part.</w:t>
        </w:r>
      </w:ins>
    </w:p>
    <w:p w:rsidR="00EE1561" w:rsidRDefault="00EE1561" w:rsidP="00EE1561">
      <w:pPr>
        <w:pStyle w:val="NormalWeb"/>
        <w:shd w:val="clear" w:color="auto" w:fill="FFFFFF"/>
        <w:spacing w:before="288" w:beforeAutospacing="0" w:after="288" w:afterAutospacing="0"/>
        <w:rPr>
          <w:ins w:id="738" w:author="Unknown"/>
          <w:rFonts w:ascii="Segoe UI" w:hAnsi="Segoe UI" w:cs="Segoe UI"/>
          <w:color w:val="212529"/>
          <w:sz w:val="18"/>
          <w:szCs w:val="18"/>
        </w:rPr>
      </w:pPr>
      <w:ins w:id="739" w:author="Unknown">
        <w:r>
          <w:rPr>
            <w:rFonts w:ascii="Segoe UI" w:hAnsi="Segoe UI" w:cs="Segoe UI"/>
            <w:color w:val="212529"/>
            <w:sz w:val="18"/>
            <w:szCs w:val="18"/>
          </w:rPr>
          <w:t>The </w:t>
        </w:r>
        <w:r>
          <w:rPr>
            <w:rFonts w:ascii="Segoe UI" w:hAnsi="Segoe UI" w:cs="Segoe UI"/>
            <w:color w:val="0000FF"/>
            <w:sz w:val="18"/>
            <w:szCs w:val="18"/>
          </w:rPr>
          <w:t>blue TextBlock</w:t>
        </w:r>
        <w:r>
          <w:rPr>
            <w:rFonts w:ascii="Segoe UI" w:hAnsi="Segoe UI" w:cs="Segoe UI"/>
            <w:color w:val="212529"/>
            <w:sz w:val="18"/>
            <w:szCs w:val="18"/>
          </w:rPr>
          <w:t> uses the </w:t>
        </w:r>
        <w:r>
          <w:rPr>
            <w:rFonts w:ascii="Segoe UI" w:hAnsi="Segoe UI" w:cs="Segoe UI"/>
            <w:b/>
            <w:bCs/>
            <w:color w:val="212529"/>
            <w:sz w:val="18"/>
            <w:szCs w:val="18"/>
          </w:rPr>
          <w:t>TextWrapping</w:t>
        </w:r>
        <w:r>
          <w:rPr>
            <w:rFonts w:ascii="Segoe UI" w:hAnsi="Segoe UI" w:cs="Segoe UI"/>
            <w:color w:val="212529"/>
            <w:sz w:val="18"/>
            <w:szCs w:val="18"/>
          </w:rPr>
          <w:t> property with the value </w:t>
        </w:r>
        <w:r>
          <w:rPr>
            <w:rFonts w:ascii="Segoe UI" w:hAnsi="Segoe UI" w:cs="Segoe UI"/>
            <w:b/>
            <w:bCs/>
            <w:color w:val="212529"/>
            <w:sz w:val="18"/>
            <w:szCs w:val="18"/>
          </w:rPr>
          <w:t>Wrap</w:t>
        </w:r>
        <w:r>
          <w:rPr>
            <w:rFonts w:ascii="Segoe UI" w:hAnsi="Segoe UI" w:cs="Segoe UI"/>
            <w:color w:val="212529"/>
            <w:sz w:val="18"/>
            <w:szCs w:val="18"/>
          </w:rPr>
          <w:t>, to make the TextBlock wrap to the next line whenever it can't fit anymore text into the previous line. Contrary to the first TextBlock, where we manually define where to wrap the text, this happens completely automatic and even better: It's also automatically adjusted as soon as the TextBlock get more or less space available. Try making the window in the example bigger or smaller and you will see how the wrapping is updated to match the situation.</w:t>
        </w:r>
      </w:ins>
    </w:p>
    <w:p w:rsidR="00EE1561" w:rsidRDefault="00EE1561" w:rsidP="00EE1561">
      <w:pPr>
        <w:pStyle w:val="NormalWeb"/>
        <w:shd w:val="clear" w:color="auto" w:fill="FFFFFF"/>
        <w:spacing w:before="288" w:beforeAutospacing="0" w:after="288" w:afterAutospacing="0"/>
        <w:rPr>
          <w:ins w:id="740" w:author="Unknown"/>
          <w:rFonts w:ascii="Segoe UI" w:hAnsi="Segoe UI" w:cs="Segoe UI"/>
          <w:color w:val="212529"/>
          <w:sz w:val="18"/>
          <w:szCs w:val="18"/>
        </w:rPr>
      </w:pPr>
      <w:ins w:id="741" w:author="Unknown">
        <w:r>
          <w:rPr>
            <w:rFonts w:ascii="Segoe UI" w:hAnsi="Segoe UI" w:cs="Segoe UI"/>
            <w:color w:val="212529"/>
            <w:sz w:val="18"/>
            <w:szCs w:val="18"/>
          </w:rPr>
          <w:t>This was all about dealing with simple strings in the TextBlock. In the next chapter, we'll look into some of the more advanced functionality of the TextBlock, which allows us to create text of various styles within the TextBlock and much more.</w:t>
        </w:r>
      </w:ins>
    </w:p>
    <w:p w:rsidR="00113955" w:rsidRDefault="00113955" w:rsidP="00113955">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TextBlock control - Inline formatting</w:t>
      </w:r>
    </w:p>
    <w:p w:rsidR="00113955" w:rsidRDefault="00113955" w:rsidP="0011395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last article we looked at the core functionality of the TextBlock control: Displaying a simple string and wrapping it if necessary. We even used another color than the default for rendering the text, but what if you wanted to do more than just define a static color for all the text in the TextBlock?</w:t>
      </w:r>
    </w:p>
    <w:p w:rsidR="00113955" w:rsidRDefault="00113955" w:rsidP="0011395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Luckily the TextBlock control supports inline content. These small control-like constructs all inherit from the Inline class, which means that they can be rendered inline, as a part of a larger text. As of writing, the supported elements include AnchoredBlock, Bold, Hyperlink, InlineUIContainer, Italic, LineBreak, Run, Span, and Underline. In the following examples, we'll have a look at most of them.</w:t>
      </w:r>
    </w:p>
    <w:p w:rsidR="00113955" w:rsidRDefault="00113955" w:rsidP="00113955">
      <w:pPr>
        <w:pStyle w:val="Heading2"/>
        <w:shd w:val="clear" w:color="auto" w:fill="FFFFFF"/>
        <w:spacing w:before="0"/>
        <w:rPr>
          <w:ins w:id="742" w:author="Unknown"/>
          <w:rFonts w:ascii="Segoe UI" w:hAnsi="Segoe UI" w:cs="Segoe UI"/>
          <w:b w:val="0"/>
          <w:bCs w:val="0"/>
          <w:color w:val="33393E"/>
          <w:sz w:val="36"/>
          <w:szCs w:val="36"/>
        </w:rPr>
      </w:pPr>
      <w:ins w:id="743" w:author="Unknown">
        <w:r>
          <w:rPr>
            <w:rFonts w:ascii="Segoe UI" w:hAnsi="Segoe UI" w:cs="Segoe UI"/>
            <w:b w:val="0"/>
            <w:bCs w:val="0"/>
            <w:color w:val="33393E"/>
          </w:rPr>
          <w:t>Bold, Italic and Underline</w:t>
        </w:r>
      </w:ins>
    </w:p>
    <w:p w:rsidR="00113955" w:rsidRDefault="00113955" w:rsidP="00113955">
      <w:pPr>
        <w:pStyle w:val="NormalWeb"/>
        <w:shd w:val="clear" w:color="auto" w:fill="FFFFFF"/>
        <w:spacing w:before="288" w:beforeAutospacing="0" w:after="288" w:afterAutospacing="0"/>
        <w:rPr>
          <w:ins w:id="744" w:author="Unknown"/>
          <w:rFonts w:ascii="Segoe UI" w:hAnsi="Segoe UI" w:cs="Segoe UI"/>
          <w:color w:val="212529"/>
          <w:sz w:val="18"/>
          <w:szCs w:val="18"/>
        </w:rPr>
      </w:pPr>
      <w:ins w:id="745" w:author="Unknown">
        <w:r>
          <w:rPr>
            <w:rFonts w:ascii="Segoe UI" w:hAnsi="Segoe UI" w:cs="Segoe UI"/>
            <w:color w:val="212529"/>
            <w:sz w:val="18"/>
            <w:szCs w:val="18"/>
          </w:rPr>
          <w:t>These are probably the simplest types of inline elements. The names should tell you a lot about what they do, but we'll still give you a quick example on how to use them:</w:t>
        </w:r>
      </w:ins>
    </w:p>
    <w:p w:rsidR="00113955" w:rsidRDefault="003C5A45" w:rsidP="00113955">
      <w:pPr>
        <w:shd w:val="clear" w:color="auto" w:fill="FFFFFF"/>
        <w:jc w:val="right"/>
        <w:rPr>
          <w:ins w:id="746" w:author="Unknown"/>
          <w:rFonts w:ascii="Segoe UI" w:hAnsi="Segoe UI" w:cs="Segoe UI"/>
          <w:color w:val="212529"/>
          <w:sz w:val="18"/>
          <w:szCs w:val="18"/>
        </w:rPr>
      </w:pPr>
      <w:ins w:id="747" w:author="Unknown">
        <w:r>
          <w:rPr>
            <w:rFonts w:ascii="Segoe UI" w:hAnsi="Segoe UI" w:cs="Segoe UI"/>
            <w:color w:val="212529"/>
            <w:sz w:val="18"/>
            <w:szCs w:val="18"/>
          </w:rPr>
          <w:fldChar w:fldCharType="begin"/>
        </w:r>
        <w:r w:rsidR="0011395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1395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13955" w:rsidRDefault="00113955" w:rsidP="00113955">
      <w:pPr>
        <w:pStyle w:val="HTMLPreformatted"/>
        <w:shd w:val="clear" w:color="auto" w:fill="FFFFFF"/>
        <w:rPr>
          <w:ins w:id="748" w:author="Unknown"/>
          <w:rStyle w:val="hljs-tag"/>
          <w:rFonts w:ascii="Consolas" w:hAnsi="Consolas" w:cs="Consolas"/>
          <w:color w:val="0000FF"/>
          <w:shd w:val="clear" w:color="auto" w:fill="FFFFFF"/>
        </w:rPr>
      </w:pPr>
      <w:ins w:id="74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"WpfTutorialSamples.Basic_controls.TextBlockInlineSample"</w:t>
        </w:r>
      </w:ins>
    </w:p>
    <w:p w:rsidR="00113955" w:rsidRDefault="00113955" w:rsidP="00113955">
      <w:pPr>
        <w:pStyle w:val="HTMLPreformatted"/>
        <w:shd w:val="clear" w:color="auto" w:fill="FFFFFF"/>
        <w:rPr>
          <w:ins w:id="750" w:author="Unknown"/>
          <w:rStyle w:val="hljs-tag"/>
          <w:rFonts w:ascii="Consolas" w:hAnsi="Consolas" w:cs="Consolas"/>
          <w:color w:val="0000FF"/>
          <w:shd w:val="clear" w:color="auto" w:fill="FFFFFF"/>
        </w:rPr>
      </w:pPr>
      <w:ins w:id="75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113955" w:rsidRDefault="00113955" w:rsidP="00113955">
      <w:pPr>
        <w:pStyle w:val="HTMLPreformatted"/>
        <w:shd w:val="clear" w:color="auto" w:fill="FFFFFF"/>
        <w:rPr>
          <w:ins w:id="752" w:author="Unknown"/>
          <w:rStyle w:val="hljs-tag"/>
          <w:rFonts w:ascii="Consolas" w:hAnsi="Consolas" w:cs="Consolas"/>
          <w:color w:val="0000FF"/>
          <w:shd w:val="clear" w:color="auto" w:fill="FFFFFF"/>
        </w:rPr>
      </w:pPr>
      <w:ins w:id="75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113955" w:rsidRDefault="00113955" w:rsidP="00113955">
      <w:pPr>
        <w:pStyle w:val="HTMLPreformatted"/>
        <w:shd w:val="clear" w:color="auto" w:fill="FFFFFF"/>
        <w:rPr>
          <w:ins w:id="754" w:author="Unknown"/>
          <w:rStyle w:val="HTMLCode"/>
          <w:rFonts w:ascii="Consolas" w:hAnsi="Consolas" w:cs="Consolas"/>
          <w:color w:val="000000"/>
          <w:shd w:val="clear" w:color="auto" w:fill="FFFFFF"/>
        </w:rPr>
      </w:pPr>
      <w:ins w:id="75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"TextBlockInlineSample"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56" w:author="Unknown"/>
          <w:rStyle w:val="HTMLCode"/>
          <w:rFonts w:ascii="Consolas" w:hAnsi="Consolas" w:cs="Consolas"/>
          <w:color w:val="000000"/>
          <w:shd w:val="clear" w:color="auto" w:fill="FFFFFF"/>
        </w:rPr>
      </w:pPr>
      <w:ins w:id="75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58" w:author="Unknown"/>
          <w:rStyle w:val="HTMLCode"/>
          <w:rFonts w:ascii="Consolas" w:hAnsi="Consolas" w:cs="Consolas"/>
          <w:color w:val="000000"/>
          <w:shd w:val="clear" w:color="auto" w:fill="FFFFFF"/>
        </w:rPr>
      </w:pPr>
      <w:ins w:id="7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60" w:author="Unknown"/>
          <w:rStyle w:val="HTMLCode"/>
          <w:rFonts w:ascii="Consolas" w:hAnsi="Consolas" w:cs="Consolas"/>
          <w:color w:val="000000"/>
          <w:shd w:val="clear" w:color="auto" w:fill="FFFFFF"/>
        </w:rPr>
      </w:pPr>
      <w:ins w:id="7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TextBlock with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bold</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Italic</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italic</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Italic</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and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Underline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underlined</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Underline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text.</w:t>
        </w:r>
      </w:ins>
    </w:p>
    <w:p w:rsidR="00113955" w:rsidRDefault="00113955" w:rsidP="00113955">
      <w:pPr>
        <w:pStyle w:val="HTMLPreformatted"/>
        <w:shd w:val="clear" w:color="auto" w:fill="FFFFFF"/>
        <w:rPr>
          <w:ins w:id="762" w:author="Unknown"/>
          <w:rStyle w:val="HTMLCode"/>
          <w:rFonts w:ascii="Consolas" w:hAnsi="Consolas" w:cs="Consolas"/>
          <w:color w:val="000000"/>
          <w:shd w:val="clear" w:color="auto" w:fill="FFFFFF"/>
        </w:rPr>
      </w:pPr>
      <w:ins w:id="7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64" w:author="Unknown"/>
          <w:rStyle w:val="HTMLCode"/>
          <w:rFonts w:ascii="Consolas" w:hAnsi="Consolas" w:cs="Consolas"/>
          <w:color w:val="000000"/>
          <w:shd w:val="clear" w:color="auto" w:fill="FFFFFF"/>
        </w:rPr>
      </w:pPr>
      <w:ins w:id="76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66" w:author="Unknown"/>
          <w:rFonts w:ascii="Consolas" w:hAnsi="Consolas" w:cs="Consolas"/>
          <w:color w:val="212529"/>
          <w:sz w:val="16"/>
          <w:szCs w:val="16"/>
        </w:rPr>
      </w:pPr>
      <w:ins w:id="76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113955" w:rsidRDefault="00113955" w:rsidP="00113955">
      <w:pPr>
        <w:rPr>
          <w:ins w:id="768" w:author="Unknown"/>
          <w:rFonts w:ascii="Times New Roman" w:hAnsi="Times New Roman" w:cs="Times New Roman"/>
          <w:sz w:val="24"/>
          <w:szCs w:val="24"/>
        </w:rPr>
      </w:pPr>
      <w:r>
        <w:rPr>
          <w:noProof/>
        </w:rPr>
        <w:lastRenderedPageBreak/>
        <w:drawing>
          <wp:inline distT="0" distB="0" distL="0" distR="0">
            <wp:extent cx="2860040" cy="951230"/>
            <wp:effectExtent l="19050" t="0" r="0" b="0"/>
            <wp:docPr id="19" name="aelm216" descr="https://www.wpf-tutorial.com/Images/ArticleImages/1/chapters/basic-controls/textblock_inline_b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16" descr="https://www.wpf-tutorial.com/Images/ArticleImages/1/chapters/basic-controls/textblock_inline_bold.png"/>
                    <pic:cNvPicPr>
                      <a:picLocks noChangeAspect="1" noChangeArrowheads="1"/>
                    </pic:cNvPicPr>
                  </pic:nvPicPr>
                  <pic:blipFill>
                    <a:blip r:embed="rId39"/>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113955" w:rsidRDefault="00113955" w:rsidP="00113955">
      <w:pPr>
        <w:pStyle w:val="NormalWeb"/>
        <w:shd w:val="clear" w:color="auto" w:fill="FFFFFF"/>
        <w:spacing w:before="288" w:beforeAutospacing="0" w:after="288" w:afterAutospacing="0"/>
        <w:rPr>
          <w:ins w:id="769" w:author="Unknown"/>
          <w:rFonts w:ascii="Segoe UI" w:hAnsi="Segoe UI" w:cs="Segoe UI"/>
          <w:color w:val="212529"/>
          <w:sz w:val="18"/>
          <w:szCs w:val="18"/>
        </w:rPr>
      </w:pPr>
      <w:ins w:id="770" w:author="Unknown">
        <w:r>
          <w:rPr>
            <w:rFonts w:ascii="Segoe UI" w:hAnsi="Segoe UI" w:cs="Segoe UI"/>
            <w:color w:val="212529"/>
            <w:sz w:val="18"/>
            <w:szCs w:val="18"/>
          </w:rPr>
          <w:t>Much like with HTML, you just surround your text with a Bold tag to get bold text and so on. This makes it very easy to create and display diverse text in your applications.</w:t>
        </w:r>
      </w:ins>
    </w:p>
    <w:p w:rsidR="00113955" w:rsidRDefault="00113955" w:rsidP="00113955">
      <w:pPr>
        <w:pStyle w:val="NormalWeb"/>
        <w:shd w:val="clear" w:color="auto" w:fill="FFFFFF"/>
        <w:spacing w:before="288" w:beforeAutospacing="0" w:after="288" w:afterAutospacing="0"/>
        <w:rPr>
          <w:ins w:id="771" w:author="Unknown"/>
          <w:rFonts w:ascii="Segoe UI" w:hAnsi="Segoe UI" w:cs="Segoe UI"/>
          <w:color w:val="212529"/>
          <w:sz w:val="18"/>
          <w:szCs w:val="18"/>
        </w:rPr>
      </w:pPr>
      <w:ins w:id="772" w:author="Unknown">
        <w:r>
          <w:rPr>
            <w:rFonts w:ascii="Segoe UI" w:hAnsi="Segoe UI" w:cs="Segoe UI"/>
            <w:color w:val="212529"/>
            <w:sz w:val="18"/>
            <w:szCs w:val="18"/>
          </w:rPr>
          <w:t>All three of these tags are just child classes of the Span element, each setting a specific property on the Span element to create the desired effect. For instance, the Bold tag just sets the FontWeight property on the underlying Span element, the Italic element sets the FontStyle and so on.</w:t>
        </w:r>
      </w:ins>
    </w:p>
    <w:p w:rsidR="00113955" w:rsidRDefault="00113955" w:rsidP="00113955">
      <w:pPr>
        <w:pStyle w:val="Heading2"/>
        <w:shd w:val="clear" w:color="auto" w:fill="FFFFFF"/>
        <w:spacing w:before="0"/>
        <w:rPr>
          <w:ins w:id="773" w:author="Unknown"/>
          <w:rFonts w:ascii="Segoe UI" w:hAnsi="Segoe UI" w:cs="Segoe UI"/>
          <w:b w:val="0"/>
          <w:bCs w:val="0"/>
          <w:color w:val="33393E"/>
          <w:sz w:val="36"/>
          <w:szCs w:val="36"/>
        </w:rPr>
      </w:pPr>
      <w:ins w:id="774" w:author="Unknown">
        <w:r>
          <w:rPr>
            <w:rFonts w:ascii="Segoe UI" w:hAnsi="Segoe UI" w:cs="Segoe UI"/>
            <w:b w:val="0"/>
            <w:bCs w:val="0"/>
            <w:color w:val="33393E"/>
          </w:rPr>
          <w:t>LineBreak</w:t>
        </w:r>
      </w:ins>
    </w:p>
    <w:p w:rsidR="00113955" w:rsidRDefault="00113955" w:rsidP="00113955">
      <w:pPr>
        <w:pStyle w:val="NormalWeb"/>
        <w:shd w:val="clear" w:color="auto" w:fill="FFFFFF"/>
        <w:spacing w:before="288" w:beforeAutospacing="0" w:after="288" w:afterAutospacing="0"/>
        <w:rPr>
          <w:ins w:id="775" w:author="Unknown"/>
          <w:rFonts w:ascii="Segoe UI" w:hAnsi="Segoe UI" w:cs="Segoe UI"/>
          <w:color w:val="212529"/>
          <w:sz w:val="18"/>
          <w:szCs w:val="18"/>
        </w:rPr>
      </w:pPr>
      <w:ins w:id="776" w:author="Unknown">
        <w:r>
          <w:rPr>
            <w:rFonts w:ascii="Segoe UI" w:hAnsi="Segoe UI" w:cs="Segoe UI"/>
            <w:color w:val="212529"/>
            <w:sz w:val="18"/>
            <w:szCs w:val="18"/>
          </w:rPr>
          <w:t>Simply inserts a line break into the text. Please see the previous chapter for an example where we use the LineBreak element.</w:t>
        </w:r>
      </w:ins>
    </w:p>
    <w:p w:rsidR="00113955" w:rsidRDefault="00113955" w:rsidP="00113955">
      <w:pPr>
        <w:pStyle w:val="Heading2"/>
        <w:shd w:val="clear" w:color="auto" w:fill="FFFFFF"/>
        <w:spacing w:before="0"/>
        <w:rPr>
          <w:ins w:id="777" w:author="Unknown"/>
          <w:rFonts w:ascii="Segoe UI" w:hAnsi="Segoe UI" w:cs="Segoe UI"/>
          <w:b w:val="0"/>
          <w:bCs w:val="0"/>
          <w:color w:val="33393E"/>
          <w:sz w:val="36"/>
          <w:szCs w:val="36"/>
        </w:rPr>
      </w:pPr>
      <w:ins w:id="778" w:author="Unknown">
        <w:r>
          <w:rPr>
            <w:rFonts w:ascii="Segoe UI" w:hAnsi="Segoe UI" w:cs="Segoe UI"/>
            <w:b w:val="0"/>
            <w:bCs w:val="0"/>
            <w:color w:val="33393E"/>
          </w:rPr>
          <w:t>Hyperlink</w:t>
        </w:r>
      </w:ins>
    </w:p>
    <w:p w:rsidR="00113955" w:rsidRDefault="00113955" w:rsidP="00113955">
      <w:pPr>
        <w:pStyle w:val="NormalWeb"/>
        <w:shd w:val="clear" w:color="auto" w:fill="FFFFFF"/>
        <w:spacing w:before="288" w:beforeAutospacing="0" w:after="288" w:afterAutospacing="0"/>
        <w:rPr>
          <w:ins w:id="779" w:author="Unknown"/>
          <w:rFonts w:ascii="Segoe UI" w:hAnsi="Segoe UI" w:cs="Segoe UI"/>
          <w:color w:val="212529"/>
          <w:sz w:val="18"/>
          <w:szCs w:val="18"/>
        </w:rPr>
      </w:pPr>
      <w:ins w:id="780" w:author="Unknown">
        <w:r>
          <w:rPr>
            <w:rFonts w:ascii="Segoe UI" w:hAnsi="Segoe UI" w:cs="Segoe UI"/>
            <w:color w:val="212529"/>
            <w:sz w:val="18"/>
            <w:szCs w:val="18"/>
          </w:rPr>
          <w:t>The Hyperlink element allows you to have links in your text. It's rendered with a style that suits your current Windows theme, which will usually be some sort of underlined blue text with a red hover effect and a hand mouse cursor. You can use the NavigateUri property to define the URL that you wish to navigate to. Here's an example:</w:t>
        </w:r>
      </w:ins>
    </w:p>
    <w:p w:rsidR="00113955" w:rsidRDefault="003C5A45" w:rsidP="00113955">
      <w:pPr>
        <w:shd w:val="clear" w:color="auto" w:fill="FFFFFF"/>
        <w:jc w:val="right"/>
        <w:rPr>
          <w:ins w:id="781" w:author="Unknown"/>
          <w:rFonts w:ascii="Segoe UI" w:hAnsi="Segoe UI" w:cs="Segoe UI"/>
          <w:color w:val="212529"/>
          <w:sz w:val="18"/>
          <w:szCs w:val="18"/>
        </w:rPr>
      </w:pPr>
      <w:ins w:id="782" w:author="Unknown">
        <w:r>
          <w:rPr>
            <w:rFonts w:ascii="Segoe UI" w:hAnsi="Segoe UI" w:cs="Segoe UI"/>
            <w:color w:val="212529"/>
            <w:sz w:val="18"/>
            <w:szCs w:val="18"/>
          </w:rPr>
          <w:fldChar w:fldCharType="begin"/>
        </w:r>
        <w:r w:rsidR="0011395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1395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13955" w:rsidRDefault="00113955" w:rsidP="00113955">
      <w:pPr>
        <w:pStyle w:val="HTMLPreformatted"/>
        <w:shd w:val="clear" w:color="auto" w:fill="FFFFFF"/>
        <w:rPr>
          <w:ins w:id="783" w:author="Unknown"/>
          <w:rStyle w:val="hljs-tag"/>
          <w:rFonts w:ascii="Consolas" w:hAnsi="Consolas" w:cs="Consolas"/>
          <w:color w:val="0000FF"/>
          <w:shd w:val="clear" w:color="auto" w:fill="FFFFFF"/>
        </w:rPr>
      </w:pPr>
      <w:ins w:id="78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"WpfTutorialSamples.Basic_controls.TextBlockHyperlinkSample"</w:t>
        </w:r>
      </w:ins>
    </w:p>
    <w:p w:rsidR="00113955" w:rsidRDefault="00113955" w:rsidP="00113955">
      <w:pPr>
        <w:pStyle w:val="HTMLPreformatted"/>
        <w:shd w:val="clear" w:color="auto" w:fill="FFFFFF"/>
        <w:rPr>
          <w:ins w:id="785" w:author="Unknown"/>
          <w:rStyle w:val="hljs-tag"/>
          <w:rFonts w:ascii="Consolas" w:hAnsi="Consolas" w:cs="Consolas"/>
          <w:color w:val="0000FF"/>
          <w:shd w:val="clear" w:color="auto" w:fill="FFFFFF"/>
        </w:rPr>
      </w:pPr>
      <w:ins w:id="78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113955" w:rsidRDefault="00113955" w:rsidP="00113955">
      <w:pPr>
        <w:pStyle w:val="HTMLPreformatted"/>
        <w:shd w:val="clear" w:color="auto" w:fill="FFFFFF"/>
        <w:rPr>
          <w:ins w:id="787" w:author="Unknown"/>
          <w:rStyle w:val="hljs-tag"/>
          <w:rFonts w:ascii="Consolas" w:hAnsi="Consolas" w:cs="Consolas"/>
          <w:color w:val="0000FF"/>
          <w:shd w:val="clear" w:color="auto" w:fill="FFFFFF"/>
        </w:rPr>
      </w:pPr>
      <w:ins w:id="78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113955" w:rsidRDefault="00113955" w:rsidP="00113955">
      <w:pPr>
        <w:pStyle w:val="HTMLPreformatted"/>
        <w:shd w:val="clear" w:color="auto" w:fill="FFFFFF"/>
        <w:rPr>
          <w:ins w:id="789" w:author="Unknown"/>
          <w:rStyle w:val="HTMLCode"/>
          <w:rFonts w:ascii="Consolas" w:hAnsi="Consolas" w:cs="Consolas"/>
          <w:color w:val="000000"/>
          <w:shd w:val="clear" w:color="auto" w:fill="FFFFFF"/>
        </w:rPr>
      </w:pPr>
      <w:ins w:id="79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"TextBlockHyperlinkSample"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91" w:author="Unknown"/>
          <w:rStyle w:val="HTMLCode"/>
          <w:rFonts w:ascii="Consolas" w:hAnsi="Consolas" w:cs="Consolas"/>
          <w:color w:val="000000"/>
          <w:shd w:val="clear" w:color="auto" w:fill="FFFFFF"/>
        </w:rPr>
      </w:pPr>
      <w:ins w:id="792"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93" w:author="Unknown"/>
          <w:rStyle w:val="HTMLCode"/>
          <w:rFonts w:ascii="Consolas" w:hAnsi="Consolas" w:cs="Consolas"/>
          <w:color w:val="000000"/>
          <w:shd w:val="clear" w:color="auto" w:fill="FFFFFF"/>
        </w:rPr>
      </w:pPr>
      <w:ins w:id="79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95" w:author="Unknown"/>
          <w:rStyle w:val="HTMLCode"/>
          <w:rFonts w:ascii="Consolas" w:hAnsi="Consolas" w:cs="Consolas"/>
          <w:color w:val="000000"/>
          <w:shd w:val="clear" w:color="auto" w:fill="FFFFFF"/>
        </w:rPr>
      </w:pPr>
      <w:ins w:id="79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This text has a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Hyperlink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RequestNavigate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"Hyperlink_RequestNavigate"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NavigateUri</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"https://www.google.com"</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link</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Hyperlink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in it.</w:t>
        </w:r>
      </w:ins>
    </w:p>
    <w:p w:rsidR="00113955" w:rsidRDefault="00113955" w:rsidP="00113955">
      <w:pPr>
        <w:pStyle w:val="HTMLPreformatted"/>
        <w:shd w:val="clear" w:color="auto" w:fill="FFFFFF"/>
        <w:rPr>
          <w:ins w:id="797" w:author="Unknown"/>
          <w:rStyle w:val="HTMLCode"/>
          <w:rFonts w:ascii="Consolas" w:hAnsi="Consolas" w:cs="Consolas"/>
          <w:color w:val="000000"/>
          <w:shd w:val="clear" w:color="auto" w:fill="FFFFFF"/>
        </w:rPr>
      </w:pPr>
      <w:ins w:id="79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799" w:author="Unknown"/>
          <w:rStyle w:val="HTMLCode"/>
          <w:rFonts w:ascii="Consolas" w:hAnsi="Consolas" w:cs="Consolas"/>
          <w:color w:val="000000"/>
          <w:shd w:val="clear" w:color="auto" w:fill="FFFFFF"/>
        </w:rPr>
      </w:pPr>
      <w:ins w:id="800"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01" w:author="Unknown"/>
          <w:rFonts w:ascii="Consolas" w:hAnsi="Consolas" w:cs="Consolas"/>
          <w:color w:val="212529"/>
          <w:sz w:val="16"/>
          <w:szCs w:val="16"/>
        </w:rPr>
      </w:pPr>
      <w:ins w:id="80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113955" w:rsidRDefault="00113955" w:rsidP="00113955">
      <w:pPr>
        <w:rPr>
          <w:ins w:id="803" w:author="Unknown"/>
          <w:rFonts w:ascii="Times New Roman" w:hAnsi="Times New Roman" w:cs="Times New Roman"/>
          <w:sz w:val="24"/>
          <w:szCs w:val="24"/>
        </w:rPr>
      </w:pPr>
      <w:r>
        <w:rPr>
          <w:noProof/>
        </w:rPr>
        <w:drawing>
          <wp:inline distT="0" distB="0" distL="0" distR="0">
            <wp:extent cx="2860040" cy="951230"/>
            <wp:effectExtent l="19050" t="0" r="0" b="0"/>
            <wp:docPr id="18" name="aelm224" descr="https://www.wpf-tutorial.com/Images/ArticleImages/1/chapters/basic-controls/textblock_inline_hyp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24" descr="https://www.wpf-tutorial.com/Images/ArticleImages/1/chapters/basic-controls/textblock_inline_hyperlink.png"/>
                    <pic:cNvPicPr>
                      <a:picLocks noChangeAspect="1" noChangeArrowheads="1"/>
                    </pic:cNvPicPr>
                  </pic:nvPicPr>
                  <pic:blipFill>
                    <a:blip r:embed="rId40"/>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113955" w:rsidRDefault="00113955" w:rsidP="00113955">
      <w:pPr>
        <w:pStyle w:val="NormalWeb"/>
        <w:shd w:val="clear" w:color="auto" w:fill="FFFFFF"/>
        <w:spacing w:before="288" w:beforeAutospacing="0" w:after="288" w:afterAutospacing="0"/>
        <w:rPr>
          <w:ins w:id="804" w:author="Unknown"/>
          <w:rFonts w:ascii="Segoe UI" w:hAnsi="Segoe UI" w:cs="Segoe UI"/>
          <w:color w:val="212529"/>
          <w:sz w:val="18"/>
          <w:szCs w:val="18"/>
        </w:rPr>
      </w:pPr>
      <w:ins w:id="805" w:author="Unknown">
        <w:r>
          <w:rPr>
            <w:rFonts w:ascii="Segoe UI" w:hAnsi="Segoe UI" w:cs="Segoe UI"/>
            <w:color w:val="212529"/>
            <w:sz w:val="18"/>
            <w:szCs w:val="18"/>
          </w:rPr>
          <w:t xml:space="preserve">The Hyperlink is also used inside of WPF Page's, where it can be used to navigate between pages. In that case, you won't have to specifically handle the RequestNavigate event, like we do in the example, but for launching external URL's from a regular WPF application, we need a bit of help from this event and the Process class. We subscribe to the </w:t>
        </w:r>
        <w:r>
          <w:rPr>
            <w:rFonts w:ascii="Segoe UI" w:hAnsi="Segoe UI" w:cs="Segoe UI"/>
            <w:color w:val="212529"/>
            <w:sz w:val="18"/>
            <w:szCs w:val="18"/>
          </w:rPr>
          <w:lastRenderedPageBreak/>
          <w:t>RequestNavigate event, which allows us to launch the linked URL in the users default browser with a simple event handler like this one in the code behind file:</w:t>
        </w:r>
      </w:ins>
    </w:p>
    <w:p w:rsidR="00113955" w:rsidRDefault="00113955" w:rsidP="00113955">
      <w:pPr>
        <w:pStyle w:val="HTMLPreformatted"/>
        <w:shd w:val="clear" w:color="auto" w:fill="FFFFFF"/>
        <w:rPr>
          <w:ins w:id="806" w:author="Unknown"/>
          <w:rStyle w:val="HTMLCode"/>
          <w:rFonts w:ascii="Consolas" w:hAnsi="Consolas" w:cs="Consolas"/>
          <w:color w:val="000000"/>
          <w:shd w:val="clear" w:color="auto" w:fill="FFFFFF"/>
        </w:rPr>
      </w:pPr>
      <w:ins w:id="807" w:author="Unknown">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Hyperlink_RequestNavigate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System.Windows.Navigation.RequestNavigateEventArgs e</w:t>
        </w:r>
        <w:r>
          <w:rPr>
            <w:rStyle w:val="hljs-function"/>
            <w:rFonts w:ascii="Consolas" w:hAnsi="Consolas" w:cs="Consolas"/>
            <w:color w:val="000000"/>
            <w:shd w:val="clear" w:color="auto" w:fill="FFFFFF"/>
          </w:rPr>
          <w:t>)</w:t>
        </w:r>
      </w:ins>
    </w:p>
    <w:p w:rsidR="00113955" w:rsidRDefault="00113955" w:rsidP="00113955">
      <w:pPr>
        <w:pStyle w:val="HTMLPreformatted"/>
        <w:shd w:val="clear" w:color="auto" w:fill="FFFFFF"/>
        <w:rPr>
          <w:ins w:id="808" w:author="Unknown"/>
          <w:rStyle w:val="HTMLCode"/>
          <w:rFonts w:ascii="Consolas" w:hAnsi="Consolas" w:cs="Consolas"/>
          <w:color w:val="000000"/>
          <w:shd w:val="clear" w:color="auto" w:fill="FFFFFF"/>
        </w:rPr>
      </w:pPr>
      <w:ins w:id="809" w:author="Unknown">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810" w:author="Unknown"/>
          <w:rStyle w:val="HTMLCode"/>
          <w:rFonts w:ascii="Consolas" w:hAnsi="Consolas" w:cs="Consolas"/>
          <w:color w:val="000000"/>
          <w:shd w:val="clear" w:color="auto" w:fill="FFFFFF"/>
        </w:rPr>
      </w:pPr>
      <w:ins w:id="811" w:author="Unknown">
        <w:r>
          <w:rPr>
            <w:rStyle w:val="HTMLCode"/>
            <w:rFonts w:ascii="Consolas" w:hAnsi="Consolas" w:cs="Consolas"/>
            <w:color w:val="000000"/>
            <w:shd w:val="clear" w:color="auto" w:fill="FFFFFF"/>
          </w:rPr>
          <w:tab/>
          <w:t>System.Diagnostics.Process.Start(e.Uri.AbsoluteUri);</w:t>
        </w:r>
      </w:ins>
    </w:p>
    <w:p w:rsidR="00113955" w:rsidRDefault="00113955" w:rsidP="00113955">
      <w:pPr>
        <w:pStyle w:val="HTMLPreformatted"/>
        <w:shd w:val="clear" w:color="auto" w:fill="FFFFFF"/>
        <w:rPr>
          <w:ins w:id="812" w:author="Unknown"/>
          <w:rFonts w:ascii="Consolas" w:hAnsi="Consolas" w:cs="Consolas"/>
          <w:color w:val="212529"/>
          <w:sz w:val="16"/>
          <w:szCs w:val="16"/>
        </w:rPr>
      </w:pPr>
      <w:ins w:id="813" w:author="Unknown">
        <w:r>
          <w:rPr>
            <w:rStyle w:val="HTMLCode"/>
            <w:rFonts w:ascii="Consolas" w:hAnsi="Consolas" w:cs="Consolas"/>
            <w:color w:val="000000"/>
            <w:shd w:val="clear" w:color="auto" w:fill="FFFFFF"/>
          </w:rPr>
          <w:t>}</w:t>
        </w:r>
      </w:ins>
    </w:p>
    <w:p w:rsidR="00113955" w:rsidRDefault="00113955" w:rsidP="00113955">
      <w:pPr>
        <w:pStyle w:val="Heading2"/>
        <w:shd w:val="clear" w:color="auto" w:fill="FFFFFF"/>
        <w:spacing w:before="0"/>
        <w:rPr>
          <w:ins w:id="814" w:author="Unknown"/>
          <w:rFonts w:ascii="Segoe UI" w:hAnsi="Segoe UI" w:cs="Segoe UI"/>
          <w:b w:val="0"/>
          <w:bCs w:val="0"/>
          <w:color w:val="33393E"/>
          <w:sz w:val="36"/>
          <w:szCs w:val="36"/>
        </w:rPr>
      </w:pPr>
      <w:ins w:id="815" w:author="Unknown">
        <w:r>
          <w:rPr>
            <w:rFonts w:ascii="Segoe UI" w:hAnsi="Segoe UI" w:cs="Segoe UI"/>
            <w:b w:val="0"/>
            <w:bCs w:val="0"/>
            <w:color w:val="33393E"/>
          </w:rPr>
          <w:t>Run</w:t>
        </w:r>
      </w:ins>
    </w:p>
    <w:p w:rsidR="00113955" w:rsidRDefault="00113955" w:rsidP="00113955">
      <w:pPr>
        <w:pStyle w:val="NormalWeb"/>
        <w:shd w:val="clear" w:color="auto" w:fill="FFFFFF"/>
        <w:spacing w:before="288" w:beforeAutospacing="0" w:after="288" w:afterAutospacing="0"/>
        <w:rPr>
          <w:ins w:id="816" w:author="Unknown"/>
          <w:rFonts w:ascii="Segoe UI" w:hAnsi="Segoe UI" w:cs="Segoe UI"/>
          <w:color w:val="212529"/>
          <w:sz w:val="18"/>
          <w:szCs w:val="18"/>
        </w:rPr>
      </w:pPr>
      <w:ins w:id="817" w:author="Unknown">
        <w:r>
          <w:rPr>
            <w:rFonts w:ascii="Segoe UI" w:hAnsi="Segoe UI" w:cs="Segoe UI"/>
            <w:color w:val="212529"/>
            <w:sz w:val="18"/>
            <w:szCs w:val="18"/>
          </w:rPr>
          <w:t>The Run element allows you to style a string using all the available properties of the Span element, but while the Span element may contain other inline elements, a Run element may only contain plain text. This makes the Span element more flexible and therefore the logical choice in most cases.</w:t>
        </w:r>
      </w:ins>
    </w:p>
    <w:p w:rsidR="00113955" w:rsidRDefault="00113955" w:rsidP="00113955">
      <w:pPr>
        <w:pStyle w:val="Heading2"/>
        <w:shd w:val="clear" w:color="auto" w:fill="FFFFFF"/>
        <w:spacing w:before="0"/>
        <w:rPr>
          <w:ins w:id="818" w:author="Unknown"/>
          <w:rFonts w:ascii="Segoe UI" w:hAnsi="Segoe UI" w:cs="Segoe UI"/>
          <w:b w:val="0"/>
          <w:bCs w:val="0"/>
          <w:color w:val="33393E"/>
          <w:sz w:val="36"/>
          <w:szCs w:val="36"/>
        </w:rPr>
      </w:pPr>
      <w:ins w:id="819" w:author="Unknown">
        <w:r>
          <w:rPr>
            <w:rFonts w:ascii="Segoe UI" w:hAnsi="Segoe UI" w:cs="Segoe UI"/>
            <w:b w:val="0"/>
            <w:bCs w:val="0"/>
            <w:color w:val="33393E"/>
          </w:rPr>
          <w:t>Span</w:t>
        </w:r>
      </w:ins>
    </w:p>
    <w:p w:rsidR="00113955" w:rsidRDefault="00113955" w:rsidP="00113955">
      <w:pPr>
        <w:pStyle w:val="NormalWeb"/>
        <w:shd w:val="clear" w:color="auto" w:fill="FFFFFF"/>
        <w:spacing w:before="288" w:beforeAutospacing="0" w:after="288" w:afterAutospacing="0"/>
        <w:rPr>
          <w:ins w:id="820" w:author="Unknown"/>
          <w:rFonts w:ascii="Segoe UI" w:hAnsi="Segoe UI" w:cs="Segoe UI"/>
          <w:color w:val="212529"/>
          <w:sz w:val="18"/>
          <w:szCs w:val="18"/>
        </w:rPr>
      </w:pPr>
      <w:ins w:id="821" w:author="Unknown">
        <w:r>
          <w:rPr>
            <w:rFonts w:ascii="Segoe UI" w:hAnsi="Segoe UI" w:cs="Segoe UI"/>
            <w:color w:val="212529"/>
            <w:sz w:val="18"/>
            <w:szCs w:val="18"/>
          </w:rPr>
          <w:t>The Span element doesn't have any specific rendering by default, but allows you to set almost any kind of specific rendering, including font size, style and weight, background and foreground colors and so on. The great thing about the Span element is that it allows for other inline elements inside of it, making it easy to do even advanced combinations of text and style. In the following example, I have used many Span elements to show you some of the many possibilities when using inline Span elements:</w:t>
        </w:r>
      </w:ins>
    </w:p>
    <w:p w:rsidR="00113955" w:rsidRDefault="003C5A45" w:rsidP="00113955">
      <w:pPr>
        <w:shd w:val="clear" w:color="auto" w:fill="FFFFFF"/>
        <w:jc w:val="right"/>
        <w:rPr>
          <w:ins w:id="822" w:author="Unknown"/>
          <w:rFonts w:ascii="Segoe UI" w:hAnsi="Segoe UI" w:cs="Segoe UI"/>
          <w:color w:val="212529"/>
          <w:sz w:val="18"/>
          <w:szCs w:val="18"/>
        </w:rPr>
      </w:pPr>
      <w:ins w:id="823" w:author="Unknown">
        <w:r>
          <w:rPr>
            <w:rFonts w:ascii="Segoe UI" w:hAnsi="Segoe UI" w:cs="Segoe UI"/>
            <w:color w:val="212529"/>
            <w:sz w:val="18"/>
            <w:szCs w:val="18"/>
          </w:rPr>
          <w:fldChar w:fldCharType="begin"/>
        </w:r>
        <w:r w:rsidR="0011395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1395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13955" w:rsidRDefault="00113955" w:rsidP="00113955">
      <w:pPr>
        <w:pStyle w:val="HTMLPreformatted"/>
        <w:shd w:val="clear" w:color="auto" w:fill="FFFFFF"/>
        <w:rPr>
          <w:ins w:id="824" w:author="Unknown"/>
          <w:rStyle w:val="hljs-tag"/>
          <w:rFonts w:ascii="Consolas" w:hAnsi="Consolas" w:cs="Consolas"/>
          <w:color w:val="0000FF"/>
          <w:shd w:val="clear" w:color="auto" w:fill="FFFFFF"/>
        </w:rPr>
      </w:pPr>
      <w:ins w:id="82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"WpfTutorialSamples.Basic_controls.TextBlockSpanSample"</w:t>
        </w:r>
      </w:ins>
    </w:p>
    <w:p w:rsidR="00113955" w:rsidRDefault="00113955" w:rsidP="00113955">
      <w:pPr>
        <w:pStyle w:val="HTMLPreformatted"/>
        <w:shd w:val="clear" w:color="auto" w:fill="FFFFFF"/>
        <w:rPr>
          <w:ins w:id="826" w:author="Unknown"/>
          <w:rStyle w:val="hljs-tag"/>
          <w:rFonts w:ascii="Consolas" w:hAnsi="Consolas" w:cs="Consolas"/>
          <w:color w:val="0000FF"/>
          <w:shd w:val="clear" w:color="auto" w:fill="FFFFFF"/>
        </w:rPr>
      </w:pPr>
      <w:ins w:id="82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113955" w:rsidRDefault="00113955" w:rsidP="00113955">
      <w:pPr>
        <w:pStyle w:val="HTMLPreformatted"/>
        <w:shd w:val="clear" w:color="auto" w:fill="FFFFFF"/>
        <w:rPr>
          <w:ins w:id="828" w:author="Unknown"/>
          <w:rStyle w:val="hljs-tag"/>
          <w:rFonts w:ascii="Consolas" w:hAnsi="Consolas" w:cs="Consolas"/>
          <w:color w:val="0000FF"/>
          <w:shd w:val="clear" w:color="auto" w:fill="FFFFFF"/>
        </w:rPr>
      </w:pPr>
      <w:ins w:id="82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113955" w:rsidRDefault="00113955" w:rsidP="00113955">
      <w:pPr>
        <w:pStyle w:val="HTMLPreformatted"/>
        <w:shd w:val="clear" w:color="auto" w:fill="FFFFFF"/>
        <w:rPr>
          <w:ins w:id="830" w:author="Unknown"/>
          <w:rStyle w:val="HTMLCode"/>
          <w:rFonts w:ascii="Consolas" w:hAnsi="Consolas" w:cs="Consolas"/>
          <w:color w:val="000000"/>
          <w:shd w:val="clear" w:color="auto" w:fill="FFFFFF"/>
        </w:rPr>
      </w:pPr>
      <w:ins w:id="83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"TextBlockSpanSample"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32" w:author="Unknown"/>
          <w:rStyle w:val="HTMLCode"/>
          <w:rFonts w:ascii="Consolas" w:hAnsi="Consolas" w:cs="Consolas"/>
          <w:color w:val="000000"/>
          <w:shd w:val="clear" w:color="auto" w:fill="FFFFFF"/>
        </w:rPr>
      </w:pPr>
      <w:ins w:id="83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34" w:author="Unknown"/>
          <w:rStyle w:val="HTMLCode"/>
          <w:rFonts w:ascii="Consolas" w:hAnsi="Consolas" w:cs="Consolas"/>
          <w:color w:val="000000"/>
          <w:shd w:val="clear" w:color="auto" w:fill="FFFFFF"/>
        </w:rPr>
      </w:pPr>
      <w:ins w:id="83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36" w:author="Unknown"/>
          <w:rStyle w:val="HTMLCode"/>
          <w:rFonts w:ascii="Consolas" w:hAnsi="Consolas" w:cs="Consolas"/>
          <w:color w:val="000000"/>
          <w:shd w:val="clear" w:color="auto" w:fill="FFFFFF"/>
        </w:rPr>
      </w:pPr>
      <w:ins w:id="83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This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is</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a</w:t>
        </w:r>
      </w:ins>
    </w:p>
    <w:p w:rsidR="00113955" w:rsidRDefault="00113955" w:rsidP="00113955">
      <w:pPr>
        <w:pStyle w:val="HTMLPreformatted"/>
        <w:shd w:val="clear" w:color="auto" w:fill="FFFFFF"/>
        <w:rPr>
          <w:ins w:id="838" w:author="Unknown"/>
          <w:rStyle w:val="HTMLCode"/>
          <w:rFonts w:ascii="Consolas" w:hAnsi="Consolas" w:cs="Consolas"/>
          <w:color w:val="000000"/>
          <w:shd w:val="clear" w:color="auto" w:fill="FFFFFF"/>
        </w:rPr>
      </w:pPr>
      <w:ins w:id="83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"Silver"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"Maroon"</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TextBlock</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40" w:author="Unknown"/>
          <w:rStyle w:val="HTMLCode"/>
          <w:rFonts w:ascii="Consolas" w:hAnsi="Consolas" w:cs="Consolas"/>
          <w:color w:val="000000"/>
          <w:shd w:val="clear" w:color="auto" w:fill="FFFFFF"/>
        </w:rPr>
      </w:pPr>
      <w:ins w:id="84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with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TextDecorations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"Underline"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several</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42" w:author="Unknown"/>
          <w:rStyle w:val="HTMLCode"/>
          <w:rFonts w:ascii="Consolas" w:hAnsi="Consolas" w:cs="Consolas"/>
          <w:color w:val="000000"/>
          <w:shd w:val="clear" w:color="auto" w:fill="FFFFFF"/>
        </w:rPr>
      </w:pPr>
      <w:ins w:id="84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Span</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elements,</w:t>
        </w:r>
      </w:ins>
    </w:p>
    <w:p w:rsidR="00113955" w:rsidRDefault="00113955" w:rsidP="00113955">
      <w:pPr>
        <w:pStyle w:val="HTMLPreformatted"/>
        <w:shd w:val="clear" w:color="auto" w:fill="FFFFFF"/>
        <w:rPr>
          <w:ins w:id="844" w:author="Unknown"/>
          <w:rStyle w:val="HTMLCode"/>
          <w:rFonts w:ascii="Consolas" w:hAnsi="Consolas" w:cs="Consolas"/>
          <w:color w:val="000000"/>
          <w:shd w:val="clear" w:color="auto" w:fill="FFFFFF"/>
        </w:rPr>
      </w:pPr>
      <w:ins w:id="8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46" w:author="Unknown"/>
          <w:rStyle w:val="HTMLCode"/>
          <w:rFonts w:ascii="Consolas" w:hAnsi="Consolas" w:cs="Consolas"/>
          <w:color w:val="000000"/>
          <w:shd w:val="clear" w:color="auto" w:fill="FFFFFF"/>
        </w:rPr>
      </w:pPr>
      <w:ins w:id="8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using a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variety</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of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Italic</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styles</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Italic</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48" w:author="Unknown"/>
          <w:rStyle w:val="HTMLCode"/>
          <w:rFonts w:ascii="Consolas" w:hAnsi="Consolas" w:cs="Consolas"/>
          <w:color w:val="000000"/>
          <w:shd w:val="clear" w:color="auto" w:fill="FFFFFF"/>
        </w:rPr>
      </w:pPr>
      <w:ins w:id="8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Span</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850" w:author="Unknown"/>
          <w:rStyle w:val="HTMLCode"/>
          <w:rFonts w:ascii="Consolas" w:hAnsi="Consolas" w:cs="Consolas"/>
          <w:color w:val="000000"/>
          <w:shd w:val="clear" w:color="auto" w:fill="FFFFFF"/>
        </w:rPr>
      </w:pPr>
      <w:ins w:id="8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52" w:author="Unknown"/>
          <w:rStyle w:val="HTMLCode"/>
          <w:rFonts w:ascii="Consolas" w:hAnsi="Consolas" w:cs="Consolas"/>
          <w:color w:val="000000"/>
          <w:shd w:val="clear" w:color="auto" w:fill="FFFFFF"/>
        </w:rPr>
      </w:pPr>
      <w:ins w:id="853"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54" w:author="Unknown"/>
          <w:rFonts w:ascii="Consolas" w:hAnsi="Consolas" w:cs="Consolas"/>
          <w:color w:val="212529"/>
          <w:sz w:val="16"/>
          <w:szCs w:val="16"/>
        </w:rPr>
      </w:pPr>
      <w:ins w:id="85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113955" w:rsidRDefault="00113955" w:rsidP="00113955">
      <w:pPr>
        <w:rPr>
          <w:ins w:id="856" w:author="Unknown"/>
          <w:rFonts w:ascii="Times New Roman" w:hAnsi="Times New Roman" w:cs="Times New Roman"/>
          <w:sz w:val="24"/>
          <w:szCs w:val="24"/>
        </w:rPr>
      </w:pPr>
      <w:r>
        <w:rPr>
          <w:noProof/>
        </w:rPr>
        <w:drawing>
          <wp:inline distT="0" distB="0" distL="0" distR="0">
            <wp:extent cx="2860040" cy="951230"/>
            <wp:effectExtent l="19050" t="0" r="0" b="0"/>
            <wp:docPr id="14" name="aelm232" descr="https://www.wpf-tutorial.com/Images/ArticleImages/1/chapters/basic-controls/textblock_inline_sp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32" descr="https://www.wpf-tutorial.com/Images/ArticleImages/1/chapters/basic-controls/textblock_inline_span.png"/>
                    <pic:cNvPicPr>
                      <a:picLocks noChangeAspect="1" noChangeArrowheads="1"/>
                    </pic:cNvPicPr>
                  </pic:nvPicPr>
                  <pic:blipFill>
                    <a:blip r:embed="rId41"/>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113955" w:rsidRDefault="00113955" w:rsidP="00113955">
      <w:pPr>
        <w:pStyle w:val="NormalWeb"/>
        <w:shd w:val="clear" w:color="auto" w:fill="FFFFFF"/>
        <w:spacing w:before="288" w:beforeAutospacing="0" w:after="288" w:afterAutospacing="0"/>
        <w:rPr>
          <w:ins w:id="857" w:author="Unknown"/>
          <w:rFonts w:ascii="Segoe UI" w:hAnsi="Segoe UI" w:cs="Segoe UI"/>
          <w:color w:val="212529"/>
          <w:sz w:val="18"/>
          <w:szCs w:val="18"/>
        </w:rPr>
      </w:pPr>
      <w:ins w:id="858" w:author="Unknown">
        <w:r>
          <w:rPr>
            <w:rFonts w:ascii="Segoe UI" w:hAnsi="Segoe UI" w:cs="Segoe UI"/>
            <w:color w:val="212529"/>
            <w:sz w:val="18"/>
            <w:szCs w:val="18"/>
          </w:rPr>
          <w:t>So as you can see, if none of the other elements make sense in your situation or if you just want a blank canvas when starting to format your text, the Span element is a great choice.</w:t>
        </w:r>
      </w:ins>
    </w:p>
    <w:p w:rsidR="00113955" w:rsidRDefault="00113955" w:rsidP="00113955">
      <w:pPr>
        <w:pStyle w:val="Heading2"/>
        <w:shd w:val="clear" w:color="auto" w:fill="FFFFFF"/>
        <w:spacing w:before="0"/>
        <w:rPr>
          <w:ins w:id="859" w:author="Unknown"/>
          <w:rFonts w:ascii="Segoe UI" w:hAnsi="Segoe UI" w:cs="Segoe UI"/>
          <w:b w:val="0"/>
          <w:bCs w:val="0"/>
          <w:color w:val="33393E"/>
          <w:sz w:val="36"/>
          <w:szCs w:val="36"/>
        </w:rPr>
      </w:pPr>
      <w:ins w:id="860" w:author="Unknown">
        <w:r>
          <w:rPr>
            <w:rFonts w:ascii="Segoe UI" w:hAnsi="Segoe UI" w:cs="Segoe UI"/>
            <w:b w:val="0"/>
            <w:bCs w:val="0"/>
            <w:color w:val="33393E"/>
          </w:rPr>
          <w:lastRenderedPageBreak/>
          <w:t>Formatting text from C#/Code-Behind</w:t>
        </w:r>
      </w:ins>
    </w:p>
    <w:p w:rsidR="00113955" w:rsidRDefault="00113955" w:rsidP="00113955">
      <w:pPr>
        <w:pStyle w:val="NormalWeb"/>
        <w:shd w:val="clear" w:color="auto" w:fill="FFFFFF"/>
        <w:spacing w:before="288" w:beforeAutospacing="0" w:after="288" w:afterAutospacing="0"/>
        <w:rPr>
          <w:ins w:id="861" w:author="Unknown"/>
          <w:rFonts w:ascii="Segoe UI" w:hAnsi="Segoe UI" w:cs="Segoe UI"/>
          <w:color w:val="212529"/>
          <w:sz w:val="18"/>
          <w:szCs w:val="18"/>
        </w:rPr>
      </w:pPr>
      <w:ins w:id="862" w:author="Unknown">
        <w:r>
          <w:rPr>
            <w:rFonts w:ascii="Segoe UI" w:hAnsi="Segoe UI" w:cs="Segoe UI"/>
            <w:color w:val="212529"/>
            <w:sz w:val="18"/>
            <w:szCs w:val="18"/>
          </w:rPr>
          <w:t>As you can see, formatting text through XAML is very easy, but in some cases, you might prefer or even need to do it from your C#/Code-Behind file. This is a bit more cumbersome, but here's an example on how you may do it:</w:t>
        </w:r>
      </w:ins>
    </w:p>
    <w:p w:rsidR="00113955" w:rsidRDefault="003C5A45" w:rsidP="00113955">
      <w:pPr>
        <w:shd w:val="clear" w:color="auto" w:fill="FFFFFF"/>
        <w:jc w:val="right"/>
        <w:rPr>
          <w:ins w:id="863" w:author="Unknown"/>
          <w:rFonts w:ascii="Segoe UI" w:hAnsi="Segoe UI" w:cs="Segoe UI"/>
          <w:color w:val="212529"/>
          <w:sz w:val="18"/>
          <w:szCs w:val="18"/>
        </w:rPr>
      </w:pPr>
      <w:ins w:id="864" w:author="Unknown">
        <w:r>
          <w:rPr>
            <w:rFonts w:ascii="Segoe UI" w:hAnsi="Segoe UI" w:cs="Segoe UI"/>
            <w:color w:val="212529"/>
            <w:sz w:val="18"/>
            <w:szCs w:val="18"/>
          </w:rPr>
          <w:fldChar w:fldCharType="begin"/>
        </w:r>
        <w:r w:rsidR="0011395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1395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13955" w:rsidRDefault="00113955" w:rsidP="00113955">
      <w:pPr>
        <w:pStyle w:val="HTMLPreformatted"/>
        <w:shd w:val="clear" w:color="auto" w:fill="FFFFFF"/>
        <w:rPr>
          <w:ins w:id="865" w:author="Unknown"/>
          <w:rStyle w:val="hljs-tag"/>
          <w:rFonts w:ascii="Consolas" w:hAnsi="Consolas" w:cs="Consolas"/>
          <w:color w:val="0000FF"/>
          <w:shd w:val="clear" w:color="auto" w:fill="FFFFFF"/>
        </w:rPr>
      </w:pPr>
      <w:ins w:id="86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"WpfTutorialSamples.Basic_controls.TextBlockCodeBehindSample"</w:t>
        </w:r>
      </w:ins>
    </w:p>
    <w:p w:rsidR="00113955" w:rsidRDefault="00113955" w:rsidP="00113955">
      <w:pPr>
        <w:pStyle w:val="HTMLPreformatted"/>
        <w:shd w:val="clear" w:color="auto" w:fill="FFFFFF"/>
        <w:rPr>
          <w:ins w:id="867" w:author="Unknown"/>
          <w:rStyle w:val="hljs-tag"/>
          <w:rFonts w:ascii="Consolas" w:hAnsi="Consolas" w:cs="Consolas"/>
          <w:color w:val="0000FF"/>
          <w:shd w:val="clear" w:color="auto" w:fill="FFFFFF"/>
        </w:rPr>
      </w:pPr>
      <w:ins w:id="86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113955" w:rsidRDefault="00113955" w:rsidP="00113955">
      <w:pPr>
        <w:pStyle w:val="HTMLPreformatted"/>
        <w:shd w:val="clear" w:color="auto" w:fill="FFFFFF"/>
        <w:rPr>
          <w:ins w:id="869" w:author="Unknown"/>
          <w:rStyle w:val="hljs-tag"/>
          <w:rFonts w:ascii="Consolas" w:hAnsi="Consolas" w:cs="Consolas"/>
          <w:color w:val="0000FF"/>
          <w:shd w:val="clear" w:color="auto" w:fill="FFFFFF"/>
        </w:rPr>
      </w:pPr>
      <w:ins w:id="87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113955" w:rsidRDefault="00113955" w:rsidP="00113955">
      <w:pPr>
        <w:pStyle w:val="HTMLPreformatted"/>
        <w:shd w:val="clear" w:color="auto" w:fill="FFFFFF"/>
        <w:rPr>
          <w:ins w:id="871" w:author="Unknown"/>
          <w:rStyle w:val="HTMLCode"/>
          <w:rFonts w:ascii="Consolas" w:hAnsi="Consolas" w:cs="Consolas"/>
          <w:color w:val="000000"/>
          <w:shd w:val="clear" w:color="auto" w:fill="FFFFFF"/>
        </w:rPr>
      </w:pPr>
      <w:ins w:id="87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"TextBlockCodeBehindSample"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73" w:author="Unknown"/>
          <w:rStyle w:val="HTMLCode"/>
          <w:rFonts w:ascii="Consolas" w:hAnsi="Consolas" w:cs="Consolas"/>
          <w:color w:val="000000"/>
          <w:shd w:val="clear" w:color="auto" w:fill="FFFFFF"/>
        </w:rPr>
      </w:pPr>
      <w:ins w:id="87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113955" w:rsidRDefault="00113955" w:rsidP="00113955">
      <w:pPr>
        <w:pStyle w:val="HTMLPreformatted"/>
        <w:shd w:val="clear" w:color="auto" w:fill="FFFFFF"/>
        <w:rPr>
          <w:ins w:id="875" w:author="Unknown"/>
          <w:rFonts w:ascii="Consolas" w:hAnsi="Consolas" w:cs="Consolas"/>
          <w:color w:val="212529"/>
          <w:sz w:val="16"/>
          <w:szCs w:val="16"/>
        </w:rPr>
      </w:pPr>
      <w:ins w:id="87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113955" w:rsidRDefault="003C5A45" w:rsidP="00113955">
      <w:pPr>
        <w:shd w:val="clear" w:color="auto" w:fill="FFFFFF"/>
        <w:jc w:val="right"/>
        <w:rPr>
          <w:ins w:id="877" w:author="Unknown"/>
          <w:rFonts w:ascii="Segoe UI" w:hAnsi="Segoe UI" w:cs="Segoe UI"/>
          <w:color w:val="212529"/>
          <w:sz w:val="18"/>
          <w:szCs w:val="18"/>
        </w:rPr>
      </w:pPr>
      <w:ins w:id="878" w:author="Unknown">
        <w:r>
          <w:rPr>
            <w:rFonts w:ascii="Segoe UI" w:hAnsi="Segoe UI" w:cs="Segoe UI"/>
            <w:color w:val="212529"/>
            <w:sz w:val="18"/>
            <w:szCs w:val="18"/>
          </w:rPr>
          <w:fldChar w:fldCharType="begin"/>
        </w:r>
        <w:r w:rsidR="0011395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1395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13955" w:rsidRDefault="00113955" w:rsidP="00113955">
      <w:pPr>
        <w:pStyle w:val="HTMLPreformatted"/>
        <w:shd w:val="clear" w:color="auto" w:fill="FFFFFF"/>
        <w:rPr>
          <w:ins w:id="879" w:author="Unknown"/>
          <w:rStyle w:val="HTMLCode"/>
          <w:rFonts w:ascii="Consolas" w:hAnsi="Consolas" w:cs="Consolas"/>
          <w:color w:val="000000"/>
          <w:shd w:val="clear" w:color="auto" w:fill="FFFFFF"/>
        </w:rPr>
      </w:pPr>
      <w:ins w:id="88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113955" w:rsidRDefault="00113955" w:rsidP="00113955">
      <w:pPr>
        <w:pStyle w:val="HTMLPreformatted"/>
        <w:shd w:val="clear" w:color="auto" w:fill="FFFFFF"/>
        <w:rPr>
          <w:ins w:id="881" w:author="Unknown"/>
          <w:rStyle w:val="HTMLCode"/>
          <w:rFonts w:ascii="Consolas" w:hAnsi="Consolas" w:cs="Consolas"/>
          <w:color w:val="000000"/>
          <w:shd w:val="clear" w:color="auto" w:fill="FFFFFF"/>
        </w:rPr>
      </w:pPr>
      <w:ins w:id="882"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113955" w:rsidRDefault="00113955" w:rsidP="00113955">
      <w:pPr>
        <w:pStyle w:val="HTMLPreformatted"/>
        <w:shd w:val="clear" w:color="auto" w:fill="FFFFFF"/>
        <w:rPr>
          <w:ins w:id="883" w:author="Unknown"/>
          <w:rStyle w:val="HTMLCode"/>
          <w:rFonts w:ascii="Consolas" w:hAnsi="Consolas" w:cs="Consolas"/>
          <w:color w:val="000000"/>
          <w:shd w:val="clear" w:color="auto" w:fill="FFFFFF"/>
        </w:rPr>
      </w:pPr>
      <w:ins w:id="88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System.Windows.Controls;</w:t>
        </w:r>
      </w:ins>
    </w:p>
    <w:p w:rsidR="00113955" w:rsidRDefault="00113955" w:rsidP="00113955">
      <w:pPr>
        <w:pStyle w:val="HTMLPreformatted"/>
        <w:shd w:val="clear" w:color="auto" w:fill="FFFFFF"/>
        <w:rPr>
          <w:ins w:id="885" w:author="Unknown"/>
          <w:rStyle w:val="HTMLCode"/>
          <w:rFonts w:ascii="Consolas" w:hAnsi="Consolas" w:cs="Consolas"/>
          <w:color w:val="000000"/>
          <w:shd w:val="clear" w:color="auto" w:fill="FFFFFF"/>
        </w:rPr>
      </w:pPr>
      <w:ins w:id="88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System.Windows.Documents;</w:t>
        </w:r>
      </w:ins>
    </w:p>
    <w:p w:rsidR="00113955" w:rsidRDefault="00113955" w:rsidP="00113955">
      <w:pPr>
        <w:pStyle w:val="HTMLPreformatted"/>
        <w:shd w:val="clear" w:color="auto" w:fill="FFFFFF"/>
        <w:rPr>
          <w:ins w:id="887" w:author="Unknown"/>
          <w:rStyle w:val="HTMLCode"/>
          <w:rFonts w:ascii="Consolas" w:hAnsi="Consolas" w:cs="Consolas"/>
          <w:color w:val="000000"/>
          <w:shd w:val="clear" w:color="auto" w:fill="FFFFFF"/>
        </w:rPr>
      </w:pPr>
      <w:ins w:id="88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System.Windows.Media;</w:t>
        </w:r>
      </w:ins>
    </w:p>
    <w:p w:rsidR="00113955" w:rsidRDefault="00113955" w:rsidP="00113955">
      <w:pPr>
        <w:pStyle w:val="HTMLPreformatted"/>
        <w:shd w:val="clear" w:color="auto" w:fill="FFFFFF"/>
        <w:rPr>
          <w:ins w:id="889" w:author="Unknown"/>
          <w:rStyle w:val="HTMLCode"/>
          <w:rFonts w:ascii="Consolas" w:hAnsi="Consolas" w:cs="Consolas"/>
          <w:color w:val="000000"/>
          <w:shd w:val="clear" w:color="auto" w:fill="FFFFFF"/>
        </w:rPr>
      </w:pPr>
    </w:p>
    <w:p w:rsidR="00113955" w:rsidRDefault="00113955" w:rsidP="00113955">
      <w:pPr>
        <w:pStyle w:val="HTMLPreformatted"/>
        <w:shd w:val="clear" w:color="auto" w:fill="FFFFFF"/>
        <w:rPr>
          <w:ins w:id="890" w:author="Unknown"/>
          <w:rStyle w:val="HTMLCode"/>
          <w:rFonts w:ascii="Consolas" w:hAnsi="Consolas" w:cs="Consolas"/>
          <w:color w:val="000000"/>
          <w:shd w:val="clear" w:color="auto" w:fill="FFFFFF"/>
        </w:rPr>
      </w:pPr>
      <w:ins w:id="891"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WpfTutorialSamples.Basic_controls</w:t>
        </w:r>
      </w:ins>
    </w:p>
    <w:p w:rsidR="00113955" w:rsidRDefault="00113955" w:rsidP="00113955">
      <w:pPr>
        <w:pStyle w:val="HTMLPreformatted"/>
        <w:shd w:val="clear" w:color="auto" w:fill="FFFFFF"/>
        <w:rPr>
          <w:ins w:id="892" w:author="Unknown"/>
          <w:rStyle w:val="HTMLCode"/>
          <w:rFonts w:ascii="Consolas" w:hAnsi="Consolas" w:cs="Consolas"/>
          <w:color w:val="000000"/>
          <w:shd w:val="clear" w:color="auto" w:fill="FFFFFF"/>
        </w:rPr>
      </w:pPr>
      <w:ins w:id="893" w:author="Unknown">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894" w:author="Unknown"/>
          <w:rStyle w:val="HTMLCode"/>
          <w:rFonts w:ascii="Consolas" w:hAnsi="Consolas" w:cs="Consolas"/>
          <w:color w:val="000000"/>
          <w:shd w:val="clear" w:color="auto" w:fill="FFFFFF"/>
        </w:rPr>
      </w:pPr>
      <w:ins w:id="89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TextBlockCodeBehindSample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113955" w:rsidRDefault="00113955" w:rsidP="00113955">
      <w:pPr>
        <w:pStyle w:val="HTMLPreformatted"/>
        <w:shd w:val="clear" w:color="auto" w:fill="FFFFFF"/>
        <w:rPr>
          <w:ins w:id="896" w:author="Unknown"/>
          <w:rStyle w:val="HTMLCode"/>
          <w:rFonts w:ascii="Consolas" w:hAnsi="Consolas" w:cs="Consolas"/>
          <w:color w:val="000000"/>
          <w:shd w:val="clear" w:color="auto" w:fill="FFFFFF"/>
        </w:rPr>
      </w:pPr>
      <w:ins w:id="897" w:author="Unknown">
        <w:r>
          <w:rPr>
            <w:rStyle w:val="HTMLCode"/>
            <w:rFonts w:ascii="Consolas" w:hAnsi="Consolas" w:cs="Consolas"/>
            <w:color w:val="000000"/>
            <w:shd w:val="clear" w:color="auto" w:fill="FFFFFF"/>
          </w:rPr>
          <w:tab/>
          <w:t>{</w:t>
        </w:r>
      </w:ins>
    </w:p>
    <w:p w:rsidR="00113955" w:rsidRDefault="00113955" w:rsidP="00113955">
      <w:pPr>
        <w:pStyle w:val="HTMLPreformatted"/>
        <w:shd w:val="clear" w:color="auto" w:fill="FFFFFF"/>
        <w:rPr>
          <w:ins w:id="898" w:author="Unknown"/>
          <w:rStyle w:val="HTMLCode"/>
          <w:rFonts w:ascii="Consolas" w:hAnsi="Consolas" w:cs="Consolas"/>
          <w:color w:val="000000"/>
          <w:shd w:val="clear" w:color="auto" w:fill="FFFFFF"/>
        </w:rPr>
      </w:pPr>
      <w:ins w:id="8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TextBlockCodeBehindSample</w:t>
        </w:r>
        <w:r>
          <w:rPr>
            <w:rStyle w:val="hljs-function"/>
            <w:rFonts w:ascii="Consolas" w:hAnsi="Consolas" w:cs="Consolas"/>
            <w:color w:val="000000"/>
            <w:shd w:val="clear" w:color="auto" w:fill="FFFFFF"/>
          </w:rPr>
          <w:t>()</w:t>
        </w:r>
      </w:ins>
    </w:p>
    <w:p w:rsidR="00113955" w:rsidRDefault="00113955" w:rsidP="00113955">
      <w:pPr>
        <w:pStyle w:val="HTMLPreformatted"/>
        <w:shd w:val="clear" w:color="auto" w:fill="FFFFFF"/>
        <w:rPr>
          <w:ins w:id="900" w:author="Unknown"/>
          <w:rStyle w:val="HTMLCode"/>
          <w:rFonts w:ascii="Consolas" w:hAnsi="Consolas" w:cs="Consolas"/>
          <w:color w:val="000000"/>
          <w:shd w:val="clear" w:color="auto" w:fill="FFFFFF"/>
        </w:rPr>
      </w:pPr>
      <w:ins w:id="9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113955" w:rsidRDefault="00113955" w:rsidP="00113955">
      <w:pPr>
        <w:pStyle w:val="HTMLPreformatted"/>
        <w:shd w:val="clear" w:color="auto" w:fill="FFFFFF"/>
        <w:rPr>
          <w:ins w:id="902" w:author="Unknown"/>
          <w:rStyle w:val="HTMLCode"/>
          <w:rFonts w:ascii="Consolas" w:hAnsi="Consolas" w:cs="Consolas"/>
          <w:color w:val="000000"/>
          <w:shd w:val="clear" w:color="auto" w:fill="FFFFFF"/>
        </w:rPr>
      </w:pPr>
      <w:ins w:id="9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113955" w:rsidRDefault="00113955" w:rsidP="00113955">
      <w:pPr>
        <w:pStyle w:val="HTMLPreformatted"/>
        <w:shd w:val="clear" w:color="auto" w:fill="FFFFFF"/>
        <w:rPr>
          <w:ins w:id="904" w:author="Unknown"/>
          <w:rStyle w:val="HTMLCode"/>
          <w:rFonts w:ascii="Consolas" w:hAnsi="Consolas" w:cs="Consolas"/>
          <w:color w:val="000000"/>
          <w:shd w:val="clear" w:color="auto" w:fill="FFFFFF"/>
        </w:rPr>
      </w:pPr>
      <w:ins w:id="9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TextBlock tb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TextBlock();</w:t>
        </w:r>
      </w:ins>
    </w:p>
    <w:p w:rsidR="00113955" w:rsidRDefault="00113955" w:rsidP="00113955">
      <w:pPr>
        <w:pStyle w:val="HTMLPreformatted"/>
        <w:shd w:val="clear" w:color="auto" w:fill="FFFFFF"/>
        <w:rPr>
          <w:ins w:id="906" w:author="Unknown"/>
          <w:rStyle w:val="HTMLCode"/>
          <w:rFonts w:ascii="Consolas" w:hAnsi="Consolas" w:cs="Consolas"/>
          <w:color w:val="000000"/>
          <w:shd w:val="clear" w:color="auto" w:fill="FFFFFF"/>
        </w:rPr>
      </w:pPr>
      <w:ins w:id="9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tb.TextWrapping = TextWrapping.Wrap;</w:t>
        </w:r>
      </w:ins>
    </w:p>
    <w:p w:rsidR="00113955" w:rsidRDefault="00113955" w:rsidP="00113955">
      <w:pPr>
        <w:pStyle w:val="HTMLPreformatted"/>
        <w:shd w:val="clear" w:color="auto" w:fill="FFFFFF"/>
        <w:rPr>
          <w:ins w:id="908" w:author="Unknown"/>
          <w:rStyle w:val="HTMLCode"/>
          <w:rFonts w:ascii="Consolas" w:hAnsi="Consolas" w:cs="Consolas"/>
          <w:color w:val="000000"/>
          <w:shd w:val="clear" w:color="auto" w:fill="FFFFFF"/>
        </w:rPr>
      </w:pPr>
      <w:ins w:id="9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tb.Margin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Thickness(</w:t>
        </w:r>
        <w:r>
          <w:rPr>
            <w:rStyle w:val="hljs-number"/>
            <w:rFonts w:ascii="Consolas" w:hAnsi="Consolas" w:cs="Consolas"/>
            <w:color w:val="000000"/>
            <w:shd w:val="clear" w:color="auto" w:fill="FFFFFF"/>
          </w:rPr>
          <w:t>10</w:t>
        </w:r>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910" w:author="Unknown"/>
          <w:rStyle w:val="HTMLCode"/>
          <w:rFonts w:ascii="Consolas" w:hAnsi="Consolas" w:cs="Consolas"/>
          <w:color w:val="000000"/>
          <w:shd w:val="clear" w:color="auto" w:fill="FFFFFF"/>
        </w:rPr>
      </w:pPr>
      <w:ins w:id="91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string"/>
            <w:rFonts w:ascii="Consolas" w:hAnsi="Consolas" w:cs="Consolas"/>
            <w:color w:val="A31515"/>
            <w:shd w:val="clear" w:color="auto" w:fill="FFFFFF"/>
          </w:rPr>
          <w:t>"An example on "</w:t>
        </w:r>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912" w:author="Unknown"/>
          <w:rStyle w:val="HTMLCode"/>
          <w:rFonts w:ascii="Consolas" w:hAnsi="Consolas" w:cs="Consolas"/>
          <w:color w:val="000000"/>
          <w:shd w:val="clear" w:color="auto" w:fill="FFFFFF"/>
        </w:rPr>
      </w:pPr>
      <w:ins w:id="9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Run(</w:t>
        </w:r>
        <w:r>
          <w:rPr>
            <w:rStyle w:val="hljs-string"/>
            <w:rFonts w:ascii="Consolas" w:hAnsi="Consolas" w:cs="Consolas"/>
            <w:color w:val="A31515"/>
            <w:shd w:val="clear" w:color="auto" w:fill="FFFFFF"/>
          </w:rPr>
          <w:t>"the TextBlock control "</w:t>
        </w:r>
        <w:r>
          <w:rPr>
            <w:rStyle w:val="HTMLCode"/>
            <w:rFonts w:ascii="Consolas" w:hAnsi="Consolas" w:cs="Consolas"/>
            <w:color w:val="000000"/>
            <w:shd w:val="clear" w:color="auto" w:fill="FFFFFF"/>
          </w:rPr>
          <w:t>) { FontWeight = FontWeights.Bold });</w:t>
        </w:r>
      </w:ins>
    </w:p>
    <w:p w:rsidR="00113955" w:rsidRDefault="00113955" w:rsidP="00113955">
      <w:pPr>
        <w:pStyle w:val="HTMLPreformatted"/>
        <w:shd w:val="clear" w:color="auto" w:fill="FFFFFF"/>
        <w:rPr>
          <w:ins w:id="914" w:author="Unknown"/>
          <w:rStyle w:val="HTMLCode"/>
          <w:rFonts w:ascii="Consolas" w:hAnsi="Consolas" w:cs="Consolas"/>
          <w:color w:val="000000"/>
          <w:shd w:val="clear" w:color="auto" w:fill="FFFFFF"/>
        </w:rPr>
      </w:pPr>
      <w:ins w:id="9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string"/>
            <w:rFonts w:ascii="Consolas" w:hAnsi="Consolas" w:cs="Consolas"/>
            <w:color w:val="A31515"/>
            <w:shd w:val="clear" w:color="auto" w:fill="FFFFFF"/>
          </w:rPr>
          <w:t>"using "</w:t>
        </w:r>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916" w:author="Unknown"/>
          <w:rStyle w:val="HTMLCode"/>
          <w:rFonts w:ascii="Consolas" w:hAnsi="Consolas" w:cs="Consolas"/>
          <w:color w:val="000000"/>
          <w:shd w:val="clear" w:color="auto" w:fill="FFFFFF"/>
        </w:rPr>
      </w:pPr>
      <w:ins w:id="91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Run(</w:t>
        </w:r>
        <w:r>
          <w:rPr>
            <w:rStyle w:val="hljs-string"/>
            <w:rFonts w:ascii="Consolas" w:hAnsi="Consolas" w:cs="Consolas"/>
            <w:color w:val="A31515"/>
            <w:shd w:val="clear" w:color="auto" w:fill="FFFFFF"/>
          </w:rPr>
          <w:t>"inline "</w:t>
        </w:r>
        <w:r>
          <w:rPr>
            <w:rStyle w:val="HTMLCode"/>
            <w:rFonts w:ascii="Consolas" w:hAnsi="Consolas" w:cs="Consolas"/>
            <w:color w:val="000000"/>
            <w:shd w:val="clear" w:color="auto" w:fill="FFFFFF"/>
          </w:rPr>
          <w:t>) { FontStyle = FontStyles.Italic });</w:t>
        </w:r>
      </w:ins>
    </w:p>
    <w:p w:rsidR="00113955" w:rsidRDefault="00113955" w:rsidP="00113955">
      <w:pPr>
        <w:pStyle w:val="HTMLPreformatted"/>
        <w:shd w:val="clear" w:color="auto" w:fill="FFFFFF"/>
        <w:rPr>
          <w:ins w:id="918" w:author="Unknown"/>
          <w:rStyle w:val="HTMLCode"/>
          <w:rFonts w:ascii="Consolas" w:hAnsi="Consolas" w:cs="Consolas"/>
          <w:color w:val="000000"/>
          <w:shd w:val="clear" w:color="auto" w:fill="FFFFFF"/>
        </w:rPr>
      </w:pPr>
      <w:ins w:id="91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Run(</w:t>
        </w:r>
        <w:r>
          <w:rPr>
            <w:rStyle w:val="hljs-string"/>
            <w:rFonts w:ascii="Consolas" w:hAnsi="Consolas" w:cs="Consolas"/>
            <w:color w:val="A31515"/>
            <w:shd w:val="clear" w:color="auto" w:fill="FFFFFF"/>
          </w:rPr>
          <w:t>"text formatting "</w:t>
        </w:r>
        <w:r>
          <w:rPr>
            <w:rStyle w:val="HTMLCode"/>
            <w:rFonts w:ascii="Consolas" w:hAnsi="Consolas" w:cs="Consolas"/>
            <w:color w:val="000000"/>
            <w:shd w:val="clear" w:color="auto" w:fill="FFFFFF"/>
          </w:rPr>
          <w:t>) { Foreground = Brushes.Blue });</w:t>
        </w:r>
      </w:ins>
    </w:p>
    <w:p w:rsidR="00113955" w:rsidRDefault="00113955" w:rsidP="00113955">
      <w:pPr>
        <w:pStyle w:val="HTMLPreformatted"/>
        <w:shd w:val="clear" w:color="auto" w:fill="FFFFFF"/>
        <w:rPr>
          <w:ins w:id="920" w:author="Unknown"/>
          <w:rStyle w:val="HTMLCode"/>
          <w:rFonts w:ascii="Consolas" w:hAnsi="Consolas" w:cs="Consolas"/>
          <w:color w:val="000000"/>
          <w:shd w:val="clear" w:color="auto" w:fill="FFFFFF"/>
        </w:rPr>
      </w:pPr>
      <w:ins w:id="92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string"/>
            <w:rFonts w:ascii="Consolas" w:hAnsi="Consolas" w:cs="Consolas"/>
            <w:color w:val="A31515"/>
            <w:shd w:val="clear" w:color="auto" w:fill="FFFFFF"/>
          </w:rPr>
          <w:t>"from "</w:t>
        </w:r>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922" w:author="Unknown"/>
          <w:rStyle w:val="HTMLCode"/>
          <w:rFonts w:ascii="Consolas" w:hAnsi="Consolas" w:cs="Consolas"/>
          <w:color w:val="000000"/>
          <w:shd w:val="clear" w:color="auto" w:fill="FFFFFF"/>
        </w:rPr>
      </w:pPr>
      <w:ins w:id="92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Run(</w:t>
        </w:r>
        <w:r>
          <w:rPr>
            <w:rStyle w:val="hljs-string"/>
            <w:rFonts w:ascii="Consolas" w:hAnsi="Consolas" w:cs="Consolas"/>
            <w:color w:val="A31515"/>
            <w:shd w:val="clear" w:color="auto" w:fill="FFFFFF"/>
          </w:rPr>
          <w:t>"Code-Behind"</w:t>
        </w:r>
        <w:r>
          <w:rPr>
            <w:rStyle w:val="HTMLCode"/>
            <w:rFonts w:ascii="Consolas" w:hAnsi="Consolas" w:cs="Consolas"/>
            <w:color w:val="000000"/>
            <w:shd w:val="clear" w:color="auto" w:fill="FFFFFF"/>
          </w:rPr>
          <w:t>) { TextDecorations = TextDecorations.Underline });</w:t>
        </w:r>
      </w:ins>
    </w:p>
    <w:p w:rsidR="00113955" w:rsidRDefault="00113955" w:rsidP="00113955">
      <w:pPr>
        <w:pStyle w:val="HTMLPreformatted"/>
        <w:shd w:val="clear" w:color="auto" w:fill="FFFFFF"/>
        <w:rPr>
          <w:ins w:id="924" w:author="Unknown"/>
          <w:rStyle w:val="HTMLCode"/>
          <w:rFonts w:ascii="Consolas" w:hAnsi="Consolas" w:cs="Consolas"/>
          <w:color w:val="000000"/>
          <w:shd w:val="clear" w:color="auto" w:fill="FFFFFF"/>
        </w:rPr>
      </w:pPr>
      <w:ins w:id="92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tb.Inlines.Add(</w:t>
        </w:r>
        <w:r>
          <w:rPr>
            <w:rStyle w:val="hljs-string"/>
            <w:rFonts w:ascii="Consolas" w:hAnsi="Consolas" w:cs="Consolas"/>
            <w:color w:val="A31515"/>
            <w:shd w:val="clear" w:color="auto" w:fill="FFFFFF"/>
          </w:rPr>
          <w:t>"."</w:t>
        </w:r>
        <w:r>
          <w:rPr>
            <w:rStyle w:val="HTMLCode"/>
            <w:rFonts w:ascii="Consolas" w:hAnsi="Consolas" w:cs="Consolas"/>
            <w:color w:val="000000"/>
            <w:shd w:val="clear" w:color="auto" w:fill="FFFFFF"/>
          </w:rPr>
          <w:t>);</w:t>
        </w:r>
      </w:ins>
    </w:p>
    <w:p w:rsidR="00113955" w:rsidRDefault="00113955" w:rsidP="00113955">
      <w:pPr>
        <w:pStyle w:val="HTMLPreformatted"/>
        <w:shd w:val="clear" w:color="auto" w:fill="FFFFFF"/>
        <w:rPr>
          <w:ins w:id="926" w:author="Unknown"/>
          <w:rStyle w:val="HTMLCode"/>
          <w:rFonts w:ascii="Consolas" w:hAnsi="Consolas" w:cs="Consolas"/>
          <w:color w:val="000000"/>
          <w:shd w:val="clear" w:color="auto" w:fill="FFFFFF"/>
        </w:rPr>
      </w:pPr>
      <w:ins w:id="92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.Content = tb;</w:t>
        </w:r>
      </w:ins>
    </w:p>
    <w:p w:rsidR="00113955" w:rsidRDefault="00113955" w:rsidP="00113955">
      <w:pPr>
        <w:pStyle w:val="HTMLPreformatted"/>
        <w:shd w:val="clear" w:color="auto" w:fill="FFFFFF"/>
        <w:rPr>
          <w:ins w:id="928" w:author="Unknown"/>
          <w:rStyle w:val="HTMLCode"/>
          <w:rFonts w:ascii="Consolas" w:hAnsi="Consolas" w:cs="Consolas"/>
          <w:color w:val="000000"/>
          <w:shd w:val="clear" w:color="auto" w:fill="FFFFFF"/>
        </w:rPr>
      </w:pPr>
      <w:ins w:id="92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113955" w:rsidRDefault="00113955" w:rsidP="00113955">
      <w:pPr>
        <w:pStyle w:val="HTMLPreformatted"/>
        <w:shd w:val="clear" w:color="auto" w:fill="FFFFFF"/>
        <w:rPr>
          <w:ins w:id="930" w:author="Unknown"/>
          <w:rStyle w:val="HTMLCode"/>
          <w:rFonts w:ascii="Consolas" w:hAnsi="Consolas" w:cs="Consolas"/>
          <w:color w:val="000000"/>
          <w:shd w:val="clear" w:color="auto" w:fill="FFFFFF"/>
        </w:rPr>
      </w:pPr>
      <w:ins w:id="931" w:author="Unknown">
        <w:r>
          <w:rPr>
            <w:rStyle w:val="HTMLCode"/>
            <w:rFonts w:ascii="Consolas" w:hAnsi="Consolas" w:cs="Consolas"/>
            <w:color w:val="000000"/>
            <w:shd w:val="clear" w:color="auto" w:fill="FFFFFF"/>
          </w:rPr>
          <w:tab/>
          <w:t>}</w:t>
        </w:r>
      </w:ins>
    </w:p>
    <w:p w:rsidR="00113955" w:rsidRDefault="00113955" w:rsidP="00113955">
      <w:pPr>
        <w:pStyle w:val="HTMLPreformatted"/>
        <w:shd w:val="clear" w:color="auto" w:fill="FFFFFF"/>
        <w:rPr>
          <w:ins w:id="932" w:author="Unknown"/>
          <w:rFonts w:ascii="Consolas" w:hAnsi="Consolas" w:cs="Consolas"/>
          <w:color w:val="212529"/>
          <w:sz w:val="16"/>
          <w:szCs w:val="16"/>
        </w:rPr>
      </w:pPr>
      <w:ins w:id="933" w:author="Unknown">
        <w:r>
          <w:rPr>
            <w:rStyle w:val="HTMLCode"/>
            <w:rFonts w:ascii="Consolas" w:hAnsi="Consolas" w:cs="Consolas"/>
            <w:color w:val="000000"/>
            <w:shd w:val="clear" w:color="auto" w:fill="FFFFFF"/>
          </w:rPr>
          <w:t>}</w:t>
        </w:r>
      </w:ins>
    </w:p>
    <w:p w:rsidR="00FE4B24" w:rsidRDefault="00FE4B24" w:rsidP="00FE4B24">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Label control</w:t>
      </w:r>
    </w:p>
    <w:p w:rsidR="00FE4B24" w:rsidRDefault="00FE4B24" w:rsidP="00FE4B2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 xml:space="preserve">The Label control, in its most simple form, will look very much like the TextBlock which we used in another article. You will quickly notice though that instead of a Text property, the Label has a Content property. The reason for that is that </w:t>
      </w:r>
      <w:r>
        <w:rPr>
          <w:rFonts w:ascii="Segoe UI" w:hAnsi="Segoe UI" w:cs="Segoe UI"/>
          <w:color w:val="212529"/>
          <w:sz w:val="18"/>
          <w:szCs w:val="18"/>
        </w:rPr>
        <w:lastRenderedPageBreak/>
        <w:t>the Label can host any kind of control directly inside of it, instead of just text. This content can be a string as well though, as you will see in this first and very basic example:</w:t>
      </w:r>
    </w:p>
    <w:p w:rsidR="00FE4B24" w:rsidRDefault="003C5A45" w:rsidP="00FE4B24">
      <w:pPr>
        <w:shd w:val="clear" w:color="auto" w:fill="FFFFFF"/>
        <w:jc w:val="right"/>
        <w:rPr>
          <w:rFonts w:ascii="Segoe UI" w:hAnsi="Segoe UI" w:cs="Segoe UI"/>
          <w:color w:val="212529"/>
          <w:sz w:val="18"/>
          <w:szCs w:val="18"/>
        </w:rPr>
      </w:pPr>
      <w:hyperlink r:id="rId42" w:history="1">
        <w:r w:rsidR="00FE4B24">
          <w:rPr>
            <w:rStyle w:val="Hyperlink"/>
            <w:rFonts w:ascii="Segoe UI" w:hAnsi="Segoe UI" w:cs="Segoe UI"/>
            <w:color w:val="808080"/>
            <w:sz w:val="17"/>
            <w:szCs w:val="17"/>
            <w:shd w:val="clear" w:color="auto" w:fill="9AC046"/>
          </w:rPr>
          <w:t xml:space="preserve"> </w:t>
        </w:r>
      </w:hyperlink>
    </w:p>
    <w:p w:rsidR="00FE4B24" w:rsidRDefault="00FE4B24" w:rsidP="00FE4B24">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"WpfTutorialSamples.Basic_controls.LabelControlSample"</w:t>
      </w:r>
    </w:p>
    <w:p w:rsidR="00FE4B24" w:rsidRDefault="00FE4B24" w:rsidP="00FE4B24">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FE4B24" w:rsidRDefault="00FE4B24" w:rsidP="00FE4B24">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FE4B24" w:rsidRDefault="00FE4B24" w:rsidP="00FE4B24">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"LabelControlSample"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p>
    <w:p w:rsidR="00FE4B24" w:rsidRDefault="00FE4B24" w:rsidP="00FE4B24">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FE4B24" w:rsidRDefault="00FE4B24" w:rsidP="00FE4B24">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"This is a Label control."</w:t>
      </w:r>
      <w:r>
        <w:rPr>
          <w:rStyle w:val="hljs-tag"/>
          <w:rFonts w:ascii="Consolas" w:hAnsi="Consolas" w:cs="Consolas"/>
          <w:shd w:val="clear" w:color="auto" w:fill="FFFFFF"/>
        </w:rPr>
        <w:t xml:space="preserve"> /&gt;</w:t>
      </w:r>
    </w:p>
    <w:p w:rsidR="00FE4B24" w:rsidRDefault="00FE4B24" w:rsidP="00FE4B24">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FE4B24" w:rsidRDefault="00FE4B24" w:rsidP="00FE4B24">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FE4B24" w:rsidRDefault="00FE4B24" w:rsidP="00FE4B24">
      <w:pPr>
        <w:rPr>
          <w:ins w:id="934" w:author="Unknown"/>
          <w:rFonts w:ascii="Times New Roman" w:hAnsi="Times New Roman" w:cs="Times New Roman"/>
          <w:sz w:val="24"/>
          <w:szCs w:val="24"/>
        </w:rPr>
      </w:pPr>
      <w:r>
        <w:rPr>
          <w:noProof/>
        </w:rPr>
        <w:drawing>
          <wp:inline distT="0" distB="0" distL="0" distR="0">
            <wp:extent cx="1901825" cy="951230"/>
            <wp:effectExtent l="19050" t="0" r="3175" b="0"/>
            <wp:docPr id="26" name="aelm242" descr="https://www.wpf-tutorial.com/Images/ArticleImages/1/chapters/basic-controls/labe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42" descr="https://www.wpf-tutorial.com/Images/ArticleImages/1/chapters/basic-controls/label_simple.png"/>
                    <pic:cNvPicPr>
                      <a:picLocks noChangeAspect="1" noChangeArrowheads="1"/>
                    </pic:cNvPicPr>
                  </pic:nvPicPr>
                  <pic:blipFill>
                    <a:blip r:embed="rId43"/>
                    <a:srcRect/>
                    <a:stretch>
                      <a:fillRect/>
                    </a:stretch>
                  </pic:blipFill>
                  <pic:spPr bwMode="auto">
                    <a:xfrm>
                      <a:off x="0" y="0"/>
                      <a:ext cx="1901825" cy="951230"/>
                    </a:xfrm>
                    <a:prstGeom prst="rect">
                      <a:avLst/>
                    </a:prstGeom>
                    <a:noFill/>
                    <a:ln w="9525">
                      <a:noFill/>
                      <a:miter lim="800000"/>
                      <a:headEnd/>
                      <a:tailEnd/>
                    </a:ln>
                  </pic:spPr>
                </pic:pic>
              </a:graphicData>
            </a:graphic>
          </wp:inline>
        </w:drawing>
      </w:r>
    </w:p>
    <w:p w:rsidR="00FE4B24" w:rsidRDefault="00FE4B24" w:rsidP="00FE4B24">
      <w:pPr>
        <w:pStyle w:val="NormalWeb"/>
        <w:shd w:val="clear" w:color="auto" w:fill="FFFFFF"/>
        <w:spacing w:before="288" w:beforeAutospacing="0" w:after="288" w:afterAutospacing="0"/>
        <w:rPr>
          <w:ins w:id="935" w:author="Unknown"/>
          <w:rFonts w:ascii="Segoe UI" w:hAnsi="Segoe UI" w:cs="Segoe UI"/>
          <w:color w:val="212529"/>
          <w:sz w:val="18"/>
          <w:szCs w:val="18"/>
        </w:rPr>
      </w:pPr>
      <w:ins w:id="936" w:author="Unknown">
        <w:r>
          <w:rPr>
            <w:rFonts w:ascii="Segoe UI" w:hAnsi="Segoe UI" w:cs="Segoe UI"/>
            <w:color w:val="212529"/>
            <w:sz w:val="18"/>
            <w:szCs w:val="18"/>
          </w:rPr>
          <w:t>Another thing you might notice is the fact that the Label, by default, has a bit of padding, allowing the text to be rendered a few pixels away from the top, left corner. This is not the case for the TextBlock control, where you will have to specify it manually.</w:t>
        </w:r>
      </w:ins>
    </w:p>
    <w:p w:rsidR="00FE4B24" w:rsidRDefault="00FE4B24" w:rsidP="00FE4B24">
      <w:pPr>
        <w:pStyle w:val="NormalWeb"/>
        <w:shd w:val="clear" w:color="auto" w:fill="FFFFFF"/>
        <w:spacing w:before="288" w:beforeAutospacing="0" w:after="288" w:afterAutospacing="0"/>
        <w:rPr>
          <w:ins w:id="937" w:author="Unknown"/>
          <w:rFonts w:ascii="Segoe UI" w:hAnsi="Segoe UI" w:cs="Segoe UI"/>
          <w:color w:val="212529"/>
          <w:sz w:val="18"/>
          <w:szCs w:val="18"/>
        </w:rPr>
      </w:pPr>
      <w:ins w:id="938" w:author="Unknown">
        <w:r>
          <w:rPr>
            <w:rFonts w:ascii="Segoe UI" w:hAnsi="Segoe UI" w:cs="Segoe UI"/>
            <w:color w:val="212529"/>
            <w:sz w:val="18"/>
            <w:szCs w:val="18"/>
          </w:rPr>
          <w:t>In a simple case like this, where the content is simply a string, the Label will actually create a TextBlock internally and show your string in that.</w:t>
        </w:r>
      </w:ins>
    </w:p>
    <w:p w:rsidR="00FE4B24" w:rsidRDefault="00FE4B24" w:rsidP="00FE4B24">
      <w:pPr>
        <w:pStyle w:val="Heading2"/>
        <w:shd w:val="clear" w:color="auto" w:fill="FFFFFF"/>
        <w:spacing w:before="0"/>
        <w:rPr>
          <w:ins w:id="939" w:author="Unknown"/>
          <w:rFonts w:ascii="Segoe UI" w:hAnsi="Segoe UI" w:cs="Segoe UI"/>
          <w:b w:val="0"/>
          <w:bCs w:val="0"/>
          <w:color w:val="33393E"/>
          <w:sz w:val="36"/>
          <w:szCs w:val="36"/>
        </w:rPr>
      </w:pPr>
      <w:ins w:id="940" w:author="Unknown">
        <w:r>
          <w:rPr>
            <w:rFonts w:ascii="Segoe UI" w:hAnsi="Segoe UI" w:cs="Segoe UI"/>
            <w:b w:val="0"/>
            <w:bCs w:val="0"/>
            <w:color w:val="33393E"/>
          </w:rPr>
          <w:t>The Label control vs. the TextBlock control</w:t>
        </w:r>
      </w:ins>
    </w:p>
    <w:p w:rsidR="00FE4B24" w:rsidRDefault="00FE4B24" w:rsidP="00FE4B24">
      <w:pPr>
        <w:pStyle w:val="NormalWeb"/>
        <w:shd w:val="clear" w:color="auto" w:fill="FFFFFF"/>
        <w:spacing w:before="288" w:beforeAutospacing="0" w:after="288" w:afterAutospacing="0"/>
        <w:rPr>
          <w:ins w:id="941" w:author="Unknown"/>
          <w:rFonts w:ascii="Segoe UI" w:hAnsi="Segoe UI" w:cs="Segoe UI"/>
          <w:color w:val="212529"/>
          <w:sz w:val="18"/>
          <w:szCs w:val="18"/>
        </w:rPr>
      </w:pPr>
      <w:ins w:id="942" w:author="Unknown">
        <w:r>
          <w:rPr>
            <w:rFonts w:ascii="Segoe UI" w:hAnsi="Segoe UI" w:cs="Segoe UI"/>
            <w:color w:val="212529"/>
            <w:sz w:val="18"/>
            <w:szCs w:val="18"/>
          </w:rPr>
          <w:t>So why use a Label at all then? Well, there are a few important differences between the Label and the TextBlock. The TextBlock only allows you to render a text string, while the Label also allows you to:</w:t>
        </w:r>
      </w:ins>
    </w:p>
    <w:p w:rsidR="00FE4B24" w:rsidRDefault="00FE4B24" w:rsidP="00FE4B24">
      <w:pPr>
        <w:numPr>
          <w:ilvl w:val="0"/>
          <w:numId w:val="1"/>
        </w:numPr>
        <w:shd w:val="clear" w:color="auto" w:fill="FFFFFF"/>
        <w:spacing w:before="100" w:beforeAutospacing="1" w:after="100" w:afterAutospacing="1" w:line="240" w:lineRule="auto"/>
        <w:ind w:left="230" w:right="230"/>
        <w:rPr>
          <w:ins w:id="943" w:author="Unknown"/>
          <w:rFonts w:ascii="Segoe UI" w:hAnsi="Segoe UI" w:cs="Segoe UI"/>
          <w:color w:val="212529"/>
          <w:sz w:val="18"/>
          <w:szCs w:val="18"/>
        </w:rPr>
      </w:pPr>
      <w:ins w:id="944" w:author="Unknown">
        <w:r>
          <w:rPr>
            <w:rFonts w:ascii="Segoe UI" w:hAnsi="Segoe UI" w:cs="Segoe UI"/>
            <w:color w:val="212529"/>
            <w:sz w:val="18"/>
            <w:szCs w:val="18"/>
          </w:rPr>
          <w:t>Specify a border</w:t>
        </w:r>
      </w:ins>
    </w:p>
    <w:p w:rsidR="00FE4B24" w:rsidRDefault="00FE4B24" w:rsidP="00FE4B24">
      <w:pPr>
        <w:numPr>
          <w:ilvl w:val="0"/>
          <w:numId w:val="1"/>
        </w:numPr>
        <w:shd w:val="clear" w:color="auto" w:fill="FFFFFF"/>
        <w:spacing w:before="100" w:beforeAutospacing="1" w:after="100" w:afterAutospacing="1" w:line="240" w:lineRule="auto"/>
        <w:ind w:left="230" w:right="230"/>
        <w:rPr>
          <w:ins w:id="945" w:author="Unknown"/>
          <w:rFonts w:ascii="Segoe UI" w:hAnsi="Segoe UI" w:cs="Segoe UI"/>
          <w:color w:val="212529"/>
          <w:sz w:val="18"/>
          <w:szCs w:val="18"/>
        </w:rPr>
      </w:pPr>
      <w:ins w:id="946" w:author="Unknown">
        <w:r>
          <w:rPr>
            <w:rFonts w:ascii="Segoe UI" w:hAnsi="Segoe UI" w:cs="Segoe UI"/>
            <w:color w:val="212529"/>
            <w:sz w:val="18"/>
            <w:szCs w:val="18"/>
          </w:rPr>
          <w:t>Render other controls, e.g. an image</w:t>
        </w:r>
      </w:ins>
    </w:p>
    <w:p w:rsidR="00FE4B24" w:rsidRDefault="00FE4B24" w:rsidP="00FE4B24">
      <w:pPr>
        <w:numPr>
          <w:ilvl w:val="0"/>
          <w:numId w:val="1"/>
        </w:numPr>
        <w:shd w:val="clear" w:color="auto" w:fill="FFFFFF"/>
        <w:spacing w:before="100" w:beforeAutospacing="1" w:after="100" w:afterAutospacing="1" w:line="240" w:lineRule="auto"/>
        <w:ind w:left="230" w:right="230"/>
        <w:rPr>
          <w:ins w:id="947" w:author="Unknown"/>
          <w:rFonts w:ascii="Segoe UI" w:hAnsi="Segoe UI" w:cs="Segoe UI"/>
          <w:color w:val="212529"/>
          <w:sz w:val="18"/>
          <w:szCs w:val="18"/>
        </w:rPr>
      </w:pPr>
      <w:ins w:id="948" w:author="Unknown">
        <w:r>
          <w:rPr>
            <w:rFonts w:ascii="Segoe UI" w:hAnsi="Segoe UI" w:cs="Segoe UI"/>
            <w:color w:val="212529"/>
            <w:sz w:val="18"/>
            <w:szCs w:val="18"/>
          </w:rPr>
          <w:t>Use templated content through the ContentTemplate property</w:t>
        </w:r>
      </w:ins>
    </w:p>
    <w:p w:rsidR="00FE4B24" w:rsidRDefault="00FE4B24" w:rsidP="00FE4B24">
      <w:pPr>
        <w:numPr>
          <w:ilvl w:val="0"/>
          <w:numId w:val="1"/>
        </w:numPr>
        <w:shd w:val="clear" w:color="auto" w:fill="FFFFFF"/>
        <w:spacing w:before="100" w:beforeAutospacing="1" w:after="100" w:afterAutospacing="1" w:line="240" w:lineRule="auto"/>
        <w:ind w:left="230" w:right="230"/>
        <w:rPr>
          <w:ins w:id="949" w:author="Unknown"/>
          <w:rFonts w:ascii="Segoe UI" w:hAnsi="Segoe UI" w:cs="Segoe UI"/>
          <w:color w:val="212529"/>
          <w:sz w:val="18"/>
          <w:szCs w:val="18"/>
        </w:rPr>
      </w:pPr>
      <w:ins w:id="950" w:author="Unknown">
        <w:r>
          <w:rPr>
            <w:rFonts w:ascii="Segoe UI" w:hAnsi="Segoe UI" w:cs="Segoe UI"/>
            <w:b/>
            <w:bCs/>
            <w:color w:val="212529"/>
            <w:sz w:val="18"/>
            <w:szCs w:val="18"/>
          </w:rPr>
          <w:t>Use access keys to give focus to related controls</w:t>
        </w:r>
      </w:ins>
    </w:p>
    <w:p w:rsidR="00FE4B24" w:rsidRDefault="00FE4B24" w:rsidP="00FE4B24">
      <w:pPr>
        <w:pStyle w:val="NormalWeb"/>
        <w:shd w:val="clear" w:color="auto" w:fill="FFFFFF"/>
        <w:spacing w:before="288" w:beforeAutospacing="0" w:after="288" w:afterAutospacing="0"/>
        <w:rPr>
          <w:ins w:id="951" w:author="Unknown"/>
          <w:rFonts w:ascii="Segoe UI" w:hAnsi="Segoe UI" w:cs="Segoe UI"/>
          <w:color w:val="212529"/>
          <w:sz w:val="18"/>
          <w:szCs w:val="18"/>
        </w:rPr>
      </w:pPr>
      <w:ins w:id="952" w:author="Unknown">
        <w:r>
          <w:rPr>
            <w:rFonts w:ascii="Segoe UI" w:hAnsi="Segoe UI" w:cs="Segoe UI"/>
            <w:color w:val="212529"/>
            <w:sz w:val="18"/>
            <w:szCs w:val="18"/>
          </w:rPr>
          <w:t>The last bullet point is actually one of the main reasons for using a Label over the TextBlock control. Whenever you just want to render simple text, you should use the TextBlock control, since it's lighter and performs better than the Label in most cases.</w:t>
        </w:r>
      </w:ins>
    </w:p>
    <w:p w:rsidR="00FE4B24" w:rsidRDefault="00FE4B24" w:rsidP="00FE4B24">
      <w:pPr>
        <w:pStyle w:val="Heading2"/>
        <w:shd w:val="clear" w:color="auto" w:fill="FFFFFF"/>
        <w:spacing w:before="0"/>
        <w:rPr>
          <w:ins w:id="953" w:author="Unknown"/>
          <w:rFonts w:ascii="Segoe UI" w:hAnsi="Segoe UI" w:cs="Segoe UI"/>
          <w:b w:val="0"/>
          <w:bCs w:val="0"/>
          <w:color w:val="33393E"/>
          <w:sz w:val="36"/>
          <w:szCs w:val="36"/>
        </w:rPr>
      </w:pPr>
      <w:ins w:id="954" w:author="Unknown">
        <w:r>
          <w:rPr>
            <w:rFonts w:ascii="Segoe UI" w:hAnsi="Segoe UI" w:cs="Segoe UI"/>
            <w:b w:val="0"/>
            <w:bCs w:val="0"/>
            <w:color w:val="33393E"/>
          </w:rPr>
          <w:t>Label and Access keys (mnemonics)</w:t>
        </w:r>
      </w:ins>
    </w:p>
    <w:p w:rsidR="00FE4B24" w:rsidRDefault="00FE4B24" w:rsidP="00FE4B24">
      <w:pPr>
        <w:pStyle w:val="NormalWeb"/>
        <w:shd w:val="clear" w:color="auto" w:fill="FFFFFF"/>
        <w:spacing w:before="288" w:beforeAutospacing="0" w:after="288" w:afterAutospacing="0"/>
        <w:rPr>
          <w:ins w:id="955" w:author="Unknown"/>
          <w:rFonts w:ascii="Segoe UI" w:hAnsi="Segoe UI" w:cs="Segoe UI"/>
          <w:color w:val="212529"/>
          <w:sz w:val="18"/>
          <w:szCs w:val="18"/>
        </w:rPr>
      </w:pPr>
      <w:ins w:id="956" w:author="Unknown">
        <w:r>
          <w:rPr>
            <w:rFonts w:ascii="Segoe UI" w:hAnsi="Segoe UI" w:cs="Segoe UI"/>
            <w:color w:val="212529"/>
            <w:sz w:val="18"/>
            <w:szCs w:val="18"/>
          </w:rPr>
          <w:t>In Windows and other operating systems as well, it's common practice that you can access controls in a dialog by holding down the [Alt] key and then pressing a character which corresponds to the control that you wish to access. The character to press will be highlighted when you hold down the [Alt] key. TextBlock controls doesn't support this functionality, but the Label does, so for control labels, the Label control is usually an excellent choice. Let's look at an example of it in action:</w:t>
        </w:r>
      </w:ins>
    </w:p>
    <w:p w:rsidR="00FE4B24" w:rsidRDefault="003C5A45" w:rsidP="00FE4B24">
      <w:pPr>
        <w:shd w:val="clear" w:color="auto" w:fill="FFFFFF"/>
        <w:jc w:val="right"/>
        <w:rPr>
          <w:ins w:id="957" w:author="Unknown"/>
          <w:rFonts w:ascii="Segoe UI" w:hAnsi="Segoe UI" w:cs="Segoe UI"/>
          <w:color w:val="212529"/>
          <w:sz w:val="18"/>
          <w:szCs w:val="18"/>
        </w:rPr>
      </w:pPr>
      <w:ins w:id="958" w:author="Unknown">
        <w:r>
          <w:rPr>
            <w:rFonts w:ascii="Segoe UI" w:hAnsi="Segoe UI" w:cs="Segoe UI"/>
            <w:color w:val="212529"/>
            <w:sz w:val="18"/>
            <w:szCs w:val="18"/>
          </w:rPr>
          <w:fldChar w:fldCharType="begin"/>
        </w:r>
        <w:r w:rsidR="00FE4B2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E4B2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E4B24" w:rsidRDefault="00FE4B24" w:rsidP="00FE4B24">
      <w:pPr>
        <w:pStyle w:val="HTMLPreformatted"/>
        <w:shd w:val="clear" w:color="auto" w:fill="FFFFFF"/>
        <w:rPr>
          <w:ins w:id="959" w:author="Unknown"/>
          <w:rStyle w:val="hljs-tag"/>
          <w:rFonts w:ascii="Consolas" w:hAnsi="Consolas" w:cs="Consolas"/>
          <w:shd w:val="clear" w:color="auto" w:fill="FFFFFF"/>
        </w:rPr>
      </w:pPr>
      <w:ins w:id="960"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"WpfTutorialSamples.Basic_controls.LabelControlSample"</w:t>
        </w:r>
      </w:ins>
    </w:p>
    <w:p w:rsidR="00FE4B24" w:rsidRDefault="00FE4B24" w:rsidP="00FE4B24">
      <w:pPr>
        <w:pStyle w:val="HTMLPreformatted"/>
        <w:shd w:val="clear" w:color="auto" w:fill="FFFFFF"/>
        <w:rPr>
          <w:ins w:id="961" w:author="Unknown"/>
          <w:rStyle w:val="hljs-tag"/>
          <w:rFonts w:ascii="Consolas" w:hAnsi="Consolas" w:cs="Consolas"/>
          <w:shd w:val="clear" w:color="auto" w:fill="FFFFFF"/>
        </w:rPr>
      </w:pPr>
      <w:ins w:id="96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E4B24" w:rsidRDefault="00FE4B24" w:rsidP="00FE4B24">
      <w:pPr>
        <w:pStyle w:val="HTMLPreformatted"/>
        <w:shd w:val="clear" w:color="auto" w:fill="FFFFFF"/>
        <w:rPr>
          <w:ins w:id="963" w:author="Unknown"/>
          <w:rStyle w:val="hljs-tag"/>
          <w:rFonts w:ascii="Consolas" w:hAnsi="Consolas" w:cs="Consolas"/>
          <w:shd w:val="clear" w:color="auto" w:fill="FFFFFF"/>
        </w:rPr>
      </w:pPr>
      <w:ins w:id="96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E4B24" w:rsidRDefault="00FE4B24" w:rsidP="00FE4B24">
      <w:pPr>
        <w:pStyle w:val="HTMLPreformatted"/>
        <w:shd w:val="clear" w:color="auto" w:fill="FFFFFF"/>
        <w:rPr>
          <w:ins w:id="965" w:author="Unknown"/>
          <w:rStyle w:val="HTMLCode"/>
          <w:rFonts w:ascii="Consolas" w:eastAsiaTheme="majorEastAsia" w:hAnsi="Consolas" w:cs="Consolas"/>
          <w:color w:val="000000"/>
          <w:shd w:val="clear" w:color="auto" w:fill="FFFFFF"/>
        </w:rPr>
      </w:pPr>
      <w:ins w:id="96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"LabelControlSample"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"180"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967" w:author="Unknown"/>
          <w:rStyle w:val="HTMLCode"/>
          <w:rFonts w:ascii="Consolas" w:eastAsiaTheme="majorEastAsia" w:hAnsi="Consolas" w:cs="Consolas"/>
          <w:color w:val="000000"/>
          <w:shd w:val="clear" w:color="auto" w:fill="FFFFFF"/>
        </w:rPr>
      </w:pPr>
      <w:ins w:id="968"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969" w:author="Unknown"/>
          <w:rStyle w:val="HTMLCode"/>
          <w:rFonts w:ascii="Consolas" w:eastAsiaTheme="majorEastAsia" w:hAnsi="Consolas" w:cs="Consolas"/>
          <w:color w:val="000000"/>
          <w:shd w:val="clear" w:color="auto" w:fill="FFFFFF"/>
        </w:rPr>
      </w:pPr>
      <w:ins w:id="9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ElementName=txtName}"</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971" w:author="Unknown"/>
          <w:rStyle w:val="HTMLCode"/>
          <w:rFonts w:ascii="Consolas" w:eastAsiaTheme="majorEastAsia" w:hAnsi="Consolas" w:cs="Consolas"/>
          <w:color w:val="000000"/>
          <w:shd w:val="clear" w:color="auto" w:fill="FFFFFF"/>
        </w:rPr>
      </w:pPr>
      <w:ins w:id="9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"txtName"</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973" w:author="Unknown"/>
          <w:rStyle w:val="HTMLCode"/>
          <w:rFonts w:ascii="Consolas" w:eastAsiaTheme="majorEastAsia" w:hAnsi="Consolas" w:cs="Consolas"/>
          <w:color w:val="000000"/>
          <w:shd w:val="clear" w:color="auto" w:fill="FFFFFF"/>
        </w:rPr>
      </w:pPr>
      <w:ins w:id="9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ElementName=txtMail}"</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975" w:author="Unknown"/>
          <w:rStyle w:val="HTMLCode"/>
          <w:rFonts w:ascii="Consolas" w:eastAsiaTheme="majorEastAsia" w:hAnsi="Consolas" w:cs="Consolas"/>
          <w:color w:val="000000"/>
          <w:shd w:val="clear" w:color="auto" w:fill="FFFFFF"/>
        </w:rPr>
      </w:pPr>
      <w:ins w:id="97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"txtMail"</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977" w:author="Unknown"/>
          <w:rStyle w:val="HTMLCode"/>
          <w:rFonts w:ascii="Consolas" w:eastAsiaTheme="majorEastAsia" w:hAnsi="Consolas" w:cs="Consolas"/>
          <w:color w:val="000000"/>
          <w:shd w:val="clear" w:color="auto" w:fill="FFFFFF"/>
        </w:rPr>
      </w:pPr>
      <w:ins w:id="978"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979" w:author="Unknown"/>
          <w:rFonts w:ascii="Consolas" w:hAnsi="Consolas" w:cs="Consolas"/>
          <w:color w:val="212529"/>
          <w:sz w:val="16"/>
          <w:szCs w:val="16"/>
        </w:rPr>
      </w:pPr>
      <w:ins w:id="98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E4B24" w:rsidRDefault="00FE4B24" w:rsidP="00FE4B24">
      <w:pPr>
        <w:rPr>
          <w:ins w:id="981" w:author="Unknown"/>
          <w:rFonts w:ascii="Times New Roman" w:hAnsi="Times New Roman" w:cs="Times New Roman"/>
          <w:sz w:val="24"/>
          <w:szCs w:val="24"/>
        </w:rPr>
      </w:pPr>
      <w:r>
        <w:rPr>
          <w:noProof/>
        </w:rPr>
        <w:drawing>
          <wp:inline distT="0" distB="0" distL="0" distR="0">
            <wp:extent cx="2377440" cy="1711960"/>
            <wp:effectExtent l="19050" t="0" r="3810" b="0"/>
            <wp:docPr id="22" name="aelm256" descr="https://www.wpf-tutorial.com/Images/ArticleImages/1/chapters/basic-controls/label_access_ke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56" descr="https://www.wpf-tutorial.com/Images/ArticleImages/1/chapters/basic-controls/label_access_keys.png"/>
                    <pic:cNvPicPr>
                      <a:picLocks noChangeAspect="1" noChangeArrowheads="1"/>
                    </pic:cNvPicPr>
                  </pic:nvPicPr>
                  <pic:blipFill>
                    <a:blip r:embed="rId44"/>
                    <a:srcRect/>
                    <a:stretch>
                      <a:fillRect/>
                    </a:stretch>
                  </pic:blipFill>
                  <pic:spPr bwMode="auto">
                    <a:xfrm>
                      <a:off x="0" y="0"/>
                      <a:ext cx="2377440" cy="1711960"/>
                    </a:xfrm>
                    <a:prstGeom prst="rect">
                      <a:avLst/>
                    </a:prstGeom>
                    <a:noFill/>
                    <a:ln w="9525">
                      <a:noFill/>
                      <a:miter lim="800000"/>
                      <a:headEnd/>
                      <a:tailEnd/>
                    </a:ln>
                  </pic:spPr>
                </pic:pic>
              </a:graphicData>
            </a:graphic>
          </wp:inline>
        </w:drawing>
      </w:r>
    </w:p>
    <w:p w:rsidR="00FE4B24" w:rsidRDefault="00FE4B24" w:rsidP="00FE4B24">
      <w:pPr>
        <w:pStyle w:val="NormalWeb"/>
        <w:shd w:val="clear" w:color="auto" w:fill="FFFFFF"/>
        <w:spacing w:before="288" w:beforeAutospacing="0" w:after="288" w:afterAutospacing="0"/>
        <w:rPr>
          <w:ins w:id="982" w:author="Unknown"/>
          <w:rFonts w:ascii="Segoe UI" w:hAnsi="Segoe UI" w:cs="Segoe UI"/>
          <w:color w:val="212529"/>
          <w:sz w:val="18"/>
          <w:szCs w:val="18"/>
        </w:rPr>
      </w:pPr>
      <w:ins w:id="983" w:author="Unknown">
        <w:r>
          <w:rPr>
            <w:rFonts w:ascii="Segoe UI" w:hAnsi="Segoe UI" w:cs="Segoe UI"/>
            <w:color w:val="212529"/>
            <w:sz w:val="18"/>
            <w:szCs w:val="18"/>
          </w:rPr>
          <w:t>The screenshot shows our sample dialog as it looks when the Alt key is pressed. Try running it, holding down the [Alt] key and then pressing N and M. You will see how focus is moved between the two textboxes.</w:t>
        </w:r>
      </w:ins>
    </w:p>
    <w:p w:rsidR="00FE4B24" w:rsidRDefault="00FE4B24" w:rsidP="00FE4B24">
      <w:pPr>
        <w:pStyle w:val="NormalWeb"/>
        <w:shd w:val="clear" w:color="auto" w:fill="FFFFFF"/>
        <w:spacing w:before="288" w:beforeAutospacing="0" w:after="288" w:afterAutospacing="0"/>
        <w:rPr>
          <w:ins w:id="984" w:author="Unknown"/>
          <w:rFonts w:ascii="Segoe UI" w:hAnsi="Segoe UI" w:cs="Segoe UI"/>
          <w:color w:val="212529"/>
          <w:sz w:val="18"/>
          <w:szCs w:val="18"/>
        </w:rPr>
      </w:pPr>
      <w:ins w:id="985" w:author="Unknown">
        <w:r>
          <w:rPr>
            <w:rFonts w:ascii="Segoe UI" w:hAnsi="Segoe UI" w:cs="Segoe UI"/>
            <w:color w:val="212529"/>
            <w:sz w:val="18"/>
            <w:szCs w:val="18"/>
          </w:rPr>
          <w:t>So, there's several new concepts here. First of all, we define the access key by placing an underscore (_) before the character. It doesn't have to be the first character, it can be before any of the characters in your label content. The common practice is to use the first character that's not already used as an access key for another control.</w:t>
        </w:r>
      </w:ins>
    </w:p>
    <w:p w:rsidR="00FE4B24" w:rsidRDefault="00FE4B24" w:rsidP="00FE4B24">
      <w:pPr>
        <w:pStyle w:val="NormalWeb"/>
        <w:shd w:val="clear" w:color="auto" w:fill="FFFFFF"/>
        <w:spacing w:before="288" w:beforeAutospacing="0" w:after="288" w:afterAutospacing="0"/>
        <w:rPr>
          <w:ins w:id="986" w:author="Unknown"/>
          <w:rFonts w:ascii="Segoe UI" w:hAnsi="Segoe UI" w:cs="Segoe UI"/>
          <w:color w:val="212529"/>
          <w:sz w:val="18"/>
          <w:szCs w:val="18"/>
        </w:rPr>
      </w:pPr>
      <w:ins w:id="987" w:author="Unknown">
        <w:r>
          <w:rPr>
            <w:rFonts w:ascii="Segoe UI" w:hAnsi="Segoe UI" w:cs="Segoe UI"/>
            <w:color w:val="212529"/>
            <w:sz w:val="18"/>
            <w:szCs w:val="18"/>
          </w:rPr>
          <w:t>We use the </w:t>
        </w:r>
        <w:r>
          <w:rPr>
            <w:rFonts w:ascii="Segoe UI" w:hAnsi="Segoe UI" w:cs="Segoe UI"/>
            <w:b/>
            <w:bCs/>
            <w:color w:val="212529"/>
            <w:sz w:val="18"/>
            <w:szCs w:val="18"/>
          </w:rPr>
          <w:t>Target</w:t>
        </w:r>
        <w:r>
          <w:rPr>
            <w:rFonts w:ascii="Segoe UI" w:hAnsi="Segoe UI" w:cs="Segoe UI"/>
            <w:color w:val="212529"/>
            <w:sz w:val="18"/>
            <w:szCs w:val="18"/>
          </w:rPr>
          <w:t> property to connect the Label and the designated control. We use a standard WPF binding for this, using the </w:t>
        </w:r>
        <w:r>
          <w:rPr>
            <w:rFonts w:ascii="Segoe UI" w:hAnsi="Segoe UI" w:cs="Segoe UI"/>
            <w:b/>
            <w:bCs/>
            <w:color w:val="212529"/>
            <w:sz w:val="18"/>
            <w:szCs w:val="18"/>
          </w:rPr>
          <w:t>ElementName</w:t>
        </w:r>
        <w:r>
          <w:rPr>
            <w:rFonts w:ascii="Segoe UI" w:hAnsi="Segoe UI" w:cs="Segoe UI"/>
            <w:color w:val="212529"/>
            <w:sz w:val="18"/>
            <w:szCs w:val="18"/>
          </w:rPr>
          <w:t> property, all of which we will describe later on in this tutorial. The binding is based on the name of the control, so if you change this name, you will also have to remember to change the binding.</w:t>
        </w:r>
      </w:ins>
    </w:p>
    <w:p w:rsidR="00FE4B24" w:rsidRDefault="00FE4B24" w:rsidP="00FE4B24">
      <w:pPr>
        <w:pStyle w:val="Heading2"/>
        <w:shd w:val="clear" w:color="auto" w:fill="FFFFFF"/>
        <w:spacing w:before="0"/>
        <w:rPr>
          <w:ins w:id="988" w:author="Unknown"/>
          <w:rFonts w:ascii="Segoe UI" w:hAnsi="Segoe UI" w:cs="Segoe UI"/>
          <w:b w:val="0"/>
          <w:bCs w:val="0"/>
          <w:color w:val="33393E"/>
          <w:sz w:val="36"/>
          <w:szCs w:val="36"/>
        </w:rPr>
      </w:pPr>
      <w:ins w:id="989" w:author="Unknown">
        <w:r>
          <w:rPr>
            <w:rFonts w:ascii="Segoe UI" w:hAnsi="Segoe UI" w:cs="Segoe UI"/>
            <w:b w:val="0"/>
            <w:bCs w:val="0"/>
            <w:color w:val="33393E"/>
          </w:rPr>
          <w:t>Using controls as Label content</w:t>
        </w:r>
      </w:ins>
    </w:p>
    <w:p w:rsidR="00FE4B24" w:rsidRDefault="00FE4B24" w:rsidP="00FE4B24">
      <w:pPr>
        <w:pStyle w:val="NormalWeb"/>
        <w:shd w:val="clear" w:color="auto" w:fill="FFFFFF"/>
        <w:spacing w:before="288" w:beforeAutospacing="0" w:after="288" w:afterAutospacing="0"/>
        <w:rPr>
          <w:ins w:id="990" w:author="Unknown"/>
          <w:rFonts w:ascii="Segoe UI" w:hAnsi="Segoe UI" w:cs="Segoe UI"/>
          <w:color w:val="212529"/>
          <w:sz w:val="18"/>
          <w:szCs w:val="18"/>
        </w:rPr>
      </w:pPr>
      <w:ins w:id="991" w:author="Unknown">
        <w:r>
          <w:rPr>
            <w:rFonts w:ascii="Segoe UI" w:hAnsi="Segoe UI" w:cs="Segoe UI"/>
            <w:color w:val="212529"/>
            <w:sz w:val="18"/>
            <w:szCs w:val="18"/>
          </w:rPr>
          <w:t>As already mentioned, the Label control allows you to host other controls, while still keeping the other benefits. Let's try an example where we have both an image and a piece of text inside the Label, while also having an access key for each of the labels:</w:t>
        </w:r>
      </w:ins>
    </w:p>
    <w:p w:rsidR="00FE4B24" w:rsidRDefault="003C5A45" w:rsidP="00FE4B24">
      <w:pPr>
        <w:shd w:val="clear" w:color="auto" w:fill="FFFFFF"/>
        <w:jc w:val="right"/>
        <w:rPr>
          <w:ins w:id="992" w:author="Unknown"/>
          <w:rFonts w:ascii="Segoe UI" w:hAnsi="Segoe UI" w:cs="Segoe UI"/>
          <w:color w:val="212529"/>
          <w:sz w:val="18"/>
          <w:szCs w:val="18"/>
        </w:rPr>
      </w:pPr>
      <w:ins w:id="993" w:author="Unknown">
        <w:r>
          <w:rPr>
            <w:rFonts w:ascii="Segoe UI" w:hAnsi="Segoe UI" w:cs="Segoe UI"/>
            <w:color w:val="212529"/>
            <w:sz w:val="18"/>
            <w:szCs w:val="18"/>
          </w:rPr>
          <w:fldChar w:fldCharType="begin"/>
        </w:r>
        <w:r w:rsidR="00FE4B2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E4B2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E4B24" w:rsidRDefault="00FE4B24" w:rsidP="00FE4B24">
      <w:pPr>
        <w:pStyle w:val="HTMLPreformatted"/>
        <w:shd w:val="clear" w:color="auto" w:fill="FFFFFF"/>
        <w:rPr>
          <w:ins w:id="994" w:author="Unknown"/>
          <w:rStyle w:val="hljs-tag"/>
          <w:rFonts w:ascii="Consolas" w:hAnsi="Consolas" w:cs="Consolas"/>
          <w:shd w:val="clear" w:color="auto" w:fill="FFFFFF"/>
        </w:rPr>
      </w:pPr>
      <w:ins w:id="99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"WpfTutorialSamples.Basic_controls.LabelControlAdvancedSample"</w:t>
        </w:r>
      </w:ins>
    </w:p>
    <w:p w:rsidR="00FE4B24" w:rsidRDefault="00FE4B24" w:rsidP="00FE4B24">
      <w:pPr>
        <w:pStyle w:val="HTMLPreformatted"/>
        <w:shd w:val="clear" w:color="auto" w:fill="FFFFFF"/>
        <w:rPr>
          <w:ins w:id="996" w:author="Unknown"/>
          <w:rStyle w:val="hljs-tag"/>
          <w:rFonts w:ascii="Consolas" w:hAnsi="Consolas" w:cs="Consolas"/>
          <w:shd w:val="clear" w:color="auto" w:fill="FFFFFF"/>
        </w:rPr>
      </w:pPr>
      <w:ins w:id="99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E4B24" w:rsidRDefault="00FE4B24" w:rsidP="00FE4B24">
      <w:pPr>
        <w:pStyle w:val="HTMLPreformatted"/>
        <w:shd w:val="clear" w:color="auto" w:fill="FFFFFF"/>
        <w:rPr>
          <w:ins w:id="998" w:author="Unknown"/>
          <w:rStyle w:val="hljs-tag"/>
          <w:rFonts w:ascii="Consolas" w:hAnsi="Consolas" w:cs="Consolas"/>
          <w:shd w:val="clear" w:color="auto" w:fill="FFFFFF"/>
        </w:rPr>
      </w:pPr>
      <w:ins w:id="99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E4B24" w:rsidRDefault="00FE4B24" w:rsidP="00FE4B24">
      <w:pPr>
        <w:pStyle w:val="HTMLPreformatted"/>
        <w:shd w:val="clear" w:color="auto" w:fill="FFFFFF"/>
        <w:rPr>
          <w:ins w:id="1000" w:author="Unknown"/>
          <w:rStyle w:val="HTMLCode"/>
          <w:rFonts w:ascii="Consolas" w:eastAsiaTheme="majorEastAsia" w:hAnsi="Consolas" w:cs="Consolas"/>
          <w:color w:val="000000"/>
          <w:shd w:val="clear" w:color="auto" w:fill="FFFFFF"/>
        </w:rPr>
      </w:pPr>
      <w:ins w:id="100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"LabelControlAdvancedSample"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"180"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02" w:author="Unknown"/>
          <w:rStyle w:val="HTMLCode"/>
          <w:rFonts w:ascii="Consolas" w:eastAsiaTheme="majorEastAsia" w:hAnsi="Consolas" w:cs="Consolas"/>
          <w:color w:val="000000"/>
          <w:shd w:val="clear" w:color="auto" w:fill="FFFFFF"/>
        </w:rPr>
      </w:pPr>
      <w:ins w:id="100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04" w:author="Unknown"/>
          <w:rStyle w:val="HTMLCode"/>
          <w:rFonts w:ascii="Consolas" w:eastAsiaTheme="majorEastAsia" w:hAnsi="Consolas" w:cs="Consolas"/>
          <w:color w:val="000000"/>
          <w:shd w:val="clear" w:color="auto" w:fill="FFFFFF"/>
        </w:rPr>
      </w:pPr>
      <w:ins w:id="10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ElementName=txtName}"</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06" w:author="Unknown"/>
          <w:rStyle w:val="HTMLCode"/>
          <w:rFonts w:ascii="Consolas" w:eastAsiaTheme="majorEastAsia" w:hAnsi="Consolas" w:cs="Consolas"/>
          <w:color w:val="000000"/>
          <w:shd w:val="clear" w:color="auto" w:fill="FFFFFF"/>
        </w:rPr>
      </w:pPr>
      <w:ins w:id="10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08" w:author="Unknown"/>
          <w:rStyle w:val="HTMLCode"/>
          <w:rFonts w:ascii="Consolas" w:eastAsiaTheme="majorEastAsia" w:hAnsi="Consolas" w:cs="Consolas"/>
          <w:color w:val="000000"/>
          <w:shd w:val="clear" w:color="auto" w:fill="FFFFFF"/>
        </w:rPr>
      </w:pPr>
      <w:ins w:id="10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"http://cdn1.iconfinder.com/data/icons/fatcow/16/bullet_green.png"</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1010" w:author="Unknown"/>
          <w:rStyle w:val="HTMLCode"/>
          <w:rFonts w:ascii="Consolas" w:eastAsiaTheme="majorEastAsia" w:hAnsi="Consolas" w:cs="Consolas"/>
          <w:color w:val="000000"/>
          <w:shd w:val="clear" w:color="auto" w:fill="FFFFFF"/>
        </w:rPr>
      </w:pPr>
      <w:ins w:id="10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AccessText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"_Name:"</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1012" w:author="Unknown"/>
          <w:rStyle w:val="HTMLCode"/>
          <w:rFonts w:ascii="Consolas" w:eastAsiaTheme="majorEastAsia" w:hAnsi="Consolas" w:cs="Consolas"/>
          <w:color w:val="000000"/>
          <w:shd w:val="clear" w:color="auto" w:fill="FFFFFF"/>
        </w:rPr>
      </w:pPr>
      <w:ins w:id="1013"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14" w:author="Unknown"/>
          <w:rStyle w:val="HTMLCode"/>
          <w:rFonts w:ascii="Consolas" w:eastAsiaTheme="majorEastAsia" w:hAnsi="Consolas" w:cs="Consolas"/>
          <w:color w:val="000000"/>
          <w:shd w:val="clear" w:color="auto" w:fill="FFFFFF"/>
        </w:rPr>
      </w:pPr>
      <w:ins w:id="10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16" w:author="Unknown"/>
          <w:rStyle w:val="HTMLCode"/>
          <w:rFonts w:ascii="Consolas" w:eastAsiaTheme="majorEastAsia" w:hAnsi="Consolas" w:cs="Consolas"/>
          <w:color w:val="000000"/>
          <w:shd w:val="clear" w:color="auto" w:fill="FFFFFF"/>
        </w:rPr>
      </w:pPr>
      <w:ins w:id="10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"txtName"</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1018" w:author="Unknown"/>
          <w:rStyle w:val="HTMLCode"/>
          <w:rFonts w:ascii="Consolas" w:eastAsiaTheme="majorEastAsia" w:hAnsi="Consolas" w:cs="Consolas"/>
          <w:color w:val="000000"/>
          <w:shd w:val="clear" w:color="auto" w:fill="FFFFFF"/>
        </w:rPr>
      </w:pPr>
      <w:ins w:id="10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ElementName=txtMail}"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20" w:author="Unknown"/>
          <w:rStyle w:val="HTMLCode"/>
          <w:rFonts w:ascii="Consolas" w:eastAsiaTheme="majorEastAsia" w:hAnsi="Consolas" w:cs="Consolas"/>
          <w:color w:val="000000"/>
          <w:shd w:val="clear" w:color="auto" w:fill="FFFFFF"/>
        </w:rPr>
      </w:pPr>
      <w:ins w:id="10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22" w:author="Unknown"/>
          <w:rStyle w:val="HTMLCode"/>
          <w:rFonts w:ascii="Consolas" w:eastAsiaTheme="majorEastAsia" w:hAnsi="Consolas" w:cs="Consolas"/>
          <w:color w:val="000000"/>
          <w:shd w:val="clear" w:color="auto" w:fill="FFFFFF"/>
        </w:rPr>
      </w:pPr>
      <w:ins w:id="10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"http://cdn1.iconfinder.com/data/icons/fatcow/16/bullet_blue.png"</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1024" w:author="Unknown"/>
          <w:rStyle w:val="HTMLCode"/>
          <w:rFonts w:ascii="Consolas" w:eastAsiaTheme="majorEastAsia" w:hAnsi="Consolas" w:cs="Consolas"/>
          <w:color w:val="000000"/>
          <w:shd w:val="clear" w:color="auto" w:fill="FFFFFF"/>
        </w:rPr>
      </w:pPr>
      <w:ins w:id="10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AccessText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"_Mail:"</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1026" w:author="Unknown"/>
          <w:rStyle w:val="HTMLCode"/>
          <w:rFonts w:ascii="Consolas" w:eastAsiaTheme="majorEastAsia" w:hAnsi="Consolas" w:cs="Consolas"/>
          <w:color w:val="000000"/>
          <w:shd w:val="clear" w:color="auto" w:fill="FFFFFF"/>
        </w:rPr>
      </w:pPr>
      <w:ins w:id="10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28" w:author="Unknown"/>
          <w:rStyle w:val="HTMLCode"/>
          <w:rFonts w:ascii="Consolas" w:eastAsiaTheme="majorEastAsia" w:hAnsi="Consolas" w:cs="Consolas"/>
          <w:color w:val="000000"/>
          <w:shd w:val="clear" w:color="auto" w:fill="FFFFFF"/>
        </w:rPr>
      </w:pPr>
      <w:ins w:id="10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30" w:author="Unknown"/>
          <w:rStyle w:val="HTMLCode"/>
          <w:rFonts w:ascii="Consolas" w:eastAsiaTheme="majorEastAsia" w:hAnsi="Consolas" w:cs="Consolas"/>
          <w:color w:val="000000"/>
          <w:shd w:val="clear" w:color="auto" w:fill="FFFFFF"/>
        </w:rPr>
      </w:pPr>
      <w:ins w:id="10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"txtMail"</w:t>
        </w:r>
        <w:r>
          <w:rPr>
            <w:rStyle w:val="hljs-tag"/>
            <w:rFonts w:ascii="Consolas" w:hAnsi="Consolas" w:cs="Consolas"/>
            <w:shd w:val="clear" w:color="auto" w:fill="FFFFFF"/>
          </w:rPr>
          <w:t xml:space="preserve"> /&gt;</w:t>
        </w:r>
      </w:ins>
    </w:p>
    <w:p w:rsidR="00FE4B24" w:rsidRDefault="00FE4B24" w:rsidP="00FE4B24">
      <w:pPr>
        <w:pStyle w:val="HTMLPreformatted"/>
        <w:shd w:val="clear" w:color="auto" w:fill="FFFFFF"/>
        <w:rPr>
          <w:ins w:id="1032" w:author="Unknown"/>
          <w:rStyle w:val="HTMLCode"/>
          <w:rFonts w:ascii="Consolas" w:eastAsiaTheme="majorEastAsia" w:hAnsi="Consolas" w:cs="Consolas"/>
          <w:color w:val="000000"/>
          <w:shd w:val="clear" w:color="auto" w:fill="FFFFFF"/>
        </w:rPr>
      </w:pPr>
      <w:ins w:id="103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E4B24" w:rsidRDefault="00FE4B24" w:rsidP="00FE4B24">
      <w:pPr>
        <w:pStyle w:val="HTMLPreformatted"/>
        <w:shd w:val="clear" w:color="auto" w:fill="FFFFFF"/>
        <w:rPr>
          <w:ins w:id="1034" w:author="Unknown"/>
          <w:rFonts w:ascii="Consolas" w:hAnsi="Consolas" w:cs="Consolas"/>
          <w:color w:val="212529"/>
          <w:sz w:val="16"/>
          <w:szCs w:val="16"/>
        </w:rPr>
      </w:pPr>
      <w:ins w:id="103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E4B24" w:rsidRDefault="00FE4B24" w:rsidP="00FE4B24">
      <w:pPr>
        <w:rPr>
          <w:ins w:id="1036" w:author="Unknown"/>
          <w:rFonts w:ascii="Times New Roman" w:hAnsi="Times New Roman" w:cs="Times New Roman"/>
          <w:sz w:val="24"/>
          <w:szCs w:val="24"/>
        </w:rPr>
      </w:pPr>
      <w:r>
        <w:rPr>
          <w:noProof/>
        </w:rPr>
        <w:drawing>
          <wp:inline distT="0" distB="0" distL="0" distR="0">
            <wp:extent cx="2377440" cy="1711960"/>
            <wp:effectExtent l="19050" t="0" r="3810" b="0"/>
            <wp:docPr id="20" name="aelm263" descr="https://www.wpf-tutorial.com/Images/ArticleImages/1/chapters/basic-controls/label_with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63" descr="https://www.wpf-tutorial.com/Images/ArticleImages/1/chapters/basic-controls/label_with_image.png"/>
                    <pic:cNvPicPr>
                      <a:picLocks noChangeAspect="1" noChangeArrowheads="1"/>
                    </pic:cNvPicPr>
                  </pic:nvPicPr>
                  <pic:blipFill>
                    <a:blip r:embed="rId45"/>
                    <a:srcRect/>
                    <a:stretch>
                      <a:fillRect/>
                    </a:stretch>
                  </pic:blipFill>
                  <pic:spPr bwMode="auto">
                    <a:xfrm>
                      <a:off x="0" y="0"/>
                      <a:ext cx="2377440" cy="1711960"/>
                    </a:xfrm>
                    <a:prstGeom prst="rect">
                      <a:avLst/>
                    </a:prstGeom>
                    <a:noFill/>
                    <a:ln w="9525">
                      <a:noFill/>
                      <a:miter lim="800000"/>
                      <a:headEnd/>
                      <a:tailEnd/>
                    </a:ln>
                  </pic:spPr>
                </pic:pic>
              </a:graphicData>
            </a:graphic>
          </wp:inline>
        </w:drawing>
      </w:r>
    </w:p>
    <w:p w:rsidR="00FE4B24" w:rsidRDefault="00FE4B24" w:rsidP="00FE4B24">
      <w:pPr>
        <w:pStyle w:val="NormalWeb"/>
        <w:shd w:val="clear" w:color="auto" w:fill="FFFFFF"/>
        <w:spacing w:before="288" w:beforeAutospacing="0" w:after="288" w:afterAutospacing="0"/>
        <w:rPr>
          <w:ins w:id="1037" w:author="Unknown"/>
          <w:rFonts w:ascii="Segoe UI" w:hAnsi="Segoe UI" w:cs="Segoe UI"/>
          <w:color w:val="212529"/>
          <w:sz w:val="18"/>
          <w:szCs w:val="18"/>
        </w:rPr>
      </w:pPr>
      <w:ins w:id="1038" w:author="Unknown">
        <w:r>
          <w:rPr>
            <w:rFonts w:ascii="Segoe UI" w:hAnsi="Segoe UI" w:cs="Segoe UI"/>
            <w:color w:val="212529"/>
            <w:sz w:val="18"/>
            <w:szCs w:val="18"/>
          </w:rPr>
          <w:t>This is just an extended version of the previous example - instead of a simple text string, our Label will now host both an image and a piece of text (inside the AccessText control, which allows us to still use an access key for the label). Both controls are inside a horizontal StackPanel, since the Label, just like any other ContentControl derivate, can only host one direct child control.</w:t>
        </w:r>
      </w:ins>
    </w:p>
    <w:p w:rsidR="00FE4B24" w:rsidRDefault="00FE4B24" w:rsidP="00FE4B24">
      <w:pPr>
        <w:pStyle w:val="NormalWeb"/>
        <w:shd w:val="clear" w:color="auto" w:fill="FFFFFF"/>
        <w:spacing w:before="288" w:beforeAutospacing="0" w:after="288" w:afterAutospacing="0"/>
        <w:rPr>
          <w:ins w:id="1039" w:author="Unknown"/>
          <w:rFonts w:ascii="Segoe UI" w:hAnsi="Segoe UI" w:cs="Segoe UI"/>
          <w:color w:val="212529"/>
          <w:sz w:val="18"/>
          <w:szCs w:val="18"/>
        </w:rPr>
      </w:pPr>
      <w:ins w:id="1040" w:author="Unknown">
        <w:r>
          <w:rPr>
            <w:rFonts w:ascii="Segoe UI" w:hAnsi="Segoe UI" w:cs="Segoe UI"/>
            <w:i/>
            <w:iCs/>
            <w:color w:val="212529"/>
            <w:sz w:val="18"/>
            <w:szCs w:val="18"/>
          </w:rPr>
          <w:t>The Image control, described later in this tutorial, uses a remote image - this is ONLY for demonstrational purposes and is NOT a good idea for most real life applications.</w:t>
        </w:r>
      </w:ins>
    </w:p>
    <w:p w:rsidR="00B55C3F" w:rsidRDefault="00B55C3F" w:rsidP="00B55C3F">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TextBox control</w:t>
      </w:r>
    </w:p>
    <w:p w:rsidR="00B55C3F" w:rsidRDefault="00B55C3F" w:rsidP="00B55C3F">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TextBox control is the most basic text-input control found in WPF, allowing the end-user to write plain text, either on a single line, for dialog input, or in multiple lines, like an editor.</w:t>
      </w:r>
    </w:p>
    <w:p w:rsidR="00B55C3F" w:rsidRDefault="00B55C3F" w:rsidP="00B55C3F">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Single-line TextBox</w:t>
      </w:r>
    </w:p>
    <w:p w:rsidR="00B55C3F" w:rsidRDefault="00B55C3F" w:rsidP="00B55C3F">
      <w:pPr>
        <w:pStyle w:val="NormalWeb"/>
        <w:shd w:val="clear" w:color="auto" w:fill="FFFFFF"/>
        <w:spacing w:before="288" w:beforeAutospacing="0" w:after="288" w:afterAutospacing="0"/>
        <w:rPr>
          <w:ins w:id="1041" w:author="Unknown"/>
          <w:rFonts w:ascii="Segoe UI" w:hAnsi="Segoe UI" w:cs="Segoe UI"/>
          <w:color w:val="212529"/>
          <w:sz w:val="18"/>
          <w:szCs w:val="18"/>
        </w:rPr>
      </w:pPr>
      <w:ins w:id="1042" w:author="Unknown">
        <w:r>
          <w:rPr>
            <w:rFonts w:ascii="Segoe UI" w:hAnsi="Segoe UI" w:cs="Segoe UI"/>
            <w:color w:val="212529"/>
            <w:sz w:val="18"/>
            <w:szCs w:val="18"/>
          </w:rPr>
          <w:t>The TextBox control is such a commonly used thing that you actually don't have to use any properties on it, to have a full-blown editable text field. Here's a barebone example:</w:t>
        </w:r>
      </w:ins>
    </w:p>
    <w:p w:rsidR="00B55C3F" w:rsidRDefault="003C5A45" w:rsidP="00B55C3F">
      <w:pPr>
        <w:shd w:val="clear" w:color="auto" w:fill="FFFFFF"/>
        <w:jc w:val="right"/>
        <w:rPr>
          <w:ins w:id="1043" w:author="Unknown"/>
          <w:rFonts w:ascii="Segoe UI" w:hAnsi="Segoe UI" w:cs="Segoe UI"/>
          <w:color w:val="212529"/>
          <w:sz w:val="18"/>
          <w:szCs w:val="18"/>
        </w:rPr>
      </w:pPr>
      <w:ins w:id="1044" w:author="Unknown">
        <w:r>
          <w:rPr>
            <w:rFonts w:ascii="Segoe UI" w:hAnsi="Segoe UI" w:cs="Segoe UI"/>
            <w:color w:val="212529"/>
            <w:sz w:val="18"/>
            <w:szCs w:val="18"/>
          </w:rPr>
          <w:fldChar w:fldCharType="begin"/>
        </w:r>
        <w:r w:rsidR="00B55C3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55C3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55C3F" w:rsidRDefault="00B55C3F" w:rsidP="00B55C3F">
      <w:pPr>
        <w:pStyle w:val="HTMLPreformatted"/>
        <w:shd w:val="clear" w:color="auto" w:fill="FFFFFF"/>
        <w:rPr>
          <w:ins w:id="1045" w:author="Unknown"/>
          <w:rStyle w:val="hljs-tag"/>
          <w:rFonts w:ascii="Consolas" w:hAnsi="Consolas" w:cs="Consolas"/>
          <w:color w:val="0000FF"/>
          <w:shd w:val="clear" w:color="auto" w:fill="FFFFFF"/>
        </w:rPr>
      </w:pPr>
      <w:ins w:id="104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"WpfTutorialSamples.Basic_controls.TextBoxSample"</w:t>
        </w:r>
      </w:ins>
    </w:p>
    <w:p w:rsidR="00B55C3F" w:rsidRDefault="00B55C3F" w:rsidP="00B55C3F">
      <w:pPr>
        <w:pStyle w:val="HTMLPreformatted"/>
        <w:shd w:val="clear" w:color="auto" w:fill="FFFFFF"/>
        <w:rPr>
          <w:ins w:id="1047" w:author="Unknown"/>
          <w:rStyle w:val="hljs-tag"/>
          <w:rFonts w:ascii="Consolas" w:hAnsi="Consolas" w:cs="Consolas"/>
          <w:color w:val="0000FF"/>
          <w:shd w:val="clear" w:color="auto" w:fill="FFFFFF"/>
        </w:rPr>
      </w:pPr>
      <w:ins w:id="104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55C3F" w:rsidRDefault="00B55C3F" w:rsidP="00B55C3F">
      <w:pPr>
        <w:pStyle w:val="HTMLPreformatted"/>
        <w:shd w:val="clear" w:color="auto" w:fill="FFFFFF"/>
        <w:rPr>
          <w:ins w:id="1049" w:author="Unknown"/>
          <w:rStyle w:val="hljs-tag"/>
          <w:rFonts w:ascii="Consolas" w:hAnsi="Consolas" w:cs="Consolas"/>
          <w:color w:val="0000FF"/>
          <w:shd w:val="clear" w:color="auto" w:fill="FFFFFF"/>
        </w:rPr>
      </w:pPr>
      <w:ins w:id="105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55C3F" w:rsidRDefault="00B55C3F" w:rsidP="00B55C3F">
      <w:pPr>
        <w:pStyle w:val="HTMLPreformatted"/>
        <w:shd w:val="clear" w:color="auto" w:fill="FFFFFF"/>
        <w:rPr>
          <w:ins w:id="1051" w:author="Unknown"/>
          <w:rStyle w:val="HTMLCode"/>
          <w:rFonts w:ascii="Consolas" w:hAnsi="Consolas" w:cs="Consolas"/>
          <w:color w:val="000000"/>
          <w:shd w:val="clear" w:color="auto" w:fill="FFFFFF"/>
        </w:rPr>
      </w:pPr>
      <w:ins w:id="105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"TextBoxSample"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"80"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053" w:author="Unknown"/>
          <w:rStyle w:val="HTMLCode"/>
          <w:rFonts w:ascii="Consolas" w:hAnsi="Consolas" w:cs="Consolas"/>
          <w:color w:val="000000"/>
          <w:shd w:val="clear" w:color="auto" w:fill="FFFFFF"/>
        </w:rPr>
      </w:pPr>
      <w:ins w:id="105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055" w:author="Unknown"/>
          <w:rStyle w:val="HTMLCode"/>
          <w:rFonts w:ascii="Consolas" w:hAnsi="Consolas" w:cs="Consolas"/>
          <w:color w:val="000000"/>
          <w:shd w:val="clear" w:color="auto" w:fill="FFFFFF"/>
        </w:rPr>
      </w:pPr>
      <w:ins w:id="1056"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/&gt;</w:t>
        </w:r>
      </w:ins>
    </w:p>
    <w:p w:rsidR="00B55C3F" w:rsidRDefault="00B55C3F" w:rsidP="00B55C3F">
      <w:pPr>
        <w:pStyle w:val="HTMLPreformatted"/>
        <w:shd w:val="clear" w:color="auto" w:fill="FFFFFF"/>
        <w:rPr>
          <w:ins w:id="1057" w:author="Unknown"/>
          <w:rStyle w:val="HTMLCode"/>
          <w:rFonts w:ascii="Consolas" w:hAnsi="Consolas" w:cs="Consolas"/>
          <w:color w:val="000000"/>
          <w:shd w:val="clear" w:color="auto" w:fill="FFFFFF"/>
        </w:rPr>
      </w:pPr>
      <w:ins w:id="1058"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059" w:author="Unknown"/>
          <w:rFonts w:ascii="Consolas" w:hAnsi="Consolas" w:cs="Consolas"/>
          <w:color w:val="212529"/>
          <w:sz w:val="16"/>
          <w:szCs w:val="16"/>
        </w:rPr>
      </w:pPr>
      <w:ins w:id="106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55C3F" w:rsidRDefault="00B55C3F" w:rsidP="00B55C3F">
      <w:pPr>
        <w:rPr>
          <w:ins w:id="1061" w:author="Unknown"/>
          <w:rFonts w:ascii="Times New Roman" w:hAnsi="Times New Roman" w:cs="Times New Roman"/>
          <w:sz w:val="24"/>
          <w:szCs w:val="24"/>
        </w:rPr>
      </w:pPr>
      <w:r>
        <w:rPr>
          <w:noProof/>
        </w:rPr>
        <w:drawing>
          <wp:inline distT="0" distB="0" distL="0" distR="0">
            <wp:extent cx="2377440" cy="760730"/>
            <wp:effectExtent l="19050" t="0" r="3810" b="0"/>
            <wp:docPr id="32" name="aelm272" descr="https://www.wpf-tutorial.com/Images/ArticleImages/1/chapters/basic-controls/textbox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72" descr="https://www.wpf-tutorial.com/Images/ArticleImages/1/chapters/basic-controls/textbox_simple.png"/>
                    <pic:cNvPicPr>
                      <a:picLocks noChangeAspect="1" noChangeArrowheads="1"/>
                    </pic:cNvPicPr>
                  </pic:nvPicPr>
                  <pic:blipFill>
                    <a:blip r:embed="rId46"/>
                    <a:srcRect/>
                    <a:stretch>
                      <a:fillRect/>
                    </a:stretch>
                  </pic:blipFill>
                  <pic:spPr bwMode="auto">
                    <a:xfrm>
                      <a:off x="0" y="0"/>
                      <a:ext cx="2377440" cy="760730"/>
                    </a:xfrm>
                    <a:prstGeom prst="rect">
                      <a:avLst/>
                    </a:prstGeom>
                    <a:noFill/>
                    <a:ln w="9525">
                      <a:noFill/>
                      <a:miter lim="800000"/>
                      <a:headEnd/>
                      <a:tailEnd/>
                    </a:ln>
                  </pic:spPr>
                </pic:pic>
              </a:graphicData>
            </a:graphic>
          </wp:inline>
        </w:drawing>
      </w:r>
    </w:p>
    <w:p w:rsidR="00B55C3F" w:rsidRDefault="00B55C3F" w:rsidP="00B55C3F">
      <w:pPr>
        <w:pStyle w:val="NormalWeb"/>
        <w:shd w:val="clear" w:color="auto" w:fill="FFFFFF"/>
        <w:spacing w:before="288" w:beforeAutospacing="0" w:after="288" w:afterAutospacing="0"/>
        <w:rPr>
          <w:ins w:id="1062" w:author="Unknown"/>
          <w:rFonts w:ascii="Segoe UI" w:hAnsi="Segoe UI" w:cs="Segoe UI"/>
          <w:color w:val="212529"/>
          <w:sz w:val="18"/>
          <w:szCs w:val="18"/>
        </w:rPr>
      </w:pPr>
      <w:ins w:id="1063" w:author="Unknown">
        <w:r>
          <w:rPr>
            <w:rFonts w:ascii="Segoe UI" w:hAnsi="Segoe UI" w:cs="Segoe UI"/>
            <w:color w:val="212529"/>
            <w:sz w:val="18"/>
            <w:szCs w:val="18"/>
          </w:rPr>
          <w:t>That's all you need to get a text field. I added the text after running the sample and before taking the screenshot, but you can do it through markup as well, to pre-fill the textbox, using the Text property:</w:t>
        </w:r>
      </w:ins>
    </w:p>
    <w:p w:rsidR="00B55C3F" w:rsidRDefault="00B55C3F" w:rsidP="00B55C3F">
      <w:pPr>
        <w:pStyle w:val="HTMLPreformatted"/>
        <w:shd w:val="clear" w:color="auto" w:fill="FFFFFF"/>
        <w:rPr>
          <w:ins w:id="1064" w:author="Unknown"/>
          <w:rFonts w:ascii="Consolas" w:hAnsi="Consolas" w:cs="Consolas"/>
          <w:color w:val="212529"/>
          <w:sz w:val="16"/>
          <w:szCs w:val="16"/>
        </w:rPr>
      </w:pPr>
      <w:ins w:id="106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"Hello, world!"</w:t>
        </w:r>
        <w:r>
          <w:rPr>
            <w:rStyle w:val="hljs-tag"/>
            <w:rFonts w:ascii="Consolas" w:hAnsi="Consolas" w:cs="Consolas"/>
            <w:color w:val="0000FF"/>
            <w:shd w:val="clear" w:color="auto" w:fill="FFFFFF"/>
          </w:rPr>
          <w:t xml:space="preserve"> /&gt;</w:t>
        </w:r>
      </w:ins>
    </w:p>
    <w:p w:rsidR="00B55C3F" w:rsidRDefault="00B55C3F" w:rsidP="00B55C3F">
      <w:pPr>
        <w:pStyle w:val="NormalWeb"/>
        <w:shd w:val="clear" w:color="auto" w:fill="FFFFFF"/>
        <w:spacing w:before="288" w:beforeAutospacing="0" w:after="288" w:afterAutospacing="0"/>
        <w:rPr>
          <w:ins w:id="1066" w:author="Unknown"/>
          <w:rFonts w:ascii="Segoe UI" w:hAnsi="Segoe UI" w:cs="Segoe UI"/>
          <w:color w:val="212529"/>
          <w:sz w:val="18"/>
          <w:szCs w:val="18"/>
        </w:rPr>
      </w:pPr>
      <w:ins w:id="1067" w:author="Unknown">
        <w:r>
          <w:rPr>
            <w:rFonts w:ascii="Segoe UI" w:hAnsi="Segoe UI" w:cs="Segoe UI"/>
            <w:color w:val="212529"/>
            <w:sz w:val="18"/>
            <w:szCs w:val="18"/>
          </w:rPr>
          <w:t>Try right-clicking in the TextBox. You will get a menu of options, allowing you to use the TextBox with the Windows Clipboard. The default keyboard shortcuts for undoing and redoing (Ctrl+Z and Ctrl+Y) should also work, and all of this functionality you get for free!</w:t>
        </w:r>
      </w:ins>
    </w:p>
    <w:p w:rsidR="00B55C3F" w:rsidRDefault="00B55C3F" w:rsidP="00B55C3F">
      <w:pPr>
        <w:pStyle w:val="Heading2"/>
        <w:shd w:val="clear" w:color="auto" w:fill="FFFFFF"/>
        <w:spacing w:before="0"/>
        <w:rPr>
          <w:ins w:id="1068" w:author="Unknown"/>
          <w:rFonts w:ascii="Segoe UI" w:hAnsi="Segoe UI" w:cs="Segoe UI"/>
          <w:b w:val="0"/>
          <w:bCs w:val="0"/>
          <w:color w:val="33393E"/>
          <w:sz w:val="36"/>
          <w:szCs w:val="36"/>
        </w:rPr>
      </w:pPr>
      <w:ins w:id="1069" w:author="Unknown">
        <w:r>
          <w:rPr>
            <w:rFonts w:ascii="Segoe UI" w:hAnsi="Segoe UI" w:cs="Segoe UI"/>
            <w:b w:val="0"/>
            <w:bCs w:val="0"/>
            <w:color w:val="33393E"/>
          </w:rPr>
          <w:t>Multi-line TextBox</w:t>
        </w:r>
      </w:ins>
    </w:p>
    <w:p w:rsidR="00B55C3F" w:rsidRDefault="00B55C3F" w:rsidP="00B55C3F">
      <w:pPr>
        <w:pStyle w:val="NormalWeb"/>
        <w:shd w:val="clear" w:color="auto" w:fill="FFFFFF"/>
        <w:spacing w:before="288" w:beforeAutospacing="0" w:after="288" w:afterAutospacing="0"/>
        <w:rPr>
          <w:ins w:id="1070" w:author="Unknown"/>
          <w:rFonts w:ascii="Segoe UI" w:hAnsi="Segoe UI" w:cs="Segoe UI"/>
          <w:color w:val="212529"/>
          <w:sz w:val="18"/>
          <w:szCs w:val="18"/>
        </w:rPr>
      </w:pPr>
      <w:ins w:id="1071" w:author="Unknown">
        <w:r>
          <w:rPr>
            <w:rFonts w:ascii="Segoe UI" w:hAnsi="Segoe UI" w:cs="Segoe UI"/>
            <w:color w:val="212529"/>
            <w:sz w:val="18"/>
            <w:szCs w:val="18"/>
          </w:rPr>
          <w:t>If you run the above example, you will notice that the TextBox control by default is a single-line control. Nothing happens when you press Enter and if you add more text than what can fit on a single line, the control just scrolls. However, making the TextBox control into a multi-line editor is very simple:</w:t>
        </w:r>
      </w:ins>
    </w:p>
    <w:p w:rsidR="00B55C3F" w:rsidRDefault="003C5A45" w:rsidP="00B55C3F">
      <w:pPr>
        <w:shd w:val="clear" w:color="auto" w:fill="FFFFFF"/>
        <w:jc w:val="right"/>
        <w:rPr>
          <w:ins w:id="1072" w:author="Unknown"/>
          <w:rFonts w:ascii="Segoe UI" w:hAnsi="Segoe UI" w:cs="Segoe UI"/>
          <w:color w:val="212529"/>
          <w:sz w:val="18"/>
          <w:szCs w:val="18"/>
        </w:rPr>
      </w:pPr>
      <w:ins w:id="1073" w:author="Unknown">
        <w:r>
          <w:rPr>
            <w:rFonts w:ascii="Segoe UI" w:hAnsi="Segoe UI" w:cs="Segoe UI"/>
            <w:color w:val="212529"/>
            <w:sz w:val="18"/>
            <w:szCs w:val="18"/>
          </w:rPr>
          <w:fldChar w:fldCharType="begin"/>
        </w:r>
        <w:r w:rsidR="00B55C3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55C3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55C3F" w:rsidRDefault="00B55C3F" w:rsidP="00B55C3F">
      <w:pPr>
        <w:pStyle w:val="HTMLPreformatted"/>
        <w:shd w:val="clear" w:color="auto" w:fill="FFFFFF"/>
        <w:rPr>
          <w:ins w:id="1074" w:author="Unknown"/>
          <w:rStyle w:val="hljs-tag"/>
          <w:rFonts w:ascii="Consolas" w:hAnsi="Consolas" w:cs="Consolas"/>
          <w:color w:val="0000FF"/>
          <w:shd w:val="clear" w:color="auto" w:fill="FFFFFF"/>
        </w:rPr>
      </w:pPr>
      <w:ins w:id="107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"WpfTutorialSamples.Basic_controls.TextBoxSample"</w:t>
        </w:r>
      </w:ins>
    </w:p>
    <w:p w:rsidR="00B55C3F" w:rsidRDefault="00B55C3F" w:rsidP="00B55C3F">
      <w:pPr>
        <w:pStyle w:val="HTMLPreformatted"/>
        <w:shd w:val="clear" w:color="auto" w:fill="FFFFFF"/>
        <w:rPr>
          <w:ins w:id="1076" w:author="Unknown"/>
          <w:rStyle w:val="hljs-tag"/>
          <w:rFonts w:ascii="Consolas" w:hAnsi="Consolas" w:cs="Consolas"/>
          <w:color w:val="0000FF"/>
          <w:shd w:val="clear" w:color="auto" w:fill="FFFFFF"/>
        </w:rPr>
      </w:pPr>
      <w:ins w:id="107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55C3F" w:rsidRDefault="00B55C3F" w:rsidP="00B55C3F">
      <w:pPr>
        <w:pStyle w:val="HTMLPreformatted"/>
        <w:shd w:val="clear" w:color="auto" w:fill="FFFFFF"/>
        <w:rPr>
          <w:ins w:id="1078" w:author="Unknown"/>
          <w:rStyle w:val="hljs-tag"/>
          <w:rFonts w:ascii="Consolas" w:hAnsi="Consolas" w:cs="Consolas"/>
          <w:color w:val="0000FF"/>
          <w:shd w:val="clear" w:color="auto" w:fill="FFFFFF"/>
        </w:rPr>
      </w:pPr>
      <w:ins w:id="107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55C3F" w:rsidRDefault="00B55C3F" w:rsidP="00B55C3F">
      <w:pPr>
        <w:pStyle w:val="HTMLPreformatted"/>
        <w:shd w:val="clear" w:color="auto" w:fill="FFFFFF"/>
        <w:rPr>
          <w:ins w:id="1080" w:author="Unknown"/>
          <w:rStyle w:val="HTMLCode"/>
          <w:rFonts w:ascii="Consolas" w:hAnsi="Consolas" w:cs="Consolas"/>
          <w:color w:val="000000"/>
          <w:shd w:val="clear" w:color="auto" w:fill="FFFFFF"/>
        </w:rPr>
      </w:pPr>
      <w:ins w:id="108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"TextBoxSample"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"160"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"280"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082" w:author="Unknown"/>
          <w:rStyle w:val="HTMLCode"/>
          <w:rFonts w:ascii="Consolas" w:hAnsi="Consolas" w:cs="Consolas"/>
          <w:color w:val="000000"/>
          <w:shd w:val="clear" w:color="auto" w:fill="FFFFFF"/>
        </w:rPr>
      </w:pPr>
      <w:ins w:id="108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084" w:author="Unknown"/>
          <w:rStyle w:val="HTMLCode"/>
          <w:rFonts w:ascii="Consolas" w:hAnsi="Consolas" w:cs="Consolas"/>
          <w:color w:val="000000"/>
          <w:shd w:val="clear" w:color="auto" w:fill="FFFFFF"/>
        </w:rPr>
      </w:pPr>
      <w:ins w:id="10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/&gt;</w:t>
        </w:r>
      </w:ins>
    </w:p>
    <w:p w:rsidR="00B55C3F" w:rsidRDefault="00B55C3F" w:rsidP="00B55C3F">
      <w:pPr>
        <w:pStyle w:val="HTMLPreformatted"/>
        <w:shd w:val="clear" w:color="auto" w:fill="FFFFFF"/>
        <w:rPr>
          <w:ins w:id="1086" w:author="Unknown"/>
          <w:rStyle w:val="HTMLCode"/>
          <w:rFonts w:ascii="Consolas" w:hAnsi="Consolas" w:cs="Consolas"/>
          <w:color w:val="000000"/>
          <w:shd w:val="clear" w:color="auto" w:fill="FFFFFF"/>
        </w:rPr>
      </w:pPr>
      <w:ins w:id="1087"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088" w:author="Unknown"/>
          <w:rFonts w:ascii="Consolas" w:hAnsi="Consolas" w:cs="Consolas"/>
          <w:color w:val="212529"/>
          <w:sz w:val="16"/>
          <w:szCs w:val="16"/>
        </w:rPr>
      </w:pPr>
      <w:ins w:id="108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55C3F" w:rsidRDefault="00B55C3F" w:rsidP="00B55C3F">
      <w:pPr>
        <w:rPr>
          <w:ins w:id="1090" w:author="Unknown"/>
          <w:rFonts w:ascii="Times New Roman" w:hAnsi="Times New Roman" w:cs="Times New Roman"/>
          <w:sz w:val="24"/>
          <w:szCs w:val="24"/>
        </w:rPr>
      </w:pPr>
      <w:r>
        <w:rPr>
          <w:noProof/>
        </w:rPr>
        <w:drawing>
          <wp:inline distT="0" distB="0" distL="0" distR="0">
            <wp:extent cx="2662555" cy="1521460"/>
            <wp:effectExtent l="19050" t="0" r="4445" b="0"/>
            <wp:docPr id="31" name="aelm279" descr="https://www.wpf-tutorial.com/Images/ArticleImages/1/chapters/basic-controls/textbox_multi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79" descr="https://www.wpf-tutorial.com/Images/ArticleImages/1/chapters/basic-controls/textbox_multiline.png"/>
                    <pic:cNvPicPr>
                      <a:picLocks noChangeAspect="1" noChangeArrowheads="1"/>
                    </pic:cNvPicPr>
                  </pic:nvPicPr>
                  <pic:blipFill>
                    <a:blip r:embed="rId47"/>
                    <a:srcRect/>
                    <a:stretch>
                      <a:fillRect/>
                    </a:stretch>
                  </pic:blipFill>
                  <pic:spPr bwMode="auto">
                    <a:xfrm>
                      <a:off x="0" y="0"/>
                      <a:ext cx="2662555" cy="1521460"/>
                    </a:xfrm>
                    <a:prstGeom prst="rect">
                      <a:avLst/>
                    </a:prstGeom>
                    <a:noFill/>
                    <a:ln w="9525">
                      <a:noFill/>
                      <a:miter lim="800000"/>
                      <a:headEnd/>
                      <a:tailEnd/>
                    </a:ln>
                  </pic:spPr>
                </pic:pic>
              </a:graphicData>
            </a:graphic>
          </wp:inline>
        </w:drawing>
      </w:r>
    </w:p>
    <w:p w:rsidR="00B55C3F" w:rsidRDefault="00B55C3F" w:rsidP="00B55C3F">
      <w:pPr>
        <w:pStyle w:val="NormalWeb"/>
        <w:shd w:val="clear" w:color="auto" w:fill="FFFFFF"/>
        <w:spacing w:before="288" w:beforeAutospacing="0" w:after="288" w:afterAutospacing="0"/>
        <w:rPr>
          <w:ins w:id="1091" w:author="Unknown"/>
          <w:rFonts w:ascii="Segoe UI" w:hAnsi="Segoe UI" w:cs="Segoe UI"/>
          <w:color w:val="212529"/>
          <w:sz w:val="18"/>
          <w:szCs w:val="18"/>
        </w:rPr>
      </w:pPr>
      <w:ins w:id="1092" w:author="Unknown">
        <w:r>
          <w:rPr>
            <w:rFonts w:ascii="Segoe UI" w:hAnsi="Segoe UI" w:cs="Segoe UI"/>
            <w:color w:val="212529"/>
            <w:sz w:val="18"/>
            <w:szCs w:val="18"/>
          </w:rPr>
          <w:t>I have added two properties: The AcceptsReturn makes the TextBox into a multi-line control by allowing the use of the Enter/Return key to go to the next line, and the TextWrapping property, which will make the text wrap automatically when the end of a line is reached.</w:t>
        </w:r>
      </w:ins>
    </w:p>
    <w:p w:rsidR="00B55C3F" w:rsidRDefault="00B55C3F" w:rsidP="00B55C3F">
      <w:pPr>
        <w:pStyle w:val="Heading2"/>
        <w:shd w:val="clear" w:color="auto" w:fill="FFFFFF"/>
        <w:spacing w:before="0"/>
        <w:rPr>
          <w:ins w:id="1093" w:author="Unknown"/>
          <w:rFonts w:ascii="Segoe UI" w:hAnsi="Segoe UI" w:cs="Segoe UI"/>
          <w:b w:val="0"/>
          <w:bCs w:val="0"/>
          <w:color w:val="33393E"/>
          <w:sz w:val="36"/>
          <w:szCs w:val="36"/>
        </w:rPr>
      </w:pPr>
      <w:ins w:id="1094" w:author="Unknown">
        <w:r>
          <w:rPr>
            <w:rFonts w:ascii="Segoe UI" w:hAnsi="Segoe UI" w:cs="Segoe UI"/>
            <w:b w:val="0"/>
            <w:bCs w:val="0"/>
            <w:color w:val="33393E"/>
          </w:rPr>
          <w:lastRenderedPageBreak/>
          <w:t>Spellcheck with TextBox</w:t>
        </w:r>
      </w:ins>
    </w:p>
    <w:p w:rsidR="00B55C3F" w:rsidRDefault="00B55C3F" w:rsidP="00B55C3F">
      <w:pPr>
        <w:pStyle w:val="NormalWeb"/>
        <w:shd w:val="clear" w:color="auto" w:fill="FFFFFF"/>
        <w:spacing w:before="288" w:beforeAutospacing="0" w:after="288" w:afterAutospacing="0"/>
        <w:rPr>
          <w:ins w:id="1095" w:author="Unknown"/>
          <w:rFonts w:ascii="Segoe UI" w:hAnsi="Segoe UI" w:cs="Segoe UI"/>
          <w:color w:val="212529"/>
          <w:sz w:val="18"/>
          <w:szCs w:val="18"/>
        </w:rPr>
      </w:pPr>
      <w:ins w:id="1096" w:author="Unknown">
        <w:r>
          <w:rPr>
            <w:rFonts w:ascii="Segoe UI" w:hAnsi="Segoe UI" w:cs="Segoe UI"/>
            <w:color w:val="212529"/>
            <w:sz w:val="18"/>
            <w:szCs w:val="18"/>
          </w:rPr>
          <w:t>As an added bonus, the TextBox control actually comes with automatic spell checking for English and a couple of other languages (as of writing, English, French, German, and Spanish languages are supported).</w:t>
        </w:r>
      </w:ins>
    </w:p>
    <w:p w:rsidR="00B55C3F" w:rsidRDefault="00B55C3F" w:rsidP="00B55C3F">
      <w:pPr>
        <w:pStyle w:val="NormalWeb"/>
        <w:shd w:val="clear" w:color="auto" w:fill="FFFFFF"/>
        <w:spacing w:before="288" w:beforeAutospacing="0" w:after="288" w:afterAutospacing="0"/>
        <w:rPr>
          <w:ins w:id="1097" w:author="Unknown"/>
          <w:rFonts w:ascii="Segoe UI" w:hAnsi="Segoe UI" w:cs="Segoe UI"/>
          <w:color w:val="212529"/>
          <w:sz w:val="18"/>
          <w:szCs w:val="18"/>
        </w:rPr>
      </w:pPr>
      <w:ins w:id="1098" w:author="Unknown">
        <w:r>
          <w:rPr>
            <w:rFonts w:ascii="Segoe UI" w:hAnsi="Segoe UI" w:cs="Segoe UI"/>
            <w:color w:val="212529"/>
            <w:sz w:val="18"/>
            <w:szCs w:val="18"/>
          </w:rPr>
          <w:t>It works much like in Microsoft Word, where spelling errors are underlined and you can right-click it for suggested alternatives. Enabling spell checking is very easy:</w:t>
        </w:r>
      </w:ins>
    </w:p>
    <w:p w:rsidR="00B55C3F" w:rsidRDefault="003C5A45" w:rsidP="00B55C3F">
      <w:pPr>
        <w:shd w:val="clear" w:color="auto" w:fill="FFFFFF"/>
        <w:jc w:val="right"/>
        <w:rPr>
          <w:ins w:id="1099" w:author="Unknown"/>
          <w:rFonts w:ascii="Segoe UI" w:hAnsi="Segoe UI" w:cs="Segoe UI"/>
          <w:color w:val="212529"/>
          <w:sz w:val="18"/>
          <w:szCs w:val="18"/>
        </w:rPr>
      </w:pPr>
      <w:ins w:id="1100" w:author="Unknown">
        <w:r>
          <w:rPr>
            <w:rFonts w:ascii="Segoe UI" w:hAnsi="Segoe UI" w:cs="Segoe UI"/>
            <w:color w:val="212529"/>
            <w:sz w:val="18"/>
            <w:szCs w:val="18"/>
          </w:rPr>
          <w:fldChar w:fldCharType="begin"/>
        </w:r>
        <w:r w:rsidR="00B55C3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55C3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55C3F" w:rsidRDefault="00B55C3F" w:rsidP="00B55C3F">
      <w:pPr>
        <w:pStyle w:val="HTMLPreformatted"/>
        <w:shd w:val="clear" w:color="auto" w:fill="FFFFFF"/>
        <w:rPr>
          <w:ins w:id="1101" w:author="Unknown"/>
          <w:rStyle w:val="hljs-tag"/>
          <w:rFonts w:ascii="Consolas" w:hAnsi="Consolas" w:cs="Consolas"/>
          <w:color w:val="0000FF"/>
          <w:shd w:val="clear" w:color="auto" w:fill="FFFFFF"/>
        </w:rPr>
      </w:pPr>
      <w:ins w:id="110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"WpfTutorialSamples.Basic_controls.TextBoxSample"</w:t>
        </w:r>
      </w:ins>
    </w:p>
    <w:p w:rsidR="00B55C3F" w:rsidRDefault="00B55C3F" w:rsidP="00B55C3F">
      <w:pPr>
        <w:pStyle w:val="HTMLPreformatted"/>
        <w:shd w:val="clear" w:color="auto" w:fill="FFFFFF"/>
        <w:rPr>
          <w:ins w:id="1103" w:author="Unknown"/>
          <w:rStyle w:val="hljs-tag"/>
          <w:rFonts w:ascii="Consolas" w:hAnsi="Consolas" w:cs="Consolas"/>
          <w:color w:val="0000FF"/>
          <w:shd w:val="clear" w:color="auto" w:fill="FFFFFF"/>
        </w:rPr>
      </w:pPr>
      <w:ins w:id="110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55C3F" w:rsidRDefault="00B55C3F" w:rsidP="00B55C3F">
      <w:pPr>
        <w:pStyle w:val="HTMLPreformatted"/>
        <w:shd w:val="clear" w:color="auto" w:fill="FFFFFF"/>
        <w:rPr>
          <w:ins w:id="1105" w:author="Unknown"/>
          <w:rStyle w:val="hljs-tag"/>
          <w:rFonts w:ascii="Consolas" w:hAnsi="Consolas" w:cs="Consolas"/>
          <w:color w:val="0000FF"/>
          <w:shd w:val="clear" w:color="auto" w:fill="FFFFFF"/>
        </w:rPr>
      </w:pPr>
      <w:ins w:id="110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55C3F" w:rsidRDefault="00B55C3F" w:rsidP="00B55C3F">
      <w:pPr>
        <w:pStyle w:val="HTMLPreformatted"/>
        <w:shd w:val="clear" w:color="auto" w:fill="FFFFFF"/>
        <w:rPr>
          <w:ins w:id="1107" w:author="Unknown"/>
          <w:rStyle w:val="HTMLCode"/>
          <w:rFonts w:ascii="Consolas" w:hAnsi="Consolas" w:cs="Consolas"/>
          <w:color w:val="000000"/>
          <w:shd w:val="clear" w:color="auto" w:fill="FFFFFF"/>
        </w:rPr>
      </w:pPr>
      <w:ins w:id="110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"TextBoxSample"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"160"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"280"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109" w:author="Unknown"/>
          <w:rStyle w:val="HTMLCode"/>
          <w:rFonts w:ascii="Consolas" w:hAnsi="Consolas" w:cs="Consolas"/>
          <w:color w:val="000000"/>
          <w:shd w:val="clear" w:color="auto" w:fill="FFFFFF"/>
        </w:rPr>
      </w:pPr>
      <w:ins w:id="111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111" w:author="Unknown"/>
          <w:rStyle w:val="HTMLCode"/>
          <w:rFonts w:ascii="Consolas" w:hAnsi="Consolas" w:cs="Consolas"/>
          <w:color w:val="000000"/>
          <w:shd w:val="clear" w:color="auto" w:fill="FFFFFF"/>
        </w:rPr>
      </w:pPr>
      <w:ins w:id="11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SpellCheck.IsEnabled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Language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"en-US"</w:t>
        </w:r>
        <w:r>
          <w:rPr>
            <w:rStyle w:val="hljs-tag"/>
            <w:rFonts w:ascii="Consolas" w:hAnsi="Consolas" w:cs="Consolas"/>
            <w:color w:val="0000FF"/>
            <w:shd w:val="clear" w:color="auto" w:fill="FFFFFF"/>
          </w:rPr>
          <w:t xml:space="preserve"> /&gt;</w:t>
        </w:r>
      </w:ins>
    </w:p>
    <w:p w:rsidR="00B55C3F" w:rsidRDefault="00B55C3F" w:rsidP="00B55C3F">
      <w:pPr>
        <w:pStyle w:val="HTMLPreformatted"/>
        <w:shd w:val="clear" w:color="auto" w:fill="FFFFFF"/>
        <w:rPr>
          <w:ins w:id="1113" w:author="Unknown"/>
          <w:rStyle w:val="HTMLCode"/>
          <w:rFonts w:ascii="Consolas" w:hAnsi="Consolas" w:cs="Consolas"/>
          <w:color w:val="000000"/>
          <w:shd w:val="clear" w:color="auto" w:fill="FFFFFF"/>
        </w:rPr>
      </w:pPr>
      <w:ins w:id="1114"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115" w:author="Unknown"/>
          <w:rFonts w:ascii="Consolas" w:hAnsi="Consolas" w:cs="Consolas"/>
          <w:color w:val="212529"/>
          <w:sz w:val="16"/>
          <w:szCs w:val="16"/>
        </w:rPr>
      </w:pPr>
      <w:ins w:id="111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55C3F" w:rsidRDefault="00B55C3F" w:rsidP="00B55C3F">
      <w:pPr>
        <w:rPr>
          <w:ins w:id="1117" w:author="Unknown"/>
          <w:rFonts w:ascii="Times New Roman" w:hAnsi="Times New Roman" w:cs="Times New Roman"/>
          <w:sz w:val="24"/>
          <w:szCs w:val="24"/>
        </w:rPr>
      </w:pPr>
      <w:r>
        <w:rPr>
          <w:noProof/>
        </w:rPr>
        <w:drawing>
          <wp:inline distT="0" distB="0" distL="0" distR="0">
            <wp:extent cx="2662555" cy="1521460"/>
            <wp:effectExtent l="19050" t="0" r="4445" b="0"/>
            <wp:docPr id="27" name="aelm285" descr="https://www.wpf-tutorial.com/Images/ArticleImages/1/chapters/basic-controls/textbox_spell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85" descr="https://www.wpf-tutorial.com/Images/ArticleImages/1/chapters/basic-controls/textbox_spellcheck.png"/>
                    <pic:cNvPicPr>
                      <a:picLocks noChangeAspect="1" noChangeArrowheads="1"/>
                    </pic:cNvPicPr>
                  </pic:nvPicPr>
                  <pic:blipFill>
                    <a:blip r:embed="rId48"/>
                    <a:srcRect/>
                    <a:stretch>
                      <a:fillRect/>
                    </a:stretch>
                  </pic:blipFill>
                  <pic:spPr bwMode="auto">
                    <a:xfrm>
                      <a:off x="0" y="0"/>
                      <a:ext cx="2662555" cy="1521460"/>
                    </a:xfrm>
                    <a:prstGeom prst="rect">
                      <a:avLst/>
                    </a:prstGeom>
                    <a:noFill/>
                    <a:ln w="9525">
                      <a:noFill/>
                      <a:miter lim="800000"/>
                      <a:headEnd/>
                      <a:tailEnd/>
                    </a:ln>
                  </pic:spPr>
                </pic:pic>
              </a:graphicData>
            </a:graphic>
          </wp:inline>
        </w:drawing>
      </w:r>
    </w:p>
    <w:p w:rsidR="00B55C3F" w:rsidRDefault="00B55C3F" w:rsidP="00B55C3F">
      <w:pPr>
        <w:pStyle w:val="NormalWeb"/>
        <w:shd w:val="clear" w:color="auto" w:fill="FFFFFF"/>
        <w:spacing w:before="288" w:beforeAutospacing="0" w:after="288" w:afterAutospacing="0"/>
        <w:rPr>
          <w:ins w:id="1118" w:author="Unknown"/>
          <w:rFonts w:ascii="Segoe UI" w:hAnsi="Segoe UI" w:cs="Segoe UI"/>
          <w:color w:val="212529"/>
          <w:sz w:val="18"/>
          <w:szCs w:val="18"/>
        </w:rPr>
      </w:pPr>
      <w:ins w:id="1119" w:author="Unknown">
        <w:r>
          <w:rPr>
            <w:rFonts w:ascii="Segoe UI" w:hAnsi="Segoe UI" w:cs="Segoe UI"/>
            <w:color w:val="212529"/>
            <w:sz w:val="18"/>
            <w:szCs w:val="18"/>
          </w:rPr>
          <w:t>We have used the previous, multi-line textbox example as the basis and then I have added two new properties: The attached property from the SpellCheck class called IsEnabled, which simply enables spell checking on the parent control, and the Language property, which instructs the spell checker which language to use.</w:t>
        </w:r>
      </w:ins>
    </w:p>
    <w:p w:rsidR="00B55C3F" w:rsidRDefault="00B55C3F" w:rsidP="00B55C3F">
      <w:pPr>
        <w:pStyle w:val="Heading2"/>
        <w:shd w:val="clear" w:color="auto" w:fill="FFFFFF"/>
        <w:spacing w:before="0"/>
        <w:rPr>
          <w:ins w:id="1120" w:author="Unknown"/>
          <w:rFonts w:ascii="Segoe UI" w:hAnsi="Segoe UI" w:cs="Segoe UI"/>
          <w:b w:val="0"/>
          <w:bCs w:val="0"/>
          <w:color w:val="33393E"/>
          <w:sz w:val="36"/>
          <w:szCs w:val="36"/>
        </w:rPr>
      </w:pPr>
      <w:ins w:id="1121" w:author="Unknown">
        <w:r>
          <w:rPr>
            <w:rFonts w:ascii="Segoe UI" w:hAnsi="Segoe UI" w:cs="Segoe UI"/>
            <w:b w:val="0"/>
            <w:bCs w:val="0"/>
            <w:color w:val="33393E"/>
          </w:rPr>
          <w:t>Working with TextBox selections</w:t>
        </w:r>
      </w:ins>
    </w:p>
    <w:p w:rsidR="00B55C3F" w:rsidRDefault="00B55C3F" w:rsidP="00B55C3F">
      <w:pPr>
        <w:pStyle w:val="NormalWeb"/>
        <w:shd w:val="clear" w:color="auto" w:fill="FFFFFF"/>
        <w:spacing w:before="288" w:beforeAutospacing="0" w:after="288" w:afterAutospacing="0"/>
        <w:rPr>
          <w:ins w:id="1122" w:author="Unknown"/>
          <w:rFonts w:ascii="Segoe UI" w:hAnsi="Segoe UI" w:cs="Segoe UI"/>
          <w:color w:val="212529"/>
          <w:sz w:val="18"/>
          <w:szCs w:val="18"/>
        </w:rPr>
      </w:pPr>
      <w:ins w:id="1123" w:author="Unknown">
        <w:r>
          <w:rPr>
            <w:rFonts w:ascii="Segoe UI" w:hAnsi="Segoe UI" w:cs="Segoe UI"/>
            <w:color w:val="212529"/>
            <w:sz w:val="18"/>
            <w:szCs w:val="18"/>
          </w:rPr>
          <w:t>Just like any other editable control in Windows, the TextBox allows for selection of text, e.g. to delete an entire word at once or to copy a piece of the text to the clipboard. The WPF TextBox has several properties for working with selected text, all of them which you can read or even modify. In the next example, we will be reading these properties:</w:t>
        </w:r>
      </w:ins>
    </w:p>
    <w:p w:rsidR="00B55C3F" w:rsidRDefault="003C5A45" w:rsidP="00B55C3F">
      <w:pPr>
        <w:shd w:val="clear" w:color="auto" w:fill="FFFFFF"/>
        <w:jc w:val="right"/>
        <w:rPr>
          <w:ins w:id="1124" w:author="Unknown"/>
          <w:rFonts w:ascii="Segoe UI" w:hAnsi="Segoe UI" w:cs="Segoe UI"/>
          <w:color w:val="212529"/>
          <w:sz w:val="18"/>
          <w:szCs w:val="18"/>
        </w:rPr>
      </w:pPr>
      <w:ins w:id="1125" w:author="Unknown">
        <w:r>
          <w:rPr>
            <w:rFonts w:ascii="Segoe UI" w:hAnsi="Segoe UI" w:cs="Segoe UI"/>
            <w:color w:val="212529"/>
            <w:sz w:val="18"/>
            <w:szCs w:val="18"/>
          </w:rPr>
          <w:fldChar w:fldCharType="begin"/>
        </w:r>
        <w:r w:rsidR="00B55C3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55C3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55C3F" w:rsidRDefault="00B55C3F" w:rsidP="00B55C3F">
      <w:pPr>
        <w:pStyle w:val="HTMLPreformatted"/>
        <w:shd w:val="clear" w:color="auto" w:fill="FFFFFF"/>
        <w:rPr>
          <w:ins w:id="1126" w:author="Unknown"/>
          <w:rStyle w:val="hljs-tag"/>
          <w:rFonts w:ascii="Consolas" w:hAnsi="Consolas" w:cs="Consolas"/>
          <w:color w:val="0000FF"/>
          <w:shd w:val="clear" w:color="auto" w:fill="FFFFFF"/>
        </w:rPr>
      </w:pPr>
      <w:ins w:id="112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"WpfTutorialSamples.Basic_controls.TextBoxSelectionSample"</w:t>
        </w:r>
      </w:ins>
    </w:p>
    <w:p w:rsidR="00B55C3F" w:rsidRDefault="00B55C3F" w:rsidP="00B55C3F">
      <w:pPr>
        <w:pStyle w:val="HTMLPreformatted"/>
        <w:shd w:val="clear" w:color="auto" w:fill="FFFFFF"/>
        <w:rPr>
          <w:ins w:id="1128" w:author="Unknown"/>
          <w:rStyle w:val="hljs-tag"/>
          <w:rFonts w:ascii="Consolas" w:hAnsi="Consolas" w:cs="Consolas"/>
          <w:color w:val="0000FF"/>
          <w:shd w:val="clear" w:color="auto" w:fill="FFFFFF"/>
        </w:rPr>
      </w:pPr>
      <w:ins w:id="112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55C3F" w:rsidRDefault="00B55C3F" w:rsidP="00B55C3F">
      <w:pPr>
        <w:pStyle w:val="HTMLPreformatted"/>
        <w:shd w:val="clear" w:color="auto" w:fill="FFFFFF"/>
        <w:rPr>
          <w:ins w:id="1130" w:author="Unknown"/>
          <w:rStyle w:val="hljs-tag"/>
          <w:rFonts w:ascii="Consolas" w:hAnsi="Consolas" w:cs="Consolas"/>
          <w:color w:val="0000FF"/>
          <w:shd w:val="clear" w:color="auto" w:fill="FFFFFF"/>
        </w:rPr>
      </w:pPr>
      <w:ins w:id="113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55C3F" w:rsidRDefault="00B55C3F" w:rsidP="00B55C3F">
      <w:pPr>
        <w:pStyle w:val="HTMLPreformatted"/>
        <w:shd w:val="clear" w:color="auto" w:fill="FFFFFF"/>
        <w:rPr>
          <w:ins w:id="1132" w:author="Unknown"/>
          <w:rStyle w:val="HTMLCode"/>
          <w:rFonts w:ascii="Consolas" w:hAnsi="Consolas" w:cs="Consolas"/>
          <w:color w:val="000000"/>
          <w:shd w:val="clear" w:color="auto" w:fill="FFFFFF"/>
        </w:rPr>
      </w:pPr>
      <w:ins w:id="113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"TextBoxSelectionSample"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134" w:author="Unknown"/>
          <w:rStyle w:val="HTMLCode"/>
          <w:rFonts w:ascii="Consolas" w:hAnsi="Consolas" w:cs="Consolas"/>
          <w:color w:val="000000"/>
          <w:shd w:val="clear" w:color="auto" w:fill="FFFFFF"/>
        </w:rPr>
      </w:pPr>
      <w:ins w:id="1135"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136" w:author="Unknown"/>
          <w:rStyle w:val="HTMLCode"/>
          <w:rFonts w:ascii="Consolas" w:hAnsi="Consolas" w:cs="Consolas"/>
          <w:color w:val="000000"/>
          <w:shd w:val="clear" w:color="auto" w:fill="FFFFFF"/>
        </w:rPr>
      </w:pPr>
      <w:ins w:id="113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SelectionChanged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"TextBox_SelectionChanged"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color w:val="0000FF"/>
            <w:shd w:val="clear" w:color="auto" w:fill="FFFFFF"/>
          </w:rPr>
          <w:t xml:space="preserve"> /&gt;</w:t>
        </w:r>
      </w:ins>
    </w:p>
    <w:p w:rsidR="00B55C3F" w:rsidRDefault="00B55C3F" w:rsidP="00B55C3F">
      <w:pPr>
        <w:pStyle w:val="HTMLPreformatted"/>
        <w:shd w:val="clear" w:color="auto" w:fill="FFFFFF"/>
        <w:rPr>
          <w:ins w:id="1138" w:author="Unknown"/>
          <w:rStyle w:val="HTMLCode"/>
          <w:rFonts w:ascii="Consolas" w:hAnsi="Consolas" w:cs="Consolas"/>
          <w:color w:val="000000"/>
          <w:shd w:val="clear" w:color="auto" w:fill="FFFFFF"/>
        </w:rPr>
      </w:pPr>
      <w:ins w:id="113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"txtStatus"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IsReadOnly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/&gt;</w:t>
        </w:r>
      </w:ins>
    </w:p>
    <w:p w:rsidR="00B55C3F" w:rsidRDefault="00B55C3F" w:rsidP="00B55C3F">
      <w:pPr>
        <w:pStyle w:val="HTMLPreformatted"/>
        <w:shd w:val="clear" w:color="auto" w:fill="FFFFFF"/>
        <w:rPr>
          <w:ins w:id="1140" w:author="Unknown"/>
          <w:rStyle w:val="HTMLCode"/>
          <w:rFonts w:ascii="Consolas" w:hAnsi="Consolas" w:cs="Consolas"/>
          <w:color w:val="000000"/>
          <w:shd w:val="clear" w:color="auto" w:fill="FFFFFF"/>
        </w:rPr>
      </w:pPr>
    </w:p>
    <w:p w:rsidR="00B55C3F" w:rsidRDefault="00B55C3F" w:rsidP="00B55C3F">
      <w:pPr>
        <w:pStyle w:val="HTMLPreformatted"/>
        <w:shd w:val="clear" w:color="auto" w:fill="FFFFFF"/>
        <w:rPr>
          <w:ins w:id="1141" w:author="Unknown"/>
          <w:rStyle w:val="HTMLCode"/>
          <w:rFonts w:ascii="Consolas" w:hAnsi="Consolas" w:cs="Consolas"/>
          <w:color w:val="000000"/>
          <w:shd w:val="clear" w:color="auto" w:fill="FFFFFF"/>
        </w:rPr>
      </w:pPr>
      <w:ins w:id="1142"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ins>
    </w:p>
    <w:p w:rsidR="00B55C3F" w:rsidRDefault="00B55C3F" w:rsidP="00B55C3F">
      <w:pPr>
        <w:pStyle w:val="HTMLPreformatted"/>
        <w:shd w:val="clear" w:color="auto" w:fill="FFFFFF"/>
        <w:rPr>
          <w:ins w:id="1143" w:author="Unknown"/>
          <w:rFonts w:ascii="Consolas" w:hAnsi="Consolas" w:cs="Consolas"/>
          <w:color w:val="212529"/>
          <w:sz w:val="16"/>
          <w:szCs w:val="16"/>
        </w:rPr>
      </w:pPr>
      <w:ins w:id="114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55C3F" w:rsidRDefault="00B55C3F" w:rsidP="00B55C3F">
      <w:pPr>
        <w:pStyle w:val="NormalWeb"/>
        <w:shd w:val="clear" w:color="auto" w:fill="FFFFFF"/>
        <w:spacing w:before="288" w:beforeAutospacing="0" w:after="288" w:afterAutospacing="0"/>
        <w:rPr>
          <w:ins w:id="1145" w:author="Unknown"/>
          <w:rFonts w:ascii="Segoe UI" w:hAnsi="Segoe UI" w:cs="Segoe UI"/>
          <w:color w:val="212529"/>
          <w:sz w:val="18"/>
          <w:szCs w:val="18"/>
        </w:rPr>
      </w:pPr>
      <w:ins w:id="1146" w:author="Unknown">
        <w:r>
          <w:rPr>
            <w:rFonts w:ascii="Segoe UI" w:hAnsi="Segoe UI" w:cs="Segoe UI"/>
            <w:color w:val="212529"/>
            <w:sz w:val="18"/>
            <w:szCs w:val="18"/>
          </w:rPr>
          <w:t>The example consists of two TextBox controls: One for editing and one for outputting the current selection status to. For this, we set the IsReadOnly property to true, to prevent editing of the status TextBox. We subscribe the SelectionChanged event on the first TextBox, which we handle in the Code-behind:</w:t>
        </w:r>
      </w:ins>
    </w:p>
    <w:p w:rsidR="00B55C3F" w:rsidRDefault="003C5A45" w:rsidP="00B55C3F">
      <w:pPr>
        <w:shd w:val="clear" w:color="auto" w:fill="FFFFFF"/>
        <w:jc w:val="right"/>
        <w:rPr>
          <w:ins w:id="1147" w:author="Unknown"/>
          <w:rFonts w:ascii="Segoe UI" w:hAnsi="Segoe UI" w:cs="Segoe UI"/>
          <w:color w:val="212529"/>
          <w:sz w:val="18"/>
          <w:szCs w:val="18"/>
        </w:rPr>
      </w:pPr>
      <w:ins w:id="1148" w:author="Unknown">
        <w:r>
          <w:rPr>
            <w:rFonts w:ascii="Segoe UI" w:hAnsi="Segoe UI" w:cs="Segoe UI"/>
            <w:color w:val="212529"/>
            <w:sz w:val="18"/>
            <w:szCs w:val="18"/>
          </w:rPr>
          <w:fldChar w:fldCharType="begin"/>
        </w:r>
        <w:r w:rsidR="00B55C3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55C3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55C3F" w:rsidRDefault="00B55C3F" w:rsidP="00B55C3F">
      <w:pPr>
        <w:pStyle w:val="HTMLPreformatted"/>
        <w:shd w:val="clear" w:color="auto" w:fill="FFFFFF"/>
        <w:rPr>
          <w:ins w:id="1149" w:author="Unknown"/>
          <w:rStyle w:val="HTMLCode"/>
          <w:rFonts w:ascii="Consolas" w:hAnsi="Consolas" w:cs="Consolas"/>
          <w:color w:val="000000"/>
          <w:shd w:val="clear" w:color="auto" w:fill="FFFFFF"/>
        </w:rPr>
      </w:pPr>
      <w:ins w:id="115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B55C3F" w:rsidRDefault="00B55C3F" w:rsidP="00B55C3F">
      <w:pPr>
        <w:pStyle w:val="HTMLPreformatted"/>
        <w:shd w:val="clear" w:color="auto" w:fill="FFFFFF"/>
        <w:rPr>
          <w:ins w:id="1151" w:author="Unknown"/>
          <w:rStyle w:val="HTMLCode"/>
          <w:rFonts w:ascii="Consolas" w:hAnsi="Consolas" w:cs="Consolas"/>
          <w:color w:val="000000"/>
          <w:shd w:val="clear" w:color="auto" w:fill="FFFFFF"/>
        </w:rPr>
      </w:pPr>
      <w:ins w:id="1152"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System.Text;</w:t>
        </w:r>
      </w:ins>
    </w:p>
    <w:p w:rsidR="00B55C3F" w:rsidRDefault="00B55C3F" w:rsidP="00B55C3F">
      <w:pPr>
        <w:pStyle w:val="HTMLPreformatted"/>
        <w:shd w:val="clear" w:color="auto" w:fill="FFFFFF"/>
        <w:rPr>
          <w:ins w:id="1153" w:author="Unknown"/>
          <w:rStyle w:val="HTMLCode"/>
          <w:rFonts w:ascii="Consolas" w:hAnsi="Consolas" w:cs="Consolas"/>
          <w:color w:val="000000"/>
          <w:shd w:val="clear" w:color="auto" w:fill="FFFFFF"/>
        </w:rPr>
      </w:pPr>
      <w:ins w:id="115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B55C3F" w:rsidRDefault="00B55C3F" w:rsidP="00B55C3F">
      <w:pPr>
        <w:pStyle w:val="HTMLPreformatted"/>
        <w:shd w:val="clear" w:color="auto" w:fill="FFFFFF"/>
        <w:rPr>
          <w:ins w:id="1155" w:author="Unknown"/>
          <w:rStyle w:val="HTMLCode"/>
          <w:rFonts w:ascii="Consolas" w:hAnsi="Consolas" w:cs="Consolas"/>
          <w:color w:val="000000"/>
          <w:shd w:val="clear" w:color="auto" w:fill="FFFFFF"/>
        </w:rPr>
      </w:pPr>
      <w:ins w:id="115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System.Windows.Controls;</w:t>
        </w:r>
      </w:ins>
    </w:p>
    <w:p w:rsidR="00B55C3F" w:rsidRDefault="00B55C3F" w:rsidP="00B55C3F">
      <w:pPr>
        <w:pStyle w:val="HTMLPreformatted"/>
        <w:shd w:val="clear" w:color="auto" w:fill="FFFFFF"/>
        <w:rPr>
          <w:ins w:id="1157" w:author="Unknown"/>
          <w:rStyle w:val="HTMLCode"/>
          <w:rFonts w:ascii="Consolas" w:hAnsi="Consolas" w:cs="Consolas"/>
          <w:color w:val="000000"/>
          <w:shd w:val="clear" w:color="auto" w:fill="FFFFFF"/>
        </w:rPr>
      </w:pPr>
    </w:p>
    <w:p w:rsidR="00B55C3F" w:rsidRDefault="00B55C3F" w:rsidP="00B55C3F">
      <w:pPr>
        <w:pStyle w:val="HTMLPreformatted"/>
        <w:shd w:val="clear" w:color="auto" w:fill="FFFFFF"/>
        <w:rPr>
          <w:ins w:id="1158" w:author="Unknown"/>
          <w:rStyle w:val="HTMLCode"/>
          <w:rFonts w:ascii="Consolas" w:hAnsi="Consolas" w:cs="Consolas"/>
          <w:color w:val="000000"/>
          <w:shd w:val="clear" w:color="auto" w:fill="FFFFFF"/>
        </w:rPr>
      </w:pPr>
      <w:ins w:id="1159"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WpfTutorialSamples.Basic_controls</w:t>
        </w:r>
      </w:ins>
    </w:p>
    <w:p w:rsidR="00B55C3F" w:rsidRDefault="00B55C3F" w:rsidP="00B55C3F">
      <w:pPr>
        <w:pStyle w:val="HTMLPreformatted"/>
        <w:shd w:val="clear" w:color="auto" w:fill="FFFFFF"/>
        <w:rPr>
          <w:ins w:id="1160" w:author="Unknown"/>
          <w:rStyle w:val="HTMLCode"/>
          <w:rFonts w:ascii="Consolas" w:hAnsi="Consolas" w:cs="Consolas"/>
          <w:color w:val="000000"/>
          <w:shd w:val="clear" w:color="auto" w:fill="FFFFFF"/>
        </w:rPr>
      </w:pPr>
      <w:ins w:id="1161" w:author="Unknown">
        <w:r>
          <w:rPr>
            <w:rStyle w:val="HTMLCode"/>
            <w:rFonts w:ascii="Consolas" w:hAnsi="Consolas" w:cs="Consolas"/>
            <w:color w:val="000000"/>
            <w:shd w:val="clear" w:color="auto" w:fill="FFFFFF"/>
          </w:rPr>
          <w:t>{</w:t>
        </w:r>
      </w:ins>
    </w:p>
    <w:p w:rsidR="00B55C3F" w:rsidRDefault="00B55C3F" w:rsidP="00B55C3F">
      <w:pPr>
        <w:pStyle w:val="HTMLPreformatted"/>
        <w:shd w:val="clear" w:color="auto" w:fill="FFFFFF"/>
        <w:rPr>
          <w:ins w:id="1162" w:author="Unknown"/>
          <w:rStyle w:val="HTMLCode"/>
          <w:rFonts w:ascii="Consolas" w:hAnsi="Consolas" w:cs="Consolas"/>
          <w:color w:val="000000"/>
          <w:shd w:val="clear" w:color="auto" w:fill="FFFFFF"/>
        </w:rPr>
      </w:pPr>
      <w:ins w:id="1163"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TextBoxSelectionSample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B55C3F" w:rsidRDefault="00B55C3F" w:rsidP="00B55C3F">
      <w:pPr>
        <w:pStyle w:val="HTMLPreformatted"/>
        <w:shd w:val="clear" w:color="auto" w:fill="FFFFFF"/>
        <w:rPr>
          <w:ins w:id="1164" w:author="Unknown"/>
          <w:rStyle w:val="HTMLCode"/>
          <w:rFonts w:ascii="Consolas" w:hAnsi="Consolas" w:cs="Consolas"/>
          <w:color w:val="000000"/>
          <w:shd w:val="clear" w:color="auto" w:fill="FFFFFF"/>
        </w:rPr>
      </w:pPr>
      <w:ins w:id="1165" w:author="Unknown">
        <w:r>
          <w:rPr>
            <w:rStyle w:val="HTMLCode"/>
            <w:rFonts w:ascii="Consolas" w:hAnsi="Consolas" w:cs="Consolas"/>
            <w:color w:val="000000"/>
            <w:shd w:val="clear" w:color="auto" w:fill="FFFFFF"/>
          </w:rPr>
          <w:tab/>
          <w:t>{</w:t>
        </w:r>
      </w:ins>
    </w:p>
    <w:p w:rsidR="00B55C3F" w:rsidRDefault="00B55C3F" w:rsidP="00B55C3F">
      <w:pPr>
        <w:pStyle w:val="HTMLPreformatted"/>
        <w:shd w:val="clear" w:color="auto" w:fill="FFFFFF"/>
        <w:rPr>
          <w:ins w:id="1166" w:author="Unknown"/>
          <w:rStyle w:val="HTMLCode"/>
          <w:rFonts w:ascii="Consolas" w:hAnsi="Consolas" w:cs="Consolas"/>
          <w:color w:val="000000"/>
          <w:shd w:val="clear" w:color="auto" w:fill="FFFFFF"/>
        </w:rPr>
      </w:pPr>
      <w:ins w:id="11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TextBoxSelectionSample</w:t>
        </w:r>
        <w:r>
          <w:rPr>
            <w:rStyle w:val="hljs-function"/>
            <w:rFonts w:ascii="Consolas" w:hAnsi="Consolas" w:cs="Consolas"/>
            <w:color w:val="000000"/>
            <w:shd w:val="clear" w:color="auto" w:fill="FFFFFF"/>
          </w:rPr>
          <w:t>()</w:t>
        </w:r>
      </w:ins>
    </w:p>
    <w:p w:rsidR="00B55C3F" w:rsidRDefault="00B55C3F" w:rsidP="00B55C3F">
      <w:pPr>
        <w:pStyle w:val="HTMLPreformatted"/>
        <w:shd w:val="clear" w:color="auto" w:fill="FFFFFF"/>
        <w:rPr>
          <w:ins w:id="1168" w:author="Unknown"/>
          <w:rStyle w:val="HTMLCode"/>
          <w:rFonts w:ascii="Consolas" w:hAnsi="Consolas" w:cs="Consolas"/>
          <w:color w:val="000000"/>
          <w:shd w:val="clear" w:color="auto" w:fill="FFFFFF"/>
        </w:rPr>
      </w:pPr>
      <w:ins w:id="116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B55C3F" w:rsidRDefault="00B55C3F" w:rsidP="00B55C3F">
      <w:pPr>
        <w:pStyle w:val="HTMLPreformatted"/>
        <w:shd w:val="clear" w:color="auto" w:fill="FFFFFF"/>
        <w:rPr>
          <w:ins w:id="1170" w:author="Unknown"/>
          <w:rStyle w:val="HTMLCode"/>
          <w:rFonts w:ascii="Consolas" w:hAnsi="Consolas" w:cs="Consolas"/>
          <w:color w:val="000000"/>
          <w:shd w:val="clear" w:color="auto" w:fill="FFFFFF"/>
        </w:rPr>
      </w:pPr>
      <w:ins w:id="117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B55C3F" w:rsidRDefault="00B55C3F" w:rsidP="00B55C3F">
      <w:pPr>
        <w:pStyle w:val="HTMLPreformatted"/>
        <w:shd w:val="clear" w:color="auto" w:fill="FFFFFF"/>
        <w:rPr>
          <w:ins w:id="1172" w:author="Unknown"/>
          <w:rStyle w:val="HTMLCode"/>
          <w:rFonts w:ascii="Consolas" w:hAnsi="Consolas" w:cs="Consolas"/>
          <w:color w:val="000000"/>
          <w:shd w:val="clear" w:color="auto" w:fill="FFFFFF"/>
        </w:rPr>
      </w:pPr>
      <w:ins w:id="117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B55C3F" w:rsidRDefault="00B55C3F" w:rsidP="00B55C3F">
      <w:pPr>
        <w:pStyle w:val="HTMLPreformatted"/>
        <w:shd w:val="clear" w:color="auto" w:fill="FFFFFF"/>
        <w:rPr>
          <w:ins w:id="1174" w:author="Unknown"/>
          <w:rStyle w:val="HTMLCode"/>
          <w:rFonts w:ascii="Consolas" w:hAnsi="Consolas" w:cs="Consolas"/>
          <w:color w:val="000000"/>
          <w:shd w:val="clear" w:color="auto" w:fill="FFFFFF"/>
        </w:rPr>
      </w:pPr>
    </w:p>
    <w:p w:rsidR="00B55C3F" w:rsidRDefault="00B55C3F" w:rsidP="00B55C3F">
      <w:pPr>
        <w:pStyle w:val="HTMLPreformatted"/>
        <w:shd w:val="clear" w:color="auto" w:fill="FFFFFF"/>
        <w:rPr>
          <w:ins w:id="1175" w:author="Unknown"/>
          <w:rStyle w:val="HTMLCode"/>
          <w:rFonts w:ascii="Consolas" w:hAnsi="Consolas" w:cs="Consolas"/>
          <w:color w:val="000000"/>
          <w:shd w:val="clear" w:color="auto" w:fill="FFFFFF"/>
        </w:rPr>
      </w:pPr>
      <w:ins w:id="117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TextBox_SelectionChanged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B55C3F" w:rsidRDefault="00B55C3F" w:rsidP="00B55C3F">
      <w:pPr>
        <w:pStyle w:val="HTMLPreformatted"/>
        <w:shd w:val="clear" w:color="auto" w:fill="FFFFFF"/>
        <w:rPr>
          <w:ins w:id="1177" w:author="Unknown"/>
          <w:rStyle w:val="HTMLCode"/>
          <w:rFonts w:ascii="Consolas" w:hAnsi="Consolas" w:cs="Consolas"/>
          <w:color w:val="000000"/>
          <w:shd w:val="clear" w:color="auto" w:fill="FFFFFF"/>
        </w:rPr>
      </w:pPr>
      <w:ins w:id="117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B55C3F" w:rsidRDefault="00B55C3F" w:rsidP="00B55C3F">
      <w:pPr>
        <w:pStyle w:val="HTMLPreformatted"/>
        <w:shd w:val="clear" w:color="auto" w:fill="FFFFFF"/>
        <w:rPr>
          <w:ins w:id="1179" w:author="Unknown"/>
          <w:rStyle w:val="HTMLCode"/>
          <w:rFonts w:ascii="Consolas" w:hAnsi="Consolas" w:cs="Consolas"/>
          <w:color w:val="000000"/>
          <w:shd w:val="clear" w:color="auto" w:fill="FFFFFF"/>
        </w:rPr>
      </w:pPr>
      <w:ins w:id="118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TextBox textBox = sender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TextBox;</w:t>
        </w:r>
      </w:ins>
    </w:p>
    <w:p w:rsidR="00B55C3F" w:rsidRDefault="00B55C3F" w:rsidP="00B55C3F">
      <w:pPr>
        <w:pStyle w:val="HTMLPreformatted"/>
        <w:shd w:val="clear" w:color="auto" w:fill="FFFFFF"/>
        <w:rPr>
          <w:ins w:id="1181" w:author="Unknown"/>
          <w:rStyle w:val="HTMLCode"/>
          <w:rFonts w:ascii="Consolas" w:hAnsi="Consolas" w:cs="Consolas"/>
          <w:color w:val="000000"/>
          <w:shd w:val="clear" w:color="auto" w:fill="FFFFFF"/>
        </w:rPr>
      </w:pPr>
      <w:ins w:id="11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txtStatus.Text = </w:t>
        </w:r>
        <w:r>
          <w:rPr>
            <w:rStyle w:val="hljs-string"/>
            <w:rFonts w:ascii="Consolas" w:hAnsi="Consolas" w:cs="Consolas"/>
            <w:color w:val="A31515"/>
            <w:shd w:val="clear" w:color="auto" w:fill="FFFFFF"/>
          </w:rPr>
          <w:t>"Selection starts at character #"</w:t>
        </w:r>
        <w:r>
          <w:rPr>
            <w:rStyle w:val="HTMLCode"/>
            <w:rFonts w:ascii="Consolas" w:hAnsi="Consolas" w:cs="Consolas"/>
            <w:color w:val="000000"/>
            <w:shd w:val="clear" w:color="auto" w:fill="FFFFFF"/>
          </w:rPr>
          <w:t xml:space="preserve"> + textBox.SelectionStart + Environment.NewLine;</w:t>
        </w:r>
      </w:ins>
    </w:p>
    <w:p w:rsidR="00B55C3F" w:rsidRDefault="00B55C3F" w:rsidP="00B55C3F">
      <w:pPr>
        <w:pStyle w:val="HTMLPreformatted"/>
        <w:shd w:val="clear" w:color="auto" w:fill="FFFFFF"/>
        <w:rPr>
          <w:ins w:id="1183" w:author="Unknown"/>
          <w:rStyle w:val="HTMLCode"/>
          <w:rFonts w:ascii="Consolas" w:hAnsi="Consolas" w:cs="Consolas"/>
          <w:color w:val="000000"/>
          <w:shd w:val="clear" w:color="auto" w:fill="FFFFFF"/>
        </w:rPr>
      </w:pPr>
      <w:ins w:id="11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txtStatus.Text += </w:t>
        </w:r>
        <w:r>
          <w:rPr>
            <w:rStyle w:val="hljs-string"/>
            <w:rFonts w:ascii="Consolas" w:hAnsi="Consolas" w:cs="Consolas"/>
            <w:color w:val="A31515"/>
            <w:shd w:val="clear" w:color="auto" w:fill="FFFFFF"/>
          </w:rPr>
          <w:t>"Selection is "</w:t>
        </w:r>
        <w:r>
          <w:rPr>
            <w:rStyle w:val="HTMLCode"/>
            <w:rFonts w:ascii="Consolas" w:hAnsi="Consolas" w:cs="Consolas"/>
            <w:color w:val="000000"/>
            <w:shd w:val="clear" w:color="auto" w:fill="FFFFFF"/>
          </w:rPr>
          <w:t xml:space="preserve"> + textBox.SelectionLength + </w:t>
        </w:r>
        <w:r>
          <w:rPr>
            <w:rStyle w:val="hljs-string"/>
            <w:rFonts w:ascii="Consolas" w:hAnsi="Consolas" w:cs="Consolas"/>
            <w:color w:val="A31515"/>
            <w:shd w:val="clear" w:color="auto" w:fill="FFFFFF"/>
          </w:rPr>
          <w:t>" character(s) long"</w:t>
        </w:r>
        <w:r>
          <w:rPr>
            <w:rStyle w:val="HTMLCode"/>
            <w:rFonts w:ascii="Consolas" w:hAnsi="Consolas" w:cs="Consolas"/>
            <w:color w:val="000000"/>
            <w:shd w:val="clear" w:color="auto" w:fill="FFFFFF"/>
          </w:rPr>
          <w:t xml:space="preserve"> + Environment.NewLine;</w:t>
        </w:r>
      </w:ins>
    </w:p>
    <w:p w:rsidR="00B55C3F" w:rsidRDefault="00B55C3F" w:rsidP="00B55C3F">
      <w:pPr>
        <w:pStyle w:val="HTMLPreformatted"/>
        <w:shd w:val="clear" w:color="auto" w:fill="FFFFFF"/>
        <w:rPr>
          <w:ins w:id="1185" w:author="Unknown"/>
          <w:rStyle w:val="HTMLCode"/>
          <w:rFonts w:ascii="Consolas" w:hAnsi="Consolas" w:cs="Consolas"/>
          <w:color w:val="000000"/>
          <w:shd w:val="clear" w:color="auto" w:fill="FFFFFF"/>
        </w:rPr>
      </w:pPr>
      <w:ins w:id="118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txtStatus.Text += </w:t>
        </w:r>
        <w:r>
          <w:rPr>
            <w:rStyle w:val="hljs-string"/>
            <w:rFonts w:ascii="Consolas" w:hAnsi="Consolas" w:cs="Consolas"/>
            <w:color w:val="A31515"/>
            <w:shd w:val="clear" w:color="auto" w:fill="FFFFFF"/>
          </w:rPr>
          <w:t>"Selected text: '"</w:t>
        </w:r>
        <w:r>
          <w:rPr>
            <w:rStyle w:val="HTMLCode"/>
            <w:rFonts w:ascii="Consolas" w:hAnsi="Consolas" w:cs="Consolas"/>
            <w:color w:val="000000"/>
            <w:shd w:val="clear" w:color="auto" w:fill="FFFFFF"/>
          </w:rPr>
          <w:t xml:space="preserve"> + textBox.SelectedText + </w:t>
        </w:r>
        <w:r>
          <w:rPr>
            <w:rStyle w:val="hljs-string"/>
            <w:rFonts w:ascii="Consolas" w:hAnsi="Consolas" w:cs="Consolas"/>
            <w:color w:val="A31515"/>
            <w:shd w:val="clear" w:color="auto" w:fill="FFFFFF"/>
          </w:rPr>
          <w:t>"'"</w:t>
        </w:r>
        <w:r>
          <w:rPr>
            <w:rStyle w:val="HTMLCode"/>
            <w:rFonts w:ascii="Consolas" w:hAnsi="Consolas" w:cs="Consolas"/>
            <w:color w:val="000000"/>
            <w:shd w:val="clear" w:color="auto" w:fill="FFFFFF"/>
          </w:rPr>
          <w:t>;</w:t>
        </w:r>
      </w:ins>
    </w:p>
    <w:p w:rsidR="00B55C3F" w:rsidRDefault="00B55C3F" w:rsidP="00B55C3F">
      <w:pPr>
        <w:pStyle w:val="HTMLPreformatted"/>
        <w:shd w:val="clear" w:color="auto" w:fill="FFFFFF"/>
        <w:rPr>
          <w:ins w:id="1187" w:author="Unknown"/>
          <w:rStyle w:val="HTMLCode"/>
          <w:rFonts w:ascii="Consolas" w:hAnsi="Consolas" w:cs="Consolas"/>
          <w:color w:val="000000"/>
          <w:shd w:val="clear" w:color="auto" w:fill="FFFFFF"/>
        </w:rPr>
      </w:pPr>
      <w:ins w:id="11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B55C3F" w:rsidRDefault="00B55C3F" w:rsidP="00B55C3F">
      <w:pPr>
        <w:pStyle w:val="HTMLPreformatted"/>
        <w:shd w:val="clear" w:color="auto" w:fill="FFFFFF"/>
        <w:rPr>
          <w:ins w:id="1189" w:author="Unknown"/>
          <w:rStyle w:val="HTMLCode"/>
          <w:rFonts w:ascii="Consolas" w:hAnsi="Consolas" w:cs="Consolas"/>
          <w:color w:val="000000"/>
          <w:shd w:val="clear" w:color="auto" w:fill="FFFFFF"/>
        </w:rPr>
      </w:pPr>
      <w:ins w:id="1190" w:author="Unknown">
        <w:r>
          <w:rPr>
            <w:rStyle w:val="HTMLCode"/>
            <w:rFonts w:ascii="Consolas" w:hAnsi="Consolas" w:cs="Consolas"/>
            <w:color w:val="000000"/>
            <w:shd w:val="clear" w:color="auto" w:fill="FFFFFF"/>
          </w:rPr>
          <w:tab/>
          <w:t>}</w:t>
        </w:r>
      </w:ins>
    </w:p>
    <w:p w:rsidR="00B55C3F" w:rsidRDefault="00B55C3F" w:rsidP="00B55C3F">
      <w:pPr>
        <w:pStyle w:val="HTMLPreformatted"/>
        <w:shd w:val="clear" w:color="auto" w:fill="FFFFFF"/>
        <w:rPr>
          <w:ins w:id="1191" w:author="Unknown"/>
          <w:rFonts w:ascii="Consolas" w:hAnsi="Consolas" w:cs="Consolas"/>
          <w:color w:val="212529"/>
          <w:sz w:val="16"/>
          <w:szCs w:val="16"/>
        </w:rPr>
      </w:pPr>
      <w:ins w:id="1192" w:author="Unknown">
        <w:r>
          <w:rPr>
            <w:rStyle w:val="HTMLCode"/>
            <w:rFonts w:ascii="Consolas" w:hAnsi="Consolas" w:cs="Consolas"/>
            <w:color w:val="000000"/>
            <w:shd w:val="clear" w:color="auto" w:fill="FFFFFF"/>
          </w:rPr>
          <w:t>}</w:t>
        </w:r>
      </w:ins>
    </w:p>
    <w:p w:rsidR="00B55C3F" w:rsidRDefault="00B55C3F" w:rsidP="00B55C3F">
      <w:pPr>
        <w:rPr>
          <w:ins w:id="1193" w:author="Unknown"/>
          <w:rFonts w:ascii="Times New Roman" w:hAnsi="Times New Roman" w:cs="Times New Roman"/>
          <w:sz w:val="24"/>
          <w:szCs w:val="24"/>
        </w:rPr>
      </w:pPr>
      <w:r>
        <w:rPr>
          <w:noProof/>
        </w:rPr>
        <w:drawing>
          <wp:inline distT="0" distB="0" distL="0" distR="0">
            <wp:extent cx="2860040" cy="1426210"/>
            <wp:effectExtent l="19050" t="0" r="0" b="0"/>
            <wp:docPr id="28" name="aelm292" descr="https://www.wpf-tutorial.com/Images/ArticleImages/1/chapters/basic-controls/textbox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292" descr="https://www.wpf-tutorial.com/Images/ArticleImages/1/chapters/basic-controls/textbox_selection.png"/>
                    <pic:cNvPicPr>
                      <a:picLocks noChangeAspect="1" noChangeArrowheads="1"/>
                    </pic:cNvPicPr>
                  </pic:nvPicPr>
                  <pic:blipFill>
                    <a:blip r:embed="rId49"/>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B55C3F" w:rsidRDefault="00B55C3F" w:rsidP="00B55C3F">
      <w:pPr>
        <w:pStyle w:val="NormalWeb"/>
        <w:shd w:val="clear" w:color="auto" w:fill="FFFFFF"/>
        <w:spacing w:before="288" w:beforeAutospacing="0" w:after="288" w:afterAutospacing="0"/>
        <w:rPr>
          <w:ins w:id="1194" w:author="Unknown"/>
          <w:rFonts w:ascii="Segoe UI" w:hAnsi="Segoe UI" w:cs="Segoe UI"/>
          <w:color w:val="212529"/>
          <w:sz w:val="18"/>
          <w:szCs w:val="18"/>
        </w:rPr>
      </w:pPr>
      <w:ins w:id="1195" w:author="Unknown">
        <w:r>
          <w:rPr>
            <w:rFonts w:ascii="Segoe UI" w:hAnsi="Segoe UI" w:cs="Segoe UI"/>
            <w:color w:val="212529"/>
            <w:sz w:val="18"/>
            <w:szCs w:val="18"/>
          </w:rPr>
          <w:t>We use three interesting properties to accomplish this:</w:t>
        </w:r>
      </w:ins>
    </w:p>
    <w:p w:rsidR="00B55C3F" w:rsidRDefault="00B55C3F" w:rsidP="00B55C3F">
      <w:pPr>
        <w:pStyle w:val="NormalWeb"/>
        <w:shd w:val="clear" w:color="auto" w:fill="FFFFFF"/>
        <w:spacing w:before="288" w:beforeAutospacing="0" w:after="288" w:afterAutospacing="0"/>
        <w:rPr>
          <w:ins w:id="1196" w:author="Unknown"/>
          <w:rFonts w:ascii="Segoe UI" w:hAnsi="Segoe UI" w:cs="Segoe UI"/>
          <w:color w:val="212529"/>
          <w:sz w:val="18"/>
          <w:szCs w:val="18"/>
        </w:rPr>
      </w:pPr>
      <w:ins w:id="1197" w:author="Unknown">
        <w:r>
          <w:rPr>
            <w:rStyle w:val="Strong"/>
            <w:rFonts w:ascii="Segoe UI" w:hAnsi="Segoe UI" w:cs="Segoe UI"/>
            <w:color w:val="212529"/>
            <w:sz w:val="18"/>
            <w:szCs w:val="18"/>
          </w:rPr>
          <w:t>SelectionStart</w:t>
        </w:r>
        <w:r>
          <w:rPr>
            <w:rFonts w:ascii="Segoe UI" w:hAnsi="Segoe UI" w:cs="Segoe UI"/>
            <w:color w:val="212529"/>
            <w:sz w:val="18"/>
            <w:szCs w:val="18"/>
          </w:rPr>
          <w:t> , which gives us the current cursor position or if there's a selection: Where it starts.</w:t>
        </w:r>
      </w:ins>
    </w:p>
    <w:p w:rsidR="00B55C3F" w:rsidRDefault="00B55C3F" w:rsidP="00B55C3F">
      <w:pPr>
        <w:pStyle w:val="NormalWeb"/>
        <w:shd w:val="clear" w:color="auto" w:fill="FFFFFF"/>
        <w:spacing w:before="288" w:beforeAutospacing="0" w:after="288" w:afterAutospacing="0"/>
        <w:rPr>
          <w:ins w:id="1198" w:author="Unknown"/>
          <w:rFonts w:ascii="Segoe UI" w:hAnsi="Segoe UI" w:cs="Segoe UI"/>
          <w:color w:val="212529"/>
          <w:sz w:val="18"/>
          <w:szCs w:val="18"/>
        </w:rPr>
      </w:pPr>
      <w:ins w:id="1199" w:author="Unknown">
        <w:r>
          <w:rPr>
            <w:rStyle w:val="Strong"/>
            <w:rFonts w:ascii="Segoe UI" w:hAnsi="Segoe UI" w:cs="Segoe UI"/>
            <w:color w:val="212529"/>
            <w:sz w:val="18"/>
            <w:szCs w:val="18"/>
          </w:rPr>
          <w:t>SelectionLength</w:t>
        </w:r>
        <w:r>
          <w:rPr>
            <w:rFonts w:ascii="Segoe UI" w:hAnsi="Segoe UI" w:cs="Segoe UI"/>
            <w:color w:val="212529"/>
            <w:sz w:val="18"/>
            <w:szCs w:val="18"/>
          </w:rPr>
          <w:t> , which gives us the length of the current selection, if any. Otherwise it will just return 0.</w:t>
        </w:r>
      </w:ins>
    </w:p>
    <w:p w:rsidR="00B55C3F" w:rsidRDefault="00B55C3F" w:rsidP="00B55C3F">
      <w:pPr>
        <w:pStyle w:val="NormalWeb"/>
        <w:shd w:val="clear" w:color="auto" w:fill="FFFFFF"/>
        <w:spacing w:before="288" w:beforeAutospacing="0" w:after="288" w:afterAutospacing="0"/>
        <w:rPr>
          <w:ins w:id="1200" w:author="Unknown"/>
          <w:rFonts w:ascii="Segoe UI" w:hAnsi="Segoe UI" w:cs="Segoe UI"/>
          <w:color w:val="212529"/>
          <w:sz w:val="18"/>
          <w:szCs w:val="18"/>
        </w:rPr>
      </w:pPr>
      <w:ins w:id="1201" w:author="Unknown">
        <w:r>
          <w:rPr>
            <w:rStyle w:val="Strong"/>
            <w:rFonts w:ascii="Segoe UI" w:hAnsi="Segoe UI" w:cs="Segoe UI"/>
            <w:color w:val="212529"/>
            <w:sz w:val="18"/>
            <w:szCs w:val="18"/>
          </w:rPr>
          <w:lastRenderedPageBreak/>
          <w:t>SelectedText</w:t>
        </w:r>
        <w:r>
          <w:rPr>
            <w:rFonts w:ascii="Segoe UI" w:hAnsi="Segoe UI" w:cs="Segoe UI"/>
            <w:color w:val="212529"/>
            <w:sz w:val="18"/>
            <w:szCs w:val="18"/>
          </w:rPr>
          <w:t> , which gives us the currently selected string if there's a selection. Otherwise an empty string is returned.</w:t>
        </w:r>
      </w:ins>
    </w:p>
    <w:p w:rsidR="00B55C3F" w:rsidRDefault="00B55C3F" w:rsidP="00B55C3F">
      <w:pPr>
        <w:pStyle w:val="Heading2"/>
        <w:shd w:val="clear" w:color="auto" w:fill="FFFFFF"/>
        <w:spacing w:before="0"/>
        <w:rPr>
          <w:ins w:id="1202" w:author="Unknown"/>
          <w:rFonts w:ascii="Segoe UI" w:hAnsi="Segoe UI" w:cs="Segoe UI"/>
          <w:b w:val="0"/>
          <w:bCs w:val="0"/>
          <w:color w:val="33393E"/>
          <w:sz w:val="36"/>
          <w:szCs w:val="36"/>
        </w:rPr>
      </w:pPr>
      <w:ins w:id="1203" w:author="Unknown">
        <w:r>
          <w:rPr>
            <w:rFonts w:ascii="Segoe UI" w:hAnsi="Segoe UI" w:cs="Segoe UI"/>
            <w:b w:val="0"/>
            <w:bCs w:val="0"/>
            <w:color w:val="33393E"/>
          </w:rPr>
          <w:t>Modifying the selection</w:t>
        </w:r>
      </w:ins>
    </w:p>
    <w:p w:rsidR="00B55C3F" w:rsidRDefault="00B55C3F" w:rsidP="00B55C3F">
      <w:pPr>
        <w:pStyle w:val="NormalWeb"/>
        <w:shd w:val="clear" w:color="auto" w:fill="FFFFFF"/>
        <w:spacing w:before="288" w:beforeAutospacing="0" w:after="288" w:afterAutospacing="0"/>
        <w:rPr>
          <w:ins w:id="1204" w:author="Unknown"/>
          <w:rFonts w:ascii="Segoe UI" w:hAnsi="Segoe UI" w:cs="Segoe UI"/>
          <w:color w:val="212529"/>
          <w:sz w:val="18"/>
          <w:szCs w:val="18"/>
        </w:rPr>
      </w:pPr>
      <w:ins w:id="1205" w:author="Unknown">
        <w:r>
          <w:rPr>
            <w:rFonts w:ascii="Segoe UI" w:hAnsi="Segoe UI" w:cs="Segoe UI"/>
            <w:color w:val="212529"/>
            <w:sz w:val="18"/>
            <w:szCs w:val="18"/>
          </w:rPr>
          <w:t>All of these properties are both readable and writable, which means that you can modify them as well. For instance, you can set the SelectionStart and SelectionLength properties to select a custom range of text, or you can use the SelectedText property to insert and select a string. Just remember that the TextBox has to have focus, e.g. by calling the Focus() method first, for this to work.</w:t>
        </w:r>
      </w:ins>
    </w:p>
    <w:p w:rsidR="00684C99" w:rsidRDefault="00684C99" w:rsidP="00684C99">
      <w:pPr>
        <w:shd w:val="clear" w:color="auto" w:fill="FFFFFF"/>
        <w:rPr>
          <w:rFonts w:ascii="Segoe UI" w:hAnsi="Segoe UI" w:cs="Segoe UI"/>
          <w:b/>
          <w:bCs/>
          <w:color w:val="C0C0C0"/>
        </w:rPr>
      </w:pPr>
      <w:r>
        <w:rPr>
          <w:rFonts w:ascii="Segoe UI" w:hAnsi="Segoe UI" w:cs="Segoe UI"/>
          <w:b/>
          <w:bCs/>
          <w:color w:val="C0C0C0"/>
        </w:rPr>
        <w:t>Basic controls:</w:t>
      </w:r>
    </w:p>
    <w:p w:rsidR="00684C99" w:rsidRDefault="00684C99" w:rsidP="00684C99">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Button control</w:t>
      </w:r>
    </w:p>
    <w:p w:rsidR="00684C99" w:rsidRDefault="00684C99" w:rsidP="00684C9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No GUI framework would be complete without a Button control, so of course WPF has a nice one included, and just like the rest of the framework controls, it's very flexible and will allow you to accomplish almost anything. But let's start out with some basic examples.</w:t>
      </w:r>
    </w:p>
    <w:p w:rsidR="00684C99" w:rsidRDefault="00684C99" w:rsidP="00684C99">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A simple Button</w:t>
      </w:r>
    </w:p>
    <w:p w:rsidR="00684C99" w:rsidRDefault="00684C99" w:rsidP="00684C99">
      <w:pPr>
        <w:pStyle w:val="NormalWeb"/>
        <w:shd w:val="clear" w:color="auto" w:fill="FFFFFF"/>
        <w:spacing w:before="288" w:beforeAutospacing="0" w:after="288" w:afterAutospacing="0"/>
        <w:rPr>
          <w:ins w:id="1206" w:author="Unknown"/>
          <w:rFonts w:ascii="Segoe UI" w:hAnsi="Segoe UI" w:cs="Segoe UI"/>
          <w:color w:val="212529"/>
          <w:sz w:val="18"/>
          <w:szCs w:val="18"/>
        </w:rPr>
      </w:pPr>
      <w:ins w:id="1207" w:author="Unknown">
        <w:r>
          <w:rPr>
            <w:rFonts w:ascii="Segoe UI" w:hAnsi="Segoe UI" w:cs="Segoe UI"/>
            <w:color w:val="212529"/>
            <w:sz w:val="18"/>
            <w:szCs w:val="18"/>
          </w:rPr>
          <w:t>Just like many other WPF controls, a Button can be displayed simply by adding a Button tag to your Window. If you put text between the tags (or another control), it will act as the content of the Button:</w:t>
        </w:r>
      </w:ins>
    </w:p>
    <w:p w:rsidR="00684C99" w:rsidRDefault="00684C99" w:rsidP="00684C99">
      <w:pPr>
        <w:pStyle w:val="HTMLPreformatted"/>
        <w:shd w:val="clear" w:color="auto" w:fill="FFFFFF"/>
        <w:rPr>
          <w:ins w:id="1208" w:author="Unknown"/>
          <w:rFonts w:ascii="Consolas" w:hAnsi="Consolas" w:cs="Consolas"/>
          <w:color w:val="212529"/>
          <w:sz w:val="16"/>
          <w:szCs w:val="16"/>
        </w:rPr>
      </w:pPr>
      <w:ins w:id="1209"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Hello, world!</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ins>
    </w:p>
    <w:p w:rsidR="00684C99" w:rsidRDefault="00684C99" w:rsidP="00684C99">
      <w:pPr>
        <w:rPr>
          <w:ins w:id="1210" w:author="Unknown"/>
          <w:rFonts w:ascii="Times New Roman" w:hAnsi="Times New Roman" w:cs="Times New Roman"/>
          <w:sz w:val="24"/>
          <w:szCs w:val="24"/>
        </w:rPr>
      </w:pPr>
      <w:r>
        <w:rPr>
          <w:noProof/>
        </w:rPr>
        <w:drawing>
          <wp:inline distT="0" distB="0" distL="0" distR="0">
            <wp:extent cx="2479675" cy="1207135"/>
            <wp:effectExtent l="19050" t="0" r="0" b="0"/>
            <wp:docPr id="43" name="aelm6689" descr="https://www.wpf-tutorial.com/Images/ArticleImages/1/basic-controls/button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689" descr="https://www.wpf-tutorial.com/Images/ArticleImages/1/basic-controls/button_simple.png"/>
                    <pic:cNvPicPr>
                      <a:picLocks noChangeAspect="1" noChangeArrowheads="1"/>
                    </pic:cNvPicPr>
                  </pic:nvPicPr>
                  <pic:blipFill>
                    <a:blip r:embed="rId50"/>
                    <a:srcRect/>
                    <a:stretch>
                      <a:fillRect/>
                    </a:stretch>
                  </pic:blipFill>
                  <pic:spPr bwMode="auto">
                    <a:xfrm>
                      <a:off x="0" y="0"/>
                      <a:ext cx="2479675" cy="1207135"/>
                    </a:xfrm>
                    <a:prstGeom prst="rect">
                      <a:avLst/>
                    </a:prstGeom>
                    <a:noFill/>
                    <a:ln w="9525">
                      <a:noFill/>
                      <a:miter lim="800000"/>
                      <a:headEnd/>
                      <a:tailEnd/>
                    </a:ln>
                  </pic:spPr>
                </pic:pic>
              </a:graphicData>
            </a:graphic>
          </wp:inline>
        </w:drawing>
      </w:r>
    </w:p>
    <w:p w:rsidR="00684C99" w:rsidRDefault="00684C99" w:rsidP="00684C99">
      <w:pPr>
        <w:pStyle w:val="NormalWeb"/>
        <w:shd w:val="clear" w:color="auto" w:fill="FFFFFF"/>
        <w:spacing w:before="288" w:beforeAutospacing="0" w:after="288" w:afterAutospacing="0"/>
        <w:rPr>
          <w:ins w:id="1211" w:author="Unknown"/>
          <w:rFonts w:ascii="Segoe UI" w:hAnsi="Segoe UI" w:cs="Segoe UI"/>
          <w:color w:val="212529"/>
          <w:sz w:val="18"/>
          <w:szCs w:val="18"/>
        </w:rPr>
      </w:pPr>
      <w:ins w:id="1212" w:author="Unknown">
        <w:r>
          <w:rPr>
            <w:rFonts w:ascii="Segoe UI" w:hAnsi="Segoe UI" w:cs="Segoe UI"/>
            <w:color w:val="212529"/>
            <w:sz w:val="18"/>
            <w:szCs w:val="18"/>
          </w:rPr>
          <w:t>Pretty simple, right? Of course, the Button doesn't actually do anything yet, but if you point to it, you will find that it comes with a nice hover effect right out of the box. But let's make the Button do something, by subscribing to its </w:t>
        </w:r>
        <w:r>
          <w:rPr>
            <w:rStyle w:val="Strong"/>
            <w:rFonts w:ascii="Segoe UI" w:hAnsi="Segoe UI" w:cs="Segoe UI"/>
            <w:color w:val="212529"/>
            <w:sz w:val="18"/>
            <w:szCs w:val="18"/>
          </w:rPr>
          <w:t>Click</w:t>
        </w:r>
        <w:r>
          <w:rPr>
            <w:rFonts w:ascii="Segoe UI" w:hAnsi="Segoe UI" w:cs="Segoe UI"/>
            <w:color w:val="212529"/>
            <w:sz w:val="18"/>
            <w:szCs w:val="18"/>
          </w:rPr>
          <w:t> event (more information about this process can be found in the article on subscribing to events in XAML):</w:t>
        </w:r>
      </w:ins>
    </w:p>
    <w:p w:rsidR="00684C99" w:rsidRDefault="00684C99" w:rsidP="00684C99">
      <w:pPr>
        <w:pStyle w:val="HTMLPreformatted"/>
        <w:shd w:val="clear" w:color="auto" w:fill="FFFFFF"/>
        <w:rPr>
          <w:ins w:id="1213" w:author="Unknown"/>
          <w:rFonts w:ascii="Consolas" w:hAnsi="Consolas" w:cs="Consolas"/>
          <w:color w:val="212529"/>
          <w:sz w:val="16"/>
          <w:szCs w:val="16"/>
        </w:rPr>
      </w:pPr>
      <w:ins w:id="1214"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"HelloWorldButton_Click"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Hello, World!</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ins>
    </w:p>
    <w:p w:rsidR="00684C99" w:rsidRDefault="00684C99" w:rsidP="00684C99">
      <w:pPr>
        <w:pStyle w:val="NormalWeb"/>
        <w:shd w:val="clear" w:color="auto" w:fill="FFFFFF"/>
        <w:spacing w:before="288" w:beforeAutospacing="0" w:after="288" w:afterAutospacing="0"/>
        <w:rPr>
          <w:ins w:id="1215" w:author="Unknown"/>
          <w:rFonts w:ascii="Segoe UI" w:hAnsi="Segoe UI" w:cs="Segoe UI"/>
          <w:color w:val="212529"/>
          <w:sz w:val="18"/>
          <w:szCs w:val="18"/>
        </w:rPr>
      </w:pPr>
      <w:ins w:id="1216" w:author="Unknown">
        <w:r>
          <w:rPr>
            <w:rFonts w:ascii="Segoe UI" w:hAnsi="Segoe UI" w:cs="Segoe UI"/>
            <w:color w:val="212529"/>
            <w:sz w:val="18"/>
            <w:szCs w:val="18"/>
          </w:rPr>
          <w:t>In Code-behind, you will need a matching method to handle the click:</w:t>
        </w:r>
      </w:ins>
    </w:p>
    <w:p w:rsidR="00684C99" w:rsidRDefault="00684C99" w:rsidP="00684C99">
      <w:pPr>
        <w:pStyle w:val="HTMLPreformatted"/>
        <w:shd w:val="clear" w:color="auto" w:fill="FFFFFF"/>
        <w:rPr>
          <w:ins w:id="1217" w:author="Unknown"/>
          <w:rFonts w:ascii="Consolas" w:hAnsi="Consolas" w:cs="Consolas"/>
          <w:color w:val="212529"/>
          <w:sz w:val="16"/>
          <w:szCs w:val="16"/>
        </w:rPr>
      </w:pPr>
      <w:ins w:id="1218" w:author="Unknown">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HelloWorldButton_Click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    MessageBox.Show(</w:t>
        </w:r>
        <w:r>
          <w:rPr>
            <w:rStyle w:val="hljs-string"/>
            <w:rFonts w:ascii="Consolas" w:hAnsi="Consolas" w:cs="Consolas"/>
            <w:color w:val="A31515"/>
            <w:shd w:val="clear" w:color="auto" w:fill="FFFFFF"/>
          </w:rPr>
          <w:t>"Hello, world!"</w:t>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ins>
    </w:p>
    <w:p w:rsidR="00684C99" w:rsidRDefault="00684C99" w:rsidP="00684C99">
      <w:pPr>
        <w:pStyle w:val="NormalWeb"/>
        <w:shd w:val="clear" w:color="auto" w:fill="FFFFFF"/>
        <w:spacing w:before="288" w:beforeAutospacing="0" w:after="288" w:afterAutospacing="0"/>
        <w:rPr>
          <w:ins w:id="1219" w:author="Unknown"/>
          <w:rFonts w:ascii="Segoe UI" w:hAnsi="Segoe UI" w:cs="Segoe UI"/>
          <w:color w:val="212529"/>
          <w:sz w:val="18"/>
          <w:szCs w:val="18"/>
        </w:rPr>
      </w:pPr>
      <w:ins w:id="1220" w:author="Unknown">
        <w:r>
          <w:rPr>
            <w:rFonts w:ascii="Segoe UI" w:hAnsi="Segoe UI" w:cs="Segoe UI"/>
            <w:color w:val="212529"/>
            <w:sz w:val="18"/>
            <w:szCs w:val="18"/>
          </w:rPr>
          <w:t>You now have a very basic button and when you click on it, a message will be displayed!</w:t>
        </w:r>
      </w:ins>
    </w:p>
    <w:p w:rsidR="00684C99" w:rsidRDefault="00684C99" w:rsidP="00684C99">
      <w:pPr>
        <w:pStyle w:val="Heading3"/>
        <w:shd w:val="clear" w:color="auto" w:fill="FFFFFF"/>
        <w:spacing w:before="346"/>
        <w:rPr>
          <w:ins w:id="1221" w:author="Unknown"/>
          <w:rFonts w:ascii="Segoe UI" w:hAnsi="Segoe UI" w:cs="Segoe UI"/>
          <w:b w:val="0"/>
          <w:bCs w:val="0"/>
          <w:color w:val="586168"/>
          <w:sz w:val="32"/>
          <w:szCs w:val="32"/>
        </w:rPr>
      </w:pPr>
      <w:ins w:id="1222" w:author="Unknown">
        <w:r>
          <w:rPr>
            <w:rFonts w:ascii="Segoe UI" w:hAnsi="Segoe UI" w:cs="Segoe UI"/>
            <w:b w:val="0"/>
            <w:bCs w:val="0"/>
            <w:color w:val="586168"/>
            <w:sz w:val="32"/>
            <w:szCs w:val="32"/>
          </w:rPr>
          <w:lastRenderedPageBreak/>
          <w:t>Formatted content</w:t>
        </w:r>
      </w:ins>
    </w:p>
    <w:p w:rsidR="00684C99" w:rsidRDefault="00684C99" w:rsidP="00684C99">
      <w:pPr>
        <w:pStyle w:val="NormalWeb"/>
        <w:shd w:val="clear" w:color="auto" w:fill="FFFFFF"/>
        <w:spacing w:before="288" w:beforeAutospacing="0" w:after="288" w:afterAutospacing="0"/>
        <w:rPr>
          <w:ins w:id="1223" w:author="Unknown"/>
          <w:rFonts w:ascii="Segoe UI" w:hAnsi="Segoe UI" w:cs="Segoe UI"/>
          <w:color w:val="212529"/>
          <w:sz w:val="18"/>
          <w:szCs w:val="18"/>
        </w:rPr>
      </w:pPr>
      <w:ins w:id="1224" w:author="Unknown">
        <w:r>
          <w:rPr>
            <w:rFonts w:ascii="Segoe UI" w:hAnsi="Segoe UI" w:cs="Segoe UI"/>
            <w:color w:val="212529"/>
            <w:sz w:val="18"/>
            <w:szCs w:val="18"/>
          </w:rPr>
          <w:t>Internally, simple text inside the Content of the Button is turned into a TextBlock control, which also means that you can control the same aspects of the text formatting. You will find several properties on the Button control for doing this, including (but not limited to) </w:t>
        </w:r>
        <w:r>
          <w:rPr>
            <w:rStyle w:val="Strong"/>
            <w:rFonts w:ascii="Segoe UI" w:hAnsi="Segoe UI" w:cs="Segoe UI"/>
            <w:color w:val="212529"/>
            <w:sz w:val="18"/>
            <w:szCs w:val="18"/>
          </w:rPr>
          <w:t>Foreground</w:t>
        </w:r>
        <w:r>
          <w:rPr>
            <w:rFonts w:ascii="Segoe UI" w:hAnsi="Segoe UI" w:cs="Segoe UI"/>
            <w:color w:val="212529"/>
            <w:sz w:val="18"/>
            <w:szCs w:val="18"/>
          </w:rPr>
          <w:t>, </w:t>
        </w:r>
        <w:r>
          <w:rPr>
            <w:rStyle w:val="Strong"/>
            <w:rFonts w:ascii="Segoe UI" w:hAnsi="Segoe UI" w:cs="Segoe UI"/>
            <w:color w:val="212529"/>
            <w:sz w:val="18"/>
            <w:szCs w:val="18"/>
          </w:rPr>
          <w:t>Background</w:t>
        </w:r>
        <w:r>
          <w:rPr>
            <w:rFonts w:ascii="Segoe UI" w:hAnsi="Segoe UI" w:cs="Segoe UI"/>
            <w:color w:val="212529"/>
            <w:sz w:val="18"/>
            <w:szCs w:val="18"/>
          </w:rPr>
          <w:t>, </w:t>
        </w:r>
        <w:r>
          <w:rPr>
            <w:rStyle w:val="Strong"/>
            <w:rFonts w:ascii="Segoe UI" w:hAnsi="Segoe UI" w:cs="Segoe UI"/>
            <w:color w:val="212529"/>
            <w:sz w:val="18"/>
            <w:szCs w:val="18"/>
          </w:rPr>
          <w:t>FontWeight</w:t>
        </w:r>
        <w:r>
          <w:rPr>
            <w:rFonts w:ascii="Segoe UI" w:hAnsi="Segoe UI" w:cs="Segoe UI"/>
            <w:color w:val="212529"/>
            <w:sz w:val="18"/>
            <w:szCs w:val="18"/>
          </w:rPr>
          <w:t> and so on. In other words, it's very easy to change the formatting of the text inside a Button control:</w:t>
        </w:r>
      </w:ins>
    </w:p>
    <w:p w:rsidR="00684C99" w:rsidRDefault="00684C99" w:rsidP="00684C99">
      <w:pPr>
        <w:pStyle w:val="HTMLPreformatted"/>
        <w:shd w:val="clear" w:color="auto" w:fill="FFFFFF"/>
        <w:rPr>
          <w:ins w:id="1225" w:author="Unknown"/>
          <w:rFonts w:ascii="Consolas" w:hAnsi="Consolas" w:cs="Consolas"/>
          <w:color w:val="212529"/>
          <w:sz w:val="16"/>
          <w:szCs w:val="16"/>
        </w:rPr>
      </w:pPr>
      <w:ins w:id="1226"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"Beige"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Formatted Button</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ins>
    </w:p>
    <w:p w:rsidR="00684C99" w:rsidRDefault="00684C99" w:rsidP="00684C99">
      <w:pPr>
        <w:rPr>
          <w:ins w:id="1227" w:author="Unknown"/>
          <w:rFonts w:ascii="Times New Roman" w:hAnsi="Times New Roman" w:cs="Times New Roman"/>
          <w:sz w:val="24"/>
          <w:szCs w:val="24"/>
        </w:rPr>
      </w:pPr>
      <w:r>
        <w:rPr>
          <w:noProof/>
        </w:rPr>
        <w:drawing>
          <wp:inline distT="0" distB="0" distL="0" distR="0">
            <wp:extent cx="2531110" cy="1265555"/>
            <wp:effectExtent l="19050" t="0" r="2540" b="0"/>
            <wp:docPr id="42" name="aelm6699" descr="https://www.wpf-tutorial.com/Images/ArticleImages/1/basic-controls/button_forma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699" descr="https://www.wpf-tutorial.com/Images/ArticleImages/1/basic-controls/button_formatted.png"/>
                    <pic:cNvPicPr>
                      <a:picLocks noChangeAspect="1" noChangeArrowheads="1"/>
                    </pic:cNvPicPr>
                  </pic:nvPicPr>
                  <pic:blipFill>
                    <a:blip r:embed="rId51"/>
                    <a:srcRect/>
                    <a:stretch>
                      <a:fillRect/>
                    </a:stretch>
                  </pic:blipFill>
                  <pic:spPr bwMode="auto">
                    <a:xfrm>
                      <a:off x="0" y="0"/>
                      <a:ext cx="2531110" cy="1265555"/>
                    </a:xfrm>
                    <a:prstGeom prst="rect">
                      <a:avLst/>
                    </a:prstGeom>
                    <a:noFill/>
                    <a:ln w="9525">
                      <a:noFill/>
                      <a:miter lim="800000"/>
                      <a:headEnd/>
                      <a:tailEnd/>
                    </a:ln>
                  </pic:spPr>
                </pic:pic>
              </a:graphicData>
            </a:graphic>
          </wp:inline>
        </w:drawing>
      </w:r>
    </w:p>
    <w:p w:rsidR="00684C99" w:rsidRDefault="00684C99" w:rsidP="00684C99">
      <w:pPr>
        <w:pStyle w:val="NormalWeb"/>
        <w:shd w:val="clear" w:color="auto" w:fill="FFFFFF"/>
        <w:spacing w:before="288" w:beforeAutospacing="0" w:after="288" w:afterAutospacing="0"/>
        <w:rPr>
          <w:ins w:id="1228" w:author="Unknown"/>
          <w:rFonts w:ascii="Segoe UI" w:hAnsi="Segoe UI" w:cs="Segoe UI"/>
          <w:color w:val="212529"/>
          <w:sz w:val="18"/>
          <w:szCs w:val="18"/>
        </w:rPr>
      </w:pPr>
      <w:ins w:id="1229" w:author="Unknown">
        <w:r>
          <w:rPr>
            <w:rFonts w:ascii="Segoe UI" w:hAnsi="Segoe UI" w:cs="Segoe UI"/>
            <w:color w:val="212529"/>
            <w:sz w:val="18"/>
            <w:szCs w:val="18"/>
          </w:rPr>
          <w:t>By setting these properties directly on the Button, you are of course limited to applying the same formatting for all of the content, but if that's not good enough, just read on for even more advanced content formatting.</w:t>
        </w:r>
      </w:ins>
    </w:p>
    <w:p w:rsidR="00684C99" w:rsidRDefault="00684C99" w:rsidP="00684C99">
      <w:pPr>
        <w:pStyle w:val="Heading2"/>
        <w:shd w:val="clear" w:color="auto" w:fill="FFFFFF"/>
        <w:spacing w:before="0"/>
        <w:rPr>
          <w:ins w:id="1230" w:author="Unknown"/>
          <w:rFonts w:ascii="Segoe UI" w:hAnsi="Segoe UI" w:cs="Segoe UI"/>
          <w:b w:val="0"/>
          <w:bCs w:val="0"/>
          <w:color w:val="33393E"/>
          <w:sz w:val="36"/>
          <w:szCs w:val="36"/>
        </w:rPr>
      </w:pPr>
      <w:ins w:id="1231" w:author="Unknown">
        <w:r>
          <w:rPr>
            <w:rFonts w:ascii="Segoe UI" w:hAnsi="Segoe UI" w:cs="Segoe UI"/>
            <w:b w:val="0"/>
            <w:bCs w:val="0"/>
            <w:color w:val="33393E"/>
          </w:rPr>
          <w:t>Buttons with advanced content</w:t>
        </w:r>
      </w:ins>
    </w:p>
    <w:p w:rsidR="00684C99" w:rsidRDefault="00684C99" w:rsidP="00684C99">
      <w:pPr>
        <w:pStyle w:val="NormalWeb"/>
        <w:shd w:val="clear" w:color="auto" w:fill="FFFFFF"/>
        <w:spacing w:before="288" w:beforeAutospacing="0" w:after="288" w:afterAutospacing="0"/>
        <w:rPr>
          <w:ins w:id="1232" w:author="Unknown"/>
          <w:rFonts w:ascii="Segoe UI" w:hAnsi="Segoe UI" w:cs="Segoe UI"/>
          <w:color w:val="212529"/>
          <w:sz w:val="18"/>
          <w:szCs w:val="18"/>
        </w:rPr>
      </w:pPr>
      <w:ins w:id="1233" w:author="Unknown">
        <w:r>
          <w:rPr>
            <w:rFonts w:ascii="Segoe UI" w:hAnsi="Segoe UI" w:cs="Segoe UI"/>
            <w:color w:val="212529"/>
            <w:sz w:val="18"/>
            <w:szCs w:val="18"/>
          </w:rPr>
          <w:t>We have already talked about this several times, but one of the very cool things about WPF is the ability to replace simple text inside a control with other WPF controls. This also means that you don't have to limit your buttons to simple text, formatted in the same way - you can just add several text controls with different formatting. The WPF Button only supports one direct child control, but you can just make that a Panel, which will then host as many controls as you need to. You can use this to create buttons with various types of formatting:</w:t>
        </w:r>
      </w:ins>
    </w:p>
    <w:p w:rsidR="00684C99" w:rsidRDefault="003C5A45" w:rsidP="00684C99">
      <w:pPr>
        <w:shd w:val="clear" w:color="auto" w:fill="FFFFFF"/>
        <w:jc w:val="right"/>
        <w:rPr>
          <w:ins w:id="1234" w:author="Unknown"/>
          <w:rFonts w:ascii="Segoe UI" w:hAnsi="Segoe UI" w:cs="Segoe UI"/>
          <w:color w:val="212529"/>
          <w:sz w:val="18"/>
          <w:szCs w:val="18"/>
        </w:rPr>
      </w:pPr>
      <w:ins w:id="1235" w:author="Unknown">
        <w:r>
          <w:rPr>
            <w:rFonts w:ascii="Segoe UI" w:hAnsi="Segoe UI" w:cs="Segoe UI"/>
            <w:color w:val="212529"/>
            <w:sz w:val="18"/>
            <w:szCs w:val="18"/>
          </w:rPr>
          <w:fldChar w:fldCharType="begin"/>
        </w:r>
        <w:r w:rsidR="00684C9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84C9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84C99" w:rsidRDefault="00684C99" w:rsidP="00684C99">
      <w:pPr>
        <w:pStyle w:val="HTMLPreformatted"/>
        <w:shd w:val="clear" w:color="auto" w:fill="FFFFFF"/>
        <w:rPr>
          <w:ins w:id="1236" w:author="Unknown"/>
          <w:rFonts w:ascii="Consolas" w:hAnsi="Consolas" w:cs="Consolas"/>
          <w:color w:val="212529"/>
          <w:sz w:val="16"/>
          <w:szCs w:val="16"/>
        </w:rPr>
      </w:pPr>
      <w:ins w:id="1237"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"Horizontal"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 xml:space="preserve">Formatted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Button</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"Gray"</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FontStyle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"Italic"</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[Various]</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ins>
    </w:p>
    <w:p w:rsidR="00684C99" w:rsidRDefault="00684C99" w:rsidP="00684C99">
      <w:pPr>
        <w:rPr>
          <w:ins w:id="1238" w:author="Unknown"/>
          <w:rFonts w:ascii="Times New Roman" w:hAnsi="Times New Roman" w:cs="Times New Roman"/>
          <w:sz w:val="24"/>
          <w:szCs w:val="24"/>
        </w:rPr>
      </w:pPr>
      <w:r>
        <w:rPr>
          <w:noProof/>
        </w:rPr>
        <w:drawing>
          <wp:inline distT="0" distB="0" distL="0" distR="0">
            <wp:extent cx="2531110" cy="1265555"/>
            <wp:effectExtent l="19050" t="0" r="2540" b="0"/>
            <wp:docPr id="38" name="aelm6705" descr="https://www.wpf-tutorial.com/Images/ArticleImages/1/basic-controls/button_formatted_vario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05" descr="https://www.wpf-tutorial.com/Images/ArticleImages/1/basic-controls/button_formatted_various.png"/>
                    <pic:cNvPicPr>
                      <a:picLocks noChangeAspect="1" noChangeArrowheads="1"/>
                    </pic:cNvPicPr>
                  </pic:nvPicPr>
                  <pic:blipFill>
                    <a:blip r:embed="rId52"/>
                    <a:srcRect/>
                    <a:stretch>
                      <a:fillRect/>
                    </a:stretch>
                  </pic:blipFill>
                  <pic:spPr bwMode="auto">
                    <a:xfrm>
                      <a:off x="0" y="0"/>
                      <a:ext cx="2531110" cy="1265555"/>
                    </a:xfrm>
                    <a:prstGeom prst="rect">
                      <a:avLst/>
                    </a:prstGeom>
                    <a:noFill/>
                    <a:ln w="9525">
                      <a:noFill/>
                      <a:miter lim="800000"/>
                      <a:headEnd/>
                      <a:tailEnd/>
                    </a:ln>
                  </pic:spPr>
                </pic:pic>
              </a:graphicData>
            </a:graphic>
          </wp:inline>
        </w:drawing>
      </w:r>
    </w:p>
    <w:p w:rsidR="00684C99" w:rsidRDefault="00684C99" w:rsidP="00684C99">
      <w:pPr>
        <w:pStyle w:val="NormalWeb"/>
        <w:shd w:val="clear" w:color="auto" w:fill="FFFFFF"/>
        <w:spacing w:before="288" w:beforeAutospacing="0" w:after="288" w:afterAutospacing="0"/>
        <w:rPr>
          <w:ins w:id="1239" w:author="Unknown"/>
          <w:rFonts w:ascii="Segoe UI" w:hAnsi="Segoe UI" w:cs="Segoe UI"/>
          <w:color w:val="212529"/>
          <w:sz w:val="18"/>
          <w:szCs w:val="18"/>
        </w:rPr>
      </w:pPr>
      <w:ins w:id="1240" w:author="Unknown">
        <w:r>
          <w:rPr>
            <w:rFonts w:ascii="Segoe UI" w:hAnsi="Segoe UI" w:cs="Segoe UI"/>
            <w:color w:val="212529"/>
            <w:sz w:val="18"/>
            <w:szCs w:val="18"/>
          </w:rPr>
          <w:t>But of course, you are not limited to just text - you can put whatever you want inside your buttons, which leads us to a subject that I know many people will ask for. Buttons with images!</w:t>
        </w:r>
      </w:ins>
    </w:p>
    <w:p w:rsidR="00684C99" w:rsidRDefault="00684C99" w:rsidP="00684C99">
      <w:pPr>
        <w:pStyle w:val="Heading3"/>
        <w:shd w:val="clear" w:color="auto" w:fill="FFFFFF"/>
        <w:spacing w:before="346"/>
        <w:rPr>
          <w:ins w:id="1241" w:author="Unknown"/>
          <w:rFonts w:ascii="Segoe UI" w:hAnsi="Segoe UI" w:cs="Segoe UI"/>
          <w:b w:val="0"/>
          <w:bCs w:val="0"/>
          <w:color w:val="586168"/>
          <w:sz w:val="32"/>
          <w:szCs w:val="32"/>
        </w:rPr>
      </w:pPr>
      <w:ins w:id="1242" w:author="Unknown">
        <w:r>
          <w:rPr>
            <w:rFonts w:ascii="Segoe UI" w:hAnsi="Segoe UI" w:cs="Segoe UI"/>
            <w:b w:val="0"/>
            <w:bCs w:val="0"/>
            <w:color w:val="586168"/>
            <w:sz w:val="32"/>
            <w:szCs w:val="32"/>
          </w:rPr>
          <w:lastRenderedPageBreak/>
          <w:t>Buttons with Images (ImageButton)</w:t>
        </w:r>
      </w:ins>
    </w:p>
    <w:p w:rsidR="00684C99" w:rsidRDefault="00684C99" w:rsidP="00684C99">
      <w:pPr>
        <w:pStyle w:val="NormalWeb"/>
        <w:shd w:val="clear" w:color="auto" w:fill="FFFFFF"/>
        <w:spacing w:before="288" w:beforeAutospacing="0" w:after="288" w:afterAutospacing="0"/>
        <w:rPr>
          <w:ins w:id="1243" w:author="Unknown"/>
          <w:rFonts w:ascii="Segoe UI" w:hAnsi="Segoe UI" w:cs="Segoe UI"/>
          <w:color w:val="212529"/>
          <w:sz w:val="18"/>
          <w:szCs w:val="18"/>
        </w:rPr>
      </w:pPr>
      <w:ins w:id="1244" w:author="Unknown">
        <w:r>
          <w:rPr>
            <w:rFonts w:ascii="Segoe UI" w:hAnsi="Segoe UI" w:cs="Segoe UI"/>
            <w:color w:val="212529"/>
            <w:sz w:val="18"/>
            <w:szCs w:val="18"/>
          </w:rPr>
          <w:t>In many UI frameworks, you will find a regular Button and then one or several other variants, which will offer extra features. One of the most commonly used variants is the </w:t>
        </w:r>
        <w:r>
          <w:rPr>
            <w:rStyle w:val="Strong"/>
            <w:rFonts w:ascii="Segoe UI" w:hAnsi="Segoe UI" w:cs="Segoe UI"/>
            <w:color w:val="212529"/>
            <w:sz w:val="18"/>
            <w:szCs w:val="18"/>
          </w:rPr>
          <w:t>ImageButton</w:t>
        </w:r>
        <w:r>
          <w:rPr>
            <w:rFonts w:ascii="Segoe UI" w:hAnsi="Segoe UI" w:cs="Segoe UI"/>
            <w:color w:val="212529"/>
            <w:sz w:val="18"/>
            <w:szCs w:val="18"/>
          </w:rPr>
          <w:t>, which, as the name implies, is a Button which will usually allow you to include an image before the text. But in WPF, there's no need for a separate control to accomplish this - as you just saw, we can put several controls inside a Button, so you can just as easily add an Image control to it, like this:</w:t>
        </w:r>
      </w:ins>
    </w:p>
    <w:p w:rsidR="00684C99" w:rsidRDefault="003C5A45" w:rsidP="00684C99">
      <w:pPr>
        <w:shd w:val="clear" w:color="auto" w:fill="FFFFFF"/>
        <w:jc w:val="right"/>
        <w:rPr>
          <w:ins w:id="1245" w:author="Unknown"/>
          <w:rFonts w:ascii="Segoe UI" w:hAnsi="Segoe UI" w:cs="Segoe UI"/>
          <w:color w:val="212529"/>
          <w:sz w:val="18"/>
          <w:szCs w:val="18"/>
        </w:rPr>
      </w:pPr>
      <w:ins w:id="1246" w:author="Unknown">
        <w:r>
          <w:rPr>
            <w:rFonts w:ascii="Segoe UI" w:hAnsi="Segoe UI" w:cs="Segoe UI"/>
            <w:color w:val="212529"/>
            <w:sz w:val="18"/>
            <w:szCs w:val="18"/>
          </w:rPr>
          <w:fldChar w:fldCharType="begin"/>
        </w:r>
        <w:r w:rsidR="00684C9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84C9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84C99" w:rsidRDefault="00684C99" w:rsidP="00684C99">
      <w:pPr>
        <w:pStyle w:val="HTMLPreformatted"/>
        <w:shd w:val="clear" w:color="auto" w:fill="FFFFFF"/>
        <w:rPr>
          <w:ins w:id="1247" w:author="Unknown"/>
          <w:rFonts w:ascii="Consolas" w:hAnsi="Consolas" w:cs="Consolas"/>
          <w:color w:val="212529"/>
          <w:sz w:val="16"/>
          <w:szCs w:val="16"/>
        </w:rPr>
      </w:pPr>
      <w:ins w:id="1248"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Padding</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"Horizontal"</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"/WpfTutorialSamples;component/Images/help.png"</w:t>
        </w:r>
        <w:r>
          <w:rPr>
            <w:rStyle w:val="hljs-tag"/>
            <w:rFonts w:ascii="Consolas" w:eastAsiaTheme="majorEastAsia" w:hAnsi="Consolas" w:cs="Consolas"/>
            <w:color w:val="0000FF"/>
            <w:shd w:val="clear" w:color="auto" w:fill="FFFFFF"/>
          </w:rPr>
          <w:t xml:space="preserve"> /&gt;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"5,0"</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Help</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ins>
    </w:p>
    <w:p w:rsidR="00684C99" w:rsidRDefault="00684C99" w:rsidP="00684C99">
      <w:pPr>
        <w:rPr>
          <w:ins w:id="1249" w:author="Unknown"/>
          <w:rFonts w:ascii="Times New Roman" w:hAnsi="Times New Roman" w:cs="Times New Roman"/>
          <w:sz w:val="24"/>
          <w:szCs w:val="24"/>
        </w:rPr>
      </w:pPr>
      <w:r>
        <w:rPr>
          <w:noProof/>
        </w:rPr>
        <w:drawing>
          <wp:inline distT="0" distB="0" distL="0" distR="0">
            <wp:extent cx="2531110" cy="1265555"/>
            <wp:effectExtent l="19050" t="0" r="2540" b="0"/>
            <wp:docPr id="36" name="aelm6710" descr="https://www.wpf-tutorial.com/Images/ArticleImages/1/basic-controls/button_with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10" descr="https://www.wpf-tutorial.com/Images/ArticleImages/1/basic-controls/button_with_image.png"/>
                    <pic:cNvPicPr>
                      <a:picLocks noChangeAspect="1" noChangeArrowheads="1"/>
                    </pic:cNvPicPr>
                  </pic:nvPicPr>
                  <pic:blipFill>
                    <a:blip r:embed="rId53"/>
                    <a:srcRect/>
                    <a:stretch>
                      <a:fillRect/>
                    </a:stretch>
                  </pic:blipFill>
                  <pic:spPr bwMode="auto">
                    <a:xfrm>
                      <a:off x="0" y="0"/>
                      <a:ext cx="2531110" cy="1265555"/>
                    </a:xfrm>
                    <a:prstGeom prst="rect">
                      <a:avLst/>
                    </a:prstGeom>
                    <a:noFill/>
                    <a:ln w="9525">
                      <a:noFill/>
                      <a:miter lim="800000"/>
                      <a:headEnd/>
                      <a:tailEnd/>
                    </a:ln>
                  </pic:spPr>
                </pic:pic>
              </a:graphicData>
            </a:graphic>
          </wp:inline>
        </w:drawing>
      </w:r>
    </w:p>
    <w:p w:rsidR="00684C99" w:rsidRDefault="00684C99" w:rsidP="00684C99">
      <w:pPr>
        <w:pStyle w:val="NormalWeb"/>
        <w:shd w:val="clear" w:color="auto" w:fill="FFFFFF"/>
        <w:spacing w:before="288" w:beforeAutospacing="0" w:after="288" w:afterAutospacing="0"/>
        <w:rPr>
          <w:ins w:id="1250" w:author="Unknown"/>
          <w:rFonts w:ascii="Segoe UI" w:hAnsi="Segoe UI" w:cs="Segoe UI"/>
          <w:color w:val="212529"/>
          <w:sz w:val="18"/>
          <w:szCs w:val="18"/>
        </w:rPr>
      </w:pPr>
      <w:ins w:id="1251" w:author="Unknown">
        <w:r>
          <w:rPr>
            <w:rFonts w:ascii="Segoe UI" w:hAnsi="Segoe UI" w:cs="Segoe UI"/>
            <w:color w:val="212529"/>
            <w:sz w:val="18"/>
            <w:szCs w:val="18"/>
          </w:rPr>
          <w:t>It's really that simple to create an ImageButton in WPF, and you are of course free to move things around, e.g. if you want the image after the text instead of before etc.</w:t>
        </w:r>
      </w:ins>
    </w:p>
    <w:p w:rsidR="00684C99" w:rsidRDefault="00684C99" w:rsidP="00684C99">
      <w:pPr>
        <w:pStyle w:val="Heading2"/>
        <w:shd w:val="clear" w:color="auto" w:fill="FFFFFF"/>
        <w:spacing w:before="0"/>
        <w:rPr>
          <w:ins w:id="1252" w:author="Unknown"/>
          <w:rFonts w:ascii="Segoe UI" w:hAnsi="Segoe UI" w:cs="Segoe UI"/>
          <w:b w:val="0"/>
          <w:bCs w:val="0"/>
          <w:color w:val="33393E"/>
          <w:sz w:val="36"/>
          <w:szCs w:val="36"/>
        </w:rPr>
      </w:pPr>
      <w:ins w:id="1253" w:author="Unknown">
        <w:r>
          <w:rPr>
            <w:rFonts w:ascii="Segoe UI" w:hAnsi="Segoe UI" w:cs="Segoe UI"/>
            <w:b w:val="0"/>
            <w:bCs w:val="0"/>
            <w:color w:val="33393E"/>
          </w:rPr>
          <w:t>Button Padding</w:t>
        </w:r>
      </w:ins>
    </w:p>
    <w:p w:rsidR="00684C99" w:rsidRDefault="00684C99" w:rsidP="00684C99">
      <w:pPr>
        <w:pStyle w:val="NormalWeb"/>
        <w:shd w:val="clear" w:color="auto" w:fill="FFFFFF"/>
        <w:spacing w:before="288" w:beforeAutospacing="0" w:after="288" w:afterAutospacing="0"/>
        <w:rPr>
          <w:ins w:id="1254" w:author="Unknown"/>
          <w:rFonts w:ascii="Segoe UI" w:hAnsi="Segoe UI" w:cs="Segoe UI"/>
          <w:color w:val="212529"/>
          <w:sz w:val="18"/>
          <w:szCs w:val="18"/>
        </w:rPr>
      </w:pPr>
      <w:ins w:id="1255" w:author="Unknown">
        <w:r>
          <w:rPr>
            <w:rFonts w:ascii="Segoe UI" w:hAnsi="Segoe UI" w:cs="Segoe UI"/>
            <w:color w:val="212529"/>
            <w:sz w:val="18"/>
            <w:szCs w:val="18"/>
          </w:rPr>
          <w:t>You may have noticed that buttons in the WPF framework doesn't come with any padding by default. This means that the text is very close to the borders, which might look a little bit strange, because most buttons found elsewhere (web, other applications etc.) do have at least some padding in the sides. No worries, because the Button comes with a </w:t>
        </w:r>
        <w:r>
          <w:rPr>
            <w:rStyle w:val="Strong"/>
            <w:rFonts w:ascii="Segoe UI" w:hAnsi="Segoe UI" w:cs="Segoe UI"/>
            <w:color w:val="212529"/>
            <w:sz w:val="18"/>
            <w:szCs w:val="18"/>
          </w:rPr>
          <w:t>Padding</w:t>
        </w:r>
        <w:r>
          <w:rPr>
            <w:rFonts w:ascii="Segoe UI" w:hAnsi="Segoe UI" w:cs="Segoe UI"/>
            <w:color w:val="212529"/>
            <w:sz w:val="18"/>
            <w:szCs w:val="18"/>
          </w:rPr>
          <w:t> property:</w:t>
        </w:r>
      </w:ins>
    </w:p>
    <w:p w:rsidR="00684C99" w:rsidRDefault="00684C99" w:rsidP="00684C99">
      <w:pPr>
        <w:pStyle w:val="HTMLPreformatted"/>
        <w:shd w:val="clear" w:color="auto" w:fill="FFFFFF"/>
        <w:rPr>
          <w:ins w:id="1256" w:author="Unknown"/>
          <w:rFonts w:ascii="Consolas" w:hAnsi="Consolas" w:cs="Consolas"/>
          <w:color w:val="212529"/>
          <w:sz w:val="16"/>
          <w:szCs w:val="16"/>
        </w:rPr>
      </w:pPr>
      <w:ins w:id="1257"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Padding</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"5,2"</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Hello, World!</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ins>
    </w:p>
    <w:p w:rsidR="00684C99" w:rsidRDefault="00684C99" w:rsidP="00684C99">
      <w:pPr>
        <w:pStyle w:val="NormalWeb"/>
        <w:shd w:val="clear" w:color="auto" w:fill="FFFFFF"/>
        <w:spacing w:before="288" w:beforeAutospacing="0" w:after="288" w:afterAutospacing="0"/>
        <w:rPr>
          <w:ins w:id="1258" w:author="Unknown"/>
          <w:rFonts w:ascii="Segoe UI" w:hAnsi="Segoe UI" w:cs="Segoe UI"/>
          <w:color w:val="212529"/>
          <w:sz w:val="18"/>
          <w:szCs w:val="18"/>
        </w:rPr>
      </w:pPr>
      <w:ins w:id="1259" w:author="Unknown">
        <w:r>
          <w:rPr>
            <w:rFonts w:ascii="Segoe UI" w:hAnsi="Segoe UI" w:cs="Segoe UI"/>
            <w:color w:val="212529"/>
            <w:sz w:val="18"/>
            <w:szCs w:val="18"/>
          </w:rPr>
          <w:t>This will apply a padding of 5 pixels on the sides, and 2 pixels in the top and bottom. But having to apply padding to all of your buttons might get a bit tiresome at a certain point, so here's a small tip: You can apply the padding globally, either across the entire application or just this specific Window, using a Style (more on styles later). Here's an example where we apply it to the Window, using the </w:t>
        </w:r>
        <w:r>
          <w:rPr>
            <w:rStyle w:val="Emphasis"/>
            <w:rFonts w:ascii="Segoe UI" w:hAnsi="Segoe UI" w:cs="Segoe UI"/>
            <w:color w:val="212529"/>
            <w:sz w:val="18"/>
            <w:szCs w:val="18"/>
          </w:rPr>
          <w:t>Window.Resources</w:t>
        </w:r>
        <w:r>
          <w:rPr>
            <w:rFonts w:ascii="Segoe UI" w:hAnsi="Segoe UI" w:cs="Segoe UI"/>
            <w:color w:val="212529"/>
            <w:sz w:val="18"/>
            <w:szCs w:val="18"/>
          </w:rPr>
          <w:t> property:</w:t>
        </w:r>
      </w:ins>
    </w:p>
    <w:p w:rsidR="00684C99" w:rsidRDefault="00684C99" w:rsidP="00684C99">
      <w:pPr>
        <w:pStyle w:val="HTMLPreformatted"/>
        <w:shd w:val="clear" w:color="auto" w:fill="FFFFFF"/>
        <w:rPr>
          <w:ins w:id="1260" w:author="Unknown"/>
          <w:rFonts w:ascii="Consolas" w:hAnsi="Consolas" w:cs="Consolas"/>
          <w:color w:val="212529"/>
          <w:sz w:val="16"/>
          <w:szCs w:val="16"/>
        </w:rPr>
      </w:pPr>
      <w:ins w:id="1261"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Window.Resources</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Style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"{x:Type Button}"</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xml"/>
            <w:rFonts w:ascii="Consolas" w:eastAsiaTheme="majorEastAsia"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Setter</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"Padding"</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"5,2"</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xml"/>
            <w:rFonts w:ascii="Consolas" w:eastAsiaTheme="majorEastAsia"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Style</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Window.Resources</w:t>
        </w:r>
        <w:r>
          <w:rPr>
            <w:rStyle w:val="hljs-tag"/>
            <w:rFonts w:ascii="Consolas" w:eastAsiaTheme="majorEastAsia" w:hAnsi="Consolas" w:cs="Consolas"/>
            <w:color w:val="0000FF"/>
            <w:shd w:val="clear" w:color="auto" w:fill="FFFFFF"/>
          </w:rPr>
          <w:t>&gt;</w:t>
        </w:r>
      </w:ins>
    </w:p>
    <w:p w:rsidR="00684C99" w:rsidRDefault="00684C99" w:rsidP="00684C99">
      <w:pPr>
        <w:pStyle w:val="NormalWeb"/>
        <w:shd w:val="clear" w:color="auto" w:fill="FFFFFF"/>
        <w:spacing w:before="288" w:beforeAutospacing="0" w:after="288" w:afterAutospacing="0"/>
        <w:rPr>
          <w:ins w:id="1262" w:author="Unknown"/>
          <w:rFonts w:ascii="Segoe UI" w:hAnsi="Segoe UI" w:cs="Segoe UI"/>
          <w:color w:val="212529"/>
          <w:sz w:val="18"/>
          <w:szCs w:val="18"/>
        </w:rPr>
      </w:pPr>
      <w:ins w:id="1263" w:author="Unknown">
        <w:r>
          <w:rPr>
            <w:rFonts w:ascii="Segoe UI" w:hAnsi="Segoe UI" w:cs="Segoe UI"/>
            <w:color w:val="212529"/>
            <w:sz w:val="18"/>
            <w:szCs w:val="18"/>
          </w:rPr>
          <w:t>This padding will now be applied to all your buttons, but you can of course override it by specifically defining the Padding property on a Button. Here's how all the buttons of this example look with the common padding:</w:t>
        </w:r>
      </w:ins>
    </w:p>
    <w:p w:rsidR="00EE1561" w:rsidRDefault="00684C99" w:rsidP="00684C99">
      <w:r>
        <w:rPr>
          <w:noProof/>
        </w:rPr>
        <w:lastRenderedPageBreak/>
        <w:drawing>
          <wp:inline distT="0" distB="0" distL="0" distR="0">
            <wp:extent cx="2531110" cy="1777365"/>
            <wp:effectExtent l="19050" t="0" r="2540" b="0"/>
            <wp:docPr id="37" name="aelm6720" descr="https://www.wpf-tutorial.com/Images/ArticleImages/1/basic-controls/button_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20" descr="https://www.wpf-tutorial.com/Images/ArticleImages/1/basic-controls/button_all.png"/>
                    <pic:cNvPicPr>
                      <a:picLocks noChangeAspect="1" noChangeArrowheads="1"/>
                    </pic:cNvPicPr>
                  </pic:nvPicPr>
                  <pic:blipFill>
                    <a:blip r:embed="rId54"/>
                    <a:srcRect/>
                    <a:stretch>
                      <a:fillRect/>
                    </a:stretch>
                  </pic:blipFill>
                  <pic:spPr bwMode="auto">
                    <a:xfrm>
                      <a:off x="0" y="0"/>
                      <a:ext cx="2531110" cy="1777365"/>
                    </a:xfrm>
                    <a:prstGeom prst="rect">
                      <a:avLst/>
                    </a:prstGeom>
                    <a:noFill/>
                    <a:ln w="9525">
                      <a:noFill/>
                      <a:miter lim="800000"/>
                      <a:headEnd/>
                      <a:tailEnd/>
                    </a:ln>
                  </pic:spPr>
                </pic:pic>
              </a:graphicData>
            </a:graphic>
          </wp:inline>
        </w:drawing>
      </w:r>
    </w:p>
    <w:p w:rsidR="0079233C" w:rsidRDefault="0079233C" w:rsidP="00684C99"/>
    <w:p w:rsidR="0079233C" w:rsidRDefault="0079233C" w:rsidP="0079233C">
      <w:pPr>
        <w:shd w:val="clear" w:color="auto" w:fill="FFFFFF"/>
        <w:rPr>
          <w:rFonts w:ascii="Segoe UI" w:hAnsi="Segoe UI" w:cs="Segoe UI"/>
          <w:b/>
          <w:bCs/>
          <w:color w:val="C0C0C0"/>
        </w:rPr>
      </w:pPr>
      <w:r>
        <w:rPr>
          <w:rFonts w:ascii="Segoe UI" w:hAnsi="Segoe UI" w:cs="Segoe UI"/>
          <w:b/>
          <w:bCs/>
          <w:color w:val="C0C0C0"/>
        </w:rPr>
        <w:t>Basic controls:</w:t>
      </w:r>
    </w:p>
    <w:p w:rsidR="0079233C" w:rsidRDefault="0079233C" w:rsidP="0079233C">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CheckBox control</w:t>
      </w:r>
    </w:p>
    <w:p w:rsidR="0079233C" w:rsidRDefault="0079233C" w:rsidP="0079233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CheckBox control allows the end-user to toggle an option on or off, usually reflecting a Boolean value in the Code-behind. Let's jump straight into an example, in case you're not sure how a CheckBox looks:</w:t>
      </w:r>
    </w:p>
    <w:p w:rsidR="0079233C" w:rsidRDefault="003C5A45" w:rsidP="0079233C">
      <w:pPr>
        <w:shd w:val="clear" w:color="auto" w:fill="FFFFFF"/>
        <w:jc w:val="right"/>
        <w:rPr>
          <w:rFonts w:ascii="Segoe UI" w:hAnsi="Segoe UI" w:cs="Segoe UI"/>
          <w:color w:val="212529"/>
          <w:sz w:val="18"/>
          <w:szCs w:val="18"/>
        </w:rPr>
      </w:pPr>
      <w:hyperlink r:id="rId55" w:history="1">
        <w:r w:rsidR="0079233C">
          <w:rPr>
            <w:rStyle w:val="Hyperlink"/>
            <w:rFonts w:ascii="Segoe UI" w:hAnsi="Segoe UI" w:cs="Segoe UI"/>
            <w:color w:val="808080"/>
            <w:sz w:val="17"/>
            <w:szCs w:val="17"/>
            <w:shd w:val="clear" w:color="auto" w:fill="9AC046"/>
          </w:rPr>
          <w:t xml:space="preserve"> </w:t>
        </w:r>
      </w:hyperlink>
    </w:p>
    <w:p w:rsidR="0079233C" w:rsidRDefault="0079233C" w:rsidP="0079233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"WpfTutorialSamples.Basic_controls.CheckBoxSample"</w:t>
      </w:r>
    </w:p>
    <w:p w:rsidR="0079233C" w:rsidRDefault="0079233C" w:rsidP="0079233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79233C" w:rsidRDefault="0079233C" w:rsidP="0079233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"CheckBoxSample"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Application Options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feature ABC</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feature XYZ</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feature WWW</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p>
    <w:p w:rsidR="0079233C" w:rsidRDefault="0079233C" w:rsidP="007923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79233C" w:rsidRDefault="0079233C" w:rsidP="0079233C">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79233C" w:rsidRDefault="0079233C" w:rsidP="0079233C">
      <w:pPr>
        <w:rPr>
          <w:ins w:id="1264" w:author="Unknown"/>
          <w:rFonts w:ascii="Times New Roman" w:hAnsi="Times New Roman" w:cs="Times New Roman"/>
          <w:sz w:val="24"/>
          <w:szCs w:val="24"/>
        </w:rPr>
      </w:pPr>
      <w:r>
        <w:rPr>
          <w:noProof/>
        </w:rPr>
        <w:drawing>
          <wp:inline distT="0" distB="0" distL="0" distR="0">
            <wp:extent cx="2377440" cy="1331595"/>
            <wp:effectExtent l="19050" t="0" r="3810" b="0"/>
            <wp:docPr id="48" name="aelm301" descr="https://www.wpf-tutorial.com/Images/ArticleImages/1/chapters/basic-controls/checkbox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01" descr="https://www.wpf-tutorial.com/Images/ArticleImages/1/chapters/basic-controls/checkbox_simple.png"/>
                    <pic:cNvPicPr>
                      <a:picLocks noChangeAspect="1" noChangeArrowheads="1"/>
                    </pic:cNvPicPr>
                  </pic:nvPicPr>
                  <pic:blipFill>
                    <a:blip r:embed="rId56"/>
                    <a:srcRect/>
                    <a:stretch>
                      <a:fillRect/>
                    </a:stretch>
                  </pic:blipFill>
                  <pic:spPr bwMode="auto">
                    <a:xfrm>
                      <a:off x="0" y="0"/>
                      <a:ext cx="2377440" cy="1331595"/>
                    </a:xfrm>
                    <a:prstGeom prst="rect">
                      <a:avLst/>
                    </a:prstGeom>
                    <a:noFill/>
                    <a:ln w="9525">
                      <a:noFill/>
                      <a:miter lim="800000"/>
                      <a:headEnd/>
                      <a:tailEnd/>
                    </a:ln>
                  </pic:spPr>
                </pic:pic>
              </a:graphicData>
            </a:graphic>
          </wp:inline>
        </w:drawing>
      </w:r>
    </w:p>
    <w:p w:rsidR="0079233C" w:rsidRDefault="0079233C" w:rsidP="0079233C">
      <w:pPr>
        <w:pStyle w:val="NormalWeb"/>
        <w:shd w:val="clear" w:color="auto" w:fill="FFFFFF"/>
        <w:spacing w:before="288" w:beforeAutospacing="0" w:after="288" w:afterAutospacing="0"/>
        <w:rPr>
          <w:ins w:id="1265" w:author="Unknown"/>
          <w:rFonts w:ascii="Segoe UI" w:hAnsi="Segoe UI" w:cs="Segoe UI"/>
          <w:color w:val="212529"/>
          <w:sz w:val="18"/>
          <w:szCs w:val="18"/>
        </w:rPr>
      </w:pPr>
      <w:ins w:id="1266" w:author="Unknown">
        <w:r>
          <w:rPr>
            <w:rFonts w:ascii="Segoe UI" w:hAnsi="Segoe UI" w:cs="Segoe UI"/>
            <w:color w:val="212529"/>
            <w:sz w:val="18"/>
            <w:szCs w:val="18"/>
          </w:rPr>
          <w:t>As you can see, the CheckBox is very easy to use. On the second CheckBox, I use the IsChecked property to have it checked by default, but other than that, no properties are needed to use it. The IsChecked property should also be used from Code-behind if you want to check whether a certain CheckBox is checked or not.</w:t>
        </w:r>
      </w:ins>
    </w:p>
    <w:p w:rsidR="0079233C" w:rsidRDefault="0079233C" w:rsidP="0079233C">
      <w:pPr>
        <w:pStyle w:val="Heading2"/>
        <w:shd w:val="clear" w:color="auto" w:fill="FFFFFF"/>
        <w:spacing w:before="0"/>
        <w:rPr>
          <w:ins w:id="1267" w:author="Unknown"/>
          <w:rFonts w:ascii="Segoe UI" w:hAnsi="Segoe UI" w:cs="Segoe UI"/>
          <w:b w:val="0"/>
          <w:bCs w:val="0"/>
          <w:color w:val="33393E"/>
          <w:sz w:val="36"/>
          <w:szCs w:val="36"/>
        </w:rPr>
      </w:pPr>
      <w:ins w:id="1268" w:author="Unknown">
        <w:r>
          <w:rPr>
            <w:rFonts w:ascii="Segoe UI" w:hAnsi="Segoe UI" w:cs="Segoe UI"/>
            <w:b w:val="0"/>
            <w:bCs w:val="0"/>
            <w:color w:val="33393E"/>
          </w:rPr>
          <w:lastRenderedPageBreak/>
          <w:t>Custom content</w:t>
        </w:r>
      </w:ins>
    </w:p>
    <w:p w:rsidR="0079233C" w:rsidRDefault="0079233C" w:rsidP="0079233C">
      <w:pPr>
        <w:pStyle w:val="NormalWeb"/>
        <w:shd w:val="clear" w:color="auto" w:fill="FFFFFF"/>
        <w:spacing w:before="288" w:beforeAutospacing="0" w:after="288" w:afterAutospacing="0"/>
        <w:rPr>
          <w:ins w:id="1269" w:author="Unknown"/>
          <w:rFonts w:ascii="Segoe UI" w:hAnsi="Segoe UI" w:cs="Segoe UI"/>
          <w:color w:val="212529"/>
          <w:sz w:val="18"/>
          <w:szCs w:val="18"/>
        </w:rPr>
      </w:pPr>
      <w:ins w:id="1270" w:author="Unknown">
        <w:r>
          <w:rPr>
            <w:rFonts w:ascii="Segoe UI" w:hAnsi="Segoe UI" w:cs="Segoe UI"/>
            <w:color w:val="212529"/>
            <w:sz w:val="18"/>
            <w:szCs w:val="18"/>
          </w:rPr>
          <w:t>The CheckBox control inherits from the ContentControl class, which means that it can take custom content and display next to it. If you just specify a piece of text, like I did in the example above, WPF will put it inside a TextBlock control and display it, but this is just a shortcut to make things easier for you. You can use any type of control inside of it, as we'll see in the next example:</w:t>
        </w:r>
      </w:ins>
    </w:p>
    <w:p w:rsidR="0079233C" w:rsidRDefault="003C5A45" w:rsidP="0079233C">
      <w:pPr>
        <w:shd w:val="clear" w:color="auto" w:fill="FFFFFF"/>
        <w:jc w:val="right"/>
        <w:rPr>
          <w:ins w:id="1271" w:author="Unknown"/>
          <w:rFonts w:ascii="Segoe UI" w:hAnsi="Segoe UI" w:cs="Segoe UI"/>
          <w:color w:val="212529"/>
          <w:sz w:val="18"/>
          <w:szCs w:val="18"/>
        </w:rPr>
      </w:pPr>
      <w:ins w:id="1272" w:author="Unknown">
        <w:r>
          <w:rPr>
            <w:rFonts w:ascii="Segoe UI" w:hAnsi="Segoe UI" w:cs="Segoe UI"/>
            <w:color w:val="212529"/>
            <w:sz w:val="18"/>
            <w:szCs w:val="18"/>
          </w:rPr>
          <w:fldChar w:fldCharType="begin"/>
        </w:r>
        <w:r w:rsidR="0079233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9233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9233C" w:rsidRDefault="0079233C" w:rsidP="0079233C">
      <w:pPr>
        <w:pStyle w:val="HTMLPreformatted"/>
        <w:shd w:val="clear" w:color="auto" w:fill="FFFFFF"/>
        <w:rPr>
          <w:ins w:id="1273" w:author="Unknown"/>
          <w:rStyle w:val="hljs-tag"/>
          <w:rFonts w:ascii="Consolas" w:hAnsi="Consolas" w:cs="Consolas"/>
          <w:shd w:val="clear" w:color="auto" w:fill="FFFFFF"/>
        </w:rPr>
      </w:pPr>
      <w:ins w:id="127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"WpfTutorialSamples.Basic_controls.CheckBoxSample"</w:t>
        </w:r>
      </w:ins>
    </w:p>
    <w:p w:rsidR="0079233C" w:rsidRDefault="0079233C" w:rsidP="0079233C">
      <w:pPr>
        <w:pStyle w:val="HTMLPreformatted"/>
        <w:shd w:val="clear" w:color="auto" w:fill="FFFFFF"/>
        <w:rPr>
          <w:ins w:id="1275" w:author="Unknown"/>
          <w:rStyle w:val="hljs-tag"/>
          <w:rFonts w:ascii="Consolas" w:hAnsi="Consolas" w:cs="Consolas"/>
          <w:shd w:val="clear" w:color="auto" w:fill="FFFFFF"/>
        </w:rPr>
      </w:pPr>
      <w:ins w:id="127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79233C" w:rsidRDefault="0079233C" w:rsidP="0079233C">
      <w:pPr>
        <w:pStyle w:val="HTMLPreformatted"/>
        <w:shd w:val="clear" w:color="auto" w:fill="FFFFFF"/>
        <w:rPr>
          <w:ins w:id="1277" w:author="Unknown"/>
          <w:rStyle w:val="hljs-tag"/>
          <w:rFonts w:ascii="Consolas" w:hAnsi="Consolas" w:cs="Consolas"/>
          <w:shd w:val="clear" w:color="auto" w:fill="FFFFFF"/>
        </w:rPr>
      </w:pPr>
      <w:ins w:id="127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79233C" w:rsidRDefault="0079233C" w:rsidP="0079233C">
      <w:pPr>
        <w:pStyle w:val="HTMLPreformatted"/>
        <w:shd w:val="clear" w:color="auto" w:fill="FFFFFF"/>
        <w:rPr>
          <w:ins w:id="1279" w:author="Unknown"/>
          <w:rStyle w:val="HTMLCode"/>
          <w:rFonts w:ascii="Consolas" w:eastAsiaTheme="majorEastAsia" w:hAnsi="Consolas" w:cs="Consolas"/>
          <w:color w:val="000000"/>
          <w:shd w:val="clear" w:color="auto" w:fill="FFFFFF"/>
        </w:rPr>
      </w:pPr>
      <w:ins w:id="128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"CheckBoxSample"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81" w:author="Unknown"/>
          <w:rStyle w:val="HTMLCode"/>
          <w:rFonts w:ascii="Consolas" w:eastAsiaTheme="majorEastAsia" w:hAnsi="Consolas" w:cs="Consolas"/>
          <w:color w:val="000000"/>
          <w:shd w:val="clear" w:color="auto" w:fill="FFFFFF"/>
        </w:rPr>
      </w:pPr>
      <w:ins w:id="12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83" w:author="Unknown"/>
          <w:rStyle w:val="HTMLCode"/>
          <w:rFonts w:ascii="Consolas" w:eastAsiaTheme="majorEastAsia" w:hAnsi="Consolas" w:cs="Consolas"/>
          <w:color w:val="000000"/>
          <w:shd w:val="clear" w:color="auto" w:fill="FFFFFF"/>
        </w:rPr>
      </w:pPr>
      <w:ins w:id="12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Application Options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85" w:author="Unknown"/>
          <w:rStyle w:val="HTMLCode"/>
          <w:rFonts w:ascii="Consolas" w:eastAsiaTheme="majorEastAsia" w:hAnsi="Consolas" w:cs="Consolas"/>
          <w:color w:val="000000"/>
          <w:shd w:val="clear" w:color="auto" w:fill="FFFFFF"/>
        </w:rPr>
      </w:pPr>
      <w:ins w:id="12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87" w:author="Unknown"/>
          <w:rStyle w:val="HTMLCode"/>
          <w:rFonts w:ascii="Consolas" w:eastAsiaTheme="majorEastAsia" w:hAnsi="Consolas" w:cs="Consolas"/>
          <w:color w:val="000000"/>
          <w:shd w:val="clear" w:color="auto" w:fill="FFFFFF"/>
        </w:rPr>
      </w:pPr>
      <w:ins w:id="12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89" w:author="Unknown"/>
          <w:rStyle w:val="HTMLCode"/>
          <w:rFonts w:ascii="Consolas" w:eastAsiaTheme="majorEastAsia" w:hAnsi="Consolas" w:cs="Consolas"/>
          <w:color w:val="000000"/>
          <w:shd w:val="clear" w:color="auto" w:fill="FFFFFF"/>
        </w:rPr>
      </w:pPr>
      <w:ins w:id="12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Enable feature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Run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ABC</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Run</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91" w:author="Unknown"/>
          <w:rStyle w:val="HTMLCode"/>
          <w:rFonts w:ascii="Consolas" w:eastAsiaTheme="majorEastAsia" w:hAnsi="Consolas" w:cs="Consolas"/>
          <w:color w:val="000000"/>
          <w:shd w:val="clear" w:color="auto" w:fill="FFFFFF"/>
        </w:rPr>
      </w:pPr>
      <w:ins w:id="12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93" w:author="Unknown"/>
          <w:rStyle w:val="HTMLCode"/>
          <w:rFonts w:ascii="Consolas" w:eastAsiaTheme="majorEastAsia" w:hAnsi="Consolas" w:cs="Consolas"/>
          <w:color w:val="000000"/>
          <w:shd w:val="clear" w:color="auto" w:fill="FFFFFF"/>
        </w:rPr>
      </w:pPr>
      <w:ins w:id="12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95" w:author="Unknown"/>
          <w:rStyle w:val="HTMLCode"/>
          <w:rFonts w:ascii="Consolas" w:eastAsiaTheme="majorEastAsia" w:hAnsi="Consolas" w:cs="Consolas"/>
          <w:color w:val="000000"/>
          <w:shd w:val="clear" w:color="auto" w:fill="FFFFFF"/>
        </w:rPr>
      </w:pPr>
      <w:ins w:id="12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97" w:author="Unknown"/>
          <w:rStyle w:val="HTMLCode"/>
          <w:rFonts w:ascii="Consolas" w:eastAsiaTheme="majorEastAsia" w:hAnsi="Consolas" w:cs="Consolas"/>
          <w:color w:val="000000"/>
          <w:shd w:val="clear" w:color="auto" w:fill="FFFFFF"/>
        </w:rPr>
      </w:pPr>
      <w:ins w:id="12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299" w:author="Unknown"/>
          <w:rStyle w:val="HTMLCode"/>
          <w:rFonts w:ascii="Consolas" w:eastAsiaTheme="majorEastAsia" w:hAnsi="Consolas" w:cs="Consolas"/>
          <w:color w:val="000000"/>
          <w:shd w:val="clear" w:color="auto" w:fill="FFFFFF"/>
        </w:rPr>
      </w:pPr>
      <w:ins w:id="13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01" w:author="Unknown"/>
          <w:rStyle w:val="HTMLCode"/>
          <w:rFonts w:ascii="Consolas" w:eastAsiaTheme="majorEastAsia" w:hAnsi="Consolas" w:cs="Consolas"/>
          <w:color w:val="000000"/>
          <w:shd w:val="clear" w:color="auto" w:fill="FFFFFF"/>
        </w:rPr>
      </w:pPr>
      <w:ins w:id="13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Enable feature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Run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XYZ</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Run</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03" w:author="Unknown"/>
          <w:rStyle w:val="HTMLCode"/>
          <w:rFonts w:ascii="Consolas" w:eastAsiaTheme="majorEastAsia" w:hAnsi="Consolas" w:cs="Consolas"/>
          <w:color w:val="000000"/>
          <w:shd w:val="clear" w:color="auto" w:fill="FFFFFF"/>
        </w:rPr>
      </w:pPr>
      <w:ins w:id="13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05" w:author="Unknown"/>
          <w:rStyle w:val="HTMLCode"/>
          <w:rFonts w:ascii="Consolas" w:eastAsiaTheme="majorEastAsia" w:hAnsi="Consolas" w:cs="Consolas"/>
          <w:color w:val="000000"/>
          <w:shd w:val="clear" w:color="auto" w:fill="FFFFFF"/>
        </w:rPr>
      </w:pPr>
      <w:ins w:id="13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"/WpfTutorialSamples;component/Images/question.png"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/&gt;</w:t>
        </w:r>
      </w:ins>
    </w:p>
    <w:p w:rsidR="0079233C" w:rsidRDefault="0079233C" w:rsidP="0079233C">
      <w:pPr>
        <w:pStyle w:val="HTMLPreformatted"/>
        <w:shd w:val="clear" w:color="auto" w:fill="FFFFFF"/>
        <w:rPr>
          <w:ins w:id="1307" w:author="Unknown"/>
          <w:rStyle w:val="HTMLCode"/>
          <w:rFonts w:ascii="Consolas" w:eastAsiaTheme="majorEastAsia" w:hAnsi="Consolas" w:cs="Consolas"/>
          <w:color w:val="000000"/>
          <w:shd w:val="clear" w:color="auto" w:fill="FFFFFF"/>
        </w:rPr>
      </w:pPr>
      <w:ins w:id="13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09" w:author="Unknown"/>
          <w:rStyle w:val="HTMLCode"/>
          <w:rFonts w:ascii="Consolas" w:eastAsiaTheme="majorEastAsia" w:hAnsi="Consolas" w:cs="Consolas"/>
          <w:color w:val="000000"/>
          <w:shd w:val="clear" w:color="auto" w:fill="FFFFFF"/>
        </w:rPr>
      </w:pPr>
      <w:ins w:id="13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11" w:author="Unknown"/>
          <w:rStyle w:val="HTMLCode"/>
          <w:rFonts w:ascii="Consolas" w:eastAsiaTheme="majorEastAsia" w:hAnsi="Consolas" w:cs="Consolas"/>
          <w:color w:val="000000"/>
          <w:shd w:val="clear" w:color="auto" w:fill="FFFFFF"/>
        </w:rPr>
      </w:pPr>
      <w:ins w:id="13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13" w:author="Unknown"/>
          <w:rStyle w:val="HTMLCode"/>
          <w:rFonts w:ascii="Consolas" w:eastAsiaTheme="majorEastAsia" w:hAnsi="Consolas" w:cs="Consolas"/>
          <w:color w:val="000000"/>
          <w:shd w:val="clear" w:color="auto" w:fill="FFFFFF"/>
        </w:rPr>
      </w:pPr>
      <w:ins w:id="13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15" w:author="Unknown"/>
          <w:rStyle w:val="HTMLCode"/>
          <w:rFonts w:ascii="Consolas" w:eastAsiaTheme="majorEastAsia" w:hAnsi="Consolas" w:cs="Consolas"/>
          <w:color w:val="000000"/>
          <w:shd w:val="clear" w:color="auto" w:fill="FFFFFF"/>
        </w:rPr>
      </w:pPr>
      <w:ins w:id="13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Enable feature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Run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TextDecorations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"Underline"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WWW</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Run</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17" w:author="Unknown"/>
          <w:rStyle w:val="HTMLCode"/>
          <w:rFonts w:ascii="Consolas" w:eastAsiaTheme="majorEastAsia" w:hAnsi="Consolas" w:cs="Consolas"/>
          <w:color w:val="000000"/>
          <w:shd w:val="clear" w:color="auto" w:fill="FFFFFF"/>
        </w:rPr>
      </w:pPr>
      <w:ins w:id="13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19" w:author="Unknown"/>
          <w:rStyle w:val="HTMLCode"/>
          <w:rFonts w:ascii="Consolas" w:eastAsiaTheme="majorEastAsia" w:hAnsi="Consolas" w:cs="Consolas"/>
          <w:color w:val="000000"/>
          <w:shd w:val="clear" w:color="auto" w:fill="FFFFFF"/>
        </w:rPr>
      </w:pPr>
      <w:ins w:id="13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21" w:author="Unknown"/>
          <w:rStyle w:val="HTMLCode"/>
          <w:rFonts w:ascii="Consolas" w:eastAsiaTheme="majorEastAsia" w:hAnsi="Consolas" w:cs="Consolas"/>
          <w:color w:val="000000"/>
          <w:shd w:val="clear" w:color="auto" w:fill="FFFFFF"/>
        </w:rPr>
      </w:pPr>
      <w:ins w:id="1322"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23" w:author="Unknown"/>
          <w:rFonts w:ascii="Consolas" w:hAnsi="Consolas" w:cs="Consolas"/>
          <w:color w:val="212529"/>
          <w:sz w:val="16"/>
          <w:szCs w:val="16"/>
        </w:rPr>
      </w:pPr>
      <w:ins w:id="132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79233C" w:rsidRDefault="0079233C" w:rsidP="0079233C">
      <w:pPr>
        <w:rPr>
          <w:ins w:id="1325" w:author="Unknown"/>
          <w:rFonts w:ascii="Times New Roman" w:hAnsi="Times New Roman" w:cs="Times New Roman"/>
          <w:sz w:val="24"/>
          <w:szCs w:val="24"/>
        </w:rPr>
      </w:pPr>
      <w:r>
        <w:rPr>
          <w:noProof/>
        </w:rPr>
        <w:drawing>
          <wp:inline distT="0" distB="0" distL="0" distR="0">
            <wp:extent cx="2209165" cy="1331595"/>
            <wp:effectExtent l="19050" t="0" r="635" b="0"/>
            <wp:docPr id="44" name="aelm306" descr="https://www.wpf-tutorial.com/Images/ArticleImages/1/chapters/basic-controls/checkbox_custom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06" descr="https://www.wpf-tutorial.com/Images/ArticleImages/1/chapters/basic-controls/checkbox_custom_content.png"/>
                    <pic:cNvPicPr>
                      <a:picLocks noChangeAspect="1" noChangeArrowheads="1"/>
                    </pic:cNvPicPr>
                  </pic:nvPicPr>
                  <pic:blipFill>
                    <a:blip r:embed="rId57"/>
                    <a:srcRect/>
                    <a:stretch>
                      <a:fillRect/>
                    </a:stretch>
                  </pic:blipFill>
                  <pic:spPr bwMode="auto">
                    <a:xfrm>
                      <a:off x="0" y="0"/>
                      <a:ext cx="2209165" cy="1331595"/>
                    </a:xfrm>
                    <a:prstGeom prst="rect">
                      <a:avLst/>
                    </a:prstGeom>
                    <a:noFill/>
                    <a:ln w="9525">
                      <a:noFill/>
                      <a:miter lim="800000"/>
                      <a:headEnd/>
                      <a:tailEnd/>
                    </a:ln>
                  </pic:spPr>
                </pic:pic>
              </a:graphicData>
            </a:graphic>
          </wp:inline>
        </w:drawing>
      </w:r>
    </w:p>
    <w:p w:rsidR="0079233C" w:rsidRDefault="0079233C" w:rsidP="0079233C">
      <w:pPr>
        <w:pStyle w:val="NormalWeb"/>
        <w:shd w:val="clear" w:color="auto" w:fill="FFFFFF"/>
        <w:spacing w:before="288" w:beforeAutospacing="0" w:after="288" w:afterAutospacing="0"/>
        <w:rPr>
          <w:ins w:id="1326" w:author="Unknown"/>
          <w:rFonts w:ascii="Segoe UI" w:hAnsi="Segoe UI" w:cs="Segoe UI"/>
          <w:color w:val="212529"/>
          <w:sz w:val="18"/>
          <w:szCs w:val="18"/>
        </w:rPr>
      </w:pPr>
      <w:ins w:id="1327" w:author="Unknown">
        <w:r>
          <w:rPr>
            <w:rFonts w:ascii="Segoe UI" w:hAnsi="Segoe UI" w:cs="Segoe UI"/>
            <w:color w:val="212529"/>
            <w:sz w:val="18"/>
            <w:szCs w:val="18"/>
          </w:rPr>
          <w:t xml:space="preserve">As you can see from the sample markup, you can do pretty much whatever you want with the content. On all three check boxes, I do something differently with the text, and on the middle one I even throw in an Image control. By </w:t>
        </w:r>
        <w:r>
          <w:rPr>
            <w:rFonts w:ascii="Segoe UI" w:hAnsi="Segoe UI" w:cs="Segoe UI"/>
            <w:color w:val="212529"/>
            <w:sz w:val="18"/>
            <w:szCs w:val="18"/>
          </w:rPr>
          <w:lastRenderedPageBreak/>
          <w:t>specifying a control as the content, instead of just text, we get much more control of the appearance, and the cool thing is that no matter which part of the content you click on, it will activate the CheckBox and toggle it on or off.</w:t>
        </w:r>
      </w:ins>
    </w:p>
    <w:p w:rsidR="0079233C" w:rsidRDefault="0079233C" w:rsidP="0079233C">
      <w:pPr>
        <w:pStyle w:val="Heading2"/>
        <w:shd w:val="clear" w:color="auto" w:fill="FFFFFF"/>
        <w:spacing w:before="0"/>
        <w:rPr>
          <w:ins w:id="1328" w:author="Unknown"/>
          <w:rFonts w:ascii="Segoe UI" w:hAnsi="Segoe UI" w:cs="Segoe UI"/>
          <w:b w:val="0"/>
          <w:bCs w:val="0"/>
          <w:color w:val="33393E"/>
          <w:sz w:val="36"/>
          <w:szCs w:val="36"/>
        </w:rPr>
      </w:pPr>
      <w:ins w:id="1329" w:author="Unknown">
        <w:r>
          <w:rPr>
            <w:rFonts w:ascii="Segoe UI" w:hAnsi="Segoe UI" w:cs="Segoe UI"/>
            <w:b w:val="0"/>
            <w:bCs w:val="0"/>
            <w:color w:val="33393E"/>
          </w:rPr>
          <w:t>The IsThreeState property</w:t>
        </w:r>
      </w:ins>
    </w:p>
    <w:p w:rsidR="0079233C" w:rsidRDefault="0079233C" w:rsidP="0079233C">
      <w:pPr>
        <w:pStyle w:val="NormalWeb"/>
        <w:shd w:val="clear" w:color="auto" w:fill="FFFFFF"/>
        <w:spacing w:before="288" w:beforeAutospacing="0" w:after="288" w:afterAutospacing="0"/>
        <w:rPr>
          <w:ins w:id="1330" w:author="Unknown"/>
          <w:rFonts w:ascii="Segoe UI" w:hAnsi="Segoe UI" w:cs="Segoe UI"/>
          <w:color w:val="212529"/>
          <w:sz w:val="18"/>
          <w:szCs w:val="18"/>
        </w:rPr>
      </w:pPr>
      <w:ins w:id="1331" w:author="Unknown">
        <w:r>
          <w:rPr>
            <w:rFonts w:ascii="Segoe UI" w:hAnsi="Segoe UI" w:cs="Segoe UI"/>
            <w:color w:val="212529"/>
            <w:sz w:val="18"/>
            <w:szCs w:val="18"/>
          </w:rPr>
          <w:t>As mentioned, the CheckBox usually corresponds to a boolean value, which means that it only has two states: true or false (on or off). However, since a boolean data type might be nullable, effectively allowing for a third option (true, false or null), the CheckBox control can also support this case. By setting the IsThreeState property to true, the CheckBox will get a third state called "the indeterminate state".</w:t>
        </w:r>
      </w:ins>
    </w:p>
    <w:p w:rsidR="0079233C" w:rsidRDefault="0079233C" w:rsidP="0079233C">
      <w:pPr>
        <w:pStyle w:val="NormalWeb"/>
        <w:shd w:val="clear" w:color="auto" w:fill="FFFFFF"/>
        <w:spacing w:before="288" w:beforeAutospacing="0" w:after="288" w:afterAutospacing="0"/>
        <w:rPr>
          <w:ins w:id="1332" w:author="Unknown"/>
          <w:rFonts w:ascii="Segoe UI" w:hAnsi="Segoe UI" w:cs="Segoe UI"/>
          <w:color w:val="212529"/>
          <w:sz w:val="18"/>
          <w:szCs w:val="18"/>
        </w:rPr>
      </w:pPr>
      <w:ins w:id="1333" w:author="Unknown">
        <w:r>
          <w:rPr>
            <w:rFonts w:ascii="Segoe UI" w:hAnsi="Segoe UI" w:cs="Segoe UI"/>
            <w:color w:val="212529"/>
            <w:sz w:val="18"/>
            <w:szCs w:val="18"/>
          </w:rPr>
          <w:t>A common usage for this is to have a "Enable all" CheckBox, which can control a set of child checkboxes, as well as show their collective state. Our example shows how you may create a list of features that can be toggled on and off, with a common "Enable all" CheckBox in the top:</w:t>
        </w:r>
      </w:ins>
    </w:p>
    <w:p w:rsidR="0079233C" w:rsidRDefault="003C5A45" w:rsidP="0079233C">
      <w:pPr>
        <w:shd w:val="clear" w:color="auto" w:fill="FFFFFF"/>
        <w:jc w:val="right"/>
        <w:rPr>
          <w:ins w:id="1334" w:author="Unknown"/>
          <w:rFonts w:ascii="Segoe UI" w:hAnsi="Segoe UI" w:cs="Segoe UI"/>
          <w:color w:val="212529"/>
          <w:sz w:val="18"/>
          <w:szCs w:val="18"/>
        </w:rPr>
      </w:pPr>
      <w:ins w:id="1335" w:author="Unknown">
        <w:r>
          <w:rPr>
            <w:rFonts w:ascii="Segoe UI" w:hAnsi="Segoe UI" w:cs="Segoe UI"/>
            <w:color w:val="212529"/>
            <w:sz w:val="18"/>
            <w:szCs w:val="18"/>
          </w:rPr>
          <w:fldChar w:fldCharType="begin"/>
        </w:r>
        <w:r w:rsidR="0079233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9233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9233C" w:rsidRDefault="0079233C" w:rsidP="0079233C">
      <w:pPr>
        <w:pStyle w:val="HTMLPreformatted"/>
        <w:shd w:val="clear" w:color="auto" w:fill="FFFFFF"/>
        <w:rPr>
          <w:ins w:id="1336" w:author="Unknown"/>
          <w:rStyle w:val="hljs-tag"/>
          <w:rFonts w:ascii="Consolas" w:hAnsi="Consolas" w:cs="Consolas"/>
          <w:shd w:val="clear" w:color="auto" w:fill="FFFFFF"/>
        </w:rPr>
      </w:pPr>
      <w:ins w:id="133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"WpfTutorialSamples.Basic_controls.CheckBoxThreeStateSample"</w:t>
        </w:r>
      </w:ins>
    </w:p>
    <w:p w:rsidR="0079233C" w:rsidRDefault="0079233C" w:rsidP="0079233C">
      <w:pPr>
        <w:pStyle w:val="HTMLPreformatted"/>
        <w:shd w:val="clear" w:color="auto" w:fill="FFFFFF"/>
        <w:rPr>
          <w:ins w:id="1338" w:author="Unknown"/>
          <w:rStyle w:val="hljs-tag"/>
          <w:rFonts w:ascii="Consolas" w:hAnsi="Consolas" w:cs="Consolas"/>
          <w:shd w:val="clear" w:color="auto" w:fill="FFFFFF"/>
        </w:rPr>
      </w:pPr>
      <w:ins w:id="133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79233C" w:rsidRDefault="0079233C" w:rsidP="0079233C">
      <w:pPr>
        <w:pStyle w:val="HTMLPreformatted"/>
        <w:shd w:val="clear" w:color="auto" w:fill="FFFFFF"/>
        <w:rPr>
          <w:ins w:id="1340" w:author="Unknown"/>
          <w:rStyle w:val="hljs-tag"/>
          <w:rFonts w:ascii="Consolas" w:hAnsi="Consolas" w:cs="Consolas"/>
          <w:shd w:val="clear" w:color="auto" w:fill="FFFFFF"/>
        </w:rPr>
      </w:pPr>
      <w:ins w:id="134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79233C" w:rsidRDefault="0079233C" w:rsidP="0079233C">
      <w:pPr>
        <w:pStyle w:val="HTMLPreformatted"/>
        <w:shd w:val="clear" w:color="auto" w:fill="FFFFFF"/>
        <w:rPr>
          <w:ins w:id="1342" w:author="Unknown"/>
          <w:rStyle w:val="HTMLCode"/>
          <w:rFonts w:ascii="Consolas" w:eastAsiaTheme="majorEastAsia" w:hAnsi="Consolas" w:cs="Consolas"/>
          <w:color w:val="000000"/>
          <w:shd w:val="clear" w:color="auto" w:fill="FFFFFF"/>
        </w:rPr>
      </w:pPr>
      <w:ins w:id="134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"CheckBoxThreeStateSample"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"170"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44" w:author="Unknown"/>
          <w:rStyle w:val="HTMLCode"/>
          <w:rFonts w:ascii="Consolas" w:eastAsiaTheme="majorEastAsia" w:hAnsi="Consolas" w:cs="Consolas"/>
          <w:color w:val="000000"/>
          <w:shd w:val="clear" w:color="auto" w:fill="FFFFFF"/>
        </w:rPr>
      </w:pPr>
      <w:ins w:id="1345"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46" w:author="Unknown"/>
          <w:rStyle w:val="HTMLCode"/>
          <w:rFonts w:ascii="Consolas" w:eastAsiaTheme="majorEastAsia" w:hAnsi="Consolas" w:cs="Consolas"/>
          <w:color w:val="000000"/>
          <w:shd w:val="clear" w:color="auto" w:fill="FFFFFF"/>
        </w:rPr>
      </w:pPr>
      <w:ins w:id="134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Application Options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48" w:author="Unknown"/>
          <w:rStyle w:val="HTMLCode"/>
          <w:rFonts w:ascii="Consolas" w:eastAsiaTheme="majorEastAsia" w:hAnsi="Consolas" w:cs="Consolas"/>
          <w:color w:val="000000"/>
          <w:shd w:val="clear" w:color="auto" w:fill="FFFFFF"/>
        </w:rPr>
      </w:pPr>
      <w:ins w:id="13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"10,5"</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50" w:author="Unknown"/>
          <w:rStyle w:val="HTMLCode"/>
          <w:rFonts w:ascii="Consolas" w:eastAsiaTheme="majorEastAsia" w:hAnsi="Consolas" w:cs="Consolas"/>
          <w:color w:val="000000"/>
          <w:shd w:val="clear" w:color="auto" w:fill="FFFFFF"/>
        </w:rPr>
      </w:pPr>
      <w:ins w:id="13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IsThreeState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"cbAllFeatures"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"cbAllFeatures_CheckedChanged"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Unchecked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"cbAllFeatures_CheckedChanged"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all</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52" w:author="Unknown"/>
          <w:rStyle w:val="HTMLCode"/>
          <w:rFonts w:ascii="Consolas" w:eastAsiaTheme="majorEastAsia" w:hAnsi="Consolas" w:cs="Consolas"/>
          <w:color w:val="000000"/>
          <w:shd w:val="clear" w:color="auto" w:fill="FFFFFF"/>
        </w:rPr>
      </w:pPr>
      <w:ins w:id="135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"20,5"</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54" w:author="Unknown"/>
          <w:rStyle w:val="HTMLCode"/>
          <w:rFonts w:ascii="Consolas" w:eastAsiaTheme="majorEastAsia" w:hAnsi="Consolas" w:cs="Consolas"/>
          <w:color w:val="000000"/>
          <w:shd w:val="clear" w:color="auto" w:fill="FFFFFF"/>
        </w:rPr>
      </w:pPr>
      <w:ins w:id="13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"cbFeatureAbc"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"cbFeature_CheckedChanged"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Unchecked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"cbFeature_CheckedChanged"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feature ABC</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56" w:author="Unknown"/>
          <w:rStyle w:val="HTMLCode"/>
          <w:rFonts w:ascii="Consolas" w:eastAsiaTheme="majorEastAsia" w:hAnsi="Consolas" w:cs="Consolas"/>
          <w:color w:val="000000"/>
          <w:shd w:val="clear" w:color="auto" w:fill="FFFFFF"/>
        </w:rPr>
      </w:pPr>
      <w:ins w:id="13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"cbFeatureXyz"</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"cbFeature_CheckedChanged"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Unchecked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"cbFeature_CheckedChanged"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feature XYZ</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58" w:author="Unknown"/>
          <w:rStyle w:val="HTMLCode"/>
          <w:rFonts w:ascii="Consolas" w:eastAsiaTheme="majorEastAsia" w:hAnsi="Consolas" w:cs="Consolas"/>
          <w:color w:val="000000"/>
          <w:shd w:val="clear" w:color="auto" w:fill="FFFFFF"/>
        </w:rPr>
      </w:pPr>
      <w:ins w:id="13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"cbFeatureWww"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"cbFeature_CheckedChanged"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Unchecked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"cbFeature_CheckedChanged"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Enable feature WWW</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60" w:author="Unknown"/>
          <w:rStyle w:val="HTMLCode"/>
          <w:rFonts w:ascii="Consolas" w:eastAsiaTheme="majorEastAsia" w:hAnsi="Consolas" w:cs="Consolas"/>
          <w:color w:val="000000"/>
          <w:shd w:val="clear" w:color="auto" w:fill="FFFFFF"/>
        </w:rPr>
      </w:pPr>
      <w:ins w:id="136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62" w:author="Unknown"/>
          <w:rStyle w:val="HTMLCode"/>
          <w:rFonts w:ascii="Consolas" w:eastAsiaTheme="majorEastAsia" w:hAnsi="Consolas" w:cs="Consolas"/>
          <w:color w:val="000000"/>
          <w:shd w:val="clear" w:color="auto" w:fill="FFFFFF"/>
        </w:rPr>
      </w:pPr>
      <w:ins w:id="136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64" w:author="Unknown"/>
          <w:rStyle w:val="HTMLCode"/>
          <w:rFonts w:ascii="Consolas" w:eastAsiaTheme="majorEastAsia" w:hAnsi="Consolas" w:cs="Consolas"/>
          <w:color w:val="000000"/>
          <w:shd w:val="clear" w:color="auto" w:fill="FFFFFF"/>
        </w:rPr>
      </w:pPr>
      <w:ins w:id="1365"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79233C" w:rsidRDefault="0079233C" w:rsidP="0079233C">
      <w:pPr>
        <w:pStyle w:val="HTMLPreformatted"/>
        <w:shd w:val="clear" w:color="auto" w:fill="FFFFFF"/>
        <w:rPr>
          <w:ins w:id="1366" w:author="Unknown"/>
          <w:rFonts w:ascii="Consolas" w:hAnsi="Consolas" w:cs="Consolas"/>
          <w:color w:val="212529"/>
          <w:sz w:val="16"/>
          <w:szCs w:val="16"/>
        </w:rPr>
      </w:pPr>
      <w:ins w:id="136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79233C" w:rsidRDefault="003C5A45" w:rsidP="0079233C">
      <w:pPr>
        <w:shd w:val="clear" w:color="auto" w:fill="FFFFFF"/>
        <w:jc w:val="right"/>
        <w:rPr>
          <w:ins w:id="1368" w:author="Unknown"/>
          <w:rFonts w:ascii="Segoe UI" w:hAnsi="Segoe UI" w:cs="Segoe UI"/>
          <w:color w:val="212529"/>
          <w:sz w:val="18"/>
          <w:szCs w:val="18"/>
        </w:rPr>
      </w:pPr>
      <w:ins w:id="1369" w:author="Unknown">
        <w:r>
          <w:rPr>
            <w:rFonts w:ascii="Segoe UI" w:hAnsi="Segoe UI" w:cs="Segoe UI"/>
            <w:color w:val="212529"/>
            <w:sz w:val="18"/>
            <w:szCs w:val="18"/>
          </w:rPr>
          <w:fldChar w:fldCharType="begin"/>
        </w:r>
        <w:r w:rsidR="0079233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9233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9233C" w:rsidRDefault="0079233C" w:rsidP="0079233C">
      <w:pPr>
        <w:pStyle w:val="HTMLPreformatted"/>
        <w:shd w:val="clear" w:color="auto" w:fill="FFFFFF"/>
        <w:rPr>
          <w:ins w:id="1370" w:author="Unknown"/>
          <w:rStyle w:val="HTMLCode"/>
          <w:rFonts w:ascii="Consolas" w:eastAsiaTheme="majorEastAsia" w:hAnsi="Consolas" w:cs="Consolas"/>
          <w:color w:val="000000"/>
          <w:shd w:val="clear" w:color="auto" w:fill="FFFFFF"/>
        </w:rPr>
      </w:pPr>
      <w:ins w:id="137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79233C" w:rsidRDefault="0079233C" w:rsidP="0079233C">
      <w:pPr>
        <w:pStyle w:val="HTMLPreformatted"/>
        <w:shd w:val="clear" w:color="auto" w:fill="FFFFFF"/>
        <w:rPr>
          <w:ins w:id="1372" w:author="Unknown"/>
          <w:rStyle w:val="HTMLCode"/>
          <w:rFonts w:ascii="Consolas" w:eastAsiaTheme="majorEastAsia" w:hAnsi="Consolas" w:cs="Consolas"/>
          <w:color w:val="000000"/>
          <w:shd w:val="clear" w:color="auto" w:fill="FFFFFF"/>
        </w:rPr>
      </w:pPr>
      <w:ins w:id="137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79233C" w:rsidRDefault="0079233C" w:rsidP="0079233C">
      <w:pPr>
        <w:pStyle w:val="HTMLPreformatted"/>
        <w:shd w:val="clear" w:color="auto" w:fill="FFFFFF"/>
        <w:rPr>
          <w:ins w:id="1374" w:author="Unknown"/>
          <w:rStyle w:val="HTMLCode"/>
          <w:rFonts w:ascii="Consolas" w:eastAsiaTheme="majorEastAsia" w:hAnsi="Consolas" w:cs="Consolas"/>
          <w:color w:val="000000"/>
          <w:shd w:val="clear" w:color="auto" w:fill="FFFFFF"/>
        </w:rPr>
      </w:pPr>
    </w:p>
    <w:p w:rsidR="0079233C" w:rsidRDefault="0079233C" w:rsidP="0079233C">
      <w:pPr>
        <w:pStyle w:val="HTMLPreformatted"/>
        <w:shd w:val="clear" w:color="auto" w:fill="FFFFFF"/>
        <w:rPr>
          <w:ins w:id="1375" w:author="Unknown"/>
          <w:rStyle w:val="HTMLCode"/>
          <w:rFonts w:ascii="Consolas" w:eastAsiaTheme="majorEastAsia" w:hAnsi="Consolas" w:cs="Consolas"/>
          <w:color w:val="000000"/>
          <w:shd w:val="clear" w:color="auto" w:fill="FFFFFF"/>
        </w:rPr>
      </w:pPr>
      <w:ins w:id="1376"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WpfTutorialSamples.Basic_controls</w:t>
        </w:r>
      </w:ins>
    </w:p>
    <w:p w:rsidR="0079233C" w:rsidRDefault="0079233C" w:rsidP="0079233C">
      <w:pPr>
        <w:pStyle w:val="HTMLPreformatted"/>
        <w:shd w:val="clear" w:color="auto" w:fill="FFFFFF"/>
        <w:rPr>
          <w:ins w:id="1377" w:author="Unknown"/>
          <w:rStyle w:val="HTMLCode"/>
          <w:rFonts w:ascii="Consolas" w:eastAsiaTheme="majorEastAsia" w:hAnsi="Consolas" w:cs="Consolas"/>
          <w:color w:val="000000"/>
          <w:shd w:val="clear" w:color="auto" w:fill="FFFFFF"/>
        </w:rPr>
      </w:pPr>
      <w:ins w:id="1378" w:author="Unknown">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379" w:author="Unknown"/>
          <w:rStyle w:val="HTMLCode"/>
          <w:rFonts w:ascii="Consolas" w:eastAsiaTheme="majorEastAsia" w:hAnsi="Consolas" w:cs="Consolas"/>
          <w:color w:val="000000"/>
          <w:shd w:val="clear" w:color="auto" w:fill="FFFFFF"/>
        </w:rPr>
      </w:pPr>
      <w:ins w:id="1380"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CheckBoxThreeStateSample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79233C" w:rsidRDefault="0079233C" w:rsidP="0079233C">
      <w:pPr>
        <w:pStyle w:val="HTMLPreformatted"/>
        <w:shd w:val="clear" w:color="auto" w:fill="FFFFFF"/>
        <w:rPr>
          <w:ins w:id="1381" w:author="Unknown"/>
          <w:rStyle w:val="HTMLCode"/>
          <w:rFonts w:ascii="Consolas" w:eastAsiaTheme="majorEastAsia" w:hAnsi="Consolas" w:cs="Consolas"/>
          <w:color w:val="000000"/>
          <w:shd w:val="clear" w:color="auto" w:fill="FFFFFF"/>
        </w:rPr>
      </w:pPr>
      <w:ins w:id="1382" w:author="Unknown">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383" w:author="Unknown"/>
          <w:rStyle w:val="HTMLCode"/>
          <w:rFonts w:ascii="Consolas" w:eastAsiaTheme="majorEastAsia" w:hAnsi="Consolas" w:cs="Consolas"/>
          <w:color w:val="000000"/>
          <w:shd w:val="clear" w:color="auto" w:fill="FFFFFF"/>
        </w:rPr>
      </w:pPr>
      <w:ins w:id="13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CheckBoxThreeStateSample</w:t>
        </w:r>
        <w:r>
          <w:rPr>
            <w:rStyle w:val="hljs-function"/>
            <w:rFonts w:ascii="Consolas" w:hAnsi="Consolas" w:cs="Consolas"/>
            <w:color w:val="000000"/>
            <w:shd w:val="clear" w:color="auto" w:fill="FFFFFF"/>
          </w:rPr>
          <w:t>()</w:t>
        </w:r>
      </w:ins>
    </w:p>
    <w:p w:rsidR="0079233C" w:rsidRDefault="0079233C" w:rsidP="0079233C">
      <w:pPr>
        <w:pStyle w:val="HTMLPreformatted"/>
        <w:shd w:val="clear" w:color="auto" w:fill="FFFFFF"/>
        <w:rPr>
          <w:ins w:id="1385" w:author="Unknown"/>
          <w:rStyle w:val="HTMLCode"/>
          <w:rFonts w:ascii="Consolas" w:eastAsiaTheme="majorEastAsia" w:hAnsi="Consolas" w:cs="Consolas"/>
          <w:color w:val="000000"/>
          <w:shd w:val="clear" w:color="auto" w:fill="FFFFFF"/>
        </w:rPr>
      </w:pPr>
      <w:ins w:id="13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387" w:author="Unknown"/>
          <w:rStyle w:val="HTMLCode"/>
          <w:rFonts w:ascii="Consolas" w:eastAsiaTheme="majorEastAsia" w:hAnsi="Consolas" w:cs="Consolas"/>
          <w:color w:val="000000"/>
          <w:shd w:val="clear" w:color="auto" w:fill="FFFFFF"/>
        </w:rPr>
      </w:pPr>
      <w:ins w:id="13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79233C" w:rsidRDefault="0079233C" w:rsidP="0079233C">
      <w:pPr>
        <w:pStyle w:val="HTMLPreformatted"/>
        <w:shd w:val="clear" w:color="auto" w:fill="FFFFFF"/>
        <w:rPr>
          <w:ins w:id="1389" w:author="Unknown"/>
          <w:rStyle w:val="HTMLCode"/>
          <w:rFonts w:ascii="Consolas" w:eastAsiaTheme="majorEastAsia" w:hAnsi="Consolas" w:cs="Consolas"/>
          <w:color w:val="000000"/>
          <w:shd w:val="clear" w:color="auto" w:fill="FFFFFF"/>
        </w:rPr>
      </w:pPr>
      <w:ins w:id="13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391" w:author="Unknown"/>
          <w:rStyle w:val="HTMLCode"/>
          <w:rFonts w:ascii="Consolas" w:eastAsiaTheme="majorEastAsia" w:hAnsi="Consolas" w:cs="Consolas"/>
          <w:color w:val="000000"/>
          <w:shd w:val="clear" w:color="auto" w:fill="FFFFFF"/>
        </w:rPr>
      </w:pPr>
    </w:p>
    <w:p w:rsidR="0079233C" w:rsidRDefault="0079233C" w:rsidP="0079233C">
      <w:pPr>
        <w:pStyle w:val="HTMLPreformatted"/>
        <w:shd w:val="clear" w:color="auto" w:fill="FFFFFF"/>
        <w:rPr>
          <w:ins w:id="1392" w:author="Unknown"/>
          <w:rStyle w:val="HTMLCode"/>
          <w:rFonts w:ascii="Consolas" w:eastAsiaTheme="majorEastAsia" w:hAnsi="Consolas" w:cs="Consolas"/>
          <w:color w:val="000000"/>
          <w:shd w:val="clear" w:color="auto" w:fill="FFFFFF"/>
        </w:rPr>
      </w:pPr>
    </w:p>
    <w:p w:rsidR="0079233C" w:rsidRDefault="0079233C" w:rsidP="0079233C">
      <w:pPr>
        <w:pStyle w:val="HTMLPreformatted"/>
        <w:shd w:val="clear" w:color="auto" w:fill="FFFFFF"/>
        <w:rPr>
          <w:ins w:id="1393" w:author="Unknown"/>
          <w:rStyle w:val="HTMLCode"/>
          <w:rFonts w:ascii="Consolas" w:eastAsiaTheme="majorEastAsia" w:hAnsi="Consolas" w:cs="Consolas"/>
          <w:color w:val="000000"/>
          <w:shd w:val="clear" w:color="auto" w:fill="FFFFFF"/>
        </w:rPr>
      </w:pPr>
      <w:ins w:id="13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cbAllFeatures_CheckedChanged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9233C" w:rsidRDefault="0079233C" w:rsidP="0079233C">
      <w:pPr>
        <w:pStyle w:val="HTMLPreformatted"/>
        <w:shd w:val="clear" w:color="auto" w:fill="FFFFFF"/>
        <w:rPr>
          <w:ins w:id="1395" w:author="Unknown"/>
          <w:rStyle w:val="HTMLCode"/>
          <w:rFonts w:ascii="Consolas" w:eastAsiaTheme="majorEastAsia" w:hAnsi="Consolas" w:cs="Consolas"/>
          <w:color w:val="000000"/>
          <w:shd w:val="clear" w:color="auto" w:fill="FFFFFF"/>
        </w:rPr>
      </w:pPr>
      <w:ins w:id="13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397" w:author="Unknown"/>
          <w:rStyle w:val="HTMLCode"/>
          <w:rFonts w:ascii="Consolas" w:eastAsiaTheme="majorEastAsia" w:hAnsi="Consolas" w:cs="Consolas"/>
          <w:color w:val="000000"/>
          <w:shd w:val="clear" w:color="auto" w:fill="FFFFFF"/>
        </w:rPr>
      </w:pPr>
      <w:ins w:id="13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bool</w:t>
        </w:r>
        <w:r>
          <w:rPr>
            <w:rStyle w:val="HTMLCode"/>
            <w:rFonts w:ascii="Consolas" w:eastAsiaTheme="majorEastAsia" w:hAnsi="Consolas" w:cs="Consolas"/>
            <w:color w:val="000000"/>
            <w:shd w:val="clear" w:color="auto" w:fill="FFFFFF"/>
          </w:rPr>
          <w:t xml:space="preserve"> newVal = (cbAllFeatures.IsChecked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399" w:author="Unknown"/>
          <w:rStyle w:val="HTMLCode"/>
          <w:rFonts w:ascii="Consolas" w:eastAsiaTheme="majorEastAsia" w:hAnsi="Consolas" w:cs="Consolas"/>
          <w:color w:val="000000"/>
          <w:shd w:val="clear" w:color="auto" w:fill="FFFFFF"/>
        </w:rPr>
      </w:pPr>
      <w:ins w:id="14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cbFeatureAbc.IsChecked = newVal;</w:t>
        </w:r>
      </w:ins>
    </w:p>
    <w:p w:rsidR="0079233C" w:rsidRDefault="0079233C" w:rsidP="0079233C">
      <w:pPr>
        <w:pStyle w:val="HTMLPreformatted"/>
        <w:shd w:val="clear" w:color="auto" w:fill="FFFFFF"/>
        <w:rPr>
          <w:ins w:id="1401" w:author="Unknown"/>
          <w:rStyle w:val="HTMLCode"/>
          <w:rFonts w:ascii="Consolas" w:eastAsiaTheme="majorEastAsia" w:hAnsi="Consolas" w:cs="Consolas"/>
          <w:color w:val="000000"/>
          <w:shd w:val="clear" w:color="auto" w:fill="FFFFFF"/>
        </w:rPr>
      </w:pPr>
      <w:ins w:id="14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cbFeatureXyz.IsChecked = newVal;</w:t>
        </w:r>
      </w:ins>
    </w:p>
    <w:p w:rsidR="0079233C" w:rsidRDefault="0079233C" w:rsidP="0079233C">
      <w:pPr>
        <w:pStyle w:val="HTMLPreformatted"/>
        <w:shd w:val="clear" w:color="auto" w:fill="FFFFFF"/>
        <w:rPr>
          <w:ins w:id="1403" w:author="Unknown"/>
          <w:rStyle w:val="HTMLCode"/>
          <w:rFonts w:ascii="Consolas" w:eastAsiaTheme="majorEastAsia" w:hAnsi="Consolas" w:cs="Consolas"/>
          <w:color w:val="000000"/>
          <w:shd w:val="clear" w:color="auto" w:fill="FFFFFF"/>
        </w:rPr>
      </w:pPr>
      <w:ins w:id="14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cbFeatureWww.IsChecked = newVal;</w:t>
        </w:r>
      </w:ins>
    </w:p>
    <w:p w:rsidR="0079233C" w:rsidRDefault="0079233C" w:rsidP="0079233C">
      <w:pPr>
        <w:pStyle w:val="HTMLPreformatted"/>
        <w:shd w:val="clear" w:color="auto" w:fill="FFFFFF"/>
        <w:rPr>
          <w:ins w:id="1405" w:author="Unknown"/>
          <w:rStyle w:val="HTMLCode"/>
          <w:rFonts w:ascii="Consolas" w:eastAsiaTheme="majorEastAsia" w:hAnsi="Consolas" w:cs="Consolas"/>
          <w:color w:val="000000"/>
          <w:shd w:val="clear" w:color="auto" w:fill="FFFFFF"/>
        </w:rPr>
      </w:pPr>
      <w:ins w:id="14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407" w:author="Unknown"/>
          <w:rStyle w:val="HTMLCode"/>
          <w:rFonts w:ascii="Consolas" w:eastAsiaTheme="majorEastAsia" w:hAnsi="Consolas" w:cs="Consolas"/>
          <w:color w:val="000000"/>
          <w:shd w:val="clear" w:color="auto" w:fill="FFFFFF"/>
        </w:rPr>
      </w:pPr>
    </w:p>
    <w:p w:rsidR="0079233C" w:rsidRDefault="0079233C" w:rsidP="0079233C">
      <w:pPr>
        <w:pStyle w:val="HTMLPreformatted"/>
        <w:shd w:val="clear" w:color="auto" w:fill="FFFFFF"/>
        <w:rPr>
          <w:ins w:id="1408" w:author="Unknown"/>
          <w:rStyle w:val="HTMLCode"/>
          <w:rFonts w:ascii="Consolas" w:eastAsiaTheme="majorEastAsia" w:hAnsi="Consolas" w:cs="Consolas"/>
          <w:color w:val="000000"/>
          <w:shd w:val="clear" w:color="auto" w:fill="FFFFFF"/>
        </w:rPr>
      </w:pPr>
      <w:ins w:id="14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cbFeature_CheckedChanged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9233C" w:rsidRDefault="0079233C" w:rsidP="0079233C">
      <w:pPr>
        <w:pStyle w:val="HTMLPreformatted"/>
        <w:shd w:val="clear" w:color="auto" w:fill="FFFFFF"/>
        <w:rPr>
          <w:ins w:id="1410" w:author="Unknown"/>
          <w:rStyle w:val="HTMLCode"/>
          <w:rFonts w:ascii="Consolas" w:eastAsiaTheme="majorEastAsia" w:hAnsi="Consolas" w:cs="Consolas"/>
          <w:color w:val="000000"/>
          <w:shd w:val="clear" w:color="auto" w:fill="FFFFFF"/>
        </w:rPr>
      </w:pPr>
      <w:ins w:id="14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412" w:author="Unknown"/>
          <w:rStyle w:val="HTMLCode"/>
          <w:rFonts w:ascii="Consolas" w:eastAsiaTheme="majorEastAsia" w:hAnsi="Consolas" w:cs="Consolas"/>
          <w:color w:val="000000"/>
          <w:shd w:val="clear" w:color="auto" w:fill="FFFFFF"/>
        </w:rPr>
      </w:pPr>
      <w:ins w:id="14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cbAllFeatures.IsChecked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414" w:author="Unknown"/>
          <w:rStyle w:val="HTMLCode"/>
          <w:rFonts w:ascii="Consolas" w:eastAsiaTheme="majorEastAsia" w:hAnsi="Consolas" w:cs="Consolas"/>
          <w:color w:val="000000"/>
          <w:shd w:val="clear" w:color="auto" w:fill="FFFFFF"/>
        </w:rPr>
      </w:pPr>
      <w:ins w:id="14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((cbFeatureAbc.IsChecked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 xml:space="preserve">) &amp;&amp; (cbFeatureXyz.IsChecked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 xml:space="preserve">) &amp;&amp; (cbFeatureWww.IsChecked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416" w:author="Unknown"/>
          <w:rStyle w:val="HTMLCode"/>
          <w:rFonts w:ascii="Consolas" w:eastAsiaTheme="majorEastAsia" w:hAnsi="Consolas" w:cs="Consolas"/>
          <w:color w:val="000000"/>
          <w:shd w:val="clear" w:color="auto" w:fill="FFFFFF"/>
        </w:rPr>
      </w:pPr>
      <w:ins w:id="14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cbAllFeatures.IsChecked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418" w:author="Unknown"/>
          <w:rStyle w:val="HTMLCode"/>
          <w:rFonts w:ascii="Consolas" w:eastAsiaTheme="majorEastAsia" w:hAnsi="Consolas" w:cs="Consolas"/>
          <w:color w:val="000000"/>
          <w:shd w:val="clear" w:color="auto" w:fill="FFFFFF"/>
        </w:rPr>
      </w:pPr>
      <w:ins w:id="14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((cbFeatureAbc.IsChecked == </w:t>
        </w:r>
        <w:r>
          <w:rPr>
            <w:rStyle w:val="hljs-literal"/>
            <w:rFonts w:ascii="Consolas" w:hAnsi="Consolas" w:cs="Consolas"/>
            <w:color w:val="A31515"/>
            <w:shd w:val="clear" w:color="auto" w:fill="FFFFFF"/>
          </w:rPr>
          <w:t>false</w:t>
        </w:r>
        <w:r>
          <w:rPr>
            <w:rStyle w:val="HTMLCode"/>
            <w:rFonts w:ascii="Consolas" w:eastAsiaTheme="majorEastAsia" w:hAnsi="Consolas" w:cs="Consolas"/>
            <w:color w:val="000000"/>
            <w:shd w:val="clear" w:color="auto" w:fill="FFFFFF"/>
          </w:rPr>
          <w:t xml:space="preserve">) &amp;&amp; (cbFeatureXyz.IsChecked == </w:t>
        </w:r>
        <w:r>
          <w:rPr>
            <w:rStyle w:val="hljs-literal"/>
            <w:rFonts w:ascii="Consolas" w:hAnsi="Consolas" w:cs="Consolas"/>
            <w:color w:val="A31515"/>
            <w:shd w:val="clear" w:color="auto" w:fill="FFFFFF"/>
          </w:rPr>
          <w:t>false</w:t>
        </w:r>
        <w:r>
          <w:rPr>
            <w:rStyle w:val="HTMLCode"/>
            <w:rFonts w:ascii="Consolas" w:eastAsiaTheme="majorEastAsia" w:hAnsi="Consolas" w:cs="Consolas"/>
            <w:color w:val="000000"/>
            <w:shd w:val="clear" w:color="auto" w:fill="FFFFFF"/>
          </w:rPr>
          <w:t xml:space="preserve">) &amp;&amp; (cbFeatureWww.IsChecked == </w:t>
        </w:r>
        <w:r>
          <w:rPr>
            <w:rStyle w:val="hljs-literal"/>
            <w:rFonts w:ascii="Consolas" w:hAnsi="Consolas" w:cs="Consolas"/>
            <w:color w:val="A31515"/>
            <w:shd w:val="clear" w:color="auto" w:fill="FFFFFF"/>
          </w:rPr>
          <w:t>false</w:t>
        </w:r>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420" w:author="Unknown"/>
          <w:rStyle w:val="HTMLCode"/>
          <w:rFonts w:ascii="Consolas" w:eastAsiaTheme="majorEastAsia" w:hAnsi="Consolas" w:cs="Consolas"/>
          <w:color w:val="000000"/>
          <w:shd w:val="clear" w:color="auto" w:fill="FFFFFF"/>
        </w:rPr>
      </w:pPr>
      <w:ins w:id="14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cbAllFeatures.IsChecked = </w:t>
        </w:r>
        <w:r>
          <w:rPr>
            <w:rStyle w:val="hljs-literal"/>
            <w:rFonts w:ascii="Consolas" w:hAnsi="Consolas" w:cs="Consolas"/>
            <w:color w:val="A31515"/>
            <w:shd w:val="clear" w:color="auto" w:fill="FFFFFF"/>
          </w:rPr>
          <w:t>false</w:t>
        </w:r>
        <w:r>
          <w:rPr>
            <w:rStyle w:val="HTMLCode"/>
            <w:rFonts w:ascii="Consolas" w:eastAsiaTheme="majorEastAsia" w:hAnsi="Consolas" w:cs="Consolas"/>
            <w:color w:val="000000"/>
            <w:shd w:val="clear" w:color="auto" w:fill="FFFFFF"/>
          </w:rPr>
          <w:t>;</w:t>
        </w:r>
      </w:ins>
    </w:p>
    <w:p w:rsidR="0079233C" w:rsidRDefault="0079233C" w:rsidP="0079233C">
      <w:pPr>
        <w:pStyle w:val="HTMLPreformatted"/>
        <w:shd w:val="clear" w:color="auto" w:fill="FFFFFF"/>
        <w:rPr>
          <w:ins w:id="1422" w:author="Unknown"/>
          <w:rStyle w:val="HTMLCode"/>
          <w:rFonts w:ascii="Consolas" w:eastAsiaTheme="majorEastAsia" w:hAnsi="Consolas" w:cs="Consolas"/>
          <w:color w:val="000000"/>
          <w:shd w:val="clear" w:color="auto" w:fill="FFFFFF"/>
        </w:rPr>
      </w:pPr>
      <w:ins w:id="14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424" w:author="Unknown"/>
          <w:rStyle w:val="HTMLCode"/>
          <w:rFonts w:ascii="Consolas" w:eastAsiaTheme="majorEastAsia" w:hAnsi="Consolas" w:cs="Consolas"/>
          <w:color w:val="000000"/>
          <w:shd w:val="clear" w:color="auto" w:fill="FFFFFF"/>
        </w:rPr>
      </w:pPr>
    </w:p>
    <w:p w:rsidR="0079233C" w:rsidRDefault="0079233C" w:rsidP="0079233C">
      <w:pPr>
        <w:pStyle w:val="HTMLPreformatted"/>
        <w:shd w:val="clear" w:color="auto" w:fill="FFFFFF"/>
        <w:rPr>
          <w:ins w:id="1425" w:author="Unknown"/>
          <w:rStyle w:val="HTMLCode"/>
          <w:rFonts w:ascii="Consolas" w:eastAsiaTheme="majorEastAsia" w:hAnsi="Consolas" w:cs="Consolas"/>
          <w:color w:val="000000"/>
          <w:shd w:val="clear" w:color="auto" w:fill="FFFFFF"/>
        </w:rPr>
      </w:pPr>
      <w:ins w:id="1426" w:author="Unknown">
        <w:r>
          <w:rPr>
            <w:rStyle w:val="HTMLCode"/>
            <w:rFonts w:ascii="Consolas" w:eastAsiaTheme="majorEastAsia" w:hAnsi="Consolas" w:cs="Consolas"/>
            <w:color w:val="000000"/>
            <w:shd w:val="clear" w:color="auto" w:fill="FFFFFF"/>
          </w:rPr>
          <w:tab/>
          <w:t>}</w:t>
        </w:r>
      </w:ins>
    </w:p>
    <w:p w:rsidR="0079233C" w:rsidRDefault="0079233C" w:rsidP="0079233C">
      <w:pPr>
        <w:pStyle w:val="HTMLPreformatted"/>
        <w:shd w:val="clear" w:color="auto" w:fill="FFFFFF"/>
        <w:rPr>
          <w:ins w:id="1427" w:author="Unknown"/>
          <w:rFonts w:ascii="Consolas" w:hAnsi="Consolas" w:cs="Consolas"/>
          <w:color w:val="212529"/>
          <w:sz w:val="16"/>
          <w:szCs w:val="16"/>
        </w:rPr>
      </w:pPr>
      <w:ins w:id="1428" w:author="Unknown">
        <w:r>
          <w:rPr>
            <w:rStyle w:val="HTMLCode"/>
            <w:rFonts w:ascii="Consolas" w:eastAsiaTheme="majorEastAsia" w:hAnsi="Consolas" w:cs="Consolas"/>
            <w:color w:val="000000"/>
            <w:shd w:val="clear" w:color="auto" w:fill="FFFFFF"/>
          </w:rPr>
          <w:t>}</w:t>
        </w:r>
      </w:ins>
    </w:p>
    <w:p w:rsidR="0079233C" w:rsidRDefault="0079233C" w:rsidP="0079233C">
      <w:pPr>
        <w:shd w:val="clear" w:color="auto" w:fill="FFFFFF"/>
        <w:jc w:val="center"/>
        <w:rPr>
          <w:ins w:id="1429" w:author="Unknown"/>
          <w:rFonts w:ascii="Segoe UI" w:hAnsi="Segoe UI" w:cs="Segoe UI"/>
          <w:color w:val="212529"/>
          <w:sz w:val="18"/>
          <w:szCs w:val="18"/>
        </w:rPr>
      </w:pPr>
      <w:r>
        <w:rPr>
          <w:rFonts w:ascii="Segoe UI" w:hAnsi="Segoe UI" w:cs="Segoe UI"/>
          <w:noProof/>
          <w:color w:val="212529"/>
          <w:sz w:val="18"/>
          <w:szCs w:val="18"/>
        </w:rPr>
        <w:drawing>
          <wp:inline distT="0" distB="0" distL="0" distR="0">
            <wp:extent cx="2150745" cy="1616710"/>
            <wp:effectExtent l="19050" t="0" r="1905" b="0"/>
            <wp:docPr id="45" name="aelm314" descr="https://www.wpf-tutorial.com/Images/ArticleImages/1/chapters/basic-controls/checkbox_three_state_intermedi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14" descr="https://www.wpf-tutorial.com/Images/ArticleImages/1/chapters/basic-controls/checkbox_three_state_intermediate.png"/>
                    <pic:cNvPicPr>
                      <a:picLocks noChangeAspect="1" noChangeArrowheads="1"/>
                    </pic:cNvPicPr>
                  </pic:nvPicPr>
                  <pic:blipFill>
                    <a:blip r:embed="rId58"/>
                    <a:srcRect/>
                    <a:stretch>
                      <a:fillRect/>
                    </a:stretch>
                  </pic:blipFill>
                  <pic:spPr bwMode="auto">
                    <a:xfrm>
                      <a:off x="0" y="0"/>
                      <a:ext cx="2150745" cy="1616710"/>
                    </a:xfrm>
                    <a:prstGeom prst="rect">
                      <a:avLst/>
                    </a:prstGeom>
                    <a:noFill/>
                    <a:ln w="9525">
                      <a:noFill/>
                      <a:miter lim="800000"/>
                      <a:headEnd/>
                      <a:tailEnd/>
                    </a:ln>
                  </pic:spPr>
                </pic:pic>
              </a:graphicData>
            </a:graphic>
          </wp:inline>
        </w:drawing>
      </w:r>
      <w:r>
        <w:rPr>
          <w:rFonts w:ascii="Segoe UI" w:hAnsi="Segoe UI" w:cs="Segoe UI"/>
          <w:noProof/>
          <w:color w:val="212529"/>
          <w:sz w:val="18"/>
          <w:szCs w:val="18"/>
        </w:rPr>
        <w:drawing>
          <wp:inline distT="0" distB="0" distL="0" distR="0">
            <wp:extent cx="2150745" cy="1616710"/>
            <wp:effectExtent l="19050" t="0" r="1905" b="0"/>
            <wp:docPr id="46" name="aelm315" descr="https://www.wpf-tutorial.com/Images/ArticleImages/1/chapters/basic-controls/checkbox_three_state_che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15" descr="https://www.wpf-tutorial.com/Images/ArticleImages/1/chapters/basic-controls/checkbox_three_state_checked.png"/>
                    <pic:cNvPicPr>
                      <a:picLocks noChangeAspect="1" noChangeArrowheads="1"/>
                    </pic:cNvPicPr>
                  </pic:nvPicPr>
                  <pic:blipFill>
                    <a:blip r:embed="rId59"/>
                    <a:srcRect/>
                    <a:stretch>
                      <a:fillRect/>
                    </a:stretch>
                  </pic:blipFill>
                  <pic:spPr bwMode="auto">
                    <a:xfrm>
                      <a:off x="0" y="0"/>
                      <a:ext cx="2150745" cy="1616710"/>
                    </a:xfrm>
                    <a:prstGeom prst="rect">
                      <a:avLst/>
                    </a:prstGeom>
                    <a:noFill/>
                    <a:ln w="9525">
                      <a:noFill/>
                      <a:miter lim="800000"/>
                      <a:headEnd/>
                      <a:tailEnd/>
                    </a:ln>
                  </pic:spPr>
                </pic:pic>
              </a:graphicData>
            </a:graphic>
          </wp:inline>
        </w:drawing>
      </w:r>
      <w:r>
        <w:rPr>
          <w:rFonts w:ascii="Segoe UI" w:hAnsi="Segoe UI" w:cs="Segoe UI"/>
          <w:noProof/>
          <w:color w:val="212529"/>
          <w:sz w:val="18"/>
          <w:szCs w:val="18"/>
        </w:rPr>
        <w:drawing>
          <wp:inline distT="0" distB="0" distL="0" distR="0">
            <wp:extent cx="2150745" cy="1616710"/>
            <wp:effectExtent l="19050" t="0" r="1905" b="0"/>
            <wp:docPr id="47" name="aelm316" descr="https://www.wpf-tutorial.com/Images/ArticleImages/1/chapters/basic-controls/checkbox_three_state_unche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16" descr="https://www.wpf-tutorial.com/Images/ArticleImages/1/chapters/basic-controls/checkbox_three_state_unchecked.png"/>
                    <pic:cNvPicPr>
                      <a:picLocks noChangeAspect="1" noChangeArrowheads="1"/>
                    </pic:cNvPicPr>
                  </pic:nvPicPr>
                  <pic:blipFill>
                    <a:blip r:embed="rId60"/>
                    <a:srcRect/>
                    <a:stretch>
                      <a:fillRect/>
                    </a:stretch>
                  </pic:blipFill>
                  <pic:spPr bwMode="auto">
                    <a:xfrm>
                      <a:off x="0" y="0"/>
                      <a:ext cx="2150745" cy="1616710"/>
                    </a:xfrm>
                    <a:prstGeom prst="rect">
                      <a:avLst/>
                    </a:prstGeom>
                    <a:noFill/>
                    <a:ln w="9525">
                      <a:noFill/>
                      <a:miter lim="800000"/>
                      <a:headEnd/>
                      <a:tailEnd/>
                    </a:ln>
                  </pic:spPr>
                </pic:pic>
              </a:graphicData>
            </a:graphic>
          </wp:inline>
        </w:drawing>
      </w:r>
    </w:p>
    <w:p w:rsidR="0079233C" w:rsidRDefault="0079233C" w:rsidP="0079233C">
      <w:pPr>
        <w:pStyle w:val="NormalWeb"/>
        <w:shd w:val="clear" w:color="auto" w:fill="FFFFFF"/>
        <w:spacing w:before="288" w:beforeAutospacing="0" w:after="288" w:afterAutospacing="0"/>
        <w:rPr>
          <w:ins w:id="1430" w:author="Unknown"/>
          <w:rFonts w:ascii="Segoe UI" w:hAnsi="Segoe UI" w:cs="Segoe UI"/>
          <w:color w:val="212529"/>
          <w:sz w:val="18"/>
          <w:szCs w:val="18"/>
        </w:rPr>
      </w:pPr>
      <w:ins w:id="1431" w:author="Unknown">
        <w:r>
          <w:rPr>
            <w:rFonts w:ascii="Segoe UI" w:hAnsi="Segoe UI" w:cs="Segoe UI"/>
            <w:color w:val="212529"/>
            <w:sz w:val="18"/>
            <w:szCs w:val="18"/>
          </w:rPr>
          <w:t>This example works from two different angles: If you check or uncheck the "Enable a</w:t>
        </w:r>
      </w:ins>
    </w:p>
    <w:p w:rsidR="00D36FEC" w:rsidRDefault="00D36FEC" w:rsidP="00D36FEC">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RadioButton control</w:t>
      </w:r>
    </w:p>
    <w:p w:rsidR="00D36FEC" w:rsidRDefault="00D36FEC" w:rsidP="00D36F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lastRenderedPageBreak/>
        <w:t>The RadioButton control allows you to give your user a list of possible options, with only one of them selected at the same time. You can achieve the same effect, using less space, with the ComboBox control, but a set of radio buttons tend to give the user a better overview of the options they have.</w:t>
      </w:r>
    </w:p>
    <w:p w:rsidR="00D36FEC" w:rsidRDefault="003C5A45" w:rsidP="00D36FEC">
      <w:pPr>
        <w:shd w:val="clear" w:color="auto" w:fill="FFFFFF"/>
        <w:jc w:val="right"/>
        <w:rPr>
          <w:rFonts w:ascii="Segoe UI" w:hAnsi="Segoe UI" w:cs="Segoe UI"/>
          <w:color w:val="212529"/>
          <w:sz w:val="18"/>
          <w:szCs w:val="18"/>
        </w:rPr>
      </w:pPr>
      <w:hyperlink r:id="rId61" w:history="1">
        <w:r w:rsidR="00D36FEC">
          <w:rPr>
            <w:rStyle w:val="Hyperlink"/>
            <w:rFonts w:ascii="Segoe UI" w:hAnsi="Segoe UI" w:cs="Segoe UI"/>
            <w:color w:val="808080"/>
            <w:sz w:val="17"/>
            <w:szCs w:val="17"/>
            <w:shd w:val="clear" w:color="auto" w:fill="9AC046"/>
          </w:rPr>
          <w:t xml:space="preserve"> </w:t>
        </w:r>
      </w:hyperlink>
    </w:p>
    <w:p w:rsidR="00D36FEC" w:rsidRDefault="00D36FEC" w:rsidP="00D36FE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"WpfTutorialSamples.Basic_controls.RadioButtonSample"</w:t>
      </w:r>
    </w:p>
    <w:p w:rsidR="00D36FEC" w:rsidRDefault="00D36FEC" w:rsidP="00D36FE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D36FEC" w:rsidRDefault="00D36FEC" w:rsidP="00D36FE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"RadioButtonSample"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Are you ready?</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Yes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No</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Maybe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p>
    <w:p w:rsidR="00D36FEC" w:rsidRDefault="00D36FEC" w:rsidP="00D36F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D36FEC" w:rsidRDefault="00D36FEC" w:rsidP="00D36FEC">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D36FEC" w:rsidRDefault="00D36FEC" w:rsidP="00D36FEC">
      <w:pPr>
        <w:rPr>
          <w:ins w:id="1432" w:author="Unknown"/>
          <w:rFonts w:ascii="Times New Roman" w:hAnsi="Times New Roman" w:cs="Times New Roman"/>
          <w:sz w:val="24"/>
          <w:szCs w:val="24"/>
        </w:rPr>
      </w:pPr>
      <w:r>
        <w:rPr>
          <w:noProof/>
        </w:rPr>
        <w:drawing>
          <wp:inline distT="0" distB="0" distL="0" distR="0">
            <wp:extent cx="2377440" cy="1426210"/>
            <wp:effectExtent l="19050" t="0" r="3810" b="0"/>
            <wp:docPr id="53" name="aelm322" descr="https://www.wpf-tutorial.com/Images/ArticleImages/1/chapters/basic-controls/radiobuttons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22" descr="https://www.wpf-tutorial.com/Images/ArticleImages/1/chapters/basic-controls/radiobuttons_simple.png"/>
                    <pic:cNvPicPr>
                      <a:picLocks noChangeAspect="1" noChangeArrowheads="1"/>
                    </pic:cNvPicPr>
                  </pic:nvPicPr>
                  <pic:blipFill>
                    <a:blip r:embed="rId62"/>
                    <a:srcRect/>
                    <a:stretch>
                      <a:fillRect/>
                    </a:stretch>
                  </pic:blipFill>
                  <pic:spPr bwMode="auto">
                    <a:xfrm>
                      <a:off x="0" y="0"/>
                      <a:ext cx="2377440" cy="1426210"/>
                    </a:xfrm>
                    <a:prstGeom prst="rect">
                      <a:avLst/>
                    </a:prstGeom>
                    <a:noFill/>
                    <a:ln w="9525">
                      <a:noFill/>
                      <a:miter lim="800000"/>
                      <a:headEnd/>
                      <a:tailEnd/>
                    </a:ln>
                  </pic:spPr>
                </pic:pic>
              </a:graphicData>
            </a:graphic>
          </wp:inline>
        </w:drawing>
      </w:r>
    </w:p>
    <w:p w:rsidR="00D36FEC" w:rsidRDefault="00D36FEC" w:rsidP="00D36FEC">
      <w:pPr>
        <w:pStyle w:val="NormalWeb"/>
        <w:shd w:val="clear" w:color="auto" w:fill="FFFFFF"/>
        <w:spacing w:before="288" w:beforeAutospacing="0" w:after="288" w:afterAutospacing="0"/>
        <w:rPr>
          <w:ins w:id="1433" w:author="Unknown"/>
          <w:rFonts w:ascii="Segoe UI" w:hAnsi="Segoe UI" w:cs="Segoe UI"/>
          <w:color w:val="212529"/>
          <w:sz w:val="18"/>
          <w:szCs w:val="18"/>
        </w:rPr>
      </w:pPr>
      <w:ins w:id="1434" w:author="Unknown">
        <w:r>
          <w:rPr>
            <w:rFonts w:ascii="Segoe UI" w:hAnsi="Segoe UI" w:cs="Segoe UI"/>
            <w:color w:val="212529"/>
            <w:sz w:val="18"/>
            <w:szCs w:val="18"/>
          </w:rPr>
          <w:t>All we do is add a Label with a question, and then three radio buttons, each with a possible answer. We define a default option by using the IsChecked property on the last RadioButton, which the user can change simply by clicking on one of the other radio buttons. </w:t>
        </w:r>
        <w:r>
          <w:rPr>
            <w:rStyle w:val="Strong"/>
            <w:rFonts w:ascii="Segoe UI" w:hAnsi="Segoe UI" w:cs="Segoe UI"/>
            <w:color w:val="212529"/>
            <w:sz w:val="18"/>
            <w:szCs w:val="18"/>
          </w:rPr>
          <w:t>This is also the property you would want to use from Code-behind to check if a RadioButton is checked or not.</w:t>
        </w:r>
      </w:ins>
    </w:p>
    <w:p w:rsidR="00D36FEC" w:rsidRDefault="00D36FEC" w:rsidP="00D36FEC">
      <w:pPr>
        <w:pStyle w:val="Heading2"/>
        <w:shd w:val="clear" w:color="auto" w:fill="FFFFFF"/>
        <w:spacing w:before="0"/>
        <w:rPr>
          <w:ins w:id="1435" w:author="Unknown"/>
          <w:rFonts w:ascii="Segoe UI" w:hAnsi="Segoe UI" w:cs="Segoe UI"/>
          <w:b w:val="0"/>
          <w:bCs w:val="0"/>
          <w:color w:val="33393E"/>
          <w:sz w:val="36"/>
          <w:szCs w:val="36"/>
        </w:rPr>
      </w:pPr>
      <w:ins w:id="1436" w:author="Unknown">
        <w:r>
          <w:rPr>
            <w:rFonts w:ascii="Segoe UI" w:hAnsi="Segoe UI" w:cs="Segoe UI"/>
            <w:b w:val="0"/>
            <w:bCs w:val="0"/>
            <w:color w:val="33393E"/>
          </w:rPr>
          <w:t>RadioButton groups</w:t>
        </w:r>
      </w:ins>
    </w:p>
    <w:p w:rsidR="00D36FEC" w:rsidRDefault="00D36FEC" w:rsidP="00D36FEC">
      <w:pPr>
        <w:pStyle w:val="NormalWeb"/>
        <w:shd w:val="clear" w:color="auto" w:fill="FFFFFF"/>
        <w:spacing w:before="288" w:beforeAutospacing="0" w:after="288" w:afterAutospacing="0"/>
        <w:rPr>
          <w:ins w:id="1437" w:author="Unknown"/>
          <w:rFonts w:ascii="Segoe UI" w:hAnsi="Segoe UI" w:cs="Segoe UI"/>
          <w:color w:val="212529"/>
          <w:sz w:val="18"/>
          <w:szCs w:val="18"/>
        </w:rPr>
      </w:pPr>
      <w:ins w:id="1438" w:author="Unknown">
        <w:r>
          <w:rPr>
            <w:rFonts w:ascii="Segoe UI" w:hAnsi="Segoe UI" w:cs="Segoe UI"/>
            <w:color w:val="212529"/>
            <w:sz w:val="18"/>
            <w:szCs w:val="18"/>
          </w:rPr>
          <w:t>If you try running the example above, you will see that, as promised, only one RadioButton can be checked at the same time. But what if you want several groups of radio buttons, each with their own, individual selection? This is what the </w:t>
        </w:r>
        <w:r>
          <w:rPr>
            <w:rStyle w:val="Strong"/>
            <w:rFonts w:ascii="Segoe UI" w:hAnsi="Segoe UI" w:cs="Segoe UI"/>
            <w:color w:val="212529"/>
            <w:sz w:val="18"/>
            <w:szCs w:val="18"/>
          </w:rPr>
          <w:t>GroupName</w:t>
        </w:r>
        <w:r>
          <w:rPr>
            <w:rFonts w:ascii="Segoe UI" w:hAnsi="Segoe UI" w:cs="Segoe UI"/>
            <w:color w:val="212529"/>
            <w:sz w:val="18"/>
            <w:szCs w:val="18"/>
          </w:rPr>
          <w:t> property comes into play, which allows you to specify which radio buttons belong together. Here's an example:</w:t>
        </w:r>
      </w:ins>
    </w:p>
    <w:p w:rsidR="00D36FEC" w:rsidRDefault="003C5A45" w:rsidP="00D36FEC">
      <w:pPr>
        <w:shd w:val="clear" w:color="auto" w:fill="FFFFFF"/>
        <w:jc w:val="right"/>
        <w:rPr>
          <w:ins w:id="1439" w:author="Unknown"/>
          <w:rFonts w:ascii="Segoe UI" w:hAnsi="Segoe UI" w:cs="Segoe UI"/>
          <w:color w:val="212529"/>
          <w:sz w:val="18"/>
          <w:szCs w:val="18"/>
        </w:rPr>
      </w:pPr>
      <w:ins w:id="1440" w:author="Unknown">
        <w:r>
          <w:rPr>
            <w:rFonts w:ascii="Segoe UI" w:hAnsi="Segoe UI" w:cs="Segoe UI"/>
            <w:color w:val="212529"/>
            <w:sz w:val="18"/>
            <w:szCs w:val="18"/>
          </w:rPr>
          <w:fldChar w:fldCharType="begin"/>
        </w:r>
        <w:r w:rsidR="00D36FE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36FE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36FEC" w:rsidRDefault="00D36FEC" w:rsidP="00D36FEC">
      <w:pPr>
        <w:pStyle w:val="HTMLPreformatted"/>
        <w:shd w:val="clear" w:color="auto" w:fill="FFFFFF"/>
        <w:rPr>
          <w:ins w:id="1441" w:author="Unknown"/>
          <w:rStyle w:val="hljs-tag"/>
          <w:rFonts w:ascii="Consolas" w:hAnsi="Consolas" w:cs="Consolas"/>
          <w:shd w:val="clear" w:color="auto" w:fill="FFFFFF"/>
        </w:rPr>
      </w:pPr>
      <w:ins w:id="144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"WpfTutorialSamples.Basic_controls.RadioButtonSample"</w:t>
        </w:r>
      </w:ins>
    </w:p>
    <w:p w:rsidR="00D36FEC" w:rsidRDefault="00D36FEC" w:rsidP="00D36FEC">
      <w:pPr>
        <w:pStyle w:val="HTMLPreformatted"/>
        <w:shd w:val="clear" w:color="auto" w:fill="FFFFFF"/>
        <w:rPr>
          <w:ins w:id="1443" w:author="Unknown"/>
          <w:rStyle w:val="hljs-tag"/>
          <w:rFonts w:ascii="Consolas" w:hAnsi="Consolas" w:cs="Consolas"/>
          <w:shd w:val="clear" w:color="auto" w:fill="FFFFFF"/>
        </w:rPr>
      </w:pPr>
      <w:ins w:id="144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D36FEC" w:rsidRDefault="00D36FEC" w:rsidP="00D36FEC">
      <w:pPr>
        <w:pStyle w:val="HTMLPreformatted"/>
        <w:shd w:val="clear" w:color="auto" w:fill="FFFFFF"/>
        <w:rPr>
          <w:ins w:id="1445" w:author="Unknown"/>
          <w:rStyle w:val="hljs-tag"/>
          <w:rFonts w:ascii="Consolas" w:hAnsi="Consolas" w:cs="Consolas"/>
          <w:shd w:val="clear" w:color="auto" w:fill="FFFFFF"/>
        </w:rPr>
      </w:pPr>
      <w:ins w:id="144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D36FEC" w:rsidRDefault="00D36FEC" w:rsidP="00D36FEC">
      <w:pPr>
        <w:pStyle w:val="HTMLPreformatted"/>
        <w:shd w:val="clear" w:color="auto" w:fill="FFFFFF"/>
        <w:rPr>
          <w:ins w:id="1447" w:author="Unknown"/>
          <w:rStyle w:val="HTMLCode"/>
          <w:rFonts w:ascii="Consolas" w:eastAsiaTheme="majorEastAsia" w:hAnsi="Consolas" w:cs="Consolas"/>
          <w:color w:val="000000"/>
          <w:shd w:val="clear" w:color="auto" w:fill="FFFFFF"/>
        </w:rPr>
      </w:pPr>
      <w:ins w:id="144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"RadioButtonSample"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"230"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49" w:author="Unknown"/>
          <w:rStyle w:val="HTMLCode"/>
          <w:rFonts w:ascii="Consolas" w:eastAsiaTheme="majorEastAsia" w:hAnsi="Consolas" w:cs="Consolas"/>
          <w:color w:val="000000"/>
          <w:shd w:val="clear" w:color="auto" w:fill="FFFFFF"/>
        </w:rPr>
      </w:pPr>
      <w:ins w:id="145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51" w:author="Unknown"/>
          <w:rStyle w:val="HTMLCode"/>
          <w:rFonts w:ascii="Consolas" w:eastAsiaTheme="majorEastAsia" w:hAnsi="Consolas" w:cs="Consolas"/>
          <w:color w:val="000000"/>
          <w:shd w:val="clear" w:color="auto" w:fill="FFFFFF"/>
        </w:rPr>
      </w:pPr>
      <w:ins w:id="145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Are you ready?</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53" w:author="Unknown"/>
          <w:rStyle w:val="HTMLCode"/>
          <w:rFonts w:ascii="Consolas" w:eastAsiaTheme="majorEastAsia" w:hAnsi="Consolas" w:cs="Consolas"/>
          <w:color w:val="000000"/>
          <w:shd w:val="clear" w:color="auto" w:fill="FFFFFF"/>
        </w:rPr>
      </w:pPr>
      <w:ins w:id="145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GroupName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"ready"</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Yes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55" w:author="Unknown"/>
          <w:rStyle w:val="HTMLCode"/>
          <w:rFonts w:ascii="Consolas" w:eastAsiaTheme="majorEastAsia" w:hAnsi="Consolas" w:cs="Consolas"/>
          <w:color w:val="000000"/>
          <w:shd w:val="clear" w:color="auto" w:fill="FFFFFF"/>
        </w:rPr>
      </w:pPr>
      <w:ins w:id="145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GroupName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"ready"</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No</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57" w:author="Unknown"/>
          <w:rStyle w:val="HTMLCode"/>
          <w:rFonts w:ascii="Consolas" w:eastAsiaTheme="majorEastAsia" w:hAnsi="Consolas" w:cs="Consolas"/>
          <w:color w:val="000000"/>
          <w:shd w:val="clear" w:color="auto" w:fill="FFFFFF"/>
        </w:rPr>
      </w:pPr>
      <w:ins w:id="14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GroupName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"ready"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Maybe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59" w:author="Unknown"/>
          <w:rStyle w:val="HTMLCode"/>
          <w:rFonts w:ascii="Consolas" w:eastAsiaTheme="majorEastAsia" w:hAnsi="Consolas" w:cs="Consolas"/>
          <w:color w:val="000000"/>
          <w:shd w:val="clear" w:color="auto" w:fill="FFFFFF"/>
        </w:rPr>
      </w:pPr>
    </w:p>
    <w:p w:rsidR="00D36FEC" w:rsidRDefault="00D36FEC" w:rsidP="00D36FEC">
      <w:pPr>
        <w:pStyle w:val="HTMLPreformatted"/>
        <w:shd w:val="clear" w:color="auto" w:fill="FFFFFF"/>
        <w:rPr>
          <w:ins w:id="1460" w:author="Unknown"/>
          <w:rStyle w:val="HTMLCode"/>
          <w:rFonts w:ascii="Consolas" w:eastAsiaTheme="majorEastAsia" w:hAnsi="Consolas" w:cs="Consolas"/>
          <w:color w:val="000000"/>
          <w:shd w:val="clear" w:color="auto" w:fill="FFFFFF"/>
        </w:rPr>
      </w:pPr>
      <w:ins w:id="146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Male or female?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62" w:author="Unknown"/>
          <w:rStyle w:val="HTMLCode"/>
          <w:rFonts w:ascii="Consolas" w:eastAsiaTheme="majorEastAsia" w:hAnsi="Consolas" w:cs="Consolas"/>
          <w:color w:val="000000"/>
          <w:shd w:val="clear" w:color="auto" w:fill="FFFFFF"/>
        </w:rPr>
      </w:pPr>
      <w:ins w:id="1463"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GroupName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"sex"</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Male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64" w:author="Unknown"/>
          <w:rStyle w:val="HTMLCode"/>
          <w:rFonts w:ascii="Consolas" w:eastAsiaTheme="majorEastAsia" w:hAnsi="Consolas" w:cs="Consolas"/>
          <w:color w:val="000000"/>
          <w:shd w:val="clear" w:color="auto" w:fill="FFFFFF"/>
        </w:rPr>
      </w:pPr>
      <w:ins w:id="146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GroupName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"sex"</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Female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66" w:author="Unknown"/>
          <w:rStyle w:val="HTMLCode"/>
          <w:rFonts w:ascii="Consolas" w:eastAsiaTheme="majorEastAsia" w:hAnsi="Consolas" w:cs="Consolas"/>
          <w:color w:val="000000"/>
          <w:shd w:val="clear" w:color="auto" w:fill="FFFFFF"/>
        </w:rPr>
      </w:pPr>
      <w:ins w:id="146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GroupName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Not sure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68" w:author="Unknown"/>
          <w:rStyle w:val="HTMLCode"/>
          <w:rFonts w:ascii="Consolas" w:eastAsiaTheme="majorEastAsia" w:hAnsi="Consolas" w:cs="Consolas"/>
          <w:color w:val="000000"/>
          <w:shd w:val="clear" w:color="auto" w:fill="FFFFFF"/>
        </w:rPr>
      </w:pPr>
      <w:ins w:id="1469"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70" w:author="Unknown"/>
          <w:rFonts w:ascii="Consolas" w:hAnsi="Consolas" w:cs="Consolas"/>
          <w:color w:val="212529"/>
          <w:sz w:val="16"/>
          <w:szCs w:val="16"/>
        </w:rPr>
      </w:pPr>
      <w:ins w:id="147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D36FEC" w:rsidRDefault="00D36FEC" w:rsidP="00D36FEC">
      <w:pPr>
        <w:rPr>
          <w:ins w:id="1472" w:author="Unknown"/>
          <w:rFonts w:ascii="Times New Roman" w:hAnsi="Times New Roman" w:cs="Times New Roman"/>
          <w:sz w:val="24"/>
          <w:szCs w:val="24"/>
        </w:rPr>
      </w:pPr>
      <w:r>
        <w:rPr>
          <w:noProof/>
        </w:rPr>
        <w:drawing>
          <wp:inline distT="0" distB="0" distL="0" distR="0">
            <wp:extent cx="2377440" cy="2194560"/>
            <wp:effectExtent l="19050" t="0" r="3810" b="0"/>
            <wp:docPr id="54" name="aelm327" descr="https://www.wpf-tutorial.com/Images/ArticleImages/1/chapters/basic-controls/radiobuttons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27" descr="https://www.wpf-tutorial.com/Images/ArticleImages/1/chapters/basic-controls/radiobuttons_group.png"/>
                    <pic:cNvPicPr>
                      <a:picLocks noChangeAspect="1" noChangeArrowheads="1"/>
                    </pic:cNvPicPr>
                  </pic:nvPicPr>
                  <pic:blipFill>
                    <a:blip r:embed="rId63"/>
                    <a:srcRect/>
                    <a:stretch>
                      <a:fillRect/>
                    </a:stretch>
                  </pic:blipFill>
                  <pic:spPr bwMode="auto">
                    <a:xfrm>
                      <a:off x="0" y="0"/>
                      <a:ext cx="2377440" cy="2194560"/>
                    </a:xfrm>
                    <a:prstGeom prst="rect">
                      <a:avLst/>
                    </a:prstGeom>
                    <a:noFill/>
                    <a:ln w="9525">
                      <a:noFill/>
                      <a:miter lim="800000"/>
                      <a:headEnd/>
                      <a:tailEnd/>
                    </a:ln>
                  </pic:spPr>
                </pic:pic>
              </a:graphicData>
            </a:graphic>
          </wp:inline>
        </w:drawing>
      </w:r>
    </w:p>
    <w:p w:rsidR="00D36FEC" w:rsidRDefault="00D36FEC" w:rsidP="00D36FEC">
      <w:pPr>
        <w:pStyle w:val="NormalWeb"/>
        <w:shd w:val="clear" w:color="auto" w:fill="FFFFFF"/>
        <w:spacing w:before="288" w:beforeAutospacing="0" w:after="288" w:afterAutospacing="0"/>
        <w:rPr>
          <w:ins w:id="1473" w:author="Unknown"/>
          <w:rFonts w:ascii="Segoe UI" w:hAnsi="Segoe UI" w:cs="Segoe UI"/>
          <w:color w:val="212529"/>
          <w:sz w:val="18"/>
          <w:szCs w:val="18"/>
        </w:rPr>
      </w:pPr>
      <w:ins w:id="1474" w:author="Unknown">
        <w:r>
          <w:rPr>
            <w:rFonts w:ascii="Segoe UI" w:hAnsi="Segoe UI" w:cs="Segoe UI"/>
            <w:color w:val="212529"/>
            <w:sz w:val="18"/>
            <w:szCs w:val="18"/>
          </w:rPr>
          <w:t>With the GroupName property set on each of the radio buttons, a selection can now be made for each of the two groups. Without this, only one selection for all six radio buttons would be possible.</w:t>
        </w:r>
      </w:ins>
    </w:p>
    <w:p w:rsidR="00D36FEC" w:rsidRDefault="00D36FEC" w:rsidP="00D36FEC">
      <w:pPr>
        <w:pStyle w:val="Heading2"/>
        <w:shd w:val="clear" w:color="auto" w:fill="FFFFFF"/>
        <w:spacing w:before="0"/>
        <w:rPr>
          <w:ins w:id="1475" w:author="Unknown"/>
          <w:rFonts w:ascii="Segoe UI" w:hAnsi="Segoe UI" w:cs="Segoe UI"/>
          <w:b w:val="0"/>
          <w:bCs w:val="0"/>
          <w:color w:val="33393E"/>
          <w:sz w:val="36"/>
          <w:szCs w:val="36"/>
        </w:rPr>
      </w:pPr>
      <w:ins w:id="1476" w:author="Unknown">
        <w:r>
          <w:rPr>
            <w:rFonts w:ascii="Segoe UI" w:hAnsi="Segoe UI" w:cs="Segoe UI"/>
            <w:b w:val="0"/>
            <w:bCs w:val="0"/>
            <w:color w:val="33393E"/>
          </w:rPr>
          <w:t>Custom content</w:t>
        </w:r>
      </w:ins>
    </w:p>
    <w:p w:rsidR="00D36FEC" w:rsidRDefault="00D36FEC" w:rsidP="00D36FEC">
      <w:pPr>
        <w:pStyle w:val="NormalWeb"/>
        <w:shd w:val="clear" w:color="auto" w:fill="FFFFFF"/>
        <w:spacing w:before="288" w:beforeAutospacing="0" w:after="288" w:afterAutospacing="0"/>
        <w:rPr>
          <w:ins w:id="1477" w:author="Unknown"/>
          <w:rFonts w:ascii="Segoe UI" w:hAnsi="Segoe UI" w:cs="Segoe UI"/>
          <w:color w:val="212529"/>
          <w:sz w:val="18"/>
          <w:szCs w:val="18"/>
        </w:rPr>
      </w:pPr>
      <w:ins w:id="1478" w:author="Unknown">
        <w:r>
          <w:rPr>
            <w:rFonts w:ascii="Segoe UI" w:hAnsi="Segoe UI" w:cs="Segoe UI"/>
            <w:color w:val="212529"/>
            <w:sz w:val="18"/>
            <w:szCs w:val="18"/>
          </w:rPr>
          <w:t>The RadioButton inherits from the ContentControl class, which means that it can take custom content and display next to it. If you just specify a piece of text, like I did in the example above, WPF will put it inside a TextBlock control and display it, but this is just a shortcut to make things easier for you. You can use any type of control inside of it, as we'll see in the next example:</w:t>
        </w:r>
      </w:ins>
    </w:p>
    <w:p w:rsidR="00D36FEC" w:rsidRDefault="003C5A45" w:rsidP="00D36FEC">
      <w:pPr>
        <w:shd w:val="clear" w:color="auto" w:fill="FFFFFF"/>
        <w:jc w:val="right"/>
        <w:rPr>
          <w:ins w:id="1479" w:author="Unknown"/>
          <w:rFonts w:ascii="Segoe UI" w:hAnsi="Segoe UI" w:cs="Segoe UI"/>
          <w:color w:val="212529"/>
          <w:sz w:val="18"/>
          <w:szCs w:val="18"/>
        </w:rPr>
      </w:pPr>
      <w:ins w:id="1480" w:author="Unknown">
        <w:r>
          <w:rPr>
            <w:rFonts w:ascii="Segoe UI" w:hAnsi="Segoe UI" w:cs="Segoe UI"/>
            <w:color w:val="212529"/>
            <w:sz w:val="18"/>
            <w:szCs w:val="18"/>
          </w:rPr>
          <w:fldChar w:fldCharType="begin"/>
        </w:r>
        <w:r w:rsidR="00D36FE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36FE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36FEC" w:rsidRDefault="00D36FEC" w:rsidP="00D36FEC">
      <w:pPr>
        <w:pStyle w:val="HTMLPreformatted"/>
        <w:shd w:val="clear" w:color="auto" w:fill="FFFFFF"/>
        <w:rPr>
          <w:ins w:id="1481" w:author="Unknown"/>
          <w:rStyle w:val="hljs-tag"/>
          <w:rFonts w:ascii="Consolas" w:hAnsi="Consolas" w:cs="Consolas"/>
          <w:shd w:val="clear" w:color="auto" w:fill="FFFFFF"/>
        </w:rPr>
      </w:pPr>
      <w:ins w:id="148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"WpfTutorialSamples.Basic_controls.RadioButtonCustomContentSample"</w:t>
        </w:r>
      </w:ins>
    </w:p>
    <w:p w:rsidR="00D36FEC" w:rsidRDefault="00D36FEC" w:rsidP="00D36FEC">
      <w:pPr>
        <w:pStyle w:val="HTMLPreformatted"/>
        <w:shd w:val="clear" w:color="auto" w:fill="FFFFFF"/>
        <w:rPr>
          <w:ins w:id="1483" w:author="Unknown"/>
          <w:rStyle w:val="hljs-tag"/>
          <w:rFonts w:ascii="Consolas" w:hAnsi="Consolas" w:cs="Consolas"/>
          <w:shd w:val="clear" w:color="auto" w:fill="FFFFFF"/>
        </w:rPr>
      </w:pPr>
      <w:ins w:id="148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D36FEC" w:rsidRDefault="00D36FEC" w:rsidP="00D36FEC">
      <w:pPr>
        <w:pStyle w:val="HTMLPreformatted"/>
        <w:shd w:val="clear" w:color="auto" w:fill="FFFFFF"/>
        <w:rPr>
          <w:ins w:id="1485" w:author="Unknown"/>
          <w:rStyle w:val="hljs-tag"/>
          <w:rFonts w:ascii="Consolas" w:hAnsi="Consolas" w:cs="Consolas"/>
          <w:shd w:val="clear" w:color="auto" w:fill="FFFFFF"/>
        </w:rPr>
      </w:pPr>
      <w:ins w:id="148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D36FEC" w:rsidRDefault="00D36FEC" w:rsidP="00D36FEC">
      <w:pPr>
        <w:pStyle w:val="HTMLPreformatted"/>
        <w:shd w:val="clear" w:color="auto" w:fill="FFFFFF"/>
        <w:rPr>
          <w:ins w:id="1487" w:author="Unknown"/>
          <w:rStyle w:val="HTMLCode"/>
          <w:rFonts w:ascii="Consolas" w:eastAsiaTheme="majorEastAsia" w:hAnsi="Consolas" w:cs="Consolas"/>
          <w:color w:val="000000"/>
          <w:shd w:val="clear" w:color="auto" w:fill="FFFFFF"/>
        </w:rPr>
      </w:pPr>
      <w:ins w:id="148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"RadioButtonCustomContentSample"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89" w:author="Unknown"/>
          <w:rStyle w:val="HTMLCode"/>
          <w:rFonts w:ascii="Consolas" w:eastAsiaTheme="majorEastAsia" w:hAnsi="Consolas" w:cs="Consolas"/>
          <w:color w:val="000000"/>
          <w:shd w:val="clear" w:color="auto" w:fill="FFFFFF"/>
        </w:rPr>
      </w:pPr>
      <w:ins w:id="149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91" w:author="Unknown"/>
          <w:rStyle w:val="HTMLCode"/>
          <w:rFonts w:ascii="Consolas" w:eastAsiaTheme="majorEastAsia" w:hAnsi="Consolas" w:cs="Consolas"/>
          <w:color w:val="000000"/>
          <w:shd w:val="clear" w:color="auto" w:fill="FFFFFF"/>
        </w:rPr>
      </w:pPr>
      <w:ins w:id="14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Are you ready?</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93" w:author="Unknown"/>
          <w:rStyle w:val="HTMLCode"/>
          <w:rFonts w:ascii="Consolas" w:eastAsiaTheme="majorEastAsia" w:hAnsi="Consolas" w:cs="Consolas"/>
          <w:color w:val="000000"/>
          <w:shd w:val="clear" w:color="auto" w:fill="FFFFFF"/>
        </w:rPr>
      </w:pPr>
      <w:ins w:id="14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95" w:author="Unknown"/>
          <w:rStyle w:val="HTMLCode"/>
          <w:rFonts w:ascii="Consolas" w:eastAsiaTheme="majorEastAsia" w:hAnsi="Consolas" w:cs="Consolas"/>
          <w:color w:val="000000"/>
          <w:shd w:val="clear" w:color="auto" w:fill="FFFFFF"/>
        </w:rPr>
      </w:pPr>
      <w:ins w:id="14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497" w:author="Unknown"/>
          <w:rStyle w:val="HTMLCode"/>
          <w:rFonts w:ascii="Consolas" w:eastAsiaTheme="majorEastAsia" w:hAnsi="Consolas" w:cs="Consolas"/>
          <w:color w:val="000000"/>
          <w:shd w:val="clear" w:color="auto" w:fill="FFFFFF"/>
        </w:rPr>
      </w:pPr>
      <w:ins w:id="14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"/WpfTutorialSamples;component/Images/accept.png"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shd w:val="clear" w:color="auto" w:fill="FFFFFF"/>
          </w:rPr>
          <w:t xml:space="preserve"> /&gt;</w:t>
        </w:r>
      </w:ins>
    </w:p>
    <w:p w:rsidR="00D36FEC" w:rsidRDefault="00D36FEC" w:rsidP="00D36FEC">
      <w:pPr>
        <w:pStyle w:val="HTMLPreformatted"/>
        <w:shd w:val="clear" w:color="auto" w:fill="FFFFFF"/>
        <w:rPr>
          <w:ins w:id="1499" w:author="Unknown"/>
          <w:rStyle w:val="HTMLCode"/>
          <w:rFonts w:ascii="Consolas" w:eastAsiaTheme="majorEastAsia" w:hAnsi="Consolas" w:cs="Consolas"/>
          <w:color w:val="000000"/>
          <w:shd w:val="clear" w:color="auto" w:fill="FFFFFF"/>
        </w:rPr>
      </w:pPr>
      <w:ins w:id="15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"Yes"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/&gt;</w:t>
        </w:r>
      </w:ins>
    </w:p>
    <w:p w:rsidR="00D36FEC" w:rsidRDefault="00D36FEC" w:rsidP="00D36FEC">
      <w:pPr>
        <w:pStyle w:val="HTMLPreformatted"/>
        <w:shd w:val="clear" w:color="auto" w:fill="FFFFFF"/>
        <w:rPr>
          <w:ins w:id="1501" w:author="Unknown"/>
          <w:rStyle w:val="HTMLCode"/>
          <w:rFonts w:ascii="Consolas" w:eastAsiaTheme="majorEastAsia" w:hAnsi="Consolas" w:cs="Consolas"/>
          <w:color w:val="000000"/>
          <w:shd w:val="clear" w:color="auto" w:fill="FFFFFF"/>
        </w:rPr>
      </w:pPr>
      <w:ins w:id="15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03" w:author="Unknown"/>
          <w:rStyle w:val="HTMLCode"/>
          <w:rFonts w:ascii="Consolas" w:eastAsiaTheme="majorEastAsia" w:hAnsi="Consolas" w:cs="Consolas"/>
          <w:color w:val="000000"/>
          <w:shd w:val="clear" w:color="auto" w:fill="FFFFFF"/>
        </w:rPr>
      </w:pPr>
      <w:ins w:id="15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05" w:author="Unknown"/>
          <w:rStyle w:val="HTMLCode"/>
          <w:rFonts w:ascii="Consolas" w:eastAsiaTheme="majorEastAsia" w:hAnsi="Consolas" w:cs="Consolas"/>
          <w:color w:val="000000"/>
          <w:shd w:val="clear" w:color="auto" w:fill="FFFFFF"/>
        </w:rPr>
      </w:pPr>
      <w:ins w:id="15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"0,5"</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07" w:author="Unknown"/>
          <w:rStyle w:val="HTMLCode"/>
          <w:rFonts w:ascii="Consolas" w:eastAsiaTheme="majorEastAsia" w:hAnsi="Consolas" w:cs="Consolas"/>
          <w:color w:val="000000"/>
          <w:shd w:val="clear" w:color="auto" w:fill="FFFFFF"/>
        </w:rPr>
      </w:pPr>
      <w:ins w:id="15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09" w:author="Unknown"/>
          <w:rStyle w:val="HTMLCode"/>
          <w:rFonts w:ascii="Consolas" w:eastAsiaTheme="majorEastAsia" w:hAnsi="Consolas" w:cs="Consolas"/>
          <w:color w:val="000000"/>
          <w:shd w:val="clear" w:color="auto" w:fill="FFFFFF"/>
        </w:rPr>
      </w:pPr>
      <w:ins w:id="15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"/WpfTutorialSamples;component/Images/cancel.png"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shd w:val="clear" w:color="auto" w:fill="FFFFFF"/>
          </w:rPr>
          <w:t xml:space="preserve"> /&gt;</w:t>
        </w:r>
      </w:ins>
    </w:p>
    <w:p w:rsidR="00D36FEC" w:rsidRDefault="00D36FEC" w:rsidP="00D36FEC">
      <w:pPr>
        <w:pStyle w:val="HTMLPreformatted"/>
        <w:shd w:val="clear" w:color="auto" w:fill="FFFFFF"/>
        <w:rPr>
          <w:ins w:id="1511" w:author="Unknown"/>
          <w:rStyle w:val="HTMLCode"/>
          <w:rFonts w:ascii="Consolas" w:eastAsiaTheme="majorEastAsia" w:hAnsi="Consolas" w:cs="Consolas"/>
          <w:color w:val="000000"/>
          <w:shd w:val="clear" w:color="auto" w:fill="FFFFFF"/>
        </w:rPr>
      </w:pPr>
      <w:ins w:id="15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"No"</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shd w:val="clear" w:color="auto" w:fill="FFFFFF"/>
          </w:rPr>
          <w:t xml:space="preserve"> /&gt;</w:t>
        </w:r>
      </w:ins>
    </w:p>
    <w:p w:rsidR="00D36FEC" w:rsidRDefault="00D36FEC" w:rsidP="00D36FEC">
      <w:pPr>
        <w:pStyle w:val="HTMLPreformatted"/>
        <w:shd w:val="clear" w:color="auto" w:fill="FFFFFF"/>
        <w:rPr>
          <w:ins w:id="1513" w:author="Unknown"/>
          <w:rStyle w:val="HTMLCode"/>
          <w:rFonts w:ascii="Consolas" w:eastAsiaTheme="majorEastAsia" w:hAnsi="Consolas" w:cs="Consolas"/>
          <w:color w:val="000000"/>
          <w:shd w:val="clear" w:color="auto" w:fill="FFFFFF"/>
        </w:rPr>
      </w:pPr>
      <w:ins w:id="1514"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15" w:author="Unknown"/>
          <w:rStyle w:val="HTMLCode"/>
          <w:rFonts w:ascii="Consolas" w:eastAsiaTheme="majorEastAsia" w:hAnsi="Consolas" w:cs="Consolas"/>
          <w:color w:val="000000"/>
          <w:shd w:val="clear" w:color="auto" w:fill="FFFFFF"/>
        </w:rPr>
      </w:pPr>
      <w:ins w:id="15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17" w:author="Unknown"/>
          <w:rStyle w:val="HTMLCode"/>
          <w:rFonts w:ascii="Consolas" w:eastAsiaTheme="majorEastAsia" w:hAnsi="Consolas" w:cs="Consolas"/>
          <w:color w:val="000000"/>
          <w:shd w:val="clear" w:color="auto" w:fill="FFFFFF"/>
        </w:rPr>
      </w:pPr>
      <w:ins w:id="15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19" w:author="Unknown"/>
          <w:rStyle w:val="HTMLCode"/>
          <w:rFonts w:ascii="Consolas" w:eastAsiaTheme="majorEastAsia" w:hAnsi="Consolas" w:cs="Consolas"/>
          <w:color w:val="000000"/>
          <w:shd w:val="clear" w:color="auto" w:fill="FFFFFF"/>
        </w:rPr>
      </w:pPr>
      <w:ins w:id="15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21" w:author="Unknown"/>
          <w:rStyle w:val="HTMLCode"/>
          <w:rFonts w:ascii="Consolas" w:eastAsiaTheme="majorEastAsia" w:hAnsi="Consolas" w:cs="Consolas"/>
          <w:color w:val="000000"/>
          <w:shd w:val="clear" w:color="auto" w:fill="FFFFFF"/>
        </w:rPr>
      </w:pPr>
      <w:ins w:id="15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"/WpfTutorialSamples;component/Images/question.png"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shd w:val="clear" w:color="auto" w:fill="FFFFFF"/>
          </w:rPr>
          <w:t xml:space="preserve"> /&gt;</w:t>
        </w:r>
      </w:ins>
    </w:p>
    <w:p w:rsidR="00D36FEC" w:rsidRDefault="00D36FEC" w:rsidP="00D36FEC">
      <w:pPr>
        <w:pStyle w:val="HTMLPreformatted"/>
        <w:shd w:val="clear" w:color="auto" w:fill="FFFFFF"/>
        <w:rPr>
          <w:ins w:id="1523" w:author="Unknown"/>
          <w:rStyle w:val="HTMLCode"/>
          <w:rFonts w:ascii="Consolas" w:eastAsiaTheme="majorEastAsia" w:hAnsi="Consolas" w:cs="Consolas"/>
          <w:color w:val="000000"/>
          <w:shd w:val="clear" w:color="auto" w:fill="FFFFFF"/>
        </w:rPr>
      </w:pPr>
      <w:ins w:id="15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"Maybe"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 xml:space="preserve"> /&gt;</w:t>
        </w:r>
      </w:ins>
    </w:p>
    <w:p w:rsidR="00D36FEC" w:rsidRDefault="00D36FEC" w:rsidP="00D36FEC">
      <w:pPr>
        <w:pStyle w:val="HTMLPreformatted"/>
        <w:shd w:val="clear" w:color="auto" w:fill="FFFFFF"/>
        <w:rPr>
          <w:ins w:id="1525" w:author="Unknown"/>
          <w:rStyle w:val="HTMLCode"/>
          <w:rFonts w:ascii="Consolas" w:eastAsiaTheme="majorEastAsia" w:hAnsi="Consolas" w:cs="Consolas"/>
          <w:color w:val="000000"/>
          <w:shd w:val="clear" w:color="auto" w:fill="FFFFFF"/>
        </w:rPr>
      </w:pPr>
      <w:ins w:id="15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27" w:author="Unknown"/>
          <w:rStyle w:val="HTMLCode"/>
          <w:rFonts w:ascii="Consolas" w:eastAsiaTheme="majorEastAsia" w:hAnsi="Consolas" w:cs="Consolas"/>
          <w:color w:val="000000"/>
          <w:shd w:val="clear" w:color="auto" w:fill="FFFFFF"/>
        </w:rPr>
      </w:pPr>
      <w:ins w:id="15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RadioButton</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29" w:author="Unknown"/>
          <w:rStyle w:val="HTMLCode"/>
          <w:rFonts w:ascii="Consolas" w:eastAsiaTheme="majorEastAsia" w:hAnsi="Consolas" w:cs="Consolas"/>
          <w:color w:val="000000"/>
          <w:shd w:val="clear" w:color="auto" w:fill="FFFFFF"/>
        </w:rPr>
      </w:pPr>
      <w:ins w:id="153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D36FEC" w:rsidRDefault="00D36FEC" w:rsidP="00D36FEC">
      <w:pPr>
        <w:pStyle w:val="HTMLPreformatted"/>
        <w:shd w:val="clear" w:color="auto" w:fill="FFFFFF"/>
        <w:rPr>
          <w:ins w:id="1531" w:author="Unknown"/>
          <w:rFonts w:ascii="Consolas" w:hAnsi="Consolas" w:cs="Consolas"/>
          <w:color w:val="212529"/>
          <w:sz w:val="16"/>
          <w:szCs w:val="16"/>
        </w:rPr>
      </w:pPr>
      <w:ins w:id="153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D36FEC" w:rsidRDefault="00D36FEC" w:rsidP="00D36FEC">
      <w:pPr>
        <w:rPr>
          <w:ins w:id="1533" w:author="Unknown"/>
          <w:rFonts w:ascii="Times New Roman" w:hAnsi="Times New Roman" w:cs="Times New Roman"/>
          <w:sz w:val="24"/>
          <w:szCs w:val="24"/>
        </w:rPr>
      </w:pPr>
      <w:r>
        <w:rPr>
          <w:noProof/>
        </w:rPr>
        <w:drawing>
          <wp:inline distT="0" distB="0" distL="0" distR="0">
            <wp:extent cx="2377440" cy="1426210"/>
            <wp:effectExtent l="19050" t="0" r="3810" b="0"/>
            <wp:docPr id="55" name="aelm332" descr="https://www.wpf-tutorial.com/Images/ArticleImages/1/chapters/basic-controls/radiobuttons_custom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32" descr="https://www.wpf-tutorial.com/Images/ArticleImages/1/chapters/basic-controls/radiobuttons_custom_content.png"/>
                    <pic:cNvPicPr>
                      <a:picLocks noChangeAspect="1" noChangeArrowheads="1"/>
                    </pic:cNvPicPr>
                  </pic:nvPicPr>
                  <pic:blipFill>
                    <a:blip r:embed="rId64"/>
                    <a:srcRect/>
                    <a:stretch>
                      <a:fillRect/>
                    </a:stretch>
                  </pic:blipFill>
                  <pic:spPr bwMode="auto">
                    <a:xfrm>
                      <a:off x="0" y="0"/>
                      <a:ext cx="2377440" cy="1426210"/>
                    </a:xfrm>
                    <a:prstGeom prst="rect">
                      <a:avLst/>
                    </a:prstGeom>
                    <a:noFill/>
                    <a:ln w="9525">
                      <a:noFill/>
                      <a:miter lim="800000"/>
                      <a:headEnd/>
                      <a:tailEnd/>
                    </a:ln>
                  </pic:spPr>
                </pic:pic>
              </a:graphicData>
            </a:graphic>
          </wp:inline>
        </w:drawing>
      </w:r>
    </w:p>
    <w:p w:rsidR="00D36FEC" w:rsidRDefault="00D36FEC" w:rsidP="00D36FEC">
      <w:pPr>
        <w:pStyle w:val="NormalWeb"/>
        <w:shd w:val="clear" w:color="auto" w:fill="FFFFFF"/>
        <w:spacing w:before="288" w:beforeAutospacing="0" w:after="288" w:afterAutospacing="0"/>
        <w:rPr>
          <w:ins w:id="1534" w:author="Unknown"/>
          <w:rFonts w:ascii="Segoe UI" w:hAnsi="Segoe UI" w:cs="Segoe UI"/>
          <w:color w:val="212529"/>
          <w:sz w:val="18"/>
          <w:szCs w:val="18"/>
        </w:rPr>
      </w:pPr>
      <w:ins w:id="1535" w:author="Unknown">
        <w:r>
          <w:rPr>
            <w:rFonts w:ascii="Segoe UI" w:hAnsi="Segoe UI" w:cs="Segoe UI"/>
            <w:color w:val="212529"/>
            <w:sz w:val="18"/>
            <w:szCs w:val="18"/>
          </w:rPr>
          <w:t>Markup-wise, this example gets a bit heavy, but the concept is pretty simple. For each RadioButton, we have a WrapPanel with an image and a piece of text inside of it. Since we now take control of the text using a TextBlock control, this also allows us to format the text in any way we want to. For this example, I have changed the text color to match the choice. An Image control (read more about those later) is used to display an image for each choice.</w:t>
        </w:r>
      </w:ins>
    </w:p>
    <w:p w:rsidR="00D36FEC" w:rsidRDefault="00D36FEC" w:rsidP="00D36FEC">
      <w:pPr>
        <w:pStyle w:val="NormalWeb"/>
        <w:shd w:val="clear" w:color="auto" w:fill="FFFFFF"/>
        <w:spacing w:before="288" w:beforeAutospacing="0" w:after="288" w:afterAutospacing="0"/>
        <w:rPr>
          <w:ins w:id="1536" w:author="Unknown"/>
          <w:rFonts w:ascii="Segoe UI" w:hAnsi="Segoe UI" w:cs="Segoe UI"/>
          <w:color w:val="212529"/>
          <w:sz w:val="18"/>
          <w:szCs w:val="18"/>
        </w:rPr>
      </w:pPr>
      <w:ins w:id="1537" w:author="Unknown">
        <w:r>
          <w:rPr>
            <w:rFonts w:ascii="Segoe UI" w:hAnsi="Segoe UI" w:cs="Segoe UI"/>
            <w:color w:val="212529"/>
            <w:sz w:val="18"/>
            <w:szCs w:val="18"/>
          </w:rPr>
          <w:t>Notice how you can click anywhere on the RadioButton, even on the image or the text, to toggle it on, because we have specified it as content of the RadioButton. If you had placed it as a separate panel, next to the RadioButton, the user would have to click directly on the round circle of the RadioButton to activate it, which is less practical.</w:t>
        </w:r>
      </w:ins>
    </w:p>
    <w:p w:rsidR="00B35A1A" w:rsidRDefault="00B35A1A" w:rsidP="00B35A1A">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PasswordBox control</w:t>
      </w:r>
    </w:p>
    <w:p w:rsidR="00B35A1A" w:rsidRDefault="00B35A1A" w:rsidP="00B35A1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For editing regular text in WPF we have the TextBox, but what about editing passwords? The functionality is very much the same, but we want WPF to display something else than the actual characters when typing in a password, to shield it from nosy people looking over your shoulder. For this purpose, WPF has the </w:t>
      </w:r>
      <w:r>
        <w:rPr>
          <w:rStyle w:val="Strong"/>
          <w:rFonts w:ascii="Segoe UI" w:hAnsi="Segoe UI" w:cs="Segoe UI"/>
          <w:color w:val="212529"/>
          <w:sz w:val="18"/>
          <w:szCs w:val="18"/>
        </w:rPr>
        <w:t>PasswordBox</w:t>
      </w:r>
      <w:r>
        <w:rPr>
          <w:rFonts w:ascii="Segoe UI" w:hAnsi="Segoe UI" w:cs="Segoe UI"/>
          <w:color w:val="212529"/>
          <w:sz w:val="18"/>
          <w:szCs w:val="18"/>
        </w:rPr>
        <w:t> control, which is just as easy to use as the TextBox. Allow me to illustrate with an example:</w:t>
      </w:r>
    </w:p>
    <w:p w:rsidR="00B35A1A" w:rsidRDefault="003C5A45" w:rsidP="00B35A1A">
      <w:pPr>
        <w:shd w:val="clear" w:color="auto" w:fill="FFFFFF"/>
        <w:jc w:val="right"/>
        <w:rPr>
          <w:rFonts w:ascii="Segoe UI" w:hAnsi="Segoe UI" w:cs="Segoe UI"/>
          <w:color w:val="212529"/>
          <w:sz w:val="18"/>
          <w:szCs w:val="18"/>
        </w:rPr>
      </w:pPr>
      <w:hyperlink r:id="rId65" w:history="1">
        <w:r w:rsidR="00B35A1A">
          <w:rPr>
            <w:rStyle w:val="Hyperlink"/>
            <w:rFonts w:ascii="Segoe UI" w:hAnsi="Segoe UI" w:cs="Segoe UI"/>
            <w:color w:val="808080"/>
            <w:sz w:val="17"/>
            <w:szCs w:val="17"/>
            <w:shd w:val="clear" w:color="auto" w:fill="9AC046"/>
          </w:rPr>
          <w:t xml:space="preserve"> </w:t>
        </w:r>
      </w:hyperlink>
    </w:p>
    <w:p w:rsidR="00B35A1A" w:rsidRDefault="00B35A1A" w:rsidP="00B35A1A">
      <w:pPr>
        <w:pStyle w:val="HTMLPreformatted"/>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"WpfTutorialSamples.Basic_controls.PasswordBoxSample"</w:t>
      </w:r>
    </w:p>
    <w:p w:rsidR="00B35A1A" w:rsidRDefault="00B35A1A" w:rsidP="00B35A1A">
      <w:pPr>
        <w:pStyle w:val="HTMLPreformatted"/>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p>
    <w:p w:rsidR="00B35A1A" w:rsidRDefault="00B35A1A" w:rsidP="00B35A1A">
      <w:pPr>
        <w:pStyle w:val="HTMLPreformatted"/>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"PasswordBoxSample"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"160"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/&gt;</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Password:</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PasswordBox</w:t>
      </w:r>
      <w:r>
        <w:rPr>
          <w:rStyle w:val="hljs-tag"/>
          <w:rFonts w:ascii="Consolas" w:hAnsi="Consolas" w:cs="Consolas"/>
          <w:color w:val="0000FF"/>
          <w:shd w:val="clear" w:color="auto" w:fill="FFFFFF"/>
        </w:rPr>
        <w:t xml:space="preserve"> /&gt;</w:t>
      </w:r>
    </w:p>
    <w:p w:rsidR="00B35A1A" w:rsidRDefault="00B35A1A" w:rsidP="00B35A1A">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p>
    <w:p w:rsidR="00B35A1A" w:rsidRDefault="00B35A1A" w:rsidP="00B35A1A">
      <w:pPr>
        <w:pStyle w:val="HTMLPreformatted"/>
        <w:shd w:val="clear" w:color="auto" w:fill="FFFFFF"/>
        <w:rPr>
          <w:rFonts w:ascii="Consolas" w:hAnsi="Consolas" w:cs="Consolas"/>
          <w:color w:val="212529"/>
          <w:sz w:val="16"/>
          <w:szCs w:val="16"/>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p>
    <w:p w:rsidR="00B35A1A" w:rsidRDefault="00B35A1A" w:rsidP="00B35A1A">
      <w:pPr>
        <w:rPr>
          <w:ins w:id="1538" w:author="Unknown"/>
          <w:rFonts w:ascii="Times New Roman" w:hAnsi="Times New Roman" w:cs="Times New Roman"/>
          <w:sz w:val="24"/>
          <w:szCs w:val="24"/>
        </w:rPr>
      </w:pPr>
      <w:r>
        <w:rPr>
          <w:noProof/>
        </w:rPr>
        <w:lastRenderedPageBreak/>
        <w:drawing>
          <wp:inline distT="0" distB="0" distL="0" distR="0">
            <wp:extent cx="2860040" cy="1521460"/>
            <wp:effectExtent l="19050" t="0" r="0" b="0"/>
            <wp:docPr id="59" name="aelm337" descr="https://www.wpf-tutorial.com/Images/ArticleImages/1/chapters/basic-controls/password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37" descr="https://www.wpf-tutorial.com/Images/ArticleImages/1/chapters/basic-controls/passwordbox.png"/>
                    <pic:cNvPicPr>
                      <a:picLocks noChangeAspect="1" noChangeArrowheads="1"/>
                    </pic:cNvPicPr>
                  </pic:nvPicPr>
                  <pic:blipFill>
                    <a:blip r:embed="rId66"/>
                    <a:srcRect/>
                    <a:stretch>
                      <a:fillRect/>
                    </a:stretch>
                  </pic:blipFill>
                  <pic:spPr bwMode="auto">
                    <a:xfrm>
                      <a:off x="0" y="0"/>
                      <a:ext cx="2860040" cy="1521460"/>
                    </a:xfrm>
                    <a:prstGeom prst="rect">
                      <a:avLst/>
                    </a:prstGeom>
                    <a:noFill/>
                    <a:ln w="9525">
                      <a:noFill/>
                      <a:miter lim="800000"/>
                      <a:headEnd/>
                      <a:tailEnd/>
                    </a:ln>
                  </pic:spPr>
                </pic:pic>
              </a:graphicData>
            </a:graphic>
          </wp:inline>
        </w:drawing>
      </w:r>
    </w:p>
    <w:p w:rsidR="00B35A1A" w:rsidRDefault="00B35A1A" w:rsidP="00B35A1A">
      <w:pPr>
        <w:pStyle w:val="NormalWeb"/>
        <w:shd w:val="clear" w:color="auto" w:fill="FFFFFF"/>
        <w:spacing w:before="288" w:beforeAutospacing="0" w:after="288" w:afterAutospacing="0"/>
        <w:rPr>
          <w:ins w:id="1539" w:author="Unknown"/>
          <w:rFonts w:ascii="Segoe UI" w:hAnsi="Segoe UI" w:cs="Segoe UI"/>
          <w:color w:val="212529"/>
          <w:sz w:val="18"/>
          <w:szCs w:val="18"/>
        </w:rPr>
      </w:pPr>
      <w:ins w:id="1540" w:author="Unknown">
        <w:r>
          <w:rPr>
            <w:rFonts w:ascii="Segoe UI" w:hAnsi="Segoe UI" w:cs="Segoe UI"/>
            <w:color w:val="212529"/>
            <w:sz w:val="18"/>
            <w:szCs w:val="18"/>
          </w:rPr>
          <w:t>In the screenshot, I have entered the exact same text into the two text boxes, but in the password version, the characters are replaced with dots. You can actually control which character is used instead of the real characters, using the </w:t>
        </w:r>
        <w:r>
          <w:rPr>
            <w:rStyle w:val="Strong"/>
            <w:rFonts w:ascii="Segoe UI" w:hAnsi="Segoe UI" w:cs="Segoe UI"/>
            <w:color w:val="212529"/>
            <w:sz w:val="18"/>
            <w:szCs w:val="18"/>
          </w:rPr>
          <w:t>PasswordChar</w:t>
        </w:r>
        <w:r>
          <w:rPr>
            <w:rFonts w:ascii="Segoe UI" w:hAnsi="Segoe UI" w:cs="Segoe UI"/>
            <w:color w:val="212529"/>
            <w:sz w:val="18"/>
            <w:szCs w:val="18"/>
          </w:rPr>
          <w:t> property:</w:t>
        </w:r>
      </w:ins>
    </w:p>
    <w:p w:rsidR="00B35A1A" w:rsidRDefault="00B35A1A" w:rsidP="00B35A1A">
      <w:pPr>
        <w:pStyle w:val="HTMLPreformatted"/>
        <w:shd w:val="clear" w:color="auto" w:fill="FFFFFF"/>
        <w:rPr>
          <w:ins w:id="1541" w:author="Unknown"/>
          <w:rFonts w:ascii="Consolas" w:hAnsi="Consolas" w:cs="Consolas"/>
          <w:color w:val="212529"/>
          <w:sz w:val="16"/>
          <w:szCs w:val="16"/>
        </w:rPr>
      </w:pPr>
      <w:ins w:id="154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PasswordBox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PasswordChar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"X"</w:t>
        </w:r>
        <w:r>
          <w:rPr>
            <w:rStyle w:val="hljs-tag"/>
            <w:rFonts w:ascii="Consolas" w:hAnsi="Consolas" w:cs="Consolas"/>
            <w:color w:val="0000FF"/>
            <w:shd w:val="clear" w:color="auto" w:fill="FFFFFF"/>
          </w:rPr>
          <w:t xml:space="preserve"> /&gt;</w:t>
        </w:r>
      </w:ins>
    </w:p>
    <w:p w:rsidR="00B35A1A" w:rsidRDefault="00B35A1A" w:rsidP="00B35A1A">
      <w:pPr>
        <w:pStyle w:val="NormalWeb"/>
        <w:shd w:val="clear" w:color="auto" w:fill="FFFFFF"/>
        <w:spacing w:before="288" w:beforeAutospacing="0" w:after="288" w:afterAutospacing="0"/>
        <w:rPr>
          <w:ins w:id="1543" w:author="Unknown"/>
          <w:rFonts w:ascii="Segoe UI" w:hAnsi="Segoe UI" w:cs="Segoe UI"/>
          <w:color w:val="212529"/>
          <w:sz w:val="18"/>
          <w:szCs w:val="18"/>
        </w:rPr>
      </w:pPr>
      <w:ins w:id="1544" w:author="Unknown">
        <w:r>
          <w:rPr>
            <w:rFonts w:ascii="Segoe UI" w:hAnsi="Segoe UI" w:cs="Segoe UI"/>
            <w:color w:val="212529"/>
            <w:sz w:val="18"/>
            <w:szCs w:val="18"/>
          </w:rPr>
          <w:t>In this case, the character X will be used instead of the dots. In case you need to control the length of the password, there's a </w:t>
        </w:r>
        <w:r>
          <w:rPr>
            <w:rStyle w:val="Strong"/>
            <w:rFonts w:ascii="Segoe UI" w:hAnsi="Segoe UI" w:cs="Segoe UI"/>
            <w:color w:val="212529"/>
            <w:sz w:val="18"/>
            <w:szCs w:val="18"/>
          </w:rPr>
          <w:t>MaxLength</w:t>
        </w:r>
        <w:r>
          <w:rPr>
            <w:rFonts w:ascii="Segoe UI" w:hAnsi="Segoe UI" w:cs="Segoe UI"/>
            <w:color w:val="212529"/>
            <w:sz w:val="18"/>
            <w:szCs w:val="18"/>
          </w:rPr>
          <w:t> property for you:</w:t>
        </w:r>
      </w:ins>
    </w:p>
    <w:p w:rsidR="00B35A1A" w:rsidRDefault="00B35A1A" w:rsidP="00B35A1A">
      <w:pPr>
        <w:pStyle w:val="HTMLPreformatted"/>
        <w:shd w:val="clear" w:color="auto" w:fill="FFFFFF"/>
        <w:rPr>
          <w:ins w:id="1545" w:author="Unknown"/>
          <w:rFonts w:ascii="Consolas" w:hAnsi="Consolas" w:cs="Consolas"/>
          <w:color w:val="212529"/>
          <w:sz w:val="16"/>
          <w:szCs w:val="16"/>
        </w:rPr>
      </w:pPr>
      <w:ins w:id="154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PasswordBox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MaxLength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"6"</w:t>
        </w:r>
        <w:r>
          <w:rPr>
            <w:rStyle w:val="hljs-tag"/>
            <w:rFonts w:ascii="Consolas" w:hAnsi="Consolas" w:cs="Consolas"/>
            <w:color w:val="0000FF"/>
            <w:shd w:val="clear" w:color="auto" w:fill="FFFFFF"/>
          </w:rPr>
          <w:t xml:space="preserve"> /&gt;</w:t>
        </w:r>
      </w:ins>
    </w:p>
    <w:p w:rsidR="00B35A1A" w:rsidRDefault="00B35A1A" w:rsidP="00B35A1A">
      <w:pPr>
        <w:pStyle w:val="NormalWeb"/>
        <w:shd w:val="clear" w:color="auto" w:fill="FFFFFF"/>
        <w:spacing w:before="288" w:beforeAutospacing="0" w:after="288" w:afterAutospacing="0"/>
        <w:rPr>
          <w:ins w:id="1547" w:author="Unknown"/>
          <w:rFonts w:ascii="Segoe UI" w:hAnsi="Segoe UI" w:cs="Segoe UI"/>
          <w:color w:val="212529"/>
          <w:sz w:val="18"/>
          <w:szCs w:val="18"/>
        </w:rPr>
      </w:pPr>
      <w:ins w:id="1548" w:author="Unknown">
        <w:r>
          <w:rPr>
            <w:rFonts w:ascii="Segoe UI" w:hAnsi="Segoe UI" w:cs="Segoe UI"/>
            <w:color w:val="212529"/>
            <w:sz w:val="18"/>
            <w:szCs w:val="18"/>
          </w:rPr>
          <w:t>I have used both properties in this updated example:</w:t>
        </w:r>
      </w:ins>
    </w:p>
    <w:p w:rsidR="00B35A1A" w:rsidRDefault="003C5A45" w:rsidP="00B35A1A">
      <w:pPr>
        <w:shd w:val="clear" w:color="auto" w:fill="FFFFFF"/>
        <w:jc w:val="right"/>
        <w:rPr>
          <w:ins w:id="1549" w:author="Unknown"/>
          <w:rFonts w:ascii="Segoe UI" w:hAnsi="Segoe UI" w:cs="Segoe UI"/>
          <w:color w:val="212529"/>
          <w:sz w:val="18"/>
          <w:szCs w:val="18"/>
        </w:rPr>
      </w:pPr>
      <w:ins w:id="1550" w:author="Unknown">
        <w:r>
          <w:rPr>
            <w:rFonts w:ascii="Segoe UI" w:hAnsi="Segoe UI" w:cs="Segoe UI"/>
            <w:color w:val="212529"/>
            <w:sz w:val="18"/>
            <w:szCs w:val="18"/>
          </w:rPr>
          <w:fldChar w:fldCharType="begin"/>
        </w:r>
        <w:r w:rsidR="00B35A1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35A1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35A1A" w:rsidRDefault="00B35A1A" w:rsidP="00B35A1A">
      <w:pPr>
        <w:pStyle w:val="HTMLPreformatted"/>
        <w:shd w:val="clear" w:color="auto" w:fill="FFFFFF"/>
        <w:rPr>
          <w:ins w:id="1551" w:author="Unknown"/>
          <w:rStyle w:val="hljs-tag"/>
          <w:rFonts w:ascii="Consolas" w:hAnsi="Consolas" w:cs="Consolas"/>
          <w:color w:val="0000FF"/>
          <w:shd w:val="clear" w:color="auto" w:fill="FFFFFF"/>
        </w:rPr>
      </w:pPr>
      <w:ins w:id="155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"WpfTutorialSamples.Basic_controls.PasswordBoxSample"</w:t>
        </w:r>
      </w:ins>
    </w:p>
    <w:p w:rsidR="00B35A1A" w:rsidRDefault="00B35A1A" w:rsidP="00B35A1A">
      <w:pPr>
        <w:pStyle w:val="HTMLPreformatted"/>
        <w:shd w:val="clear" w:color="auto" w:fill="FFFFFF"/>
        <w:rPr>
          <w:ins w:id="1553" w:author="Unknown"/>
          <w:rStyle w:val="hljs-tag"/>
          <w:rFonts w:ascii="Consolas" w:hAnsi="Consolas" w:cs="Consolas"/>
          <w:color w:val="0000FF"/>
          <w:shd w:val="clear" w:color="auto" w:fill="FFFFFF"/>
        </w:rPr>
      </w:pPr>
      <w:ins w:id="155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35A1A" w:rsidRDefault="00B35A1A" w:rsidP="00B35A1A">
      <w:pPr>
        <w:pStyle w:val="HTMLPreformatted"/>
        <w:shd w:val="clear" w:color="auto" w:fill="FFFFFF"/>
        <w:rPr>
          <w:ins w:id="1555" w:author="Unknown"/>
          <w:rStyle w:val="hljs-tag"/>
          <w:rFonts w:ascii="Consolas" w:hAnsi="Consolas" w:cs="Consolas"/>
          <w:color w:val="0000FF"/>
          <w:shd w:val="clear" w:color="auto" w:fill="FFFFFF"/>
        </w:rPr>
      </w:pPr>
      <w:ins w:id="155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35A1A" w:rsidRDefault="00B35A1A" w:rsidP="00B35A1A">
      <w:pPr>
        <w:pStyle w:val="HTMLPreformatted"/>
        <w:shd w:val="clear" w:color="auto" w:fill="FFFFFF"/>
        <w:rPr>
          <w:ins w:id="1557" w:author="Unknown"/>
          <w:rStyle w:val="HTMLCode"/>
          <w:rFonts w:ascii="Consolas" w:hAnsi="Consolas" w:cs="Consolas"/>
          <w:color w:val="000000"/>
          <w:shd w:val="clear" w:color="auto" w:fill="FFFFFF"/>
        </w:rPr>
      </w:pPr>
      <w:ins w:id="155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"PasswordBoxSample"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"160"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B35A1A" w:rsidRDefault="00B35A1A" w:rsidP="00B35A1A">
      <w:pPr>
        <w:pStyle w:val="HTMLPreformatted"/>
        <w:shd w:val="clear" w:color="auto" w:fill="FFFFFF"/>
        <w:rPr>
          <w:ins w:id="1559" w:author="Unknown"/>
          <w:rStyle w:val="HTMLCode"/>
          <w:rFonts w:ascii="Consolas" w:hAnsi="Consolas" w:cs="Consolas"/>
          <w:color w:val="000000"/>
          <w:shd w:val="clear" w:color="auto" w:fill="FFFFFF"/>
        </w:rPr>
      </w:pPr>
      <w:ins w:id="156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B35A1A" w:rsidRDefault="00B35A1A" w:rsidP="00B35A1A">
      <w:pPr>
        <w:pStyle w:val="HTMLPreformatted"/>
        <w:shd w:val="clear" w:color="auto" w:fill="FFFFFF"/>
        <w:rPr>
          <w:ins w:id="1561" w:author="Unknown"/>
          <w:rStyle w:val="HTMLCode"/>
          <w:rFonts w:ascii="Consolas" w:hAnsi="Consolas" w:cs="Consolas"/>
          <w:color w:val="000000"/>
          <w:shd w:val="clear" w:color="auto" w:fill="FFFFFF"/>
        </w:rPr>
      </w:pPr>
      <w:ins w:id="156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B35A1A" w:rsidRDefault="00B35A1A" w:rsidP="00B35A1A">
      <w:pPr>
        <w:pStyle w:val="HTMLPreformatted"/>
        <w:shd w:val="clear" w:color="auto" w:fill="FFFFFF"/>
        <w:rPr>
          <w:ins w:id="1563" w:author="Unknown"/>
          <w:rStyle w:val="HTMLCode"/>
          <w:rFonts w:ascii="Consolas" w:hAnsi="Consolas" w:cs="Consolas"/>
          <w:color w:val="000000"/>
          <w:shd w:val="clear" w:color="auto" w:fill="FFFFFF"/>
        </w:rPr>
      </w:pPr>
      <w:ins w:id="156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/&gt;</w:t>
        </w:r>
      </w:ins>
    </w:p>
    <w:p w:rsidR="00B35A1A" w:rsidRDefault="00B35A1A" w:rsidP="00B35A1A">
      <w:pPr>
        <w:pStyle w:val="HTMLPreformatted"/>
        <w:shd w:val="clear" w:color="auto" w:fill="FFFFFF"/>
        <w:rPr>
          <w:ins w:id="1565" w:author="Unknown"/>
          <w:rStyle w:val="HTMLCode"/>
          <w:rFonts w:ascii="Consolas" w:hAnsi="Consolas" w:cs="Consolas"/>
          <w:color w:val="000000"/>
          <w:shd w:val="clear" w:color="auto" w:fill="FFFFFF"/>
        </w:rPr>
      </w:pPr>
      <w:ins w:id="156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Password:</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B35A1A" w:rsidRDefault="00B35A1A" w:rsidP="00B35A1A">
      <w:pPr>
        <w:pStyle w:val="HTMLPreformatted"/>
        <w:shd w:val="clear" w:color="auto" w:fill="FFFFFF"/>
        <w:rPr>
          <w:ins w:id="1567" w:author="Unknown"/>
          <w:rStyle w:val="HTMLCode"/>
          <w:rFonts w:ascii="Consolas" w:hAnsi="Consolas" w:cs="Consolas"/>
          <w:color w:val="000000"/>
          <w:shd w:val="clear" w:color="auto" w:fill="FFFFFF"/>
        </w:rPr>
      </w:pPr>
      <w:ins w:id="156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PasswordBox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MaxLength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"6"</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PasswordChar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"X"</w:t>
        </w:r>
        <w:r>
          <w:rPr>
            <w:rStyle w:val="hljs-tag"/>
            <w:rFonts w:ascii="Consolas" w:hAnsi="Consolas" w:cs="Consolas"/>
            <w:color w:val="0000FF"/>
            <w:shd w:val="clear" w:color="auto" w:fill="FFFFFF"/>
          </w:rPr>
          <w:t xml:space="preserve"> /&gt;</w:t>
        </w:r>
      </w:ins>
    </w:p>
    <w:p w:rsidR="00B35A1A" w:rsidRDefault="00B35A1A" w:rsidP="00B35A1A">
      <w:pPr>
        <w:pStyle w:val="HTMLPreformatted"/>
        <w:shd w:val="clear" w:color="auto" w:fill="FFFFFF"/>
        <w:rPr>
          <w:ins w:id="1569" w:author="Unknown"/>
          <w:rStyle w:val="HTMLCode"/>
          <w:rFonts w:ascii="Consolas" w:hAnsi="Consolas" w:cs="Consolas"/>
          <w:color w:val="000000"/>
          <w:shd w:val="clear" w:color="auto" w:fill="FFFFFF"/>
        </w:rPr>
      </w:pPr>
      <w:ins w:id="157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B35A1A" w:rsidRDefault="00B35A1A" w:rsidP="00B35A1A">
      <w:pPr>
        <w:pStyle w:val="HTMLPreformatted"/>
        <w:shd w:val="clear" w:color="auto" w:fill="FFFFFF"/>
        <w:rPr>
          <w:ins w:id="1571" w:author="Unknown"/>
          <w:rFonts w:ascii="Consolas" w:hAnsi="Consolas" w:cs="Consolas"/>
          <w:color w:val="212529"/>
          <w:sz w:val="16"/>
          <w:szCs w:val="16"/>
        </w:rPr>
      </w:pPr>
      <w:ins w:id="157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35A1A" w:rsidRDefault="00B35A1A" w:rsidP="00B35A1A">
      <w:pPr>
        <w:rPr>
          <w:ins w:id="1573" w:author="Unknown"/>
          <w:rFonts w:ascii="Times New Roman" w:hAnsi="Times New Roman" w:cs="Times New Roman"/>
          <w:sz w:val="24"/>
          <w:szCs w:val="24"/>
        </w:rPr>
      </w:pPr>
      <w:r>
        <w:rPr>
          <w:noProof/>
        </w:rPr>
        <w:drawing>
          <wp:inline distT="0" distB="0" distL="0" distR="0">
            <wp:extent cx="2860040" cy="1521460"/>
            <wp:effectExtent l="19050" t="0" r="0" b="0"/>
            <wp:docPr id="60" name="aelm344" descr="https://www.wpf-tutorial.com/Images/ArticleImages/1/chapters/basic-controls/passwordbox_ex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44" descr="https://www.wpf-tutorial.com/Images/ArticleImages/1/chapters/basic-controls/passwordbox_extra.png"/>
                    <pic:cNvPicPr>
                      <a:picLocks noChangeAspect="1" noChangeArrowheads="1"/>
                    </pic:cNvPicPr>
                  </pic:nvPicPr>
                  <pic:blipFill>
                    <a:blip r:embed="rId67"/>
                    <a:srcRect/>
                    <a:stretch>
                      <a:fillRect/>
                    </a:stretch>
                  </pic:blipFill>
                  <pic:spPr bwMode="auto">
                    <a:xfrm>
                      <a:off x="0" y="0"/>
                      <a:ext cx="2860040" cy="1521460"/>
                    </a:xfrm>
                    <a:prstGeom prst="rect">
                      <a:avLst/>
                    </a:prstGeom>
                    <a:noFill/>
                    <a:ln w="9525">
                      <a:noFill/>
                      <a:miter lim="800000"/>
                      <a:headEnd/>
                      <a:tailEnd/>
                    </a:ln>
                  </pic:spPr>
                </pic:pic>
              </a:graphicData>
            </a:graphic>
          </wp:inline>
        </w:drawing>
      </w:r>
    </w:p>
    <w:p w:rsidR="00B35A1A" w:rsidRDefault="00B35A1A" w:rsidP="00B35A1A">
      <w:pPr>
        <w:pStyle w:val="NormalWeb"/>
        <w:shd w:val="clear" w:color="auto" w:fill="FFFFFF"/>
        <w:spacing w:before="288" w:beforeAutospacing="0" w:after="288" w:afterAutospacing="0"/>
        <w:rPr>
          <w:ins w:id="1574" w:author="Unknown"/>
          <w:rFonts w:ascii="Segoe UI" w:hAnsi="Segoe UI" w:cs="Segoe UI"/>
          <w:color w:val="212529"/>
          <w:sz w:val="18"/>
          <w:szCs w:val="18"/>
        </w:rPr>
      </w:pPr>
      <w:ins w:id="1575" w:author="Unknown">
        <w:r>
          <w:rPr>
            <w:rFonts w:ascii="Segoe UI" w:hAnsi="Segoe UI" w:cs="Segoe UI"/>
            <w:color w:val="212529"/>
            <w:sz w:val="18"/>
            <w:szCs w:val="18"/>
          </w:rPr>
          <w:t>Notice how the characters are now X's instead, and that I was only allowed to enter 6 characters in the box.</w:t>
        </w:r>
      </w:ins>
    </w:p>
    <w:p w:rsidR="00B35A1A" w:rsidRDefault="00B35A1A" w:rsidP="00B35A1A">
      <w:pPr>
        <w:pStyle w:val="Heading2"/>
        <w:shd w:val="clear" w:color="auto" w:fill="FFFFFF"/>
        <w:spacing w:before="0"/>
        <w:rPr>
          <w:ins w:id="1576" w:author="Unknown"/>
          <w:rFonts w:ascii="Segoe UI" w:hAnsi="Segoe UI" w:cs="Segoe UI"/>
          <w:b w:val="0"/>
          <w:bCs w:val="0"/>
          <w:color w:val="33393E"/>
          <w:sz w:val="36"/>
          <w:szCs w:val="36"/>
        </w:rPr>
      </w:pPr>
      <w:ins w:id="1577" w:author="Unknown">
        <w:r>
          <w:rPr>
            <w:rFonts w:ascii="Segoe UI" w:hAnsi="Segoe UI" w:cs="Segoe UI"/>
            <w:b w:val="0"/>
            <w:bCs w:val="0"/>
            <w:color w:val="33393E"/>
          </w:rPr>
          <w:lastRenderedPageBreak/>
          <w:t>PasswordBox and binding</w:t>
        </w:r>
      </w:ins>
    </w:p>
    <w:p w:rsidR="00B35A1A" w:rsidRDefault="00B35A1A" w:rsidP="00B35A1A">
      <w:pPr>
        <w:pStyle w:val="NormalWeb"/>
        <w:shd w:val="clear" w:color="auto" w:fill="FFFFFF"/>
        <w:spacing w:before="288" w:beforeAutospacing="0" w:after="288" w:afterAutospacing="0"/>
        <w:rPr>
          <w:ins w:id="1578" w:author="Unknown"/>
          <w:rFonts w:ascii="Segoe UI" w:hAnsi="Segoe UI" w:cs="Segoe UI"/>
          <w:color w:val="212529"/>
          <w:sz w:val="18"/>
          <w:szCs w:val="18"/>
        </w:rPr>
      </w:pPr>
      <w:ins w:id="1579" w:author="Unknown">
        <w:r>
          <w:rPr>
            <w:rFonts w:ascii="Segoe UI" w:hAnsi="Segoe UI" w:cs="Segoe UI"/>
            <w:color w:val="212529"/>
            <w:sz w:val="18"/>
            <w:szCs w:val="18"/>
          </w:rPr>
          <w:t>When you need to obtain the password from the PasswordBox, you can use the </w:t>
        </w:r>
        <w:r>
          <w:rPr>
            <w:rStyle w:val="Strong"/>
            <w:rFonts w:ascii="Segoe UI" w:hAnsi="Segoe UI" w:cs="Segoe UI"/>
            <w:color w:val="212529"/>
            <w:sz w:val="18"/>
            <w:szCs w:val="18"/>
          </w:rPr>
          <w:t>Password</w:t>
        </w:r>
        <w:r>
          <w:rPr>
            <w:rFonts w:ascii="Segoe UI" w:hAnsi="Segoe UI" w:cs="Segoe UI"/>
            <w:color w:val="212529"/>
            <w:sz w:val="18"/>
            <w:szCs w:val="18"/>
          </w:rPr>
          <w:t> property from Code-behind. However, for security reasons, the Password property is not implemented as a dependency property, which means that you can't bind to it.</w:t>
        </w:r>
      </w:ins>
    </w:p>
    <w:p w:rsidR="00B35A1A" w:rsidRDefault="00B35A1A" w:rsidP="00B35A1A">
      <w:pPr>
        <w:pStyle w:val="NormalWeb"/>
        <w:shd w:val="clear" w:color="auto" w:fill="FFFFFF"/>
        <w:spacing w:before="288" w:beforeAutospacing="0" w:after="288" w:afterAutospacing="0"/>
        <w:rPr>
          <w:ins w:id="1580" w:author="Unknown"/>
          <w:rFonts w:ascii="Segoe UI" w:hAnsi="Segoe UI" w:cs="Segoe UI"/>
          <w:color w:val="212529"/>
          <w:sz w:val="18"/>
          <w:szCs w:val="18"/>
        </w:rPr>
      </w:pPr>
      <w:ins w:id="1581" w:author="Unknown">
        <w:r>
          <w:rPr>
            <w:rFonts w:ascii="Segoe UI" w:hAnsi="Segoe UI" w:cs="Segoe UI"/>
            <w:color w:val="212529"/>
            <w:sz w:val="18"/>
            <w:szCs w:val="18"/>
          </w:rPr>
          <w:t>This may or may not be important to you - as already stated, you can still read the password from Code-behind, but for MVVM implementations or if you just love data bindings, a workaround has been developed. You can read much more about it here: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"http://blog.functionalfun.net/2008/06/wpf-passwordbox-and-data-binding.html"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http://blog.functionalfun.net/2008/06/wpf-passwordbox-and-data-binding.html</w:t>
        </w:r>
        <w:r w:rsidR="003C5A45">
          <w:rPr>
            <w:rFonts w:ascii="Segoe UI" w:hAnsi="Segoe UI" w:cs="Segoe UI"/>
            <w:color w:val="212529"/>
            <w:sz w:val="18"/>
            <w:szCs w:val="18"/>
          </w:rPr>
          <w:fldChar w:fldCharType="end"/>
        </w:r>
      </w:ins>
    </w:p>
    <w:p w:rsidR="00C169B0" w:rsidRDefault="00C169B0" w:rsidP="00C169B0">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Image control</w:t>
      </w:r>
    </w:p>
    <w:p w:rsidR="00C169B0" w:rsidRDefault="00C169B0" w:rsidP="00C169B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WPF </w:t>
      </w:r>
      <w:r>
        <w:rPr>
          <w:rStyle w:val="Strong"/>
          <w:rFonts w:ascii="Segoe UI" w:hAnsi="Segoe UI" w:cs="Segoe UI"/>
          <w:color w:val="212529"/>
          <w:sz w:val="18"/>
          <w:szCs w:val="18"/>
        </w:rPr>
        <w:t>Image</w:t>
      </w:r>
      <w:r>
        <w:rPr>
          <w:rFonts w:ascii="Segoe UI" w:hAnsi="Segoe UI" w:cs="Segoe UI"/>
          <w:color w:val="212529"/>
          <w:sz w:val="18"/>
          <w:szCs w:val="18"/>
        </w:rPr>
        <w:t> control will allow you to display images inside your applications. It's a very versatile control, with many useful options and methods, as you will learn in this article. But first, let's see the most basic example of including an image inside a Window:</w:t>
      </w:r>
    </w:p>
    <w:p w:rsidR="00C169B0" w:rsidRDefault="00C169B0" w:rsidP="00C169B0">
      <w:pPr>
        <w:pStyle w:val="HTMLPreformatted"/>
        <w:shd w:val="clear" w:color="auto" w:fill="FFFFFF"/>
        <w:rPr>
          <w:rFonts w:ascii="Consolas" w:hAnsi="Consolas" w:cs="Consolas"/>
          <w:color w:val="212529"/>
          <w:sz w:val="16"/>
          <w:szCs w:val="16"/>
        </w:rPr>
      </w:pP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"https://upload.wikimedia.org/wikipedia/commons/3/30/Googlelogo.png"</w:t>
      </w:r>
      <w:r>
        <w:rPr>
          <w:rStyle w:val="hljs-tag"/>
          <w:rFonts w:ascii="Consolas" w:eastAsiaTheme="majorEastAsia" w:hAnsi="Consolas" w:cs="Consolas"/>
          <w:color w:val="0000FF"/>
          <w:shd w:val="clear" w:color="auto" w:fill="FFFFFF"/>
        </w:rPr>
        <w:t xml:space="preserve"> /&gt;</w:t>
      </w:r>
    </w:p>
    <w:p w:rsidR="00C169B0" w:rsidRDefault="00C169B0" w:rsidP="00C169B0">
      <w:pPr>
        <w:pStyle w:val="NormalWeb"/>
        <w:shd w:val="clear" w:color="auto" w:fill="FFFFFF"/>
        <w:spacing w:before="288" w:beforeAutospacing="0" w:after="288" w:afterAutospacing="0"/>
        <w:rPr>
          <w:ins w:id="1582" w:author="Unknown"/>
          <w:rFonts w:ascii="Segoe UI" w:hAnsi="Segoe UI" w:cs="Segoe UI"/>
          <w:color w:val="212529"/>
          <w:sz w:val="18"/>
          <w:szCs w:val="18"/>
        </w:rPr>
      </w:pPr>
      <w:ins w:id="1583" w:author="Unknown">
        <w:r>
          <w:rPr>
            <w:rFonts w:ascii="Segoe UI" w:hAnsi="Segoe UI" w:cs="Segoe UI"/>
            <w:color w:val="212529"/>
            <w:sz w:val="18"/>
            <w:szCs w:val="18"/>
          </w:rPr>
          <w:t>The result will look like this:</w:t>
        </w:r>
      </w:ins>
    </w:p>
    <w:p w:rsidR="00C169B0" w:rsidRDefault="00C169B0" w:rsidP="00C169B0">
      <w:pPr>
        <w:rPr>
          <w:ins w:id="1584" w:author="Unknown"/>
          <w:rFonts w:ascii="Times New Roman" w:hAnsi="Times New Roman" w:cs="Times New Roman"/>
          <w:sz w:val="24"/>
          <w:szCs w:val="24"/>
        </w:rPr>
      </w:pPr>
      <w:r>
        <w:rPr>
          <w:noProof/>
        </w:rPr>
        <w:drawing>
          <wp:inline distT="0" distB="0" distL="0" distR="0">
            <wp:extent cx="3679825" cy="2787015"/>
            <wp:effectExtent l="19050" t="0" r="0" b="0"/>
            <wp:docPr id="63" name="aelm6944" descr="https://www.wpf-tutorial.com/Images/ArticleImages/1/basic-controls/image_control_basic_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44" descr="https://www.wpf-tutorial.com/Images/ArticleImages/1/basic-controls/image_control_basic_url.png"/>
                    <pic:cNvPicPr>
                      <a:picLocks noChangeAspect="1" noChangeArrowheads="1"/>
                    </pic:cNvPicPr>
                  </pic:nvPicPr>
                  <pic:blipFill>
                    <a:blip r:embed="rId68"/>
                    <a:srcRect/>
                    <a:stretch>
                      <a:fillRect/>
                    </a:stretch>
                  </pic:blipFill>
                  <pic:spPr bwMode="auto">
                    <a:xfrm>
                      <a:off x="0" y="0"/>
                      <a:ext cx="3679825" cy="2787015"/>
                    </a:xfrm>
                    <a:prstGeom prst="rect">
                      <a:avLst/>
                    </a:prstGeom>
                    <a:noFill/>
                    <a:ln w="9525">
                      <a:noFill/>
                      <a:miter lim="800000"/>
                      <a:headEnd/>
                      <a:tailEnd/>
                    </a:ln>
                  </pic:spPr>
                </pic:pic>
              </a:graphicData>
            </a:graphic>
          </wp:inline>
        </w:drawing>
      </w:r>
    </w:p>
    <w:p w:rsidR="00C169B0" w:rsidRDefault="00C169B0" w:rsidP="00C169B0">
      <w:pPr>
        <w:pStyle w:val="NormalWeb"/>
        <w:shd w:val="clear" w:color="auto" w:fill="FFFFFF"/>
        <w:spacing w:before="288" w:beforeAutospacing="0" w:after="288" w:afterAutospacing="0"/>
        <w:rPr>
          <w:ins w:id="1585" w:author="Unknown"/>
          <w:rFonts w:ascii="Segoe UI" w:hAnsi="Segoe UI" w:cs="Segoe UI"/>
          <w:color w:val="212529"/>
          <w:sz w:val="18"/>
          <w:szCs w:val="18"/>
        </w:rPr>
      </w:pPr>
      <w:ins w:id="1586" w:author="Unknown">
        <w:r>
          <w:rPr>
            <w:rFonts w:ascii="Segoe UI" w:hAnsi="Segoe UI" w:cs="Segoe UI"/>
            <w:color w:val="212529"/>
            <w:sz w:val="18"/>
            <w:szCs w:val="18"/>
          </w:rPr>
          <w:t>The </w:t>
        </w:r>
        <w:r>
          <w:rPr>
            <w:rStyle w:val="Strong"/>
            <w:rFonts w:ascii="Segoe UI" w:hAnsi="Segoe UI" w:cs="Segoe UI"/>
            <w:color w:val="212529"/>
            <w:sz w:val="18"/>
            <w:szCs w:val="18"/>
          </w:rPr>
          <w:t>Source</w:t>
        </w:r>
        <w:r>
          <w:rPr>
            <w:rFonts w:ascii="Segoe UI" w:hAnsi="Segoe UI" w:cs="Segoe UI"/>
            <w:color w:val="212529"/>
            <w:sz w:val="18"/>
            <w:szCs w:val="18"/>
          </w:rPr>
          <w:t> property, which we used in this example to specify the image that should be displayed, is probably the most important property of this control, so let's dig into that subject to begin with.</w:t>
        </w:r>
      </w:ins>
    </w:p>
    <w:p w:rsidR="00C169B0" w:rsidRDefault="00C169B0" w:rsidP="00C169B0">
      <w:pPr>
        <w:pStyle w:val="Heading2"/>
        <w:shd w:val="clear" w:color="auto" w:fill="FFFFFF"/>
        <w:spacing w:before="0"/>
        <w:rPr>
          <w:ins w:id="1587" w:author="Unknown"/>
          <w:rFonts w:ascii="Segoe UI" w:hAnsi="Segoe UI" w:cs="Segoe UI"/>
          <w:b w:val="0"/>
          <w:bCs w:val="0"/>
          <w:color w:val="33393E"/>
          <w:sz w:val="36"/>
          <w:szCs w:val="36"/>
        </w:rPr>
      </w:pPr>
      <w:ins w:id="1588" w:author="Unknown">
        <w:r>
          <w:rPr>
            <w:rFonts w:ascii="Segoe UI" w:hAnsi="Segoe UI" w:cs="Segoe UI"/>
            <w:b w:val="0"/>
            <w:bCs w:val="0"/>
            <w:color w:val="33393E"/>
          </w:rPr>
          <w:t>The Source property</w:t>
        </w:r>
      </w:ins>
    </w:p>
    <w:p w:rsidR="00C169B0" w:rsidRDefault="00C169B0" w:rsidP="00C169B0">
      <w:pPr>
        <w:pStyle w:val="NormalWeb"/>
        <w:shd w:val="clear" w:color="auto" w:fill="FFFFFF"/>
        <w:spacing w:before="288" w:beforeAutospacing="0" w:after="288" w:afterAutospacing="0"/>
        <w:rPr>
          <w:ins w:id="1589" w:author="Unknown"/>
          <w:rFonts w:ascii="Segoe UI" w:hAnsi="Segoe UI" w:cs="Segoe UI"/>
          <w:color w:val="212529"/>
          <w:sz w:val="18"/>
          <w:szCs w:val="18"/>
        </w:rPr>
      </w:pPr>
      <w:ins w:id="1590" w:author="Unknown">
        <w:r>
          <w:rPr>
            <w:rFonts w:ascii="Segoe UI" w:hAnsi="Segoe UI" w:cs="Segoe UI"/>
            <w:color w:val="212529"/>
            <w:sz w:val="18"/>
            <w:szCs w:val="18"/>
          </w:rPr>
          <w:t>As you can see from our first example, the </w:t>
        </w:r>
        <w:r>
          <w:rPr>
            <w:rStyle w:val="Strong"/>
            <w:rFonts w:ascii="Segoe UI" w:hAnsi="Segoe UI" w:cs="Segoe UI"/>
            <w:color w:val="212529"/>
            <w:sz w:val="18"/>
            <w:szCs w:val="18"/>
          </w:rPr>
          <w:t>Source</w:t>
        </w:r>
        <w:r>
          <w:rPr>
            <w:rFonts w:ascii="Segoe UI" w:hAnsi="Segoe UI" w:cs="Segoe UI"/>
            <w:color w:val="212529"/>
            <w:sz w:val="18"/>
            <w:szCs w:val="18"/>
          </w:rPr>
          <w:t xml:space="preserve"> property makes it easy to specify which image should be displayed inside the Image control - in this specific example, we used a remote image, which the Image control will just automatically fetch and display as soon as it becomes visible. That's a fine example of how versatile the Image control </w:t>
        </w:r>
        <w:r>
          <w:rPr>
            <w:rFonts w:ascii="Segoe UI" w:hAnsi="Segoe UI" w:cs="Segoe UI"/>
            <w:color w:val="212529"/>
            <w:sz w:val="18"/>
            <w:szCs w:val="18"/>
          </w:rPr>
          <w:lastRenderedPageBreak/>
          <w:t>is, but in a lot of situations, you likely want to bundle the images with your application, instead of loading it from a remote source. This can be accomplished just as easily!</w:t>
        </w:r>
      </w:ins>
    </w:p>
    <w:p w:rsidR="00C169B0" w:rsidRDefault="00C169B0" w:rsidP="00C169B0">
      <w:pPr>
        <w:pStyle w:val="NormalWeb"/>
        <w:shd w:val="clear" w:color="auto" w:fill="FFFFFF"/>
        <w:spacing w:before="288" w:beforeAutospacing="0" w:after="288" w:afterAutospacing="0"/>
        <w:rPr>
          <w:ins w:id="1591" w:author="Unknown"/>
          <w:rFonts w:ascii="Segoe UI" w:hAnsi="Segoe UI" w:cs="Segoe UI"/>
          <w:color w:val="212529"/>
          <w:sz w:val="18"/>
          <w:szCs w:val="18"/>
        </w:rPr>
      </w:pPr>
      <w:ins w:id="1592" w:author="Unknown">
        <w:r>
          <w:rPr>
            <w:rFonts w:ascii="Segoe UI" w:hAnsi="Segoe UI" w:cs="Segoe UI"/>
            <w:color w:val="212529"/>
            <w:sz w:val="18"/>
            <w:szCs w:val="18"/>
          </w:rPr>
          <w:t>As you probably know, you can add resource files to your project - they can exist inside your current Visual Studio project and be seen in the Solution Explorer just like any other WPF-related file (Windows, User Controls etc.). A relevant example of a resource file is an image, which you can simply copy into a relevant folder of your project, to have it included. It will then be compiled into your application (unless you specifically ask VS not to do that) and can then be accessed using the URL format for resources. So, if you have an image called "google.png" inside a folder called "Images", the syntax could look like this:</w:t>
        </w:r>
      </w:ins>
    </w:p>
    <w:p w:rsidR="00C169B0" w:rsidRDefault="00C169B0" w:rsidP="00C169B0">
      <w:pPr>
        <w:pStyle w:val="HTMLPreformatted"/>
        <w:shd w:val="clear" w:color="auto" w:fill="FFFFFF"/>
        <w:rPr>
          <w:ins w:id="1593" w:author="Unknown"/>
          <w:rFonts w:ascii="Consolas" w:hAnsi="Consolas" w:cs="Consolas"/>
          <w:color w:val="212529"/>
          <w:sz w:val="16"/>
          <w:szCs w:val="16"/>
        </w:rPr>
      </w:pPr>
      <w:ins w:id="1594"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"/WpfTutorialSamples;component/Images/google.png"</w:t>
        </w:r>
        <w:r>
          <w:rPr>
            <w:rStyle w:val="hljs-tag"/>
            <w:rFonts w:ascii="Consolas" w:eastAsiaTheme="majorEastAsia" w:hAnsi="Consolas" w:cs="Consolas"/>
            <w:color w:val="0000FF"/>
            <w:shd w:val="clear" w:color="auto" w:fill="FFFFFF"/>
          </w:rPr>
          <w:t xml:space="preserve"> /&gt;</w:t>
        </w:r>
      </w:ins>
    </w:p>
    <w:p w:rsidR="00C169B0" w:rsidRDefault="00C169B0" w:rsidP="00C169B0">
      <w:pPr>
        <w:pStyle w:val="NormalWeb"/>
        <w:shd w:val="clear" w:color="auto" w:fill="FFFFFF"/>
        <w:spacing w:before="288" w:beforeAutospacing="0" w:after="288" w:afterAutospacing="0"/>
        <w:rPr>
          <w:ins w:id="1595" w:author="Unknown"/>
          <w:rFonts w:ascii="Segoe UI" w:hAnsi="Segoe UI" w:cs="Segoe UI"/>
          <w:color w:val="212529"/>
          <w:sz w:val="18"/>
          <w:szCs w:val="18"/>
        </w:rPr>
      </w:pPr>
      <w:ins w:id="1596" w:author="Unknown">
        <w:r>
          <w:rPr>
            <w:rFonts w:ascii="Segoe UI" w:hAnsi="Segoe UI" w:cs="Segoe UI"/>
            <w:color w:val="212529"/>
            <w:sz w:val="18"/>
            <w:szCs w:val="18"/>
          </w:rPr>
          <w:t>These URI's, often referred to as "</w:t>
        </w:r>
        <w:r>
          <w:rPr>
            <w:rStyle w:val="Strong"/>
            <w:rFonts w:ascii="Segoe UI" w:hAnsi="Segoe UI" w:cs="Segoe UI"/>
            <w:color w:val="212529"/>
            <w:sz w:val="18"/>
            <w:szCs w:val="18"/>
          </w:rPr>
          <w:t>Pack URI's</w:t>
        </w:r>
        <w:r>
          <w:rPr>
            <w:rFonts w:ascii="Segoe UI" w:hAnsi="Segoe UI" w:cs="Segoe UI"/>
            <w:color w:val="212529"/>
            <w:sz w:val="18"/>
            <w:szCs w:val="18"/>
          </w:rPr>
          <w:t>", are a heavy topic with a lot more details, but for now, just notice that it's essentially made up of two parts:</w:t>
        </w:r>
      </w:ins>
    </w:p>
    <w:p w:rsidR="00C169B0" w:rsidRDefault="00C169B0" w:rsidP="00C169B0">
      <w:pPr>
        <w:numPr>
          <w:ilvl w:val="0"/>
          <w:numId w:val="2"/>
        </w:numPr>
        <w:shd w:val="clear" w:color="auto" w:fill="FFFFFF"/>
        <w:spacing w:before="100" w:beforeAutospacing="1" w:after="100" w:afterAutospacing="1" w:line="240" w:lineRule="auto"/>
        <w:ind w:left="230" w:right="230"/>
        <w:rPr>
          <w:ins w:id="1597" w:author="Unknown"/>
          <w:rFonts w:ascii="Segoe UI" w:hAnsi="Segoe UI" w:cs="Segoe UI"/>
          <w:color w:val="212529"/>
          <w:sz w:val="18"/>
          <w:szCs w:val="18"/>
        </w:rPr>
      </w:pPr>
      <w:ins w:id="1598" w:author="Unknown">
        <w:r>
          <w:rPr>
            <w:rFonts w:ascii="Segoe UI" w:hAnsi="Segoe UI" w:cs="Segoe UI"/>
            <w:color w:val="212529"/>
            <w:sz w:val="18"/>
            <w:szCs w:val="18"/>
          </w:rPr>
          <w:t>The first part (</w:t>
        </w:r>
        <w:r>
          <w:rPr>
            <w:rStyle w:val="Emphasis"/>
            <w:rFonts w:ascii="Segoe UI" w:hAnsi="Segoe UI" w:cs="Segoe UI"/>
            <w:color w:val="212529"/>
            <w:sz w:val="18"/>
            <w:szCs w:val="18"/>
          </w:rPr>
          <w:t>/WpfTutorialSamples;component</w:t>
        </w:r>
        <w:r>
          <w:rPr>
            <w:rFonts w:ascii="Segoe UI" w:hAnsi="Segoe UI" w:cs="Segoe UI"/>
            <w:color w:val="212529"/>
            <w:sz w:val="18"/>
            <w:szCs w:val="18"/>
          </w:rPr>
          <w:t>), where the assembly name (</w:t>
        </w:r>
        <w:r>
          <w:rPr>
            <w:rStyle w:val="Strong"/>
            <w:rFonts w:ascii="Segoe UI" w:hAnsi="Segoe UI" w:cs="Segoe UI"/>
            <w:color w:val="212529"/>
            <w:sz w:val="18"/>
            <w:szCs w:val="18"/>
          </w:rPr>
          <w:t>WpfTutorialSamples</w:t>
        </w:r>
        <w:r>
          <w:rPr>
            <w:rFonts w:ascii="Segoe UI" w:hAnsi="Segoe UI" w:cs="Segoe UI"/>
            <w:color w:val="212529"/>
            <w:sz w:val="18"/>
            <w:szCs w:val="18"/>
          </w:rPr>
          <w:t> in my application) is combined with the word "component"</w:t>
        </w:r>
      </w:ins>
    </w:p>
    <w:p w:rsidR="00C169B0" w:rsidRDefault="00C169B0" w:rsidP="00C169B0">
      <w:pPr>
        <w:numPr>
          <w:ilvl w:val="0"/>
          <w:numId w:val="2"/>
        </w:numPr>
        <w:shd w:val="clear" w:color="auto" w:fill="FFFFFF"/>
        <w:spacing w:before="100" w:beforeAutospacing="1" w:after="100" w:afterAutospacing="1" w:line="240" w:lineRule="auto"/>
        <w:ind w:left="230" w:right="230"/>
        <w:rPr>
          <w:ins w:id="1599" w:author="Unknown"/>
          <w:rFonts w:ascii="Segoe UI" w:hAnsi="Segoe UI" w:cs="Segoe UI"/>
          <w:color w:val="212529"/>
          <w:sz w:val="18"/>
          <w:szCs w:val="18"/>
        </w:rPr>
      </w:pPr>
      <w:ins w:id="1600" w:author="Unknown">
        <w:r>
          <w:rPr>
            <w:rFonts w:ascii="Segoe UI" w:hAnsi="Segoe UI" w:cs="Segoe UI"/>
            <w:color w:val="212529"/>
            <w:sz w:val="18"/>
            <w:szCs w:val="18"/>
          </w:rPr>
          <w:t>The second part, where the relative path of the resource is specified: </w:t>
        </w:r>
        <w:r>
          <w:rPr>
            <w:rStyle w:val="Emphasis"/>
            <w:rFonts w:ascii="Segoe UI" w:hAnsi="Segoe UI" w:cs="Segoe UI"/>
            <w:color w:val="212529"/>
            <w:sz w:val="18"/>
            <w:szCs w:val="18"/>
          </w:rPr>
          <w:t>/Images/google.png</w:t>
        </w:r>
      </w:ins>
    </w:p>
    <w:p w:rsidR="00C169B0" w:rsidRDefault="00C169B0" w:rsidP="00C169B0">
      <w:pPr>
        <w:pStyle w:val="NormalWeb"/>
        <w:shd w:val="clear" w:color="auto" w:fill="FFFFFF"/>
        <w:spacing w:before="288" w:beforeAutospacing="0" w:after="288" w:afterAutospacing="0"/>
        <w:rPr>
          <w:ins w:id="1601" w:author="Unknown"/>
          <w:rFonts w:ascii="Segoe UI" w:hAnsi="Segoe UI" w:cs="Segoe UI"/>
          <w:color w:val="212529"/>
          <w:sz w:val="18"/>
          <w:szCs w:val="18"/>
        </w:rPr>
      </w:pPr>
      <w:ins w:id="1602" w:author="Unknown">
        <w:r>
          <w:rPr>
            <w:rFonts w:ascii="Segoe UI" w:hAnsi="Segoe UI" w:cs="Segoe UI"/>
            <w:color w:val="212529"/>
            <w:sz w:val="18"/>
            <w:szCs w:val="18"/>
          </w:rPr>
          <w:t>Using this syntax, you can easily reference resources included in your application. To simplify things, </w:t>
        </w:r>
        <w:r>
          <w:rPr>
            <w:rStyle w:val="Strong"/>
            <w:rFonts w:ascii="Segoe UI" w:hAnsi="Segoe UI" w:cs="Segoe UI"/>
            <w:color w:val="212529"/>
            <w:sz w:val="18"/>
            <w:szCs w:val="18"/>
          </w:rPr>
          <w:t>the WPF framework will also accept a simple, relative URL</w:t>
        </w:r>
        <w:r>
          <w:rPr>
            <w:rFonts w:ascii="Segoe UI" w:hAnsi="Segoe UI" w:cs="Segoe UI"/>
            <w:color w:val="212529"/>
            <w:sz w:val="18"/>
            <w:szCs w:val="18"/>
          </w:rPr>
          <w:t> - this will suffice in most cases, unless you're doing something more complicated in your application, in regards to resources. Using a simple relative URL, it would look like this:</w:t>
        </w:r>
      </w:ins>
    </w:p>
    <w:p w:rsidR="00C169B0" w:rsidRDefault="00C169B0" w:rsidP="00C169B0">
      <w:pPr>
        <w:pStyle w:val="HTMLPreformatted"/>
        <w:shd w:val="clear" w:color="auto" w:fill="FFFFFF"/>
        <w:rPr>
          <w:ins w:id="1603" w:author="Unknown"/>
          <w:rFonts w:ascii="Consolas" w:hAnsi="Consolas" w:cs="Consolas"/>
          <w:color w:val="212529"/>
          <w:sz w:val="16"/>
          <w:szCs w:val="16"/>
        </w:rPr>
      </w:pPr>
      <w:ins w:id="1604"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"/Images/google.png"</w:t>
        </w:r>
        <w:r>
          <w:rPr>
            <w:rStyle w:val="hljs-tag"/>
            <w:rFonts w:ascii="Consolas" w:eastAsiaTheme="majorEastAsia" w:hAnsi="Consolas" w:cs="Consolas"/>
            <w:color w:val="0000FF"/>
            <w:shd w:val="clear" w:color="auto" w:fill="FFFFFF"/>
          </w:rPr>
          <w:t xml:space="preserve"> /&gt;</w:t>
        </w:r>
      </w:ins>
    </w:p>
    <w:p w:rsidR="00C169B0" w:rsidRDefault="00C169B0" w:rsidP="00C169B0">
      <w:pPr>
        <w:pStyle w:val="Heading3"/>
        <w:shd w:val="clear" w:color="auto" w:fill="FFFFFF"/>
        <w:spacing w:before="346"/>
        <w:rPr>
          <w:ins w:id="1605" w:author="Unknown"/>
          <w:rFonts w:ascii="Segoe UI" w:hAnsi="Segoe UI" w:cs="Segoe UI"/>
          <w:b w:val="0"/>
          <w:bCs w:val="0"/>
          <w:color w:val="586168"/>
          <w:sz w:val="32"/>
          <w:szCs w:val="32"/>
        </w:rPr>
      </w:pPr>
      <w:ins w:id="1606" w:author="Unknown">
        <w:r>
          <w:rPr>
            <w:rFonts w:ascii="Segoe UI" w:hAnsi="Segoe UI" w:cs="Segoe UI"/>
            <w:b w:val="0"/>
            <w:bCs w:val="0"/>
            <w:color w:val="586168"/>
            <w:sz w:val="32"/>
            <w:szCs w:val="32"/>
          </w:rPr>
          <w:t>Loading images dynamically (Code-behind)</w:t>
        </w:r>
      </w:ins>
    </w:p>
    <w:p w:rsidR="00C169B0" w:rsidRDefault="00C169B0" w:rsidP="00C169B0">
      <w:pPr>
        <w:pStyle w:val="NormalWeb"/>
        <w:shd w:val="clear" w:color="auto" w:fill="FFFFFF"/>
        <w:spacing w:before="288" w:beforeAutospacing="0" w:after="288" w:afterAutospacing="0"/>
        <w:rPr>
          <w:ins w:id="1607" w:author="Unknown"/>
          <w:rFonts w:ascii="Segoe UI" w:hAnsi="Segoe UI" w:cs="Segoe UI"/>
          <w:color w:val="212529"/>
          <w:sz w:val="18"/>
          <w:szCs w:val="18"/>
        </w:rPr>
      </w:pPr>
      <w:ins w:id="1608" w:author="Unknown">
        <w:r>
          <w:rPr>
            <w:rFonts w:ascii="Segoe UI" w:hAnsi="Segoe UI" w:cs="Segoe UI"/>
            <w:color w:val="212529"/>
            <w:sz w:val="18"/>
            <w:szCs w:val="18"/>
          </w:rPr>
          <w:t>Specifying the Image Source directly in your XAML will work out for a lot of cases, but sometimes you need to load an image dynamically, e.g. based on a user choice. This is possible to do from Code-behind. Here's how you can load an image found on the user's computer, based on their selection from an OpenFileDialog:</w:t>
        </w:r>
      </w:ins>
    </w:p>
    <w:p w:rsidR="00C169B0" w:rsidRDefault="003C5A45" w:rsidP="00C169B0">
      <w:pPr>
        <w:shd w:val="clear" w:color="auto" w:fill="FFFFFF"/>
        <w:jc w:val="right"/>
        <w:rPr>
          <w:ins w:id="1609" w:author="Unknown"/>
          <w:rFonts w:ascii="Segoe UI" w:hAnsi="Segoe UI" w:cs="Segoe UI"/>
          <w:color w:val="212529"/>
          <w:sz w:val="18"/>
          <w:szCs w:val="18"/>
        </w:rPr>
      </w:pPr>
      <w:ins w:id="1610" w:author="Unknown">
        <w:r>
          <w:rPr>
            <w:rFonts w:ascii="Segoe UI" w:hAnsi="Segoe UI" w:cs="Segoe UI"/>
            <w:color w:val="212529"/>
            <w:sz w:val="18"/>
            <w:szCs w:val="18"/>
          </w:rPr>
          <w:fldChar w:fldCharType="begin"/>
        </w:r>
        <w:r w:rsidR="00C169B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169B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169B0" w:rsidRDefault="00C169B0" w:rsidP="00C169B0">
      <w:pPr>
        <w:pStyle w:val="HTMLPreformatted"/>
        <w:shd w:val="clear" w:color="auto" w:fill="FFFFFF"/>
        <w:rPr>
          <w:ins w:id="1611" w:author="Unknown"/>
          <w:rFonts w:ascii="Consolas" w:hAnsi="Consolas" w:cs="Consolas"/>
          <w:color w:val="212529"/>
          <w:sz w:val="16"/>
          <w:szCs w:val="16"/>
        </w:rPr>
      </w:pPr>
      <w:ins w:id="1612" w:author="Unknown">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BtnLoadFromFile_Click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OpenFileDialog openFileDialog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OpenFileDialog();</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(openFileDialog.ShowDialog() == </w:t>
        </w:r>
        <w:r>
          <w:rPr>
            <w:rStyle w:val="hljs-literal"/>
            <w:rFonts w:ascii="Consolas" w:eastAsiaTheme="majorEastAsia" w:hAnsi="Consolas" w:cs="Consolas"/>
            <w:color w:val="A31515"/>
            <w:shd w:val="clear" w:color="auto" w:fill="FFFFFF"/>
          </w:rPr>
          <w:t>true</w:t>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Uri fileUri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Uri(openFileDialog.FileName);</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imgDynamic.Source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BitmapImage(fileUri);</w:t>
        </w:r>
        <w:r>
          <w:rPr>
            <w:rFonts w:ascii="Consolas" w:hAnsi="Consolas" w:cs="Consolas"/>
            <w:color w:val="000000"/>
            <w:shd w:val="clear" w:color="auto" w:fill="FFFFFF"/>
          </w:rPr>
          <w:br/>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ins>
    </w:p>
    <w:p w:rsidR="00C169B0" w:rsidRDefault="00C169B0" w:rsidP="00C169B0">
      <w:pPr>
        <w:pStyle w:val="NormalWeb"/>
        <w:shd w:val="clear" w:color="auto" w:fill="FFFFFF"/>
        <w:spacing w:before="288" w:beforeAutospacing="0" w:after="288" w:afterAutospacing="0"/>
        <w:rPr>
          <w:ins w:id="1613" w:author="Unknown"/>
          <w:rFonts w:ascii="Segoe UI" w:hAnsi="Segoe UI" w:cs="Segoe UI"/>
          <w:color w:val="212529"/>
          <w:sz w:val="18"/>
          <w:szCs w:val="18"/>
        </w:rPr>
      </w:pPr>
      <w:ins w:id="1614" w:author="Unknown">
        <w:r>
          <w:rPr>
            <w:rFonts w:ascii="Segoe UI" w:hAnsi="Segoe UI" w:cs="Segoe UI"/>
            <w:color w:val="212529"/>
            <w:sz w:val="18"/>
            <w:szCs w:val="18"/>
          </w:rPr>
          <w:t>Notice how I create a </w:t>
        </w:r>
        <w:r>
          <w:rPr>
            <w:rStyle w:val="Strong"/>
            <w:rFonts w:ascii="Segoe UI" w:hAnsi="Segoe UI" w:cs="Segoe UI"/>
            <w:color w:val="212529"/>
            <w:sz w:val="18"/>
            <w:szCs w:val="18"/>
          </w:rPr>
          <w:t>BitmapImage</w:t>
        </w:r>
        <w:r>
          <w:rPr>
            <w:rFonts w:ascii="Segoe UI" w:hAnsi="Segoe UI" w:cs="Segoe UI"/>
            <w:color w:val="212529"/>
            <w:sz w:val="18"/>
            <w:szCs w:val="18"/>
          </w:rPr>
          <w:t> instance, which I pass a </w:t>
        </w:r>
        <w:r>
          <w:rPr>
            <w:rStyle w:val="Strong"/>
            <w:rFonts w:ascii="Segoe UI" w:hAnsi="Segoe UI" w:cs="Segoe UI"/>
            <w:color w:val="212529"/>
            <w:sz w:val="18"/>
            <w:szCs w:val="18"/>
          </w:rPr>
          <w:t>Uri</w:t>
        </w:r>
        <w:r>
          <w:rPr>
            <w:rFonts w:ascii="Segoe UI" w:hAnsi="Segoe UI" w:cs="Segoe UI"/>
            <w:color w:val="212529"/>
            <w:sz w:val="18"/>
            <w:szCs w:val="18"/>
          </w:rPr>
          <w:t> object to, based on the selected path from the dialog. We can use the exact same technique to load an image included in the application as a resource:</w:t>
        </w:r>
      </w:ins>
    </w:p>
    <w:p w:rsidR="00C169B0" w:rsidRDefault="003C5A45" w:rsidP="00C169B0">
      <w:pPr>
        <w:shd w:val="clear" w:color="auto" w:fill="FFFFFF"/>
        <w:jc w:val="right"/>
        <w:rPr>
          <w:ins w:id="1615" w:author="Unknown"/>
          <w:rFonts w:ascii="Segoe UI" w:hAnsi="Segoe UI" w:cs="Segoe UI"/>
          <w:color w:val="212529"/>
          <w:sz w:val="18"/>
          <w:szCs w:val="18"/>
        </w:rPr>
      </w:pPr>
      <w:ins w:id="1616" w:author="Unknown">
        <w:r>
          <w:rPr>
            <w:rFonts w:ascii="Segoe UI" w:hAnsi="Segoe UI" w:cs="Segoe UI"/>
            <w:color w:val="212529"/>
            <w:sz w:val="18"/>
            <w:szCs w:val="18"/>
          </w:rPr>
          <w:fldChar w:fldCharType="begin"/>
        </w:r>
        <w:r w:rsidR="00C169B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169B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169B0" w:rsidRDefault="00C169B0" w:rsidP="00C169B0">
      <w:pPr>
        <w:pStyle w:val="HTMLPreformatted"/>
        <w:shd w:val="clear" w:color="auto" w:fill="FFFFFF"/>
        <w:rPr>
          <w:ins w:id="1617" w:author="Unknown"/>
          <w:rFonts w:ascii="Consolas" w:hAnsi="Consolas" w:cs="Consolas"/>
          <w:color w:val="212529"/>
          <w:sz w:val="16"/>
          <w:szCs w:val="16"/>
        </w:rPr>
      </w:pPr>
      <w:ins w:id="1618" w:author="Unknown">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BtnLoadFromResource_Click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Uri resourceUri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Uri(</w:t>
        </w:r>
        <w:r>
          <w:rPr>
            <w:rStyle w:val="hljs-string"/>
            <w:rFonts w:ascii="Consolas" w:hAnsi="Consolas" w:cs="Consolas"/>
            <w:color w:val="A31515"/>
            <w:shd w:val="clear" w:color="auto" w:fill="FFFFFF"/>
          </w:rPr>
          <w:t>"/Images/white_bengal_tiger.jpg"</w:t>
        </w:r>
        <w:r>
          <w:rPr>
            <w:rStyle w:val="HTMLCode"/>
            <w:rFonts w:ascii="Consolas" w:hAnsi="Consolas" w:cs="Consolas"/>
            <w:color w:val="000000"/>
            <w:shd w:val="clear" w:color="auto" w:fill="FFFFFF"/>
          </w:rPr>
          <w:t>, UriKind.Relative);</w:t>
        </w:r>
        <w:r>
          <w:rPr>
            <w:rFonts w:ascii="Consolas" w:hAnsi="Consolas" w:cs="Consolas"/>
            <w:color w:val="000000"/>
            <w:shd w:val="clear" w:color="auto" w:fill="FFFFFF"/>
          </w:rPr>
          <w:br/>
        </w:r>
        <w:r>
          <w:rPr>
            <w:rStyle w:val="HTMLCode"/>
            <w:rFonts w:ascii="Consolas" w:hAnsi="Consolas" w:cs="Consolas"/>
            <w:color w:val="000000"/>
            <w:shd w:val="clear" w:color="auto" w:fill="FFFFFF"/>
          </w:rPr>
          <w:lastRenderedPageBreak/>
          <w:t xml:space="preserve">    imgDynamic.Source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BitmapImage(resourceUri);        </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ins>
    </w:p>
    <w:p w:rsidR="00C169B0" w:rsidRDefault="00C169B0" w:rsidP="00C169B0">
      <w:pPr>
        <w:pStyle w:val="NormalWeb"/>
        <w:shd w:val="clear" w:color="auto" w:fill="FFFFFF"/>
        <w:spacing w:before="288" w:beforeAutospacing="0" w:after="288" w:afterAutospacing="0"/>
        <w:rPr>
          <w:ins w:id="1619" w:author="Unknown"/>
          <w:rFonts w:ascii="Segoe UI" w:hAnsi="Segoe UI" w:cs="Segoe UI"/>
          <w:color w:val="212529"/>
          <w:sz w:val="18"/>
          <w:szCs w:val="18"/>
        </w:rPr>
      </w:pPr>
      <w:ins w:id="1620" w:author="Unknown">
        <w:r>
          <w:rPr>
            <w:rFonts w:ascii="Segoe UI" w:hAnsi="Segoe UI" w:cs="Segoe UI"/>
            <w:color w:val="212529"/>
            <w:sz w:val="18"/>
            <w:szCs w:val="18"/>
          </w:rPr>
          <w:t>We use the same relative path as we used in one of the previous examples - just be sure to pass in the </w:t>
        </w:r>
        <w:r>
          <w:rPr>
            <w:rStyle w:val="Strong"/>
            <w:rFonts w:ascii="Segoe UI" w:hAnsi="Segoe UI" w:cs="Segoe UI"/>
            <w:color w:val="212529"/>
            <w:sz w:val="18"/>
            <w:szCs w:val="18"/>
          </w:rPr>
          <w:t>UriKind.Relative</w:t>
        </w:r>
        <w:r>
          <w:rPr>
            <w:rFonts w:ascii="Segoe UI" w:hAnsi="Segoe UI" w:cs="Segoe UI"/>
            <w:color w:val="212529"/>
            <w:sz w:val="18"/>
            <w:szCs w:val="18"/>
          </w:rPr>
          <w:t> value when you create the </w:t>
        </w:r>
        <w:r>
          <w:rPr>
            <w:rStyle w:val="Strong"/>
            <w:rFonts w:ascii="Segoe UI" w:hAnsi="Segoe UI" w:cs="Segoe UI"/>
            <w:color w:val="212529"/>
            <w:sz w:val="18"/>
            <w:szCs w:val="18"/>
          </w:rPr>
          <w:t>Uri</w:t>
        </w:r>
        <w:r>
          <w:rPr>
            <w:rFonts w:ascii="Segoe UI" w:hAnsi="Segoe UI" w:cs="Segoe UI"/>
            <w:color w:val="212529"/>
            <w:sz w:val="18"/>
            <w:szCs w:val="18"/>
          </w:rPr>
          <w:t> instance, so it knows that the path supplied is not an absolute path. Here's the XAML source, as well as a screenshot, of our Code-behind sample:</w:t>
        </w:r>
      </w:ins>
    </w:p>
    <w:p w:rsidR="00C169B0" w:rsidRDefault="003C5A45" w:rsidP="00C169B0">
      <w:pPr>
        <w:shd w:val="clear" w:color="auto" w:fill="FFFFFF"/>
        <w:jc w:val="right"/>
        <w:rPr>
          <w:ins w:id="1621" w:author="Unknown"/>
          <w:rFonts w:ascii="Segoe UI" w:hAnsi="Segoe UI" w:cs="Segoe UI"/>
          <w:color w:val="212529"/>
          <w:sz w:val="18"/>
          <w:szCs w:val="18"/>
        </w:rPr>
      </w:pPr>
      <w:ins w:id="1622" w:author="Unknown">
        <w:r>
          <w:rPr>
            <w:rFonts w:ascii="Segoe UI" w:hAnsi="Segoe UI" w:cs="Segoe UI"/>
            <w:color w:val="212529"/>
            <w:sz w:val="18"/>
            <w:szCs w:val="18"/>
          </w:rPr>
          <w:fldChar w:fldCharType="begin"/>
        </w:r>
        <w:r w:rsidR="00C169B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169B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169B0" w:rsidRDefault="00C169B0" w:rsidP="00C169B0">
      <w:pPr>
        <w:pStyle w:val="HTMLPreformatted"/>
        <w:shd w:val="clear" w:color="auto" w:fill="FFFFFF"/>
        <w:rPr>
          <w:ins w:id="1623" w:author="Unknown"/>
          <w:rFonts w:ascii="Consolas" w:hAnsi="Consolas" w:cs="Consolas"/>
          <w:color w:val="212529"/>
          <w:sz w:val="16"/>
          <w:szCs w:val="16"/>
        </w:rPr>
      </w:pPr>
      <w:ins w:id="1624"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"WpfTutorialSamples.Basic_controls.ImageControlCodeBehindSample"</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"http://schemas.microsoft.com/expression/blend/2008"</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xmlns:mc</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"http://schemas.openxmlformats.org/markup-compatibility/2006"</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xmlns:local</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"clr-namespace:WpfTutorialSamples.Basic_controls"</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"d"</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"ImageControlCodeBehindSample"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"400"</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WrapPanel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"btnLoadFromFile"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"0,0,20,0"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"BtnLoadFromFile_Click"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Load from File...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"btnLoadFromResource"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"BtnLoadFromResource_Click"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Load from Resource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WrapPanel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"imgDynamic"</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&gt;</w:t>
        </w:r>
      </w:ins>
    </w:p>
    <w:p w:rsidR="00C169B0" w:rsidRDefault="00C169B0" w:rsidP="00C169B0">
      <w:pPr>
        <w:rPr>
          <w:ins w:id="1625" w:author="Unknown"/>
          <w:rFonts w:ascii="Times New Roman" w:hAnsi="Times New Roman" w:cs="Times New Roman"/>
          <w:sz w:val="24"/>
          <w:szCs w:val="24"/>
        </w:rPr>
      </w:pPr>
      <w:r>
        <w:rPr>
          <w:noProof/>
        </w:rPr>
        <w:drawing>
          <wp:inline distT="0" distB="0" distL="0" distR="0">
            <wp:extent cx="3679825" cy="3496945"/>
            <wp:effectExtent l="19050" t="0" r="0" b="0"/>
            <wp:docPr id="64" name="aelm6963" descr="https://www.wpf-tutorial.com/Images/ArticleImages/1/basic-controls/image_control_code_beh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63" descr="https://www.wpf-tutorial.com/Images/ArticleImages/1/basic-controls/image_control_code_behind.png"/>
                    <pic:cNvPicPr>
                      <a:picLocks noChangeAspect="1" noChangeArrowheads="1"/>
                    </pic:cNvPicPr>
                  </pic:nvPicPr>
                  <pic:blipFill>
                    <a:blip r:embed="rId69"/>
                    <a:srcRect/>
                    <a:stretch>
                      <a:fillRect/>
                    </a:stretch>
                  </pic:blipFill>
                  <pic:spPr bwMode="auto">
                    <a:xfrm>
                      <a:off x="0" y="0"/>
                      <a:ext cx="3679825" cy="3496945"/>
                    </a:xfrm>
                    <a:prstGeom prst="rect">
                      <a:avLst/>
                    </a:prstGeom>
                    <a:noFill/>
                    <a:ln w="9525">
                      <a:noFill/>
                      <a:miter lim="800000"/>
                      <a:headEnd/>
                      <a:tailEnd/>
                    </a:ln>
                  </pic:spPr>
                </pic:pic>
              </a:graphicData>
            </a:graphic>
          </wp:inline>
        </w:drawing>
      </w:r>
    </w:p>
    <w:p w:rsidR="00C169B0" w:rsidRDefault="00C169B0" w:rsidP="00C169B0">
      <w:pPr>
        <w:pStyle w:val="Heading2"/>
        <w:shd w:val="clear" w:color="auto" w:fill="FFFFFF"/>
        <w:spacing w:before="0"/>
        <w:rPr>
          <w:ins w:id="1626" w:author="Unknown"/>
          <w:rFonts w:ascii="Segoe UI" w:hAnsi="Segoe UI" w:cs="Segoe UI"/>
          <w:b w:val="0"/>
          <w:bCs w:val="0"/>
          <w:color w:val="33393E"/>
        </w:rPr>
      </w:pPr>
      <w:ins w:id="1627" w:author="Unknown">
        <w:r>
          <w:rPr>
            <w:rFonts w:ascii="Segoe UI" w:hAnsi="Segoe UI" w:cs="Segoe UI"/>
            <w:b w:val="0"/>
            <w:bCs w:val="0"/>
            <w:color w:val="33393E"/>
          </w:rPr>
          <w:lastRenderedPageBreak/>
          <w:t>The Stretch property</w:t>
        </w:r>
      </w:ins>
    </w:p>
    <w:p w:rsidR="00C169B0" w:rsidRDefault="00C169B0" w:rsidP="00C169B0">
      <w:pPr>
        <w:pStyle w:val="NormalWeb"/>
        <w:shd w:val="clear" w:color="auto" w:fill="FFFFFF"/>
        <w:spacing w:before="288" w:beforeAutospacing="0" w:after="288" w:afterAutospacing="0"/>
        <w:rPr>
          <w:ins w:id="1628" w:author="Unknown"/>
          <w:rFonts w:ascii="Segoe UI" w:hAnsi="Segoe UI" w:cs="Segoe UI"/>
          <w:color w:val="212529"/>
          <w:sz w:val="18"/>
          <w:szCs w:val="18"/>
        </w:rPr>
      </w:pPr>
      <w:ins w:id="1629" w:author="Unknown">
        <w:r>
          <w:rPr>
            <w:rFonts w:ascii="Segoe UI" w:hAnsi="Segoe UI" w:cs="Segoe UI"/>
            <w:color w:val="212529"/>
            <w:sz w:val="18"/>
            <w:szCs w:val="18"/>
          </w:rPr>
          <w:t>After the Source property, which is important for obvious reasons, I think the second most interesting property of the Image control might be the </w:t>
        </w:r>
        <w:r>
          <w:rPr>
            <w:rStyle w:val="Strong"/>
            <w:rFonts w:ascii="Segoe UI" w:hAnsi="Segoe UI" w:cs="Segoe UI"/>
            <w:color w:val="212529"/>
            <w:sz w:val="18"/>
            <w:szCs w:val="18"/>
          </w:rPr>
          <w:t>Stretch</w:t>
        </w:r>
        <w:r>
          <w:rPr>
            <w:rFonts w:ascii="Segoe UI" w:hAnsi="Segoe UI" w:cs="Segoe UI"/>
            <w:color w:val="212529"/>
            <w:sz w:val="18"/>
            <w:szCs w:val="18"/>
          </w:rPr>
          <w:t> property. It controls what happens when the dimensions of the image loaded doesn't completely match the dimensions of the </w:t>
        </w:r>
        <w:r>
          <w:rPr>
            <w:rStyle w:val="Strong"/>
            <w:rFonts w:ascii="Segoe UI" w:hAnsi="Segoe UI" w:cs="Segoe UI"/>
            <w:color w:val="212529"/>
            <w:sz w:val="18"/>
            <w:szCs w:val="18"/>
          </w:rPr>
          <w:t>Image</w:t>
        </w:r>
        <w:r>
          <w:rPr>
            <w:rFonts w:ascii="Segoe UI" w:hAnsi="Segoe UI" w:cs="Segoe UI"/>
            <w:color w:val="212529"/>
            <w:sz w:val="18"/>
            <w:szCs w:val="18"/>
          </w:rPr>
          <w:t> control. This will happen all the time, since the size of your Windows can be controlled by the user and unless your layout is very static, this means that the size of the Image control(s) will also change.</w:t>
        </w:r>
      </w:ins>
    </w:p>
    <w:p w:rsidR="00C169B0" w:rsidRDefault="00C169B0" w:rsidP="00C169B0">
      <w:pPr>
        <w:pStyle w:val="NormalWeb"/>
        <w:shd w:val="clear" w:color="auto" w:fill="FFFFFF"/>
        <w:spacing w:before="288" w:beforeAutospacing="0" w:after="288" w:afterAutospacing="0"/>
        <w:rPr>
          <w:ins w:id="1630" w:author="Unknown"/>
          <w:rFonts w:ascii="Segoe UI" w:hAnsi="Segoe UI" w:cs="Segoe UI"/>
          <w:color w:val="212529"/>
          <w:sz w:val="18"/>
          <w:szCs w:val="18"/>
        </w:rPr>
      </w:pPr>
      <w:ins w:id="1631" w:author="Unknown">
        <w:r>
          <w:rPr>
            <w:rFonts w:ascii="Segoe UI" w:hAnsi="Segoe UI" w:cs="Segoe UI"/>
            <w:color w:val="212529"/>
            <w:sz w:val="18"/>
            <w:szCs w:val="18"/>
          </w:rPr>
          <w:t>As you can see from this next example, the Stretch property can make quite a bit of difference in how an image is displayed:</w:t>
        </w:r>
      </w:ins>
    </w:p>
    <w:p w:rsidR="00C169B0" w:rsidRDefault="00C169B0" w:rsidP="00C169B0">
      <w:pPr>
        <w:rPr>
          <w:ins w:id="1632" w:author="Unknown"/>
          <w:rFonts w:ascii="Times New Roman" w:hAnsi="Times New Roman" w:cs="Times New Roman"/>
          <w:sz w:val="24"/>
          <w:szCs w:val="24"/>
        </w:rPr>
      </w:pPr>
      <w:r>
        <w:rPr>
          <w:noProof/>
        </w:rPr>
        <w:drawing>
          <wp:inline distT="0" distB="0" distL="0" distR="0">
            <wp:extent cx="5581650" cy="4220845"/>
            <wp:effectExtent l="19050" t="0" r="0" b="0"/>
            <wp:docPr id="65" name="aelm6967" descr="https://www.wpf-tutorial.com/Images/ArticleImages/1/basic-controls/image_control_strech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67" descr="https://www.wpf-tutorial.com/Images/ArticleImages/1/basic-controls/image_control_strech_sample.png"/>
                    <pic:cNvPicPr>
                      <a:picLocks noChangeAspect="1" noChangeArrowheads="1"/>
                    </pic:cNvPicPr>
                  </pic:nvPicPr>
                  <pic:blipFill>
                    <a:blip r:embed="rId70"/>
                    <a:srcRect/>
                    <a:stretch>
                      <a:fillRect/>
                    </a:stretch>
                  </pic:blipFill>
                  <pic:spPr bwMode="auto">
                    <a:xfrm>
                      <a:off x="0" y="0"/>
                      <a:ext cx="5581650" cy="4220845"/>
                    </a:xfrm>
                    <a:prstGeom prst="rect">
                      <a:avLst/>
                    </a:prstGeom>
                    <a:noFill/>
                    <a:ln w="9525">
                      <a:noFill/>
                      <a:miter lim="800000"/>
                      <a:headEnd/>
                      <a:tailEnd/>
                    </a:ln>
                  </pic:spPr>
                </pic:pic>
              </a:graphicData>
            </a:graphic>
          </wp:inline>
        </w:drawing>
      </w:r>
    </w:p>
    <w:p w:rsidR="00C169B0" w:rsidRDefault="003C5A45" w:rsidP="00C169B0">
      <w:pPr>
        <w:shd w:val="clear" w:color="auto" w:fill="FFFFFF"/>
        <w:jc w:val="right"/>
        <w:rPr>
          <w:ins w:id="1633" w:author="Unknown"/>
          <w:rFonts w:ascii="Segoe UI" w:hAnsi="Segoe UI" w:cs="Segoe UI"/>
          <w:color w:val="212529"/>
          <w:sz w:val="18"/>
          <w:szCs w:val="18"/>
        </w:rPr>
      </w:pPr>
      <w:ins w:id="1634" w:author="Unknown">
        <w:r>
          <w:rPr>
            <w:rFonts w:ascii="Segoe UI" w:hAnsi="Segoe UI" w:cs="Segoe UI"/>
            <w:color w:val="212529"/>
            <w:sz w:val="18"/>
            <w:szCs w:val="18"/>
          </w:rPr>
          <w:fldChar w:fldCharType="begin"/>
        </w:r>
        <w:r w:rsidR="00C169B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169B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169B0" w:rsidRDefault="00C169B0" w:rsidP="00C169B0">
      <w:pPr>
        <w:pStyle w:val="HTMLPreformatted"/>
        <w:shd w:val="clear" w:color="auto" w:fill="FFFFFF"/>
        <w:rPr>
          <w:ins w:id="1635" w:author="Unknown"/>
          <w:rFonts w:ascii="Consolas" w:hAnsi="Consolas" w:cs="Consolas"/>
          <w:color w:val="212529"/>
          <w:sz w:val="16"/>
          <w:szCs w:val="16"/>
        </w:rPr>
      </w:pPr>
      <w:ins w:id="1636"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"WpfTutorialSamples.Basic_controls.ImageControlStretchSample"</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"http://schemas.microsoft.com/expression/blend/2008"</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xmlns:mc</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"http://schemas.openxmlformats.org/markup-compatibility/2006"</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xmlns:local</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"clr-namespace:WpfTutorialSamples.Basic_controls"</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"d"</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"ImageControlStretchSample"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"450"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"600"</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Grid.ColumnDefinitions</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ColumnDefinition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lastRenderedPageBreak/>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ColumnDefinition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ColumnDefinition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ColumnDefinition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Grid.ColumnDefinitions</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Grid.RowDefinitions</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RowDefinition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RowDefinition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Grid.RowDefinitions</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Uniform</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UniformToFill</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Fill</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"3"</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None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Label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"/Images/white_bengal_tiger.jpg"</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Stretch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"Uniform"</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"/Images/white_bengal_tiger.jpg"</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Stretch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"UniformToFill"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"/Images/white_bengal_tiger.jpg"</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Stretch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"Fill"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"/Images/white_bengal_tiger.jpg"</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Stretch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"None"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"3"</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"5"</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&gt;</w:t>
        </w:r>
      </w:ins>
    </w:p>
    <w:p w:rsidR="00C169B0" w:rsidRDefault="00C169B0" w:rsidP="00C169B0">
      <w:pPr>
        <w:pStyle w:val="NormalWeb"/>
        <w:shd w:val="clear" w:color="auto" w:fill="FFFFFF"/>
        <w:spacing w:before="288" w:beforeAutospacing="0" w:after="288" w:afterAutospacing="0"/>
        <w:rPr>
          <w:ins w:id="1637" w:author="Unknown"/>
          <w:rFonts w:ascii="Segoe UI" w:hAnsi="Segoe UI" w:cs="Segoe UI"/>
          <w:color w:val="212529"/>
          <w:sz w:val="18"/>
          <w:szCs w:val="18"/>
        </w:rPr>
      </w:pPr>
      <w:ins w:id="1638" w:author="Unknown">
        <w:r>
          <w:rPr>
            <w:rFonts w:ascii="Segoe UI" w:hAnsi="Segoe UI" w:cs="Segoe UI"/>
            <w:color w:val="212529"/>
            <w:sz w:val="18"/>
            <w:szCs w:val="18"/>
          </w:rPr>
          <w:t>It can be a bit hard to tell, but all four Image controls display the same image, but with different values for the Stretch property. Here's how the various modes work:</w:t>
        </w:r>
      </w:ins>
    </w:p>
    <w:p w:rsidR="00C169B0" w:rsidRDefault="00C169B0" w:rsidP="00C169B0">
      <w:pPr>
        <w:numPr>
          <w:ilvl w:val="0"/>
          <w:numId w:val="3"/>
        </w:numPr>
        <w:shd w:val="clear" w:color="auto" w:fill="FFFFFF"/>
        <w:spacing w:before="100" w:beforeAutospacing="1" w:after="100" w:afterAutospacing="1" w:line="240" w:lineRule="auto"/>
        <w:ind w:left="230" w:right="230"/>
        <w:rPr>
          <w:ins w:id="1639" w:author="Unknown"/>
          <w:rFonts w:ascii="Segoe UI" w:hAnsi="Segoe UI" w:cs="Segoe UI"/>
          <w:color w:val="212529"/>
          <w:sz w:val="18"/>
          <w:szCs w:val="18"/>
        </w:rPr>
      </w:pPr>
      <w:ins w:id="1640" w:author="Unknown">
        <w:r>
          <w:rPr>
            <w:rStyle w:val="Strong"/>
            <w:rFonts w:ascii="Segoe UI" w:hAnsi="Segoe UI" w:cs="Segoe UI"/>
            <w:color w:val="212529"/>
            <w:sz w:val="18"/>
            <w:szCs w:val="18"/>
          </w:rPr>
          <w:t>Uniform:</w:t>
        </w:r>
        <w:r>
          <w:rPr>
            <w:rFonts w:ascii="Segoe UI" w:hAnsi="Segoe UI" w:cs="Segoe UI"/>
            <w:color w:val="212529"/>
            <w:sz w:val="18"/>
            <w:szCs w:val="18"/>
          </w:rPr>
          <w:t> This is the default mode. The image will be automatically scaled so that it fits within the Image area. The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"https://en.wikipedia.org/wiki/Aspect_ratio_(image)"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Aspect ratio</w:t>
        </w:r>
        <w:r w:rsidR="003C5A45">
          <w:rPr>
            <w:rFonts w:ascii="Segoe UI" w:hAnsi="Segoe UI" w:cs="Segoe UI"/>
            <w:color w:val="212529"/>
            <w:sz w:val="18"/>
            <w:szCs w:val="18"/>
          </w:rPr>
          <w:fldChar w:fldCharType="end"/>
        </w:r>
        <w:r>
          <w:rPr>
            <w:rFonts w:ascii="Segoe UI" w:hAnsi="Segoe UI" w:cs="Segoe UI"/>
            <w:color w:val="212529"/>
            <w:sz w:val="18"/>
            <w:szCs w:val="18"/>
          </w:rPr>
          <w:t> of the image will be preserved.</w:t>
        </w:r>
      </w:ins>
    </w:p>
    <w:p w:rsidR="00C169B0" w:rsidRDefault="00C169B0" w:rsidP="00C169B0">
      <w:pPr>
        <w:numPr>
          <w:ilvl w:val="0"/>
          <w:numId w:val="3"/>
        </w:numPr>
        <w:shd w:val="clear" w:color="auto" w:fill="FFFFFF"/>
        <w:spacing w:before="100" w:beforeAutospacing="1" w:after="100" w:afterAutospacing="1" w:line="240" w:lineRule="auto"/>
        <w:ind w:left="230" w:right="230"/>
        <w:rPr>
          <w:ins w:id="1641" w:author="Unknown"/>
          <w:rFonts w:ascii="Segoe UI" w:hAnsi="Segoe UI" w:cs="Segoe UI"/>
          <w:color w:val="212529"/>
          <w:sz w:val="18"/>
          <w:szCs w:val="18"/>
        </w:rPr>
      </w:pPr>
      <w:ins w:id="1642" w:author="Unknown">
        <w:r>
          <w:rPr>
            <w:rStyle w:val="Strong"/>
            <w:rFonts w:ascii="Segoe UI" w:hAnsi="Segoe UI" w:cs="Segoe UI"/>
            <w:color w:val="212529"/>
            <w:sz w:val="18"/>
            <w:szCs w:val="18"/>
          </w:rPr>
          <w:t>UniformToFill:</w:t>
        </w:r>
        <w:r>
          <w:rPr>
            <w:rFonts w:ascii="Segoe UI" w:hAnsi="Segoe UI" w:cs="Segoe UI"/>
            <w:color w:val="212529"/>
            <w:sz w:val="18"/>
            <w:szCs w:val="18"/>
          </w:rPr>
          <w:t> The image will be scaled so that it completely fills the Image area. The Aspect ratio of the image will be preserved.</w:t>
        </w:r>
      </w:ins>
    </w:p>
    <w:p w:rsidR="00C169B0" w:rsidRDefault="00C169B0" w:rsidP="00C169B0">
      <w:pPr>
        <w:numPr>
          <w:ilvl w:val="0"/>
          <w:numId w:val="3"/>
        </w:numPr>
        <w:shd w:val="clear" w:color="auto" w:fill="FFFFFF"/>
        <w:spacing w:before="100" w:beforeAutospacing="1" w:after="100" w:afterAutospacing="1" w:line="240" w:lineRule="auto"/>
        <w:ind w:left="230" w:right="230"/>
        <w:rPr>
          <w:ins w:id="1643" w:author="Unknown"/>
          <w:rFonts w:ascii="Segoe UI" w:hAnsi="Segoe UI" w:cs="Segoe UI"/>
          <w:color w:val="212529"/>
          <w:sz w:val="18"/>
          <w:szCs w:val="18"/>
        </w:rPr>
      </w:pPr>
      <w:ins w:id="1644" w:author="Unknown">
        <w:r>
          <w:rPr>
            <w:rStyle w:val="Strong"/>
            <w:rFonts w:ascii="Segoe UI" w:hAnsi="Segoe UI" w:cs="Segoe UI"/>
            <w:color w:val="212529"/>
            <w:sz w:val="18"/>
            <w:szCs w:val="18"/>
          </w:rPr>
          <w:t>Fill:</w:t>
        </w:r>
        <w:r>
          <w:rPr>
            <w:rFonts w:ascii="Segoe UI" w:hAnsi="Segoe UI" w:cs="Segoe UI"/>
            <w:color w:val="212529"/>
            <w:sz w:val="18"/>
            <w:szCs w:val="18"/>
          </w:rPr>
          <w:t> The image will be scaled to fit the area of the Image control. Aspect ratio might NOT be preserved, because the height and width of the image are scaled independently.</w:t>
        </w:r>
      </w:ins>
    </w:p>
    <w:p w:rsidR="00C169B0" w:rsidRDefault="00C169B0" w:rsidP="00C169B0">
      <w:pPr>
        <w:numPr>
          <w:ilvl w:val="0"/>
          <w:numId w:val="3"/>
        </w:numPr>
        <w:shd w:val="clear" w:color="auto" w:fill="FFFFFF"/>
        <w:spacing w:before="100" w:beforeAutospacing="1" w:after="100" w:afterAutospacing="1" w:line="240" w:lineRule="auto"/>
        <w:ind w:left="230" w:right="230"/>
        <w:rPr>
          <w:ins w:id="1645" w:author="Unknown"/>
          <w:rFonts w:ascii="Segoe UI" w:hAnsi="Segoe UI" w:cs="Segoe UI"/>
          <w:color w:val="212529"/>
          <w:sz w:val="18"/>
          <w:szCs w:val="18"/>
        </w:rPr>
      </w:pPr>
      <w:ins w:id="1646" w:author="Unknown">
        <w:r>
          <w:rPr>
            <w:rStyle w:val="Strong"/>
            <w:rFonts w:ascii="Segoe UI" w:hAnsi="Segoe UI" w:cs="Segoe UI"/>
            <w:color w:val="212529"/>
            <w:sz w:val="18"/>
            <w:szCs w:val="18"/>
          </w:rPr>
          <w:t>None:</w:t>
        </w:r>
        <w:r>
          <w:rPr>
            <w:rFonts w:ascii="Segoe UI" w:hAnsi="Segoe UI" w:cs="Segoe UI"/>
            <w:color w:val="212529"/>
            <w:sz w:val="18"/>
            <w:szCs w:val="18"/>
          </w:rPr>
          <w:t> If the image is smaller than the Image control, nothing is done. If it's bigger than the Image control, the image will simply be cropped to fit into the Image control, meaning that only part of it will be visible.</w:t>
        </w:r>
      </w:ins>
    </w:p>
    <w:p w:rsidR="000E1F9C" w:rsidRPr="000E1F9C" w:rsidRDefault="000E1F9C" w:rsidP="000E1F9C">
      <w:pPr>
        <w:pStyle w:val="ListParagraph"/>
        <w:numPr>
          <w:ilvl w:val="0"/>
          <w:numId w:val="3"/>
        </w:numPr>
        <w:shd w:val="clear" w:color="auto" w:fill="FFFFFF"/>
        <w:spacing w:after="100" w:afterAutospacing="1" w:line="240" w:lineRule="auto"/>
        <w:outlineLvl w:val="0"/>
        <w:rPr>
          <w:rFonts w:ascii="Segoe UI" w:eastAsia="Times New Roman" w:hAnsi="Segoe UI" w:cs="Segoe UI"/>
          <w:color w:val="212529"/>
          <w:kern w:val="36"/>
          <w:sz w:val="48"/>
          <w:szCs w:val="48"/>
        </w:rPr>
      </w:pPr>
      <w:r w:rsidRPr="000E1F9C">
        <w:rPr>
          <w:rFonts w:ascii="Segoe UI" w:eastAsia="Times New Roman" w:hAnsi="Segoe UI" w:cs="Segoe UI"/>
          <w:color w:val="212529"/>
          <w:kern w:val="36"/>
          <w:sz w:val="48"/>
          <w:szCs w:val="48"/>
        </w:rPr>
        <w:t>Control ToolTips</w:t>
      </w:r>
    </w:p>
    <w:p w:rsidR="000E1F9C" w:rsidRPr="000E1F9C" w:rsidRDefault="000E1F9C" w:rsidP="000E1F9C">
      <w:pPr>
        <w:pStyle w:val="ListParagraph"/>
        <w:numPr>
          <w:ilvl w:val="0"/>
          <w:numId w:val="3"/>
        </w:numPr>
        <w:shd w:val="clear" w:color="auto" w:fill="FFFFFF"/>
        <w:spacing w:before="288" w:after="288" w:line="240" w:lineRule="auto"/>
        <w:rPr>
          <w:rFonts w:ascii="Segoe UI" w:eastAsia="Times New Roman" w:hAnsi="Segoe UI" w:cs="Segoe UI"/>
          <w:color w:val="212529"/>
          <w:sz w:val="18"/>
          <w:szCs w:val="18"/>
        </w:rPr>
      </w:pPr>
      <w:r w:rsidRPr="000E1F9C">
        <w:rPr>
          <w:rFonts w:ascii="Segoe UI" w:eastAsia="Times New Roman" w:hAnsi="Segoe UI" w:cs="Segoe UI"/>
          <w:color w:val="212529"/>
          <w:sz w:val="18"/>
          <w:szCs w:val="18"/>
        </w:rPr>
        <w:t>Tooltips, infotips or hints - various names, but the concept remains the same: The ability to get extra information about a specific control or link by hovering the mouse over it. WPF obviously supports this concept as well, and by using the </w:t>
      </w:r>
      <w:r w:rsidRPr="000E1F9C">
        <w:rPr>
          <w:rFonts w:ascii="Segoe UI" w:eastAsia="Times New Roman" w:hAnsi="Segoe UI" w:cs="Segoe UI"/>
          <w:b/>
          <w:bCs/>
          <w:color w:val="212529"/>
          <w:sz w:val="18"/>
        </w:rPr>
        <w:t>ToolTip</w:t>
      </w:r>
      <w:r w:rsidRPr="000E1F9C">
        <w:rPr>
          <w:rFonts w:ascii="Segoe UI" w:eastAsia="Times New Roman" w:hAnsi="Segoe UI" w:cs="Segoe UI"/>
          <w:color w:val="212529"/>
          <w:sz w:val="18"/>
          <w:szCs w:val="18"/>
        </w:rPr>
        <w:t> property found on the </w:t>
      </w:r>
      <w:r w:rsidRPr="000E1F9C">
        <w:rPr>
          <w:rFonts w:ascii="Segoe UI" w:eastAsia="Times New Roman" w:hAnsi="Segoe UI" w:cs="Segoe UI"/>
          <w:b/>
          <w:bCs/>
          <w:color w:val="212529"/>
          <w:sz w:val="18"/>
        </w:rPr>
        <w:t>FrameworkElement</w:t>
      </w:r>
      <w:r w:rsidRPr="000E1F9C">
        <w:rPr>
          <w:rFonts w:ascii="Segoe UI" w:eastAsia="Times New Roman" w:hAnsi="Segoe UI" w:cs="Segoe UI"/>
          <w:color w:val="212529"/>
          <w:sz w:val="18"/>
          <w:szCs w:val="18"/>
        </w:rPr>
        <w:t> class, which almost any WPF control inherits from.</w:t>
      </w:r>
    </w:p>
    <w:p w:rsidR="000E1F9C" w:rsidRPr="000E1F9C" w:rsidRDefault="000E1F9C" w:rsidP="000E1F9C">
      <w:pPr>
        <w:pStyle w:val="ListParagraph"/>
        <w:numPr>
          <w:ilvl w:val="0"/>
          <w:numId w:val="3"/>
        </w:numPr>
        <w:shd w:val="clear" w:color="auto" w:fill="FFFFFF"/>
        <w:spacing w:before="288" w:after="288" w:line="240" w:lineRule="auto"/>
        <w:rPr>
          <w:rFonts w:ascii="Segoe UI" w:eastAsia="Times New Roman" w:hAnsi="Segoe UI" w:cs="Segoe UI"/>
          <w:color w:val="212529"/>
          <w:sz w:val="18"/>
          <w:szCs w:val="18"/>
        </w:rPr>
      </w:pPr>
      <w:r w:rsidRPr="000E1F9C">
        <w:rPr>
          <w:rFonts w:ascii="Segoe UI" w:eastAsia="Times New Roman" w:hAnsi="Segoe UI" w:cs="Segoe UI"/>
          <w:color w:val="212529"/>
          <w:sz w:val="18"/>
          <w:szCs w:val="18"/>
        </w:rPr>
        <w:t>Specifying a tooltip for a control is very easy, as you will see in this first and very basic example:</w:t>
      </w:r>
    </w:p>
    <w:p w:rsidR="000E1F9C" w:rsidRDefault="000E1F9C" w:rsidP="000E1F9C">
      <w:pPr>
        <w:pStyle w:val="HTMLPreformatted"/>
        <w:numPr>
          <w:ilvl w:val="0"/>
          <w:numId w:val="3"/>
        </w:numPr>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"WpfTutorialSamples.Control_concepts.ToolTipsSimpleSample"</w:t>
      </w:r>
    </w:p>
    <w:p w:rsidR="000E1F9C" w:rsidRDefault="000E1F9C" w:rsidP="000E1F9C">
      <w:pPr>
        <w:pStyle w:val="HTMLPreformatted"/>
        <w:numPr>
          <w:ilvl w:val="0"/>
          <w:numId w:val="3"/>
        </w:numPr>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"http://schemas.microsoft.com/winfx/2006/xaml/presentation"</w:t>
      </w:r>
    </w:p>
    <w:p w:rsidR="000E1F9C" w:rsidRDefault="000E1F9C" w:rsidP="000E1F9C">
      <w:pPr>
        <w:pStyle w:val="HTMLPreformatted"/>
        <w:numPr>
          <w:ilvl w:val="0"/>
          <w:numId w:val="3"/>
        </w:numPr>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"http://schemas.microsoft.com/winfx/2006/xaml"</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"ToolTipsSimpleSample"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"400"</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"Center"</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lastRenderedPageBreak/>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"Click here and something will happen!"</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Click here!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Fonts w:ascii="Consolas" w:hAnsi="Consolas" w:cs="Consolas"/>
          <w:color w:val="212529"/>
          <w:sz w:val="16"/>
          <w:szCs w:val="16"/>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p>
    <w:p w:rsidR="000E1F9C" w:rsidRPr="000E1F9C" w:rsidRDefault="000E1F9C" w:rsidP="000E1F9C">
      <w:pPr>
        <w:pStyle w:val="ListParagraph"/>
        <w:numPr>
          <w:ilvl w:val="0"/>
          <w:numId w:val="3"/>
        </w:numPr>
        <w:rPr>
          <w:rFonts w:ascii="Times New Roman" w:hAnsi="Times New Roman" w:cs="Times New Roman"/>
          <w:sz w:val="24"/>
          <w:szCs w:val="24"/>
        </w:rPr>
      </w:pPr>
      <w:r>
        <w:rPr>
          <w:noProof/>
        </w:rPr>
        <w:drawing>
          <wp:inline distT="0" distB="0" distL="0" distR="0">
            <wp:extent cx="3811270" cy="1426210"/>
            <wp:effectExtent l="19050" t="0" r="0" b="0"/>
            <wp:docPr id="69" name="aelm352" descr="https://www.wpf-tutorial.com/Images/ArticleImages/1/chapters/control-concepts/tooltip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52" descr="https://www.wpf-tutorial.com/Images/ArticleImages/1/chapters/control-concepts/tooltip_simple.png"/>
                    <pic:cNvPicPr>
                      <a:picLocks noChangeAspect="1" noChangeArrowheads="1"/>
                    </pic:cNvPicPr>
                  </pic:nvPicPr>
                  <pic:blipFill>
                    <a:blip r:embed="rId71"/>
                    <a:srcRect/>
                    <a:stretch>
                      <a:fillRect/>
                    </a:stretch>
                  </pic:blipFill>
                  <pic:spPr bwMode="auto">
                    <a:xfrm>
                      <a:off x="0" y="0"/>
                      <a:ext cx="3811270" cy="1426210"/>
                    </a:xfrm>
                    <a:prstGeom prst="rect">
                      <a:avLst/>
                    </a:prstGeom>
                    <a:noFill/>
                    <a:ln w="9525">
                      <a:noFill/>
                      <a:miter lim="800000"/>
                      <a:headEnd/>
                      <a:tailEnd/>
                    </a:ln>
                  </pic:spPr>
                </pic:pic>
              </a:graphicData>
            </a:graphic>
          </wp:inline>
        </w:drawing>
      </w:r>
    </w:p>
    <w:p w:rsidR="000E1F9C" w:rsidRDefault="000E1F9C" w:rsidP="000E1F9C">
      <w:pPr>
        <w:pStyle w:val="NormalWeb"/>
        <w:numPr>
          <w:ilvl w:val="0"/>
          <w:numId w:val="3"/>
        </w:numPr>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you can see on the screenshots, this results in a floating box with the specified string, once the mouse hovers over the button. This is what most UI frameworks offers - the display of a text string and nothing more.</w:t>
      </w:r>
    </w:p>
    <w:p w:rsidR="000E1F9C" w:rsidRDefault="000E1F9C" w:rsidP="000E1F9C">
      <w:pPr>
        <w:pStyle w:val="NormalWeb"/>
        <w:numPr>
          <w:ilvl w:val="0"/>
          <w:numId w:val="3"/>
        </w:numPr>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However, in WPF, the </w:t>
      </w:r>
      <w:r>
        <w:rPr>
          <w:rStyle w:val="Strong"/>
          <w:rFonts w:ascii="Segoe UI" w:hAnsi="Segoe UI" w:cs="Segoe UI"/>
          <w:color w:val="212529"/>
          <w:sz w:val="18"/>
          <w:szCs w:val="18"/>
        </w:rPr>
        <w:t>ToolTip</w:t>
      </w:r>
      <w:r>
        <w:rPr>
          <w:rFonts w:ascii="Segoe UI" w:hAnsi="Segoe UI" w:cs="Segoe UI"/>
          <w:color w:val="212529"/>
          <w:sz w:val="18"/>
          <w:szCs w:val="18"/>
        </w:rPr>
        <w:t> property is actually not a string type, but instead an object type, meaning that we can put whatever we want in there. This opens up for some pretty cool possibilities, where we can provide the user with much richer and more helpful tooltips. For instance, consider this example and compare it to the first one:</w:t>
      </w:r>
    </w:p>
    <w:p w:rsidR="000E1F9C" w:rsidRPr="000E1F9C" w:rsidRDefault="003C5A45" w:rsidP="000E1F9C">
      <w:pPr>
        <w:pStyle w:val="ListParagraph"/>
        <w:numPr>
          <w:ilvl w:val="0"/>
          <w:numId w:val="3"/>
        </w:numPr>
        <w:shd w:val="clear" w:color="auto" w:fill="FFFFFF"/>
        <w:jc w:val="right"/>
        <w:rPr>
          <w:rFonts w:ascii="Segoe UI" w:hAnsi="Segoe UI" w:cs="Segoe UI"/>
          <w:color w:val="212529"/>
          <w:sz w:val="18"/>
          <w:szCs w:val="18"/>
        </w:rPr>
      </w:pPr>
      <w:hyperlink r:id="rId72" w:history="1">
        <w:r w:rsidR="000E1F9C" w:rsidRPr="000E1F9C">
          <w:rPr>
            <w:rStyle w:val="Hyperlink"/>
            <w:rFonts w:ascii="Segoe UI" w:hAnsi="Segoe UI" w:cs="Segoe UI"/>
            <w:color w:val="808080"/>
            <w:sz w:val="17"/>
            <w:szCs w:val="17"/>
            <w:shd w:val="clear" w:color="auto" w:fill="9AC046"/>
          </w:rPr>
          <w:t xml:space="preserve"> </w:t>
        </w:r>
      </w:hyperlink>
    </w:p>
    <w:p w:rsidR="000E1F9C" w:rsidRDefault="000E1F9C" w:rsidP="000E1F9C">
      <w:pPr>
        <w:pStyle w:val="HTMLPreformatted"/>
        <w:numPr>
          <w:ilvl w:val="0"/>
          <w:numId w:val="3"/>
        </w:numPr>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"WpfTutorialSamples.Control_concepts.ToolTipsAdvancedSample"</w:t>
      </w:r>
    </w:p>
    <w:p w:rsidR="000E1F9C" w:rsidRDefault="000E1F9C" w:rsidP="000E1F9C">
      <w:pPr>
        <w:pStyle w:val="HTMLPreformatted"/>
        <w:numPr>
          <w:ilvl w:val="0"/>
          <w:numId w:val="3"/>
        </w:numPr>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"http://schemas.microsoft.com/winfx/2006/xaml/presentation"</w:t>
      </w:r>
    </w:p>
    <w:p w:rsidR="000E1F9C" w:rsidRDefault="000E1F9C" w:rsidP="000E1F9C">
      <w:pPr>
        <w:pStyle w:val="HTMLPreformatted"/>
        <w:numPr>
          <w:ilvl w:val="0"/>
          <w:numId w:val="3"/>
        </w:numPr>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"http://schemas.microsoft.com/winfx/2006/xaml"</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"ToolTipsAdvancedSample"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"400"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UseLayoutRounding</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"True"</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"Top"</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"Create a new file"</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Button.Content</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"/WpfTutorialSamples;component/Images/page_white.png"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"16"</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"16"</w:t>
      </w:r>
      <w:r>
        <w:rPr>
          <w:rStyle w:val="hljs-tag"/>
          <w:rFonts w:ascii="Consolas" w:hAnsi="Consolas" w:cs="Consolas"/>
          <w:color w:val="0000FF"/>
          <w:shd w:val="clear" w:color="auto" w:fill="FFFFFF"/>
        </w:rPr>
        <w:t xml:space="preserve"> /&gt;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Button.Content</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Button.Content</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"/WpfTutorialSamples;component/Images/folder.png"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"16"</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"16"</w:t>
      </w:r>
      <w:r>
        <w:rPr>
          <w:rStyle w:val="hljs-tag"/>
          <w:rFonts w:ascii="Consolas" w:hAnsi="Consolas" w:cs="Consolas"/>
          <w:color w:val="0000FF"/>
          <w:shd w:val="clear" w:color="auto" w:fill="FFFFFF"/>
        </w:rPr>
        <w:t xml:space="preserve"> /&gt;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Button.Content</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Button.ToolTip</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"Bold"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"14"</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"0,0,0,5"</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Open file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Search your computer or local network</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LineBreak</w:t>
      </w:r>
      <w:r>
        <w:rPr>
          <w:rStyle w:val="hljs-tag"/>
          <w:rFonts w:ascii="Consolas" w:hAnsi="Consolas" w:cs="Consolas"/>
          <w:color w:val="0000FF"/>
          <w:shd w:val="clear" w:color="auto" w:fill="FFFFFF"/>
        </w:rPr>
        <w:t xml:space="preserve"> /&gt;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lastRenderedPageBreak/>
        <w:t xml:space="preserve">                        for a file and open it for editing.</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"Silver"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"0,1,0,0"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"0,8"</w:t>
      </w:r>
      <w:r>
        <w:rPr>
          <w:rStyle w:val="hljs-tag"/>
          <w:rFonts w:ascii="Consolas" w:hAnsi="Consolas" w:cs="Consolas"/>
          <w:color w:val="0000FF"/>
          <w:shd w:val="clear" w:color="auto" w:fill="FFFFFF"/>
        </w:rPr>
        <w:t xml:space="preserve"> /&gt;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"/WpfTutorialSamples;component/Images/help.png"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"0,0,5,0"</w:t>
      </w:r>
      <w:r>
        <w:rPr>
          <w:rStyle w:val="hljs-tag"/>
          <w:rFonts w:ascii="Consolas" w:hAnsi="Consolas" w:cs="Consolas"/>
          <w:color w:val="0000FF"/>
          <w:shd w:val="clear" w:color="auto" w:fill="FFFFFF"/>
        </w:rPr>
        <w:t xml:space="preserve"> /&gt;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"Italic"</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Press F1 for more help</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Button.ToolTip</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Editor area...</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p>
    <w:p w:rsidR="000E1F9C" w:rsidRDefault="000E1F9C" w:rsidP="000E1F9C">
      <w:pPr>
        <w:pStyle w:val="HTMLPreformatted"/>
        <w:numPr>
          <w:ilvl w:val="0"/>
          <w:numId w:val="3"/>
        </w:numPr>
        <w:shd w:val="clear" w:color="auto" w:fill="FFFFFF"/>
        <w:rPr>
          <w:rFonts w:ascii="Consolas" w:hAnsi="Consolas" w:cs="Consolas"/>
          <w:color w:val="212529"/>
          <w:sz w:val="16"/>
          <w:szCs w:val="16"/>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p>
    <w:p w:rsidR="000E1F9C" w:rsidRPr="000E1F9C" w:rsidRDefault="000E1F9C" w:rsidP="000E1F9C">
      <w:pPr>
        <w:pStyle w:val="ListParagraph"/>
        <w:numPr>
          <w:ilvl w:val="0"/>
          <w:numId w:val="3"/>
        </w:numPr>
        <w:rPr>
          <w:rFonts w:ascii="Times New Roman" w:hAnsi="Times New Roman" w:cs="Times New Roman"/>
          <w:sz w:val="24"/>
          <w:szCs w:val="24"/>
        </w:rPr>
      </w:pPr>
      <w:r>
        <w:rPr>
          <w:noProof/>
        </w:rPr>
        <w:drawing>
          <wp:inline distT="0" distB="0" distL="0" distR="0">
            <wp:extent cx="3811270" cy="1901825"/>
            <wp:effectExtent l="19050" t="0" r="0" b="0"/>
            <wp:docPr id="70" name="aelm356" descr="https://www.wpf-tutorial.com/Images/ArticleImages/1/chapters/control-concepts/tooltip_advan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56" descr="https://www.wpf-tutorial.com/Images/ArticleImages/1/chapters/control-concepts/tooltip_advanced.png"/>
                    <pic:cNvPicPr>
                      <a:picLocks noChangeAspect="1" noChangeArrowheads="1"/>
                    </pic:cNvPicPr>
                  </pic:nvPicPr>
                  <pic:blipFill>
                    <a:blip r:embed="rId73"/>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0E1F9C" w:rsidRDefault="000E1F9C" w:rsidP="000E1F9C">
      <w:pPr>
        <w:pStyle w:val="NormalWeb"/>
        <w:numPr>
          <w:ilvl w:val="0"/>
          <w:numId w:val="3"/>
        </w:numPr>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Notice how this example uses a simple string tooltip for the first button and then a much more advanced one for the second button. In the advanced case, we use a panel as the root control and then we're free to add controls to that as we please. The result is pretty cool, with a header, a description text and a hint that you can press F1 for more help, including a help icon.</w:t>
      </w:r>
    </w:p>
    <w:p w:rsidR="000E1F9C" w:rsidRDefault="000E1F9C" w:rsidP="000E1F9C">
      <w:pPr>
        <w:pStyle w:val="Heading2"/>
        <w:numPr>
          <w:ilvl w:val="0"/>
          <w:numId w:val="3"/>
        </w:numPr>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Advanced options</w:t>
      </w:r>
    </w:p>
    <w:p w:rsidR="000E1F9C" w:rsidRDefault="000E1F9C" w:rsidP="000E1F9C">
      <w:pPr>
        <w:pStyle w:val="NormalWeb"/>
        <w:numPr>
          <w:ilvl w:val="0"/>
          <w:numId w:val="3"/>
        </w:numPr>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ToolTipService class has a bunch of interesting properties that will affect the behavior of your tooltips. You set them directly on the control that has the tooltip, for instance like here, where we extend the time a tooltip is shown using the </w:t>
      </w:r>
      <w:r>
        <w:rPr>
          <w:rStyle w:val="Strong"/>
          <w:rFonts w:ascii="Segoe UI" w:hAnsi="Segoe UI" w:cs="Segoe UI"/>
          <w:color w:val="212529"/>
          <w:sz w:val="18"/>
          <w:szCs w:val="18"/>
        </w:rPr>
        <w:t>ShowDuration</w:t>
      </w:r>
      <w:r>
        <w:rPr>
          <w:rFonts w:ascii="Segoe UI" w:hAnsi="Segoe UI" w:cs="Segoe UI"/>
          <w:color w:val="212529"/>
          <w:sz w:val="18"/>
          <w:szCs w:val="18"/>
        </w:rPr>
        <w:t> property (we set it to 5.000 milliseconds or 5 seconds):</w:t>
      </w:r>
    </w:p>
    <w:p w:rsidR="000E1F9C" w:rsidRDefault="000E1F9C" w:rsidP="000E1F9C">
      <w:pPr>
        <w:pStyle w:val="HTMLPreformatted"/>
        <w:numPr>
          <w:ilvl w:val="0"/>
          <w:numId w:val="3"/>
        </w:numPr>
        <w:shd w:val="clear" w:color="auto" w:fill="FFFFFF"/>
        <w:rPr>
          <w:rFonts w:ascii="Consolas" w:hAnsi="Consolas" w:cs="Consolas"/>
          <w:color w:val="212529"/>
          <w:sz w:val="16"/>
          <w:szCs w:val="16"/>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"Create a new file"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ToolTipService.ShowDuration</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"5000"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"Open"</w:t>
      </w:r>
      <w:r>
        <w:rPr>
          <w:rStyle w:val="hljs-tag"/>
          <w:rFonts w:ascii="Consolas" w:hAnsi="Consolas" w:cs="Consolas"/>
          <w:color w:val="0000FF"/>
          <w:shd w:val="clear" w:color="auto" w:fill="FFFFFF"/>
        </w:rPr>
        <w:t xml:space="preserve"> /&gt;</w:t>
      </w:r>
    </w:p>
    <w:p w:rsidR="000E1F9C" w:rsidRDefault="000E1F9C" w:rsidP="000E1F9C">
      <w:pPr>
        <w:pStyle w:val="NormalWeb"/>
        <w:numPr>
          <w:ilvl w:val="0"/>
          <w:numId w:val="3"/>
        </w:numPr>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You can also control whether or not the popup should have a shadow, using the </w:t>
      </w:r>
      <w:r>
        <w:rPr>
          <w:rStyle w:val="Strong"/>
          <w:rFonts w:ascii="Segoe UI" w:hAnsi="Segoe UI" w:cs="Segoe UI"/>
          <w:color w:val="212529"/>
          <w:sz w:val="18"/>
          <w:szCs w:val="18"/>
        </w:rPr>
        <w:t>HasDropShadow</w:t>
      </w:r>
      <w:r>
        <w:rPr>
          <w:rFonts w:ascii="Segoe UI" w:hAnsi="Segoe UI" w:cs="Segoe UI"/>
          <w:color w:val="212529"/>
          <w:sz w:val="18"/>
          <w:szCs w:val="18"/>
        </w:rPr>
        <w:t> property, or whether tooltips should be displayed for disabled controls as well, using the </w:t>
      </w:r>
      <w:r>
        <w:rPr>
          <w:rStyle w:val="Strong"/>
          <w:rFonts w:ascii="Segoe UI" w:hAnsi="Segoe UI" w:cs="Segoe UI"/>
          <w:color w:val="212529"/>
          <w:sz w:val="18"/>
          <w:szCs w:val="18"/>
        </w:rPr>
        <w:t>ShowOnDisabled</w:t>
      </w:r>
      <w:r>
        <w:rPr>
          <w:rFonts w:ascii="Segoe UI" w:hAnsi="Segoe UI" w:cs="Segoe UI"/>
          <w:color w:val="212529"/>
          <w:sz w:val="18"/>
          <w:szCs w:val="18"/>
        </w:rPr>
        <w:t> property. There are several other interesting properties, so for a complete list, please consult the</w:t>
      </w:r>
    </w:p>
    <w:p w:rsidR="00E92754" w:rsidRDefault="00E92754" w:rsidP="00E92754">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lastRenderedPageBreak/>
        <w:t>WPF text rendering</w:t>
      </w:r>
    </w:p>
    <w:p w:rsidR="00E92754" w:rsidRDefault="00E92754" w:rsidP="00E92754">
      <w:pPr>
        <w:pStyle w:val="NormalWeb"/>
        <w:shd w:val="clear" w:color="auto" w:fill="FFFFFF"/>
        <w:spacing w:before="288" w:beforeAutospacing="0" w:after="288" w:afterAutospacing="0"/>
        <w:rPr>
          <w:rFonts w:ascii="Segoe UI" w:hAnsi="Segoe UI" w:cs="Segoe UI"/>
          <w:color w:val="212529"/>
          <w:sz w:val="18"/>
          <w:szCs w:val="18"/>
        </w:rPr>
      </w:pPr>
      <w:r>
        <w:rPr>
          <w:rStyle w:val="Emphasis"/>
          <w:rFonts w:ascii="Segoe UI" w:hAnsi="Segoe UI" w:cs="Segoe UI"/>
          <w:color w:val="212529"/>
          <w:sz w:val="18"/>
          <w:szCs w:val="18"/>
        </w:rPr>
        <w:t>In this article, we'll be discussing why text is sometimes rendered more blurry with WPF, how this was later fixed and how you can control text rendering yourself.</w:t>
      </w:r>
    </w:p>
    <w:p w:rsidR="00E92754" w:rsidRDefault="00E92754" w:rsidP="00E9275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already mentioned in this tutorial, WPF does a lot more things on its own when compared to other UI frameworks like WinForms, which will use the Windows API for many, many things. This is also clear when it comes to the rendering of text - WinForms uses the GDI API from Windows, while WPF has its own text rendering implementation, to better support animations as well as the device independent nature of WPF.</w:t>
      </w:r>
    </w:p>
    <w:p w:rsidR="00E92754" w:rsidRDefault="00E92754" w:rsidP="00E92754">
      <w:pPr>
        <w:pStyle w:val="NormalWeb"/>
        <w:shd w:val="clear" w:color="auto" w:fill="FFFFFF"/>
        <w:spacing w:before="288" w:beforeAutospacing="0" w:after="288" w:afterAutospacing="0"/>
        <w:rPr>
          <w:ins w:id="1647" w:author="Unknown"/>
          <w:rFonts w:ascii="Segoe UI" w:hAnsi="Segoe UI" w:cs="Segoe UI"/>
          <w:color w:val="212529"/>
          <w:sz w:val="18"/>
          <w:szCs w:val="18"/>
        </w:rPr>
      </w:pPr>
      <w:ins w:id="1648" w:author="Unknown">
        <w:r>
          <w:rPr>
            <w:rFonts w:ascii="Segoe UI" w:hAnsi="Segoe UI" w:cs="Segoe UI"/>
            <w:color w:val="212529"/>
            <w:sz w:val="18"/>
            <w:szCs w:val="18"/>
          </w:rPr>
          <w:t>Unfortunately, this led to text being rendered a bit blurry, especially in small font sizes. This was a rather big problem for WPF programmers for some time, but luckily, Microsoft made a lot of improvements in the WPF text rendering engine in .NET framework version 4.0. This means that if you're using this version or higher, your text should be almost as good as pixel perfect.</w:t>
        </w:r>
      </w:ins>
    </w:p>
    <w:p w:rsidR="00E92754" w:rsidRDefault="00E92754" w:rsidP="00E92754">
      <w:pPr>
        <w:pStyle w:val="Heading2"/>
        <w:shd w:val="clear" w:color="auto" w:fill="FFFFFF"/>
        <w:spacing w:before="0"/>
        <w:rPr>
          <w:ins w:id="1649" w:author="Unknown"/>
          <w:rFonts w:ascii="Segoe UI" w:hAnsi="Segoe UI" w:cs="Segoe UI"/>
          <w:b w:val="0"/>
          <w:bCs w:val="0"/>
          <w:color w:val="33393E"/>
          <w:sz w:val="36"/>
          <w:szCs w:val="36"/>
        </w:rPr>
      </w:pPr>
      <w:ins w:id="1650" w:author="Unknown">
        <w:r>
          <w:rPr>
            <w:rFonts w:ascii="Segoe UI" w:hAnsi="Segoe UI" w:cs="Segoe UI"/>
            <w:b w:val="0"/>
            <w:bCs w:val="0"/>
            <w:color w:val="33393E"/>
          </w:rPr>
          <w:t>Controlling text rendering</w:t>
        </w:r>
      </w:ins>
    </w:p>
    <w:p w:rsidR="00E92754" w:rsidRDefault="00E92754" w:rsidP="00E92754">
      <w:pPr>
        <w:pStyle w:val="NormalWeb"/>
        <w:shd w:val="clear" w:color="auto" w:fill="FFFFFF"/>
        <w:spacing w:before="288" w:beforeAutospacing="0" w:after="288" w:afterAutospacing="0"/>
        <w:rPr>
          <w:ins w:id="1651" w:author="Unknown"/>
          <w:rFonts w:ascii="Segoe UI" w:hAnsi="Segoe UI" w:cs="Segoe UI"/>
          <w:color w:val="212529"/>
          <w:sz w:val="18"/>
          <w:szCs w:val="18"/>
        </w:rPr>
      </w:pPr>
      <w:ins w:id="1652" w:author="Unknown">
        <w:r>
          <w:rPr>
            <w:rFonts w:ascii="Segoe UI" w:hAnsi="Segoe UI" w:cs="Segoe UI"/>
            <w:color w:val="212529"/>
            <w:sz w:val="18"/>
            <w:szCs w:val="18"/>
          </w:rPr>
          <w:t>With .NET framework 4.0, Microsoft also decided to give more control of text rendering to the programmer, by introducing the </w:t>
        </w:r>
        <w:r>
          <w:rPr>
            <w:rStyle w:val="Strong"/>
            <w:rFonts w:ascii="Segoe UI" w:hAnsi="Segoe UI" w:cs="Segoe UI"/>
            <w:color w:val="212529"/>
            <w:sz w:val="18"/>
            <w:szCs w:val="18"/>
          </w:rPr>
          <w:t>TextOptions</w:t>
        </w:r>
        <w:r>
          <w:rPr>
            <w:rFonts w:ascii="Segoe UI" w:hAnsi="Segoe UI" w:cs="Segoe UI"/>
            <w:color w:val="212529"/>
            <w:sz w:val="18"/>
            <w:szCs w:val="18"/>
          </w:rPr>
          <w:t> class with the </w:t>
        </w:r>
        <w:r>
          <w:rPr>
            <w:rStyle w:val="Strong"/>
            <w:rFonts w:ascii="Segoe UI" w:hAnsi="Segoe UI" w:cs="Segoe UI"/>
            <w:color w:val="212529"/>
            <w:sz w:val="18"/>
            <w:szCs w:val="18"/>
          </w:rPr>
          <w:t>TextFormattingMode</w:t>
        </w:r>
        <w:r>
          <w:rPr>
            <w:rFonts w:ascii="Segoe UI" w:hAnsi="Segoe UI" w:cs="Segoe UI"/>
            <w:color w:val="212529"/>
            <w:sz w:val="18"/>
            <w:szCs w:val="18"/>
          </w:rPr>
          <w:t> and </w:t>
        </w:r>
        <w:r>
          <w:rPr>
            <w:rStyle w:val="Strong"/>
            <w:rFonts w:ascii="Segoe UI" w:hAnsi="Segoe UI" w:cs="Segoe UI"/>
            <w:color w:val="212529"/>
            <w:sz w:val="18"/>
            <w:szCs w:val="18"/>
          </w:rPr>
          <w:t>TextRenderingMode</w:t>
        </w:r>
        <w:r>
          <w:rPr>
            <w:rFonts w:ascii="Segoe UI" w:hAnsi="Segoe UI" w:cs="Segoe UI"/>
            <w:color w:val="212529"/>
            <w:sz w:val="18"/>
            <w:szCs w:val="18"/>
          </w:rPr>
          <w:t> properties. This allows you to specifically decide how text should be formatted and rendered on a control level. This is probably best illustrated with an example, so have a look at the code and the screenshots below to see how you can affect text rendering with these properties.</w:t>
        </w:r>
      </w:ins>
    </w:p>
    <w:p w:rsidR="00E92754" w:rsidRDefault="00E92754" w:rsidP="00E92754">
      <w:pPr>
        <w:pStyle w:val="Heading3"/>
        <w:shd w:val="clear" w:color="auto" w:fill="FFFFFF"/>
        <w:spacing w:before="346"/>
        <w:rPr>
          <w:ins w:id="1653" w:author="Unknown"/>
          <w:rFonts w:ascii="Segoe UI" w:hAnsi="Segoe UI" w:cs="Segoe UI"/>
          <w:b w:val="0"/>
          <w:bCs w:val="0"/>
          <w:color w:val="586168"/>
          <w:sz w:val="32"/>
          <w:szCs w:val="32"/>
        </w:rPr>
      </w:pPr>
      <w:ins w:id="1654" w:author="Unknown">
        <w:r>
          <w:rPr>
            <w:rFonts w:ascii="Segoe UI" w:hAnsi="Segoe UI" w:cs="Segoe UI"/>
            <w:b w:val="0"/>
            <w:bCs w:val="0"/>
            <w:color w:val="586168"/>
            <w:sz w:val="32"/>
            <w:szCs w:val="32"/>
          </w:rPr>
          <w:t>TextFormattingMode</w:t>
        </w:r>
      </w:ins>
    </w:p>
    <w:p w:rsidR="00E92754" w:rsidRDefault="00E92754" w:rsidP="00E92754">
      <w:pPr>
        <w:pStyle w:val="NormalWeb"/>
        <w:shd w:val="clear" w:color="auto" w:fill="FFFFFF"/>
        <w:spacing w:before="288" w:beforeAutospacing="0" w:after="288" w:afterAutospacing="0"/>
        <w:rPr>
          <w:ins w:id="1655" w:author="Unknown"/>
          <w:rFonts w:ascii="Segoe UI" w:hAnsi="Segoe UI" w:cs="Segoe UI"/>
          <w:color w:val="212529"/>
          <w:sz w:val="18"/>
          <w:szCs w:val="18"/>
        </w:rPr>
      </w:pPr>
      <w:ins w:id="1656" w:author="Unknown">
        <w:r>
          <w:rPr>
            <w:rFonts w:ascii="Segoe UI" w:hAnsi="Segoe UI" w:cs="Segoe UI"/>
            <w:color w:val="212529"/>
            <w:sz w:val="18"/>
            <w:szCs w:val="18"/>
          </w:rPr>
          <w:t>Using the TextFormattingMode property, you get to decide which algorithm should be used when formatting the text. You can choose between </w:t>
        </w:r>
        <w:r>
          <w:rPr>
            <w:rStyle w:val="Strong"/>
            <w:rFonts w:ascii="Segoe UI" w:hAnsi="Segoe UI" w:cs="Segoe UI"/>
            <w:color w:val="212529"/>
            <w:sz w:val="18"/>
            <w:szCs w:val="18"/>
          </w:rPr>
          <w:t>Ideal</w:t>
        </w:r>
        <w:r>
          <w:rPr>
            <w:rFonts w:ascii="Segoe UI" w:hAnsi="Segoe UI" w:cs="Segoe UI"/>
            <w:color w:val="212529"/>
            <w:sz w:val="18"/>
            <w:szCs w:val="18"/>
          </w:rPr>
          <w:t> (the default value) and </w:t>
        </w:r>
        <w:r>
          <w:rPr>
            <w:rStyle w:val="Strong"/>
            <w:rFonts w:ascii="Segoe UI" w:hAnsi="Segoe UI" w:cs="Segoe UI"/>
            <w:color w:val="212529"/>
            <w:sz w:val="18"/>
            <w:szCs w:val="18"/>
          </w:rPr>
          <w:t>Display</w:t>
        </w:r>
        <w:r>
          <w:rPr>
            <w:rFonts w:ascii="Segoe UI" w:hAnsi="Segoe UI" w:cs="Segoe UI"/>
            <w:color w:val="212529"/>
            <w:sz w:val="18"/>
            <w:szCs w:val="18"/>
          </w:rPr>
          <w:t>. You would normally want to leave this property untouched, since the Ideal setting will be best for most situations, but in cases where you need to render very small text, the Display setting can sometimes yield a better result. Here's an example where you can see the difference (although it's very subtle):</w:t>
        </w:r>
      </w:ins>
    </w:p>
    <w:p w:rsidR="00E92754" w:rsidRDefault="003C5A45" w:rsidP="00E92754">
      <w:pPr>
        <w:shd w:val="clear" w:color="auto" w:fill="FFFFFF"/>
        <w:jc w:val="right"/>
        <w:rPr>
          <w:ins w:id="1657" w:author="Unknown"/>
          <w:rFonts w:ascii="Segoe UI" w:hAnsi="Segoe UI" w:cs="Segoe UI"/>
          <w:color w:val="212529"/>
          <w:sz w:val="18"/>
          <w:szCs w:val="18"/>
        </w:rPr>
      </w:pPr>
      <w:ins w:id="1658" w:author="Unknown">
        <w:r>
          <w:rPr>
            <w:rFonts w:ascii="Segoe UI" w:hAnsi="Segoe UI" w:cs="Segoe UI"/>
            <w:color w:val="212529"/>
            <w:sz w:val="18"/>
            <w:szCs w:val="18"/>
          </w:rPr>
          <w:fldChar w:fldCharType="begin"/>
        </w:r>
        <w:r w:rsidR="00E9275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9275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92754" w:rsidRDefault="00E92754" w:rsidP="00E92754">
      <w:pPr>
        <w:pStyle w:val="HTMLPreformatted"/>
        <w:shd w:val="clear" w:color="auto" w:fill="FFFFFF"/>
        <w:rPr>
          <w:ins w:id="1659" w:author="Unknown"/>
          <w:rStyle w:val="hljs-tag"/>
          <w:rFonts w:ascii="Consolas" w:hAnsi="Consolas" w:cs="Consolas"/>
          <w:color w:val="0000FF"/>
          <w:shd w:val="clear" w:color="auto" w:fill="FFFFFF"/>
        </w:rPr>
      </w:pPr>
      <w:ins w:id="166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"WpfTutorialSamples.Control_concepts.TextFormattingModeSample"</w:t>
        </w:r>
      </w:ins>
    </w:p>
    <w:p w:rsidR="00E92754" w:rsidRDefault="00E92754" w:rsidP="00E92754">
      <w:pPr>
        <w:pStyle w:val="HTMLPreformatted"/>
        <w:shd w:val="clear" w:color="auto" w:fill="FFFFFF"/>
        <w:rPr>
          <w:ins w:id="1661" w:author="Unknown"/>
          <w:rStyle w:val="hljs-tag"/>
          <w:rFonts w:ascii="Consolas" w:hAnsi="Consolas" w:cs="Consolas"/>
          <w:color w:val="0000FF"/>
          <w:shd w:val="clear" w:color="auto" w:fill="FFFFFF"/>
        </w:rPr>
      </w:pPr>
      <w:ins w:id="166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92754" w:rsidRDefault="00E92754" w:rsidP="00E92754">
      <w:pPr>
        <w:pStyle w:val="HTMLPreformatted"/>
        <w:shd w:val="clear" w:color="auto" w:fill="FFFFFF"/>
        <w:rPr>
          <w:ins w:id="1663" w:author="Unknown"/>
          <w:rStyle w:val="hljs-tag"/>
          <w:rFonts w:ascii="Consolas" w:hAnsi="Consolas" w:cs="Consolas"/>
          <w:color w:val="0000FF"/>
          <w:shd w:val="clear" w:color="auto" w:fill="FFFFFF"/>
        </w:rPr>
      </w:pPr>
      <w:ins w:id="166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92754" w:rsidRDefault="00E92754" w:rsidP="00E92754">
      <w:pPr>
        <w:pStyle w:val="HTMLPreformatted"/>
        <w:shd w:val="clear" w:color="auto" w:fill="FFFFFF"/>
        <w:rPr>
          <w:ins w:id="1665" w:author="Unknown"/>
          <w:rStyle w:val="HTMLCode"/>
          <w:rFonts w:ascii="Consolas" w:hAnsi="Consolas" w:cs="Consolas"/>
          <w:color w:val="000000"/>
          <w:shd w:val="clear" w:color="auto" w:fill="FFFFFF"/>
        </w:rPr>
      </w:pPr>
      <w:ins w:id="166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"TextFormattingModeSample"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67" w:author="Unknown"/>
          <w:rStyle w:val="HTMLCode"/>
          <w:rFonts w:ascii="Consolas" w:hAnsi="Consolas" w:cs="Consolas"/>
          <w:color w:val="000000"/>
          <w:shd w:val="clear" w:color="auto" w:fill="FFFFFF"/>
        </w:rPr>
      </w:pPr>
      <w:ins w:id="166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69" w:author="Unknown"/>
          <w:rStyle w:val="HTMLCode"/>
          <w:rFonts w:ascii="Consolas" w:hAnsi="Consolas" w:cs="Consolas"/>
          <w:color w:val="000000"/>
          <w:shd w:val="clear" w:color="auto" w:fill="FFFFFF"/>
        </w:rPr>
      </w:pPr>
      <w:ins w:id="167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TextOptions.TextFormattingMode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"Ideal"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"9"</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TextFormattingMode.Ideal, small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71" w:author="Unknown"/>
          <w:rStyle w:val="HTMLCode"/>
          <w:rFonts w:ascii="Consolas" w:hAnsi="Consolas" w:cs="Consolas"/>
          <w:color w:val="000000"/>
          <w:shd w:val="clear" w:color="auto" w:fill="FFFFFF"/>
        </w:rPr>
      </w:pPr>
      <w:ins w:id="167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TextOptions.TextFormattingMode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"Display"</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"9"</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TextFormattingMode.Display, small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73" w:author="Unknown"/>
          <w:rStyle w:val="HTMLCode"/>
          <w:rFonts w:ascii="Consolas" w:hAnsi="Consolas" w:cs="Consolas"/>
          <w:color w:val="000000"/>
          <w:shd w:val="clear" w:color="auto" w:fill="FFFFFF"/>
        </w:rPr>
      </w:pPr>
      <w:ins w:id="167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TextOptions.TextFormattingMode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"Ideal"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TextFormattingMode.Ideal, large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75" w:author="Unknown"/>
          <w:rStyle w:val="HTMLCode"/>
          <w:rFonts w:ascii="Consolas" w:hAnsi="Consolas" w:cs="Consolas"/>
          <w:color w:val="000000"/>
          <w:shd w:val="clear" w:color="auto" w:fill="FFFFFF"/>
        </w:rPr>
      </w:pPr>
      <w:ins w:id="167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TextOptions.TextFormattingMode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"Display"</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TextFormattingMode.Display, large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77" w:author="Unknown"/>
          <w:rStyle w:val="HTMLCode"/>
          <w:rFonts w:ascii="Consolas" w:hAnsi="Consolas" w:cs="Consolas"/>
          <w:color w:val="000000"/>
          <w:shd w:val="clear" w:color="auto" w:fill="FFFFFF"/>
        </w:rPr>
      </w:pPr>
      <w:ins w:id="16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79" w:author="Unknown"/>
          <w:rFonts w:ascii="Consolas" w:hAnsi="Consolas" w:cs="Consolas"/>
          <w:color w:val="212529"/>
          <w:sz w:val="16"/>
          <w:szCs w:val="16"/>
        </w:rPr>
      </w:pPr>
      <w:ins w:id="168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92754" w:rsidRDefault="00E92754" w:rsidP="00E92754">
      <w:pPr>
        <w:rPr>
          <w:ins w:id="1681" w:author="Unknown"/>
          <w:rFonts w:ascii="Times New Roman" w:hAnsi="Times New Roman" w:cs="Times New Roman"/>
          <w:sz w:val="24"/>
          <w:szCs w:val="24"/>
        </w:rPr>
      </w:pPr>
      <w:r>
        <w:rPr>
          <w:noProof/>
        </w:rPr>
        <w:lastRenderedPageBreak/>
        <w:drawing>
          <wp:inline distT="0" distB="0" distL="0" distR="0">
            <wp:extent cx="3811270" cy="1901825"/>
            <wp:effectExtent l="19050" t="0" r="0" b="0"/>
            <wp:docPr id="73" name="aelm372" descr="https://www.wpf-tutorial.com/Images/ArticleImages/1/chapters/control-concepts/textformatting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72" descr="https://www.wpf-tutorial.com/Images/ArticleImages/1/chapters/control-concepts/textformattingmode.png"/>
                    <pic:cNvPicPr>
                      <a:picLocks noChangeAspect="1" noChangeArrowheads="1"/>
                    </pic:cNvPicPr>
                  </pic:nvPicPr>
                  <pic:blipFill>
                    <a:blip r:embed="rId74"/>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E92754" w:rsidRDefault="00E92754" w:rsidP="00E92754">
      <w:pPr>
        <w:pStyle w:val="Heading3"/>
        <w:shd w:val="clear" w:color="auto" w:fill="FFFFFF"/>
        <w:spacing w:before="346"/>
        <w:rPr>
          <w:ins w:id="1682" w:author="Unknown"/>
          <w:rFonts w:ascii="Segoe UI" w:hAnsi="Segoe UI" w:cs="Segoe UI"/>
          <w:b w:val="0"/>
          <w:bCs w:val="0"/>
          <w:color w:val="586168"/>
          <w:sz w:val="32"/>
          <w:szCs w:val="32"/>
        </w:rPr>
      </w:pPr>
      <w:ins w:id="1683" w:author="Unknown">
        <w:r>
          <w:rPr>
            <w:rFonts w:ascii="Segoe UI" w:hAnsi="Segoe UI" w:cs="Segoe UI"/>
            <w:b w:val="0"/>
            <w:bCs w:val="0"/>
            <w:color w:val="586168"/>
            <w:sz w:val="32"/>
            <w:szCs w:val="32"/>
          </w:rPr>
          <w:t>TextRenderingMode</w:t>
        </w:r>
      </w:ins>
    </w:p>
    <w:p w:rsidR="00E92754" w:rsidRDefault="00E92754" w:rsidP="00E92754">
      <w:pPr>
        <w:pStyle w:val="NormalWeb"/>
        <w:shd w:val="clear" w:color="auto" w:fill="FFFFFF"/>
        <w:spacing w:before="288" w:beforeAutospacing="0" w:after="288" w:afterAutospacing="0"/>
        <w:rPr>
          <w:ins w:id="1684" w:author="Unknown"/>
          <w:rFonts w:ascii="Segoe UI" w:hAnsi="Segoe UI" w:cs="Segoe UI"/>
          <w:color w:val="212529"/>
          <w:sz w:val="18"/>
          <w:szCs w:val="18"/>
        </w:rPr>
      </w:pPr>
      <w:ins w:id="1685" w:author="Unknown">
        <w:r>
          <w:rPr>
            <w:rFonts w:ascii="Segoe UI" w:hAnsi="Segoe UI" w:cs="Segoe UI"/>
            <w:color w:val="212529"/>
            <w:sz w:val="18"/>
            <w:szCs w:val="18"/>
          </w:rPr>
          <w:t>The </w:t>
        </w:r>
        <w:r>
          <w:rPr>
            <w:rStyle w:val="Strong"/>
            <w:rFonts w:ascii="Segoe UI" w:hAnsi="Segoe UI" w:cs="Segoe UI"/>
            <w:color w:val="212529"/>
            <w:sz w:val="18"/>
            <w:szCs w:val="18"/>
          </w:rPr>
          <w:t>TextRenderingMode</w:t>
        </w:r>
        <w:r>
          <w:rPr>
            <w:rFonts w:ascii="Segoe UI" w:hAnsi="Segoe UI" w:cs="Segoe UI"/>
            <w:color w:val="212529"/>
            <w:sz w:val="18"/>
            <w:szCs w:val="18"/>
          </w:rPr>
          <w:t> property gives you control of which antialiasing algorithm is used when rendering text. It has the biggest effect in combination with the </w:t>
        </w:r>
        <w:r>
          <w:rPr>
            <w:rStyle w:val="Strong"/>
            <w:rFonts w:ascii="Segoe UI" w:hAnsi="Segoe UI" w:cs="Segoe UI"/>
            <w:color w:val="212529"/>
            <w:sz w:val="18"/>
            <w:szCs w:val="18"/>
          </w:rPr>
          <w:t>Display</w:t>
        </w:r>
        <w:r>
          <w:rPr>
            <w:rFonts w:ascii="Segoe UI" w:hAnsi="Segoe UI" w:cs="Segoe UI"/>
            <w:color w:val="212529"/>
            <w:sz w:val="18"/>
            <w:szCs w:val="18"/>
          </w:rPr>
          <w:t> setting for the </w:t>
        </w:r>
        <w:r>
          <w:rPr>
            <w:rStyle w:val="Strong"/>
            <w:rFonts w:ascii="Segoe UI" w:hAnsi="Segoe UI" w:cs="Segoe UI"/>
            <w:color w:val="212529"/>
            <w:sz w:val="18"/>
            <w:szCs w:val="18"/>
          </w:rPr>
          <w:t>TextFormattingMode</w:t>
        </w:r>
        <w:r>
          <w:rPr>
            <w:rFonts w:ascii="Segoe UI" w:hAnsi="Segoe UI" w:cs="Segoe UI"/>
            <w:color w:val="212529"/>
            <w:sz w:val="18"/>
            <w:szCs w:val="18"/>
          </w:rPr>
          <w:t> property, which we'll use in this example to illustrate the differences:</w:t>
        </w:r>
      </w:ins>
    </w:p>
    <w:p w:rsidR="00E92754" w:rsidRDefault="003C5A45" w:rsidP="00E92754">
      <w:pPr>
        <w:shd w:val="clear" w:color="auto" w:fill="FFFFFF"/>
        <w:jc w:val="right"/>
        <w:rPr>
          <w:ins w:id="1686" w:author="Unknown"/>
          <w:rFonts w:ascii="Segoe UI" w:hAnsi="Segoe UI" w:cs="Segoe UI"/>
          <w:color w:val="212529"/>
          <w:sz w:val="18"/>
          <w:szCs w:val="18"/>
        </w:rPr>
      </w:pPr>
      <w:ins w:id="1687" w:author="Unknown">
        <w:r>
          <w:rPr>
            <w:rFonts w:ascii="Segoe UI" w:hAnsi="Segoe UI" w:cs="Segoe UI"/>
            <w:color w:val="212529"/>
            <w:sz w:val="18"/>
            <w:szCs w:val="18"/>
          </w:rPr>
          <w:fldChar w:fldCharType="begin"/>
        </w:r>
        <w:r w:rsidR="00E9275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9275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92754" w:rsidRDefault="00E92754" w:rsidP="00E92754">
      <w:pPr>
        <w:pStyle w:val="HTMLPreformatted"/>
        <w:shd w:val="clear" w:color="auto" w:fill="FFFFFF"/>
        <w:rPr>
          <w:ins w:id="1688" w:author="Unknown"/>
          <w:rStyle w:val="hljs-tag"/>
          <w:rFonts w:ascii="Consolas" w:hAnsi="Consolas" w:cs="Consolas"/>
          <w:color w:val="0000FF"/>
          <w:shd w:val="clear" w:color="auto" w:fill="FFFFFF"/>
        </w:rPr>
      </w:pPr>
      <w:ins w:id="168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"WpfTutorialSamples.Control_concepts.TextRenderingModeSample"</w:t>
        </w:r>
      </w:ins>
    </w:p>
    <w:p w:rsidR="00E92754" w:rsidRDefault="00E92754" w:rsidP="00E92754">
      <w:pPr>
        <w:pStyle w:val="HTMLPreformatted"/>
        <w:shd w:val="clear" w:color="auto" w:fill="FFFFFF"/>
        <w:rPr>
          <w:ins w:id="1690" w:author="Unknown"/>
          <w:rStyle w:val="hljs-tag"/>
          <w:rFonts w:ascii="Consolas" w:hAnsi="Consolas" w:cs="Consolas"/>
          <w:color w:val="0000FF"/>
          <w:shd w:val="clear" w:color="auto" w:fill="FFFFFF"/>
        </w:rPr>
      </w:pPr>
      <w:ins w:id="169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92754" w:rsidRDefault="00E92754" w:rsidP="00E92754">
      <w:pPr>
        <w:pStyle w:val="HTMLPreformatted"/>
        <w:shd w:val="clear" w:color="auto" w:fill="FFFFFF"/>
        <w:rPr>
          <w:ins w:id="1692" w:author="Unknown"/>
          <w:rStyle w:val="hljs-tag"/>
          <w:rFonts w:ascii="Consolas" w:hAnsi="Consolas" w:cs="Consolas"/>
          <w:color w:val="0000FF"/>
          <w:shd w:val="clear" w:color="auto" w:fill="FFFFFF"/>
        </w:rPr>
      </w:pPr>
      <w:ins w:id="169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92754" w:rsidRDefault="00E92754" w:rsidP="00E92754">
      <w:pPr>
        <w:pStyle w:val="HTMLPreformatted"/>
        <w:shd w:val="clear" w:color="auto" w:fill="FFFFFF"/>
        <w:rPr>
          <w:ins w:id="1694" w:author="Unknown"/>
          <w:rStyle w:val="HTMLCode"/>
          <w:rFonts w:ascii="Consolas" w:hAnsi="Consolas" w:cs="Consolas"/>
          <w:color w:val="000000"/>
          <w:shd w:val="clear" w:color="auto" w:fill="FFFFFF"/>
        </w:rPr>
      </w:pPr>
      <w:ins w:id="169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"TextRenderingModeSample"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96" w:author="Unknown"/>
          <w:rStyle w:val="HTMLCode"/>
          <w:rFonts w:ascii="Consolas" w:hAnsi="Consolas" w:cs="Consolas"/>
          <w:color w:val="000000"/>
          <w:shd w:val="clear" w:color="auto" w:fill="FFFFFF"/>
        </w:rPr>
      </w:pPr>
      <w:ins w:id="169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TextOptions.TextFormattingMode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"Display"</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698" w:author="Unknown"/>
          <w:rStyle w:val="HTMLCode"/>
          <w:rFonts w:ascii="Consolas" w:hAnsi="Consolas" w:cs="Consolas"/>
          <w:color w:val="000000"/>
          <w:shd w:val="clear" w:color="auto" w:fill="FFFFFF"/>
        </w:rPr>
      </w:pPr>
      <w:ins w:id="169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"9"</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TextRenderingMode.Auto, small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00" w:author="Unknown"/>
          <w:rStyle w:val="HTMLCode"/>
          <w:rFonts w:ascii="Consolas" w:hAnsi="Consolas" w:cs="Consolas"/>
          <w:color w:val="000000"/>
          <w:shd w:val="clear" w:color="auto" w:fill="FFFFFF"/>
        </w:rPr>
      </w:pPr>
      <w:ins w:id="170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"Aliased"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"9"</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TextRenderingMode.Aliased, small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02" w:author="Unknown"/>
          <w:rStyle w:val="HTMLCode"/>
          <w:rFonts w:ascii="Consolas" w:hAnsi="Consolas" w:cs="Consolas"/>
          <w:color w:val="000000"/>
          <w:shd w:val="clear" w:color="auto" w:fill="FFFFFF"/>
        </w:rPr>
      </w:pPr>
      <w:ins w:id="170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"ClearType"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"9"</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TextRenderingMode.ClearType, small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04" w:author="Unknown"/>
          <w:rStyle w:val="HTMLCode"/>
          <w:rFonts w:ascii="Consolas" w:hAnsi="Consolas" w:cs="Consolas"/>
          <w:color w:val="000000"/>
          <w:shd w:val="clear" w:color="auto" w:fill="FFFFFF"/>
        </w:rPr>
      </w:pPr>
      <w:ins w:id="170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"Grayscale"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"9"</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TextRenderingMode.Grayscale, small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06" w:author="Unknown"/>
          <w:rStyle w:val="HTMLCode"/>
          <w:rFonts w:ascii="Consolas" w:hAnsi="Consolas" w:cs="Consolas"/>
          <w:color w:val="000000"/>
          <w:shd w:val="clear" w:color="auto" w:fill="FFFFFF"/>
        </w:rPr>
      </w:pPr>
      <w:ins w:id="170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TextRenderingMode.Auto, large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08" w:author="Unknown"/>
          <w:rStyle w:val="HTMLCode"/>
          <w:rFonts w:ascii="Consolas" w:hAnsi="Consolas" w:cs="Consolas"/>
          <w:color w:val="000000"/>
          <w:shd w:val="clear" w:color="auto" w:fill="FFFFFF"/>
        </w:rPr>
      </w:pPr>
      <w:ins w:id="17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"Aliased"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TextRenderingMode.Aliased, large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10" w:author="Unknown"/>
          <w:rStyle w:val="HTMLCode"/>
          <w:rFonts w:ascii="Consolas" w:hAnsi="Consolas" w:cs="Consolas"/>
          <w:color w:val="000000"/>
          <w:shd w:val="clear" w:color="auto" w:fill="FFFFFF"/>
        </w:rPr>
      </w:pPr>
      <w:ins w:id="171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"ClearType"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TextRenderingMode.ClearType, large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12" w:author="Unknown"/>
          <w:rStyle w:val="HTMLCode"/>
          <w:rFonts w:ascii="Consolas" w:hAnsi="Consolas" w:cs="Consolas"/>
          <w:color w:val="000000"/>
          <w:shd w:val="clear" w:color="auto" w:fill="FFFFFF"/>
        </w:rPr>
      </w:pPr>
      <w:ins w:id="171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TextOptions.TextRenderingMode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"Grayscale"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TextRenderingMode.Grayscale, large text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14" w:author="Unknown"/>
          <w:rStyle w:val="HTMLCode"/>
          <w:rFonts w:ascii="Consolas" w:hAnsi="Consolas" w:cs="Consolas"/>
          <w:color w:val="000000"/>
          <w:shd w:val="clear" w:color="auto" w:fill="FFFFFF"/>
        </w:rPr>
      </w:pPr>
      <w:ins w:id="171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92754" w:rsidRDefault="00E92754" w:rsidP="00E92754">
      <w:pPr>
        <w:pStyle w:val="HTMLPreformatted"/>
        <w:shd w:val="clear" w:color="auto" w:fill="FFFFFF"/>
        <w:rPr>
          <w:ins w:id="1716" w:author="Unknown"/>
          <w:rFonts w:ascii="Consolas" w:hAnsi="Consolas" w:cs="Consolas"/>
          <w:color w:val="212529"/>
          <w:sz w:val="16"/>
          <w:szCs w:val="16"/>
        </w:rPr>
      </w:pPr>
      <w:ins w:id="171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92754" w:rsidRDefault="00E92754" w:rsidP="00E92754">
      <w:pPr>
        <w:rPr>
          <w:ins w:id="1718" w:author="Unknown"/>
          <w:rFonts w:ascii="Times New Roman" w:hAnsi="Times New Roman" w:cs="Times New Roman"/>
          <w:sz w:val="24"/>
          <w:szCs w:val="24"/>
        </w:rPr>
      </w:pPr>
      <w:r>
        <w:rPr>
          <w:noProof/>
        </w:rPr>
        <w:lastRenderedPageBreak/>
        <w:drawing>
          <wp:inline distT="0" distB="0" distL="0" distR="0">
            <wp:extent cx="3811270" cy="2860040"/>
            <wp:effectExtent l="19050" t="0" r="0" b="0"/>
            <wp:docPr id="74" name="aelm376" descr="https://www.wpf-tutorial.com/Images/ArticleImages/1/chapters/control-concepts/textrendering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376" descr="https://www.wpf-tutorial.com/Images/ArticleImages/1/chapters/control-concepts/textrenderingmode.png"/>
                    <pic:cNvPicPr>
                      <a:picLocks noChangeAspect="1" noChangeArrowheads="1"/>
                    </pic:cNvPicPr>
                  </pic:nvPicPr>
                  <pic:blipFill>
                    <a:blip r:embed="rId75"/>
                    <a:srcRect/>
                    <a:stretch>
                      <a:fillRect/>
                    </a:stretch>
                  </pic:blipFill>
                  <pic:spPr bwMode="auto">
                    <a:xfrm>
                      <a:off x="0" y="0"/>
                      <a:ext cx="3811270" cy="2860040"/>
                    </a:xfrm>
                    <a:prstGeom prst="rect">
                      <a:avLst/>
                    </a:prstGeom>
                    <a:noFill/>
                    <a:ln w="9525">
                      <a:noFill/>
                      <a:miter lim="800000"/>
                      <a:headEnd/>
                      <a:tailEnd/>
                    </a:ln>
                  </pic:spPr>
                </pic:pic>
              </a:graphicData>
            </a:graphic>
          </wp:inline>
        </w:drawing>
      </w:r>
    </w:p>
    <w:p w:rsidR="00E92754" w:rsidRDefault="00E92754" w:rsidP="00E92754">
      <w:pPr>
        <w:pStyle w:val="NormalWeb"/>
        <w:shd w:val="clear" w:color="auto" w:fill="FFFFFF"/>
        <w:spacing w:before="288" w:beforeAutospacing="0" w:after="288" w:afterAutospacing="0"/>
        <w:rPr>
          <w:ins w:id="1719" w:author="Unknown"/>
          <w:rFonts w:ascii="Segoe UI" w:hAnsi="Segoe UI" w:cs="Segoe UI"/>
          <w:color w:val="212529"/>
          <w:sz w:val="18"/>
          <w:szCs w:val="18"/>
        </w:rPr>
      </w:pPr>
      <w:ins w:id="1720" w:author="Unknown">
        <w:r>
          <w:rPr>
            <w:rFonts w:ascii="Segoe UI" w:hAnsi="Segoe UI" w:cs="Segoe UI"/>
            <w:color w:val="212529"/>
            <w:sz w:val="18"/>
            <w:szCs w:val="18"/>
          </w:rPr>
          <w:t>As you can see, the resulting text differs quite a bit in how it looks and once again, you should mainly change this in special circumstances.</w:t>
        </w:r>
      </w:ins>
    </w:p>
    <w:p w:rsidR="00A72516" w:rsidRDefault="00A72516" w:rsidP="00A72516">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Tab Order</w:t>
      </w:r>
    </w:p>
    <w:p w:rsidR="00A72516" w:rsidRDefault="00A72516" w:rsidP="00A72516">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If you have worked with a computer long enough to want to learn programming, you probably also know that you can use the Tab key on the keyboard to navigate through a window/dialog. This allows you to keep your hands on the keyboard when filling out a form or something similar, instead of having to use the mouse to select the next field/control.</w:t>
      </w:r>
    </w:p>
    <w:p w:rsidR="00A72516" w:rsidRDefault="00A72516" w:rsidP="00A72516">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supports this behavior straight out of the box, and even better: It will automatically establish the order used when moving from one field to another, so in general, you don't have to worry about this at all. However, sometimes the design of your Window/dialog cause WPF to use a tab order that you might not agree with, for various reasons. Also, you may decide that certain controls should not be a part of the tabbing order. Allow me to illustrate this with an example:</w:t>
      </w:r>
    </w:p>
    <w:p w:rsidR="00A72516" w:rsidRDefault="00A72516" w:rsidP="00A72516">
      <w:pPr>
        <w:rPr>
          <w:ins w:id="1721" w:author="Unknown"/>
          <w:rFonts w:ascii="Times New Roman" w:hAnsi="Times New Roman" w:cs="Times New Roman"/>
          <w:sz w:val="24"/>
          <w:szCs w:val="24"/>
        </w:rPr>
      </w:pPr>
      <w:r>
        <w:rPr>
          <w:noProof/>
        </w:rPr>
        <w:drawing>
          <wp:inline distT="0" distB="0" distL="0" distR="0">
            <wp:extent cx="3679825" cy="2304415"/>
            <wp:effectExtent l="19050" t="0" r="0" b="0"/>
            <wp:docPr id="77" name="aelm6846" descr="https://www.wpf-tutorial.com/Images/ArticleImages/1/control-concepts/tab_order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46" descr="https://www.wpf-tutorial.com/Images/ArticleImages/1/control-concepts/tab_order_sample.png"/>
                    <pic:cNvPicPr>
                      <a:picLocks noChangeAspect="1" noChangeArrowheads="1"/>
                    </pic:cNvPicPr>
                  </pic:nvPicPr>
                  <pic:blipFill>
                    <a:blip r:embed="rId76"/>
                    <a:srcRect/>
                    <a:stretch>
                      <a:fillRect/>
                    </a:stretch>
                  </pic:blipFill>
                  <pic:spPr bwMode="auto">
                    <a:xfrm>
                      <a:off x="0" y="0"/>
                      <a:ext cx="3679825" cy="2304415"/>
                    </a:xfrm>
                    <a:prstGeom prst="rect">
                      <a:avLst/>
                    </a:prstGeom>
                    <a:noFill/>
                    <a:ln w="9525">
                      <a:noFill/>
                      <a:miter lim="800000"/>
                      <a:headEnd/>
                      <a:tailEnd/>
                    </a:ln>
                  </pic:spPr>
                </pic:pic>
              </a:graphicData>
            </a:graphic>
          </wp:inline>
        </w:drawing>
      </w:r>
    </w:p>
    <w:p w:rsidR="00A72516" w:rsidRDefault="00A72516" w:rsidP="00A72516">
      <w:pPr>
        <w:pStyle w:val="NormalWeb"/>
        <w:shd w:val="clear" w:color="auto" w:fill="FFFFFF"/>
        <w:spacing w:before="288" w:beforeAutospacing="0" w:after="288" w:afterAutospacing="0"/>
        <w:rPr>
          <w:ins w:id="1722" w:author="Unknown"/>
          <w:rFonts w:ascii="Segoe UI" w:hAnsi="Segoe UI" w:cs="Segoe UI"/>
          <w:color w:val="212529"/>
          <w:sz w:val="18"/>
          <w:szCs w:val="18"/>
        </w:rPr>
      </w:pPr>
      <w:ins w:id="1723" w:author="Unknown">
        <w:r>
          <w:rPr>
            <w:rFonts w:ascii="Segoe UI" w:hAnsi="Segoe UI" w:cs="Segoe UI"/>
            <w:color w:val="212529"/>
            <w:sz w:val="18"/>
            <w:szCs w:val="18"/>
          </w:rPr>
          <w:lastRenderedPageBreak/>
          <w:t>This dialog consists of a Grid, split in the middle, with StackPanel's on each side, containing labels and textboxes. The default tab order behavior is to start with the first control of the Window and then tab through each of the child controls found within it, before moving to the next control. Since the dialog consists of vertically oriented StackPanels, that would mean that we would start in the </w:t>
        </w:r>
        <w:r>
          <w:rPr>
            <w:rStyle w:val="Emphasis"/>
            <w:rFonts w:ascii="Segoe UI" w:hAnsi="Segoe UI" w:cs="Segoe UI"/>
            <w:color w:val="212529"/>
            <w:sz w:val="18"/>
            <w:szCs w:val="18"/>
          </w:rPr>
          <w:t>First name</w:t>
        </w:r>
        <w:r>
          <w:rPr>
            <w:rFonts w:ascii="Segoe UI" w:hAnsi="Segoe UI" w:cs="Segoe UI"/>
            <w:color w:val="212529"/>
            <w:sz w:val="18"/>
            <w:szCs w:val="18"/>
          </w:rPr>
          <w:t> field and then move to the </w:t>
        </w:r>
        <w:r>
          <w:rPr>
            <w:rStyle w:val="Emphasis"/>
            <w:rFonts w:ascii="Segoe UI" w:hAnsi="Segoe UI" w:cs="Segoe UI"/>
            <w:color w:val="212529"/>
            <w:sz w:val="18"/>
            <w:szCs w:val="18"/>
          </w:rPr>
          <w:t>Street name</w:t>
        </w:r>
        <w:r>
          <w:rPr>
            <w:rFonts w:ascii="Segoe UI" w:hAnsi="Segoe UI" w:cs="Segoe UI"/>
            <w:color w:val="212529"/>
            <w:sz w:val="18"/>
            <w:szCs w:val="18"/>
          </w:rPr>
          <w:t> field and then the </w:t>
        </w:r>
        <w:r>
          <w:rPr>
            <w:rStyle w:val="Emphasis"/>
            <w:rFonts w:ascii="Segoe UI" w:hAnsi="Segoe UI" w:cs="Segoe UI"/>
            <w:color w:val="212529"/>
            <w:sz w:val="18"/>
            <w:szCs w:val="18"/>
          </w:rPr>
          <w:t>City</w:t>
        </w:r>
        <w:r>
          <w:rPr>
            <w:rFonts w:ascii="Segoe UI" w:hAnsi="Segoe UI" w:cs="Segoe UI"/>
            <w:color w:val="212529"/>
            <w:sz w:val="18"/>
            <w:szCs w:val="18"/>
          </w:rPr>
          <w:t> field, before moving to StackPanel number two, containing the fields for </w:t>
        </w:r>
        <w:r>
          <w:rPr>
            <w:rStyle w:val="Emphasis"/>
            <w:rFonts w:ascii="Segoe UI" w:hAnsi="Segoe UI" w:cs="Segoe UI"/>
            <w:color w:val="212529"/>
            <w:sz w:val="18"/>
            <w:szCs w:val="18"/>
          </w:rPr>
          <w:t>Last name</w:t>
        </w:r>
        <w:r>
          <w:rPr>
            <w:rFonts w:ascii="Segoe UI" w:hAnsi="Segoe UI" w:cs="Segoe UI"/>
            <w:color w:val="212529"/>
            <w:sz w:val="18"/>
            <w:szCs w:val="18"/>
          </w:rPr>
          <w:t> and </w:t>
        </w:r>
        <w:r>
          <w:rPr>
            <w:rStyle w:val="Emphasis"/>
            <w:rFonts w:ascii="Segoe UI" w:hAnsi="Segoe UI" w:cs="Segoe UI"/>
            <w:color w:val="212529"/>
            <w:sz w:val="18"/>
            <w:szCs w:val="18"/>
          </w:rPr>
          <w:t>Zip code</w:t>
        </w:r>
        <w:r>
          <w:rPr>
            <w:rFonts w:ascii="Segoe UI" w:hAnsi="Segoe UI" w:cs="Segoe UI"/>
            <w:color w:val="212529"/>
            <w:sz w:val="18"/>
            <w:szCs w:val="18"/>
          </w:rPr>
          <w:t>. When tabbing out of the second StackPanel, the two buttons would finally be reached.</w:t>
        </w:r>
      </w:ins>
    </w:p>
    <w:p w:rsidR="00A72516" w:rsidRDefault="00A72516" w:rsidP="00A72516">
      <w:pPr>
        <w:pStyle w:val="NormalWeb"/>
        <w:shd w:val="clear" w:color="auto" w:fill="FFFFFF"/>
        <w:spacing w:before="288" w:beforeAutospacing="0" w:after="288" w:afterAutospacing="0"/>
        <w:rPr>
          <w:ins w:id="1724" w:author="Unknown"/>
          <w:rFonts w:ascii="Segoe UI" w:hAnsi="Segoe UI" w:cs="Segoe UI"/>
          <w:color w:val="212529"/>
          <w:sz w:val="18"/>
          <w:szCs w:val="18"/>
        </w:rPr>
      </w:pPr>
      <w:ins w:id="1725" w:author="Unknown">
        <w:r>
          <w:rPr>
            <w:rFonts w:ascii="Segoe UI" w:hAnsi="Segoe UI" w:cs="Segoe UI"/>
            <w:color w:val="212529"/>
            <w:sz w:val="18"/>
            <w:szCs w:val="18"/>
          </w:rPr>
          <w:t>However, for this dialog, that's not the behavior I want. Instead I want to tab from </w:t>
        </w:r>
        <w:r>
          <w:rPr>
            <w:rStyle w:val="Emphasis"/>
            <w:rFonts w:ascii="Segoe UI" w:hAnsi="Segoe UI" w:cs="Segoe UI"/>
            <w:color w:val="212529"/>
            <w:sz w:val="18"/>
            <w:szCs w:val="18"/>
          </w:rPr>
          <w:t>First name</w:t>
        </w:r>
        <w:r>
          <w:rPr>
            <w:rFonts w:ascii="Segoe UI" w:hAnsi="Segoe UI" w:cs="Segoe UI"/>
            <w:color w:val="212529"/>
            <w:sz w:val="18"/>
            <w:szCs w:val="18"/>
          </w:rPr>
          <w:t> to </w:t>
        </w:r>
        <w:r>
          <w:rPr>
            <w:rStyle w:val="Emphasis"/>
            <w:rFonts w:ascii="Segoe UI" w:hAnsi="Segoe UI" w:cs="Segoe UI"/>
            <w:color w:val="212529"/>
            <w:sz w:val="18"/>
            <w:szCs w:val="18"/>
          </w:rPr>
          <w:t>Last name</w:t>
        </w:r>
        <w:r>
          <w:rPr>
            <w:rFonts w:ascii="Segoe UI" w:hAnsi="Segoe UI" w:cs="Segoe UI"/>
            <w:color w:val="212529"/>
            <w:sz w:val="18"/>
            <w:szCs w:val="18"/>
          </w:rPr>
          <w:t> (so basically moving horizontally instead of vertically), and on top of that, I don't want to enter the </w:t>
        </w:r>
        <w:r>
          <w:rPr>
            <w:rStyle w:val="Emphasis"/>
            <w:rFonts w:ascii="Segoe UI" w:hAnsi="Segoe UI" w:cs="Segoe UI"/>
            <w:color w:val="212529"/>
            <w:sz w:val="18"/>
            <w:szCs w:val="18"/>
          </w:rPr>
          <w:t>City</w:t>
        </w:r>
        <w:r>
          <w:rPr>
            <w:rFonts w:ascii="Segoe UI" w:hAnsi="Segoe UI" w:cs="Segoe UI"/>
            <w:color w:val="212529"/>
            <w:sz w:val="18"/>
            <w:szCs w:val="18"/>
          </w:rPr>
          <w:t> field when tabbing through the form, because that will be automatically filled based on the </w:t>
        </w:r>
        <w:r>
          <w:rPr>
            <w:rStyle w:val="Emphasis"/>
            <w:rFonts w:ascii="Segoe UI" w:hAnsi="Segoe UI" w:cs="Segoe UI"/>
            <w:color w:val="212529"/>
            <w:sz w:val="18"/>
            <w:szCs w:val="18"/>
          </w:rPr>
          <w:t>Zip code</w:t>
        </w:r>
        <w:r>
          <w:rPr>
            <w:rFonts w:ascii="Segoe UI" w:hAnsi="Segoe UI" w:cs="Segoe UI"/>
            <w:color w:val="212529"/>
            <w:sz w:val="18"/>
            <w:szCs w:val="18"/>
          </w:rPr>
          <w:t> in this imaginary dialog and has therefore been made readonly. To accomplish all of this, I will use two properties: </w:t>
        </w:r>
        <w:r>
          <w:rPr>
            <w:rStyle w:val="Strong"/>
            <w:rFonts w:ascii="Segoe UI" w:hAnsi="Segoe UI" w:cs="Segoe UI"/>
            <w:color w:val="212529"/>
            <w:sz w:val="18"/>
            <w:szCs w:val="18"/>
          </w:rPr>
          <w:t>TabIndex</w:t>
        </w:r>
        <w:r>
          <w:rPr>
            <w:rFonts w:ascii="Segoe UI" w:hAnsi="Segoe UI" w:cs="Segoe UI"/>
            <w:color w:val="212529"/>
            <w:sz w:val="18"/>
            <w:szCs w:val="18"/>
          </w:rPr>
          <w:t> and </w:t>
        </w:r>
        <w:r>
          <w:rPr>
            <w:rStyle w:val="Strong"/>
            <w:rFonts w:ascii="Segoe UI" w:hAnsi="Segoe UI" w:cs="Segoe UI"/>
            <w:color w:val="212529"/>
            <w:sz w:val="18"/>
            <w:szCs w:val="18"/>
          </w:rPr>
          <w:t>IsTabStop</w:t>
        </w:r>
        <w:r>
          <w:rPr>
            <w:rFonts w:ascii="Segoe UI" w:hAnsi="Segoe UI" w:cs="Segoe UI"/>
            <w:color w:val="212529"/>
            <w:sz w:val="18"/>
            <w:szCs w:val="18"/>
          </w:rPr>
          <w:t>. TabIndex is used to define the order, while the IsTabStop property will force WPF to skip a control when tabbing through the Window. Here's the markup used to create the dialog:</w:t>
        </w:r>
      </w:ins>
    </w:p>
    <w:p w:rsidR="00A72516" w:rsidRDefault="003C5A45" w:rsidP="00A72516">
      <w:pPr>
        <w:shd w:val="clear" w:color="auto" w:fill="FFFFFF"/>
        <w:jc w:val="right"/>
        <w:rPr>
          <w:ins w:id="1726" w:author="Unknown"/>
          <w:rFonts w:ascii="Segoe UI" w:hAnsi="Segoe UI" w:cs="Segoe UI"/>
          <w:color w:val="212529"/>
          <w:sz w:val="18"/>
          <w:szCs w:val="18"/>
        </w:rPr>
      </w:pPr>
      <w:ins w:id="1727" w:author="Unknown">
        <w:r>
          <w:rPr>
            <w:rFonts w:ascii="Segoe UI" w:hAnsi="Segoe UI" w:cs="Segoe UI"/>
            <w:color w:val="212529"/>
            <w:sz w:val="18"/>
            <w:szCs w:val="18"/>
          </w:rPr>
          <w:fldChar w:fldCharType="begin"/>
        </w:r>
        <w:r w:rsidR="00A72516">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A72516">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A72516" w:rsidRDefault="00A72516" w:rsidP="00A72516">
      <w:pPr>
        <w:pStyle w:val="HTMLPreformatted"/>
        <w:shd w:val="clear" w:color="auto" w:fill="FFFFFF"/>
        <w:rPr>
          <w:ins w:id="1728" w:author="Unknown"/>
          <w:rFonts w:ascii="Consolas" w:hAnsi="Consolas" w:cs="Consolas"/>
          <w:color w:val="212529"/>
          <w:sz w:val="16"/>
          <w:szCs w:val="16"/>
        </w:rPr>
      </w:pPr>
      <w:ins w:id="172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"WpfTutorialSamples.Control_concepts.TabOrderSample"</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"http://schemas.microsoft.com/expression/blend/2008"</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xmlns:mc</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"http://schemas.openxmlformats.org/markup-compatibility/2006"</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xmlns:local</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"clr-namespace:WpfTutorialSamples.Control_concepts"</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"TabOrderSample"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First name: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TabIndex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Street name: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TabIndex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City:</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TabIndex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IsReadOnly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IsTabStop</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"Gainsboro"</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Last name: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TabIndex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Zip Code: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TabIndex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"4"</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"80"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Add</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"80"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Cancel</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A72516" w:rsidRDefault="00A72516" w:rsidP="00A72516">
      <w:pPr>
        <w:pStyle w:val="NormalWeb"/>
        <w:shd w:val="clear" w:color="auto" w:fill="FFFFFF"/>
        <w:spacing w:before="288" w:beforeAutospacing="0" w:after="288" w:afterAutospacing="0"/>
        <w:rPr>
          <w:ins w:id="1730" w:author="Unknown"/>
          <w:rFonts w:ascii="Segoe UI" w:hAnsi="Segoe UI" w:cs="Segoe UI"/>
          <w:color w:val="212529"/>
          <w:sz w:val="18"/>
          <w:szCs w:val="18"/>
        </w:rPr>
      </w:pPr>
      <w:ins w:id="1731" w:author="Unknown">
        <w:r>
          <w:rPr>
            <w:rFonts w:ascii="Segoe UI" w:hAnsi="Segoe UI" w:cs="Segoe UI"/>
            <w:color w:val="212529"/>
            <w:sz w:val="18"/>
            <w:szCs w:val="18"/>
          </w:rPr>
          <w:lastRenderedPageBreak/>
          <w:t>Notice how I simply give each relevant control a number in the </w:t>
        </w:r>
        <w:r>
          <w:rPr>
            <w:rStyle w:val="Strong"/>
            <w:rFonts w:ascii="Segoe UI" w:hAnsi="Segoe UI" w:cs="Segoe UI"/>
            <w:color w:val="212529"/>
            <w:sz w:val="18"/>
            <w:szCs w:val="18"/>
          </w:rPr>
          <w:t>TabIndex</w:t>
        </w:r>
        <w:r>
          <w:rPr>
            <w:rFonts w:ascii="Segoe UI" w:hAnsi="Segoe UI" w:cs="Segoe UI"/>
            <w:color w:val="212529"/>
            <w:sz w:val="18"/>
            <w:szCs w:val="18"/>
          </w:rPr>
          <w:t> property, and then use the </w:t>
        </w:r>
        <w:r>
          <w:rPr>
            <w:rStyle w:val="Strong"/>
            <w:rFonts w:ascii="Segoe UI" w:hAnsi="Segoe UI" w:cs="Segoe UI"/>
            <w:color w:val="212529"/>
            <w:sz w:val="18"/>
            <w:szCs w:val="18"/>
          </w:rPr>
          <w:t>IsTabStop</w:t>
        </w:r>
        <w:r>
          <w:rPr>
            <w:rFonts w:ascii="Segoe UI" w:hAnsi="Segoe UI" w:cs="Segoe UI"/>
            <w:color w:val="212529"/>
            <w:sz w:val="18"/>
            <w:szCs w:val="18"/>
          </w:rPr>
          <w:t> for the TextBox used for the City - it's that simple to control the tab order in a dialog!</w:t>
        </w:r>
      </w:ins>
    </w:p>
    <w:p w:rsidR="000A696D" w:rsidRDefault="000A696D" w:rsidP="000A696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Access Keys</w:t>
      </w:r>
    </w:p>
    <w:p w:rsidR="000A696D" w:rsidRDefault="000A696D" w:rsidP="000A696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concept of </w:t>
      </w:r>
      <w:r>
        <w:rPr>
          <w:rStyle w:val="Strong"/>
          <w:rFonts w:ascii="Segoe UI" w:hAnsi="Segoe UI" w:cs="Segoe UI"/>
          <w:color w:val="212529"/>
          <w:sz w:val="18"/>
          <w:szCs w:val="18"/>
        </w:rPr>
        <w:t>Access Keys</w:t>
      </w:r>
      <w:r>
        <w:rPr>
          <w:rFonts w:ascii="Segoe UI" w:hAnsi="Segoe UI" w:cs="Segoe UI"/>
          <w:color w:val="212529"/>
          <w:sz w:val="18"/>
          <w:szCs w:val="18"/>
        </w:rPr>
        <w:t>, sometimes referred to as </w:t>
      </w:r>
      <w:r>
        <w:rPr>
          <w:rStyle w:val="Emphasis"/>
          <w:rFonts w:ascii="Segoe UI" w:hAnsi="Segoe UI" w:cs="Segoe UI"/>
          <w:color w:val="212529"/>
          <w:sz w:val="18"/>
          <w:szCs w:val="18"/>
        </w:rPr>
        <w:t>Accelerator Keys</w:t>
      </w:r>
      <w:r>
        <w:rPr>
          <w:rFonts w:ascii="Segoe UI" w:hAnsi="Segoe UI" w:cs="Segoe UI"/>
          <w:color w:val="212529"/>
          <w:sz w:val="18"/>
          <w:szCs w:val="18"/>
        </w:rPr>
        <w:t> or </w:t>
      </w:r>
      <w:r>
        <w:rPr>
          <w:rStyle w:val="Emphasis"/>
          <w:rFonts w:ascii="Segoe UI" w:hAnsi="Segoe UI" w:cs="Segoe UI"/>
          <w:color w:val="212529"/>
          <w:sz w:val="18"/>
          <w:szCs w:val="18"/>
        </w:rPr>
        <w:t>Keyboard Accelerators</w:t>
      </w:r>
      <w:r>
        <w:rPr>
          <w:rFonts w:ascii="Segoe UI" w:hAnsi="Segoe UI" w:cs="Segoe UI"/>
          <w:color w:val="212529"/>
          <w:sz w:val="18"/>
          <w:szCs w:val="18"/>
        </w:rPr>
        <w:t>, allows you to reach a specific control inside a window by holding down the Alt key and then pressing another key on the keyboard. This enhances the usability of your windows, because it allows the user to use their keyboard to navigate the window, instead of having to use the mouse.</w:t>
      </w:r>
    </w:p>
    <w:p w:rsidR="000A696D" w:rsidRDefault="000A696D" w:rsidP="000A696D">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Defining Access Keys</w:t>
      </w:r>
    </w:p>
    <w:p w:rsidR="000A696D" w:rsidRDefault="000A696D" w:rsidP="000A696D">
      <w:pPr>
        <w:pStyle w:val="NormalWeb"/>
        <w:shd w:val="clear" w:color="auto" w:fill="FFFFFF"/>
        <w:spacing w:before="288" w:beforeAutospacing="0" w:after="288" w:afterAutospacing="0"/>
        <w:rPr>
          <w:ins w:id="1732" w:author="Unknown"/>
          <w:rFonts w:ascii="Segoe UI" w:hAnsi="Segoe UI" w:cs="Segoe UI"/>
          <w:color w:val="212529"/>
          <w:sz w:val="18"/>
          <w:szCs w:val="18"/>
        </w:rPr>
      </w:pPr>
      <w:ins w:id="1733" w:author="Unknown">
        <w:r>
          <w:rPr>
            <w:rFonts w:ascii="Segoe UI" w:hAnsi="Segoe UI" w:cs="Segoe UI"/>
            <w:color w:val="212529"/>
            <w:sz w:val="18"/>
            <w:szCs w:val="18"/>
          </w:rPr>
          <w:t>Defining access keys for your WPF control is very easy, but the method might surprise you a bit. Normally, there would be a property for this, but not for Access Keys. Instead, you define the Access Key by prefixing the letter with an underscore in the Text/Content property of the control. For instance, like this:</w:t>
        </w:r>
      </w:ins>
    </w:p>
    <w:p w:rsidR="000A696D" w:rsidRDefault="000A696D" w:rsidP="000A696D">
      <w:pPr>
        <w:pStyle w:val="HTMLPreformatted"/>
        <w:shd w:val="clear" w:color="auto" w:fill="FFFFFF"/>
        <w:rPr>
          <w:ins w:id="1734" w:author="Unknown"/>
          <w:rFonts w:ascii="Consolas" w:hAnsi="Consolas" w:cs="Consolas"/>
          <w:color w:val="212529"/>
          <w:sz w:val="16"/>
          <w:szCs w:val="16"/>
        </w:rPr>
      </w:pPr>
      <w:ins w:id="173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"_New"</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0A696D" w:rsidRDefault="000A696D" w:rsidP="000A696D">
      <w:pPr>
        <w:pStyle w:val="NormalWeb"/>
        <w:shd w:val="clear" w:color="auto" w:fill="FFFFFF"/>
        <w:spacing w:before="288" w:beforeAutospacing="0" w:after="288" w:afterAutospacing="0"/>
        <w:rPr>
          <w:ins w:id="1736" w:author="Unknown"/>
          <w:rFonts w:ascii="Segoe UI" w:hAnsi="Segoe UI" w:cs="Segoe UI"/>
          <w:color w:val="212529"/>
          <w:sz w:val="18"/>
          <w:szCs w:val="18"/>
        </w:rPr>
      </w:pPr>
      <w:ins w:id="1737" w:author="Unknown">
        <w:r>
          <w:rPr>
            <w:rFonts w:ascii="Segoe UI" w:hAnsi="Segoe UI" w:cs="Segoe UI"/>
            <w:color w:val="212529"/>
            <w:sz w:val="18"/>
            <w:szCs w:val="18"/>
          </w:rPr>
          <w:t>Notice the underscore (_) just before the N character - this will turn the N key into the designated Access Key for this Button control. By default, the look of your control(s) doesn't change, as you can see from this example where I have defined Access Keys for all the buttons:</w:t>
        </w:r>
      </w:ins>
    </w:p>
    <w:p w:rsidR="000A696D" w:rsidRDefault="000A696D" w:rsidP="000A696D">
      <w:pPr>
        <w:rPr>
          <w:ins w:id="1738" w:author="Unknown"/>
          <w:rFonts w:ascii="Times New Roman" w:hAnsi="Times New Roman" w:cs="Times New Roman"/>
          <w:sz w:val="24"/>
          <w:szCs w:val="24"/>
        </w:rPr>
      </w:pPr>
      <w:r>
        <w:rPr>
          <w:noProof/>
        </w:rPr>
        <w:drawing>
          <wp:inline distT="0" distB="0" distL="0" distR="0">
            <wp:extent cx="3679825" cy="2311400"/>
            <wp:effectExtent l="19050" t="0" r="0" b="0"/>
            <wp:docPr id="79" name="aelm6921" descr="https://www.wpf-tutorial.com/Images/ArticleImages/1/control-concepts/access_keys_not_sh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21" descr="https://www.wpf-tutorial.com/Images/ArticleImages/1/control-concepts/access_keys_not_shown.png"/>
                    <pic:cNvPicPr>
                      <a:picLocks noChangeAspect="1" noChangeArrowheads="1"/>
                    </pic:cNvPicPr>
                  </pic:nvPicPr>
                  <pic:blipFill>
                    <a:blip r:embed="rId77"/>
                    <a:srcRect/>
                    <a:stretch>
                      <a:fillRect/>
                    </a:stretch>
                  </pic:blipFill>
                  <pic:spPr bwMode="auto">
                    <a:xfrm>
                      <a:off x="0" y="0"/>
                      <a:ext cx="3679825" cy="2311400"/>
                    </a:xfrm>
                    <a:prstGeom prst="rect">
                      <a:avLst/>
                    </a:prstGeom>
                    <a:noFill/>
                    <a:ln w="9525">
                      <a:noFill/>
                      <a:miter lim="800000"/>
                      <a:headEnd/>
                      <a:tailEnd/>
                    </a:ln>
                  </pic:spPr>
                </pic:pic>
              </a:graphicData>
            </a:graphic>
          </wp:inline>
        </w:drawing>
      </w:r>
    </w:p>
    <w:p w:rsidR="000A696D" w:rsidRDefault="000A696D" w:rsidP="000A696D">
      <w:pPr>
        <w:pStyle w:val="NormalWeb"/>
        <w:shd w:val="clear" w:color="auto" w:fill="FFFFFF"/>
        <w:spacing w:before="288" w:beforeAutospacing="0" w:after="288" w:afterAutospacing="0"/>
        <w:rPr>
          <w:ins w:id="1739" w:author="Unknown"/>
          <w:rFonts w:ascii="Segoe UI" w:hAnsi="Segoe UI" w:cs="Segoe UI"/>
          <w:color w:val="212529"/>
          <w:sz w:val="18"/>
          <w:szCs w:val="18"/>
        </w:rPr>
      </w:pPr>
      <w:ins w:id="1740" w:author="Unknown">
        <w:r>
          <w:rPr>
            <w:rFonts w:ascii="Segoe UI" w:hAnsi="Segoe UI" w:cs="Segoe UI"/>
            <w:color w:val="212529"/>
            <w:sz w:val="18"/>
            <w:szCs w:val="18"/>
          </w:rPr>
          <w:t>However, as soon as you press the </w:t>
        </w:r>
        <w:r>
          <w:rPr>
            <w:rStyle w:val="Strong"/>
            <w:rFonts w:ascii="Segoe UI" w:hAnsi="Segoe UI" w:cs="Segoe UI"/>
            <w:color w:val="212529"/>
            <w:sz w:val="18"/>
            <w:szCs w:val="18"/>
          </w:rPr>
          <w:t>Alt</w:t>
        </w:r>
        <w:r>
          <w:rPr>
            <w:rFonts w:ascii="Segoe UI" w:hAnsi="Segoe UI" w:cs="Segoe UI"/>
            <w:color w:val="212529"/>
            <w:sz w:val="18"/>
            <w:szCs w:val="18"/>
          </w:rPr>
          <w:t> key on your Keyboard, the available Access Keys are highlighted by underlining them:</w:t>
        </w:r>
      </w:ins>
    </w:p>
    <w:p w:rsidR="000A696D" w:rsidRDefault="000A696D" w:rsidP="000A696D">
      <w:pPr>
        <w:rPr>
          <w:ins w:id="1741" w:author="Unknown"/>
          <w:rFonts w:ascii="Times New Roman" w:hAnsi="Times New Roman" w:cs="Times New Roman"/>
          <w:sz w:val="24"/>
          <w:szCs w:val="24"/>
        </w:rPr>
      </w:pPr>
      <w:r>
        <w:rPr>
          <w:noProof/>
        </w:rPr>
        <w:lastRenderedPageBreak/>
        <w:drawing>
          <wp:inline distT="0" distB="0" distL="0" distR="0">
            <wp:extent cx="3679825" cy="2311400"/>
            <wp:effectExtent l="19050" t="0" r="0" b="0"/>
            <wp:docPr id="80" name="aelm6920" descr="https://www.wpf-tutorial.com/Images/ArticleImages/1/control-concepts/access_keys_sh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20" descr="https://www.wpf-tutorial.com/Images/ArticleImages/1/control-concepts/access_keys_shown.png"/>
                    <pic:cNvPicPr>
                      <a:picLocks noChangeAspect="1" noChangeArrowheads="1"/>
                    </pic:cNvPicPr>
                  </pic:nvPicPr>
                  <pic:blipFill>
                    <a:blip r:embed="rId78"/>
                    <a:srcRect/>
                    <a:stretch>
                      <a:fillRect/>
                    </a:stretch>
                  </pic:blipFill>
                  <pic:spPr bwMode="auto">
                    <a:xfrm>
                      <a:off x="0" y="0"/>
                      <a:ext cx="3679825" cy="2311400"/>
                    </a:xfrm>
                    <a:prstGeom prst="rect">
                      <a:avLst/>
                    </a:prstGeom>
                    <a:noFill/>
                    <a:ln w="9525">
                      <a:noFill/>
                      <a:miter lim="800000"/>
                      <a:headEnd/>
                      <a:tailEnd/>
                    </a:ln>
                  </pic:spPr>
                </pic:pic>
              </a:graphicData>
            </a:graphic>
          </wp:inline>
        </w:drawing>
      </w:r>
    </w:p>
    <w:p w:rsidR="000A696D" w:rsidRDefault="000A696D" w:rsidP="000A696D">
      <w:pPr>
        <w:pStyle w:val="NormalWeb"/>
        <w:shd w:val="clear" w:color="auto" w:fill="FFFFFF"/>
        <w:spacing w:before="288" w:beforeAutospacing="0" w:after="288" w:afterAutospacing="0"/>
        <w:rPr>
          <w:ins w:id="1742" w:author="Unknown"/>
          <w:rFonts w:ascii="Segoe UI" w:hAnsi="Segoe UI" w:cs="Segoe UI"/>
          <w:color w:val="212529"/>
          <w:sz w:val="18"/>
          <w:szCs w:val="18"/>
        </w:rPr>
      </w:pPr>
      <w:ins w:id="1743" w:author="Unknown">
        <w:r>
          <w:rPr>
            <w:rFonts w:ascii="Segoe UI" w:hAnsi="Segoe UI" w:cs="Segoe UI"/>
            <w:color w:val="212529"/>
            <w:sz w:val="18"/>
            <w:szCs w:val="18"/>
          </w:rPr>
          <w:t>While holding the </w:t>
        </w:r>
        <w:r>
          <w:rPr>
            <w:rStyle w:val="Strong"/>
            <w:rFonts w:ascii="Segoe UI" w:hAnsi="Segoe UI" w:cs="Segoe UI"/>
            <w:color w:val="212529"/>
            <w:sz w:val="18"/>
            <w:szCs w:val="18"/>
          </w:rPr>
          <w:t>Alt</w:t>
        </w:r>
        <w:r>
          <w:rPr>
            <w:rFonts w:ascii="Segoe UI" w:hAnsi="Segoe UI" w:cs="Segoe UI"/>
            <w:color w:val="212529"/>
            <w:sz w:val="18"/>
            <w:szCs w:val="18"/>
          </w:rPr>
          <w:t> key down, you can now press one of the Access Keys (e.g. N, O or S) to activate the specific button. It will react as if it was clicked with the mouse.</w:t>
        </w:r>
      </w:ins>
    </w:p>
    <w:p w:rsidR="000A696D" w:rsidRDefault="000A696D" w:rsidP="000A696D">
      <w:pPr>
        <w:pStyle w:val="NormalWeb"/>
        <w:shd w:val="clear" w:color="auto" w:fill="FFFFFF"/>
        <w:spacing w:before="288" w:beforeAutospacing="0" w:after="288" w:afterAutospacing="0"/>
        <w:rPr>
          <w:ins w:id="1744" w:author="Unknown"/>
          <w:rFonts w:ascii="Segoe UI" w:hAnsi="Segoe UI" w:cs="Segoe UI"/>
          <w:color w:val="212529"/>
          <w:sz w:val="18"/>
          <w:szCs w:val="18"/>
        </w:rPr>
      </w:pPr>
      <w:ins w:id="1745" w:author="Unknown">
        <w:r>
          <w:rPr>
            <w:rFonts w:ascii="Segoe UI" w:hAnsi="Segoe UI" w:cs="Segoe UI"/>
            <w:color w:val="212529"/>
            <w:sz w:val="18"/>
            <w:szCs w:val="18"/>
          </w:rPr>
          <w:t>Access Keys are fine for single elements in a dialog/window, but they are even more useful in the traditional Windows Menus, where you will usually need to click your way through a hierarchy of menu items before reaching the one you need. Here's an example from Visual Studio:</w:t>
        </w:r>
      </w:ins>
    </w:p>
    <w:p w:rsidR="000A696D" w:rsidRDefault="000A696D" w:rsidP="000A696D">
      <w:pPr>
        <w:rPr>
          <w:ins w:id="1746" w:author="Unknown"/>
          <w:rFonts w:ascii="Times New Roman" w:hAnsi="Times New Roman" w:cs="Times New Roman"/>
          <w:sz w:val="24"/>
          <w:szCs w:val="24"/>
        </w:rPr>
      </w:pPr>
      <w:r>
        <w:rPr>
          <w:noProof/>
        </w:rPr>
        <w:drawing>
          <wp:inline distT="0" distB="0" distL="0" distR="0">
            <wp:extent cx="6144895" cy="1397000"/>
            <wp:effectExtent l="19050" t="0" r="8255" b="0"/>
            <wp:docPr id="81" name="aelm6924" descr="https://www.wpf-tutorial.com/Images/ArticleImages/1/control-concepts/access_keys_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24" descr="https://www.wpf-tutorial.com/Images/ArticleImages/1/control-concepts/access_keys_vs.png"/>
                    <pic:cNvPicPr>
                      <a:picLocks noChangeAspect="1" noChangeArrowheads="1"/>
                    </pic:cNvPicPr>
                  </pic:nvPicPr>
                  <pic:blipFill>
                    <a:blip r:embed="rId79"/>
                    <a:srcRect/>
                    <a:stretch>
                      <a:fillRect/>
                    </a:stretch>
                  </pic:blipFill>
                  <pic:spPr bwMode="auto">
                    <a:xfrm>
                      <a:off x="0" y="0"/>
                      <a:ext cx="6144895" cy="1397000"/>
                    </a:xfrm>
                    <a:prstGeom prst="rect">
                      <a:avLst/>
                    </a:prstGeom>
                    <a:noFill/>
                    <a:ln w="9525">
                      <a:noFill/>
                      <a:miter lim="800000"/>
                      <a:headEnd/>
                      <a:tailEnd/>
                    </a:ln>
                  </pic:spPr>
                </pic:pic>
              </a:graphicData>
            </a:graphic>
          </wp:inline>
        </w:drawing>
      </w:r>
    </w:p>
    <w:p w:rsidR="000A696D" w:rsidRDefault="000A696D" w:rsidP="000A696D">
      <w:pPr>
        <w:pStyle w:val="NormalWeb"/>
        <w:shd w:val="clear" w:color="auto" w:fill="FFFFFF"/>
        <w:spacing w:before="288" w:beforeAutospacing="0" w:after="288" w:afterAutospacing="0"/>
        <w:rPr>
          <w:ins w:id="1747" w:author="Unknown"/>
          <w:rFonts w:ascii="Segoe UI" w:hAnsi="Segoe UI" w:cs="Segoe UI"/>
          <w:color w:val="212529"/>
          <w:sz w:val="18"/>
          <w:szCs w:val="18"/>
        </w:rPr>
      </w:pPr>
      <w:ins w:id="1748" w:author="Unknown">
        <w:r>
          <w:rPr>
            <w:rFonts w:ascii="Segoe UI" w:hAnsi="Segoe UI" w:cs="Segoe UI"/>
            <w:color w:val="212529"/>
            <w:sz w:val="18"/>
            <w:szCs w:val="18"/>
          </w:rPr>
          <w:t>In this case, instead of having to navigate through the menu with several mouse moves and clicks when I want to start a new Project, I can hold down the </w:t>
        </w:r>
        <w:r>
          <w:rPr>
            <w:rStyle w:val="Strong"/>
            <w:rFonts w:ascii="Segoe UI" w:hAnsi="Segoe UI" w:cs="Segoe UI"/>
            <w:color w:val="212529"/>
            <w:sz w:val="18"/>
            <w:szCs w:val="18"/>
          </w:rPr>
          <w:t>Alt</w:t>
        </w:r>
        <w:r>
          <w:rPr>
            <w:rFonts w:ascii="Segoe UI" w:hAnsi="Segoe UI" w:cs="Segoe UI"/>
            <w:color w:val="212529"/>
            <w:sz w:val="18"/>
            <w:szCs w:val="18"/>
          </w:rPr>
          <w:t> key and then press </w:t>
        </w:r>
        <w:r>
          <w:rPr>
            <w:rStyle w:val="Strong"/>
            <w:rFonts w:ascii="Segoe UI" w:hAnsi="Segoe UI" w:cs="Segoe UI"/>
            <w:color w:val="212529"/>
            <w:sz w:val="18"/>
            <w:szCs w:val="18"/>
          </w:rPr>
          <w:t>F</w:t>
        </w:r>
        <w:r>
          <w:rPr>
            <w:rFonts w:ascii="Segoe UI" w:hAnsi="Segoe UI" w:cs="Segoe UI"/>
            <w:color w:val="212529"/>
            <w:sz w:val="18"/>
            <w:szCs w:val="18"/>
          </w:rPr>
          <w:t> (for </w:t>
        </w:r>
        <w:r>
          <w:rPr>
            <w:rStyle w:val="Emphasis"/>
            <w:rFonts w:ascii="Segoe UI" w:hAnsi="Segoe UI" w:cs="Segoe UI"/>
            <w:color w:val="212529"/>
            <w:sz w:val="18"/>
            <w:szCs w:val="18"/>
          </w:rPr>
          <w:t>File</w:t>
        </w:r>
        <w:r>
          <w:rPr>
            <w:rFonts w:ascii="Segoe UI" w:hAnsi="Segoe UI" w:cs="Segoe UI"/>
            <w:color w:val="212529"/>
            <w:sz w:val="18"/>
            <w:szCs w:val="18"/>
          </w:rPr>
          <w:t>), then </w:t>
        </w:r>
        <w:r>
          <w:rPr>
            <w:rStyle w:val="Strong"/>
            <w:rFonts w:ascii="Segoe UI" w:hAnsi="Segoe UI" w:cs="Segoe UI"/>
            <w:color w:val="212529"/>
            <w:sz w:val="18"/>
            <w:szCs w:val="18"/>
          </w:rPr>
          <w:t>N</w:t>
        </w:r>
        <w:r>
          <w:rPr>
            <w:rFonts w:ascii="Segoe UI" w:hAnsi="Segoe UI" w:cs="Segoe UI"/>
            <w:color w:val="212529"/>
            <w:sz w:val="18"/>
            <w:szCs w:val="18"/>
          </w:rPr>
          <w:t> (for </w:t>
        </w:r>
        <w:r>
          <w:rPr>
            <w:rStyle w:val="Emphasis"/>
            <w:rFonts w:ascii="Segoe UI" w:hAnsi="Segoe UI" w:cs="Segoe UI"/>
            <w:color w:val="212529"/>
            <w:sz w:val="18"/>
            <w:szCs w:val="18"/>
          </w:rPr>
          <w:t>New</w:t>
        </w:r>
        <w:r>
          <w:rPr>
            <w:rFonts w:ascii="Segoe UI" w:hAnsi="Segoe UI" w:cs="Segoe UI"/>
            <w:color w:val="212529"/>
            <w:sz w:val="18"/>
            <w:szCs w:val="18"/>
          </w:rPr>
          <w:t>) and then </w:t>
        </w:r>
        <w:r>
          <w:rPr>
            <w:rStyle w:val="Strong"/>
            <w:rFonts w:ascii="Segoe UI" w:hAnsi="Segoe UI" w:cs="Segoe UI"/>
            <w:color w:val="212529"/>
            <w:sz w:val="18"/>
            <w:szCs w:val="18"/>
          </w:rPr>
          <w:t>P</w:t>
        </w:r>
        <w:r>
          <w:rPr>
            <w:rFonts w:ascii="Segoe UI" w:hAnsi="Segoe UI" w:cs="Segoe UI"/>
            <w:color w:val="212529"/>
            <w:sz w:val="18"/>
            <w:szCs w:val="18"/>
          </w:rPr>
          <w:t> (for </w:t>
        </w:r>
        <w:r>
          <w:rPr>
            <w:rStyle w:val="Emphasis"/>
            <w:rFonts w:ascii="Segoe UI" w:hAnsi="Segoe UI" w:cs="Segoe UI"/>
            <w:color w:val="212529"/>
            <w:sz w:val="18"/>
            <w:szCs w:val="18"/>
          </w:rPr>
          <w:t>Project</w:t>
        </w:r>
        <w:r>
          <w:rPr>
            <w:rFonts w:ascii="Segoe UI" w:hAnsi="Segoe UI" w:cs="Segoe UI"/>
            <w:color w:val="212529"/>
            <w:sz w:val="18"/>
            <w:szCs w:val="18"/>
          </w:rPr>
          <w:t>). Sure, this could also have been accomplished with the regular keyboard shortcut (Ctrl+Shift+N), but that shortcut is not visible until you reach the last level of the menu hierarchy, so unless you have it memorized already, it might be easier to use the Access Keys, since they are visually highlighted as soon as you press the </w:t>
        </w:r>
        <w:r>
          <w:rPr>
            <w:rStyle w:val="Strong"/>
            <w:rFonts w:ascii="Segoe UI" w:hAnsi="Segoe UI" w:cs="Segoe UI"/>
            <w:color w:val="212529"/>
            <w:sz w:val="18"/>
            <w:szCs w:val="18"/>
          </w:rPr>
          <w:t>Alt</w:t>
        </w:r>
        <w:r>
          <w:rPr>
            <w:rFonts w:ascii="Segoe UI" w:hAnsi="Segoe UI" w:cs="Segoe UI"/>
            <w:color w:val="212529"/>
            <w:sz w:val="18"/>
            <w:szCs w:val="18"/>
          </w:rPr>
          <w:t> key.</w:t>
        </w:r>
      </w:ins>
    </w:p>
    <w:p w:rsidR="000A696D" w:rsidRDefault="000A696D" w:rsidP="000A696D">
      <w:pPr>
        <w:pStyle w:val="Heading3"/>
        <w:shd w:val="clear" w:color="auto" w:fill="FFFFFF"/>
        <w:spacing w:before="346"/>
        <w:rPr>
          <w:ins w:id="1749" w:author="Unknown"/>
          <w:rFonts w:ascii="Segoe UI" w:hAnsi="Segoe UI" w:cs="Segoe UI"/>
          <w:b w:val="0"/>
          <w:bCs w:val="0"/>
          <w:color w:val="586168"/>
          <w:sz w:val="32"/>
          <w:szCs w:val="32"/>
        </w:rPr>
      </w:pPr>
      <w:ins w:id="1750" w:author="Unknown">
        <w:r>
          <w:rPr>
            <w:rFonts w:ascii="Segoe UI" w:hAnsi="Segoe UI" w:cs="Segoe UI"/>
            <w:b w:val="0"/>
            <w:bCs w:val="0"/>
            <w:color w:val="586168"/>
            <w:sz w:val="32"/>
            <w:szCs w:val="32"/>
          </w:rPr>
          <w:t>Which character(s) should be used as Access Keys?</w:t>
        </w:r>
      </w:ins>
    </w:p>
    <w:p w:rsidR="000A696D" w:rsidRDefault="000A696D" w:rsidP="000A696D">
      <w:pPr>
        <w:pStyle w:val="NormalWeb"/>
        <w:shd w:val="clear" w:color="auto" w:fill="FFFFFF"/>
        <w:spacing w:before="288" w:beforeAutospacing="0" w:after="288" w:afterAutospacing="0"/>
        <w:rPr>
          <w:ins w:id="1751" w:author="Unknown"/>
          <w:rFonts w:ascii="Segoe UI" w:hAnsi="Segoe UI" w:cs="Segoe UI"/>
          <w:color w:val="212529"/>
          <w:sz w:val="18"/>
          <w:szCs w:val="18"/>
        </w:rPr>
      </w:pPr>
      <w:ins w:id="1752" w:author="Unknown">
        <w:r>
          <w:rPr>
            <w:rFonts w:ascii="Segoe UI" w:hAnsi="Segoe UI" w:cs="Segoe UI"/>
            <w:color w:val="212529"/>
            <w:sz w:val="18"/>
            <w:szCs w:val="18"/>
          </w:rPr>
          <w:t>You might be tempted to just use any of the characters found in the control text/content, but there are actually guidelines for picking the right character. The most important rule is of course to pick a character not used by another control already, but in addition to that, you should use the following guidelines:</w:t>
        </w:r>
      </w:ins>
    </w:p>
    <w:p w:rsidR="000A696D" w:rsidRDefault="000A696D" w:rsidP="000A696D">
      <w:pPr>
        <w:numPr>
          <w:ilvl w:val="0"/>
          <w:numId w:val="4"/>
        </w:numPr>
        <w:shd w:val="clear" w:color="auto" w:fill="FFFFFF"/>
        <w:spacing w:before="100" w:beforeAutospacing="1" w:after="100" w:afterAutospacing="1" w:line="240" w:lineRule="auto"/>
        <w:ind w:left="230" w:right="230"/>
        <w:rPr>
          <w:ins w:id="1753" w:author="Unknown"/>
          <w:rFonts w:ascii="Segoe UI" w:hAnsi="Segoe UI" w:cs="Segoe UI"/>
          <w:color w:val="212529"/>
          <w:sz w:val="18"/>
          <w:szCs w:val="18"/>
        </w:rPr>
      </w:pPr>
      <w:ins w:id="1754" w:author="Unknown">
        <w:r>
          <w:rPr>
            <w:rFonts w:ascii="Segoe UI" w:hAnsi="Segoe UI" w:cs="Segoe UI"/>
            <w:color w:val="212529"/>
            <w:sz w:val="18"/>
            <w:szCs w:val="18"/>
          </w:rPr>
          <w:t>Use the </w:t>
        </w:r>
        <w:r>
          <w:rPr>
            <w:rStyle w:val="Strong"/>
            <w:rFonts w:ascii="Segoe UI" w:hAnsi="Segoe UI" w:cs="Segoe UI"/>
            <w:color w:val="212529"/>
            <w:sz w:val="18"/>
            <w:szCs w:val="18"/>
          </w:rPr>
          <w:t>first character</w:t>
        </w:r>
        <w:r>
          <w:rPr>
            <w:rFonts w:ascii="Segoe UI" w:hAnsi="Segoe UI" w:cs="Segoe UI"/>
            <w:color w:val="212529"/>
            <w:sz w:val="18"/>
            <w:szCs w:val="18"/>
          </w:rPr>
          <w:t> of the </w:t>
        </w:r>
        <w:r>
          <w:rPr>
            <w:rStyle w:val="Strong"/>
            <w:rFonts w:ascii="Segoe UI" w:hAnsi="Segoe UI" w:cs="Segoe UI"/>
            <w:color w:val="212529"/>
            <w:sz w:val="18"/>
            <w:szCs w:val="18"/>
          </w:rPr>
          <w:t>first word</w:t>
        </w:r>
      </w:ins>
    </w:p>
    <w:p w:rsidR="000A696D" w:rsidRDefault="000A696D" w:rsidP="000A696D">
      <w:pPr>
        <w:numPr>
          <w:ilvl w:val="0"/>
          <w:numId w:val="4"/>
        </w:numPr>
        <w:shd w:val="clear" w:color="auto" w:fill="FFFFFF"/>
        <w:spacing w:before="100" w:beforeAutospacing="1" w:after="100" w:afterAutospacing="1" w:line="240" w:lineRule="auto"/>
        <w:ind w:left="230" w:right="230"/>
        <w:rPr>
          <w:ins w:id="1755" w:author="Unknown"/>
          <w:rFonts w:ascii="Segoe UI" w:hAnsi="Segoe UI" w:cs="Segoe UI"/>
          <w:color w:val="212529"/>
          <w:sz w:val="18"/>
          <w:szCs w:val="18"/>
        </w:rPr>
      </w:pPr>
      <w:ins w:id="1756" w:author="Unknown">
        <w:r>
          <w:rPr>
            <w:rFonts w:ascii="Segoe UI" w:hAnsi="Segoe UI" w:cs="Segoe UI"/>
            <w:color w:val="212529"/>
            <w:sz w:val="18"/>
            <w:szCs w:val="18"/>
          </w:rPr>
          <w:t>If that's not possible, use the first character of the second or third word (e.g. the </w:t>
        </w:r>
        <w:r>
          <w:rPr>
            <w:rStyle w:val="Strong"/>
            <w:rFonts w:ascii="Segoe UI" w:hAnsi="Segoe UI" w:cs="Segoe UI"/>
            <w:color w:val="212529"/>
            <w:sz w:val="18"/>
            <w:szCs w:val="18"/>
          </w:rPr>
          <w:t>A</w:t>
        </w:r>
        <w:r>
          <w:rPr>
            <w:rFonts w:ascii="Segoe UI" w:hAnsi="Segoe UI" w:cs="Segoe UI"/>
            <w:color w:val="212529"/>
            <w:sz w:val="18"/>
            <w:szCs w:val="18"/>
          </w:rPr>
          <w:t> in </w:t>
        </w:r>
        <w:r>
          <w:rPr>
            <w:rStyle w:val="Emphasis"/>
            <w:rFonts w:ascii="Segoe UI" w:hAnsi="Segoe UI" w:cs="Segoe UI"/>
            <w:color w:val="212529"/>
            <w:sz w:val="18"/>
            <w:szCs w:val="18"/>
          </w:rPr>
          <w:t>Save As</w:t>
        </w:r>
        <w:r>
          <w:rPr>
            <w:rFonts w:ascii="Segoe UI" w:hAnsi="Segoe UI" w:cs="Segoe UI"/>
            <w:color w:val="212529"/>
            <w:sz w:val="18"/>
            <w:szCs w:val="18"/>
          </w:rPr>
          <w:t>)</w:t>
        </w:r>
      </w:ins>
    </w:p>
    <w:p w:rsidR="000A696D" w:rsidRDefault="000A696D" w:rsidP="000A696D">
      <w:pPr>
        <w:numPr>
          <w:ilvl w:val="0"/>
          <w:numId w:val="4"/>
        </w:numPr>
        <w:shd w:val="clear" w:color="auto" w:fill="FFFFFF"/>
        <w:spacing w:before="100" w:beforeAutospacing="1" w:after="100" w:afterAutospacing="1" w:line="240" w:lineRule="auto"/>
        <w:ind w:left="230" w:right="230"/>
        <w:rPr>
          <w:ins w:id="1757" w:author="Unknown"/>
          <w:rFonts w:ascii="Segoe UI" w:hAnsi="Segoe UI" w:cs="Segoe UI"/>
          <w:color w:val="212529"/>
          <w:sz w:val="18"/>
          <w:szCs w:val="18"/>
        </w:rPr>
      </w:pPr>
      <w:ins w:id="1758" w:author="Unknown">
        <w:r>
          <w:rPr>
            <w:rFonts w:ascii="Segoe UI" w:hAnsi="Segoe UI" w:cs="Segoe UI"/>
            <w:color w:val="212529"/>
            <w:sz w:val="18"/>
            <w:szCs w:val="18"/>
          </w:rPr>
          <w:t>If that's not possible, use the second character of the first word (e.g. </w:t>
        </w:r>
        <w:r>
          <w:rPr>
            <w:rStyle w:val="Strong"/>
            <w:rFonts w:ascii="Segoe UI" w:hAnsi="Segoe UI" w:cs="Segoe UI"/>
            <w:color w:val="212529"/>
            <w:sz w:val="18"/>
            <w:szCs w:val="18"/>
          </w:rPr>
          <w:t>P</w:t>
        </w:r>
        <w:r>
          <w:rPr>
            <w:rFonts w:ascii="Segoe UI" w:hAnsi="Segoe UI" w:cs="Segoe UI"/>
            <w:color w:val="212529"/>
            <w:sz w:val="18"/>
            <w:szCs w:val="18"/>
          </w:rPr>
          <w:t> in </w:t>
        </w:r>
        <w:r>
          <w:rPr>
            <w:rStyle w:val="Emphasis"/>
            <w:rFonts w:ascii="Segoe UI" w:hAnsi="Segoe UI" w:cs="Segoe UI"/>
            <w:color w:val="212529"/>
            <w:sz w:val="18"/>
            <w:szCs w:val="18"/>
          </w:rPr>
          <w:t>Open</w:t>
        </w:r>
        <w:r>
          <w:rPr>
            <w:rFonts w:ascii="Segoe UI" w:hAnsi="Segoe UI" w:cs="Segoe UI"/>
            <w:color w:val="212529"/>
            <w:sz w:val="18"/>
            <w:szCs w:val="18"/>
          </w:rPr>
          <w:t>)</w:t>
        </w:r>
      </w:ins>
    </w:p>
    <w:p w:rsidR="000A696D" w:rsidRDefault="000A696D" w:rsidP="000A696D">
      <w:pPr>
        <w:numPr>
          <w:ilvl w:val="0"/>
          <w:numId w:val="4"/>
        </w:numPr>
        <w:shd w:val="clear" w:color="auto" w:fill="FFFFFF"/>
        <w:spacing w:before="100" w:beforeAutospacing="1" w:after="100" w:afterAutospacing="1" w:line="240" w:lineRule="auto"/>
        <w:ind w:left="230" w:right="230"/>
        <w:rPr>
          <w:ins w:id="1759" w:author="Unknown"/>
          <w:rFonts w:ascii="Segoe UI" w:hAnsi="Segoe UI" w:cs="Segoe UI"/>
          <w:color w:val="212529"/>
          <w:sz w:val="18"/>
          <w:szCs w:val="18"/>
        </w:rPr>
      </w:pPr>
      <w:ins w:id="1760" w:author="Unknown">
        <w:r>
          <w:rPr>
            <w:rFonts w:ascii="Segoe UI" w:hAnsi="Segoe UI" w:cs="Segoe UI"/>
            <w:color w:val="212529"/>
            <w:sz w:val="18"/>
            <w:szCs w:val="18"/>
          </w:rPr>
          <w:t>If that's not possible, use the second character of the second or third word (e.g. the </w:t>
        </w:r>
        <w:r>
          <w:rPr>
            <w:rStyle w:val="Strong"/>
            <w:rFonts w:ascii="Segoe UI" w:hAnsi="Segoe UI" w:cs="Segoe UI"/>
            <w:color w:val="212529"/>
            <w:sz w:val="18"/>
            <w:szCs w:val="18"/>
          </w:rPr>
          <w:t>l</w:t>
        </w:r>
        <w:r>
          <w:rPr>
            <w:rFonts w:ascii="Segoe UI" w:hAnsi="Segoe UI" w:cs="Segoe UI"/>
            <w:color w:val="212529"/>
            <w:sz w:val="18"/>
            <w:szCs w:val="18"/>
          </w:rPr>
          <w:t> in </w:t>
        </w:r>
        <w:r>
          <w:rPr>
            <w:rStyle w:val="Emphasis"/>
            <w:rFonts w:ascii="Segoe UI" w:hAnsi="Segoe UI" w:cs="Segoe UI"/>
            <w:color w:val="212529"/>
            <w:sz w:val="18"/>
            <w:szCs w:val="18"/>
          </w:rPr>
          <w:t>Save All</w:t>
        </w:r>
        <w:r>
          <w:rPr>
            <w:rFonts w:ascii="Segoe UI" w:hAnsi="Segoe UI" w:cs="Segoe UI"/>
            <w:color w:val="212529"/>
            <w:sz w:val="18"/>
            <w:szCs w:val="18"/>
          </w:rPr>
          <w:t>)</w:t>
        </w:r>
      </w:ins>
    </w:p>
    <w:p w:rsidR="000A696D" w:rsidRDefault="000A696D" w:rsidP="000A696D">
      <w:pPr>
        <w:numPr>
          <w:ilvl w:val="0"/>
          <w:numId w:val="4"/>
        </w:numPr>
        <w:shd w:val="clear" w:color="auto" w:fill="FFFFFF"/>
        <w:spacing w:before="100" w:beforeAutospacing="1" w:after="100" w:afterAutospacing="1" w:line="240" w:lineRule="auto"/>
        <w:ind w:left="230" w:right="230"/>
        <w:rPr>
          <w:ins w:id="1761" w:author="Unknown"/>
          <w:rFonts w:ascii="Segoe UI" w:hAnsi="Segoe UI" w:cs="Segoe UI"/>
          <w:color w:val="212529"/>
          <w:sz w:val="18"/>
          <w:szCs w:val="18"/>
        </w:rPr>
      </w:pPr>
      <w:ins w:id="1762" w:author="Unknown">
        <w:r>
          <w:rPr>
            <w:rFonts w:ascii="Segoe UI" w:hAnsi="Segoe UI" w:cs="Segoe UI"/>
            <w:color w:val="212529"/>
            <w:sz w:val="18"/>
            <w:szCs w:val="18"/>
          </w:rPr>
          <w:t>In general, you may want to avoid narrow characters like </w:t>
        </w:r>
        <w:r>
          <w:rPr>
            <w:rStyle w:val="Emphasis"/>
            <w:rFonts w:ascii="Segoe UI" w:hAnsi="Segoe UI" w:cs="Segoe UI"/>
            <w:color w:val="212529"/>
            <w:sz w:val="18"/>
            <w:szCs w:val="18"/>
          </w:rPr>
          <w:t>i</w:t>
        </w:r>
        <w:r>
          <w:rPr>
            <w:rFonts w:ascii="Segoe UI" w:hAnsi="Segoe UI" w:cs="Segoe UI"/>
            <w:color w:val="212529"/>
            <w:sz w:val="18"/>
            <w:szCs w:val="18"/>
          </w:rPr>
          <w:t> and </w:t>
        </w:r>
        <w:r>
          <w:rPr>
            <w:rStyle w:val="Emphasis"/>
            <w:rFonts w:ascii="Segoe UI" w:hAnsi="Segoe UI" w:cs="Segoe UI"/>
            <w:color w:val="212529"/>
            <w:sz w:val="18"/>
            <w:szCs w:val="18"/>
          </w:rPr>
          <w:t>l</w:t>
        </w:r>
        <w:r>
          <w:rPr>
            <w:rFonts w:ascii="Segoe UI" w:hAnsi="Segoe UI" w:cs="Segoe UI"/>
            <w:color w:val="212529"/>
            <w:sz w:val="18"/>
            <w:szCs w:val="18"/>
          </w:rPr>
          <w:t>, and go for the wider characters like </w:t>
        </w:r>
        <w:r>
          <w:rPr>
            <w:rStyle w:val="Emphasis"/>
            <w:rFonts w:ascii="Segoe UI" w:hAnsi="Segoe UI" w:cs="Segoe UI"/>
            <w:color w:val="212529"/>
            <w:sz w:val="18"/>
            <w:szCs w:val="18"/>
          </w:rPr>
          <w:t>m</w:t>
        </w:r>
        <w:r>
          <w:rPr>
            <w:rFonts w:ascii="Segoe UI" w:hAnsi="Segoe UI" w:cs="Segoe UI"/>
            <w:color w:val="212529"/>
            <w:sz w:val="18"/>
            <w:szCs w:val="18"/>
          </w:rPr>
          <w:t>, </w:t>
        </w:r>
        <w:r>
          <w:rPr>
            <w:rStyle w:val="Emphasis"/>
            <w:rFonts w:ascii="Segoe UI" w:hAnsi="Segoe UI" w:cs="Segoe UI"/>
            <w:color w:val="212529"/>
            <w:sz w:val="18"/>
            <w:szCs w:val="18"/>
          </w:rPr>
          <w:t>s</w:t>
        </w:r>
        <w:r>
          <w:rPr>
            <w:rFonts w:ascii="Segoe UI" w:hAnsi="Segoe UI" w:cs="Segoe UI"/>
            <w:color w:val="212529"/>
            <w:sz w:val="18"/>
            <w:szCs w:val="18"/>
          </w:rPr>
          <w:t>, </w:t>
        </w:r>
        <w:r>
          <w:rPr>
            <w:rStyle w:val="Emphasis"/>
            <w:rFonts w:ascii="Segoe UI" w:hAnsi="Segoe UI" w:cs="Segoe UI"/>
            <w:color w:val="212529"/>
            <w:sz w:val="18"/>
            <w:szCs w:val="18"/>
          </w:rPr>
          <w:t>w</w:t>
        </w:r>
        <w:r>
          <w:rPr>
            <w:rFonts w:ascii="Segoe UI" w:hAnsi="Segoe UI" w:cs="Segoe UI"/>
            <w:color w:val="212529"/>
            <w:sz w:val="18"/>
            <w:szCs w:val="18"/>
          </w:rPr>
          <w:t> etc.</w:t>
        </w:r>
      </w:ins>
    </w:p>
    <w:p w:rsidR="000A696D" w:rsidRDefault="000A696D" w:rsidP="000A696D">
      <w:pPr>
        <w:pStyle w:val="Heading2"/>
        <w:shd w:val="clear" w:color="auto" w:fill="FFFFFF"/>
        <w:spacing w:before="0"/>
        <w:rPr>
          <w:ins w:id="1763" w:author="Unknown"/>
          <w:rFonts w:ascii="Segoe UI" w:hAnsi="Segoe UI" w:cs="Segoe UI"/>
          <w:b w:val="0"/>
          <w:bCs w:val="0"/>
          <w:color w:val="33393E"/>
          <w:sz w:val="36"/>
          <w:szCs w:val="36"/>
        </w:rPr>
      </w:pPr>
      <w:ins w:id="1764" w:author="Unknown">
        <w:r>
          <w:rPr>
            <w:rFonts w:ascii="Segoe UI" w:hAnsi="Segoe UI" w:cs="Segoe UI"/>
            <w:b w:val="0"/>
            <w:bCs w:val="0"/>
            <w:color w:val="33393E"/>
          </w:rPr>
          <w:lastRenderedPageBreak/>
          <w:t>Tying together two controls</w:t>
        </w:r>
      </w:ins>
    </w:p>
    <w:p w:rsidR="000A696D" w:rsidRDefault="000A696D" w:rsidP="000A696D">
      <w:pPr>
        <w:pStyle w:val="NormalWeb"/>
        <w:shd w:val="clear" w:color="auto" w:fill="FFFFFF"/>
        <w:spacing w:before="288" w:beforeAutospacing="0" w:after="288" w:afterAutospacing="0"/>
        <w:rPr>
          <w:ins w:id="1765" w:author="Unknown"/>
          <w:rFonts w:ascii="Segoe UI" w:hAnsi="Segoe UI" w:cs="Segoe UI"/>
          <w:color w:val="212529"/>
          <w:sz w:val="18"/>
          <w:szCs w:val="18"/>
        </w:rPr>
      </w:pPr>
      <w:ins w:id="1766" w:author="Unknown">
        <w:r>
          <w:rPr>
            <w:rFonts w:ascii="Segoe UI" w:hAnsi="Segoe UI" w:cs="Segoe UI"/>
            <w:color w:val="212529"/>
            <w:sz w:val="18"/>
            <w:szCs w:val="18"/>
          </w:rPr>
          <w:t>In the examples we have seen so far, we have been able to define the Access Key directly on the control we want to reach. But there's at least one example where this isn't directly possible: When you have an input control, e.g. a </w:t>
        </w:r>
        <w:r>
          <w:rPr>
            <w:rStyle w:val="Strong"/>
            <w:rFonts w:ascii="Segoe UI" w:hAnsi="Segoe UI" w:cs="Segoe UI"/>
            <w:color w:val="212529"/>
            <w:sz w:val="18"/>
            <w:szCs w:val="18"/>
          </w:rPr>
          <w:t>TextBox</w:t>
        </w:r>
        <w:r>
          <w:rPr>
            <w:rFonts w:ascii="Segoe UI" w:hAnsi="Segoe UI" w:cs="Segoe UI"/>
            <w:color w:val="212529"/>
            <w:sz w:val="18"/>
            <w:szCs w:val="18"/>
          </w:rPr>
          <w:t>, the text that indicate its purpose doesn't exist within the actual TextBox control. Instead, you would usually use a second control to indicate, with text, the purpose of the TextBox control. This would usually be a </w:t>
        </w:r>
        <w:r>
          <w:rPr>
            <w:rStyle w:val="Strong"/>
            <w:rFonts w:ascii="Segoe UI" w:hAnsi="Segoe UI" w:cs="Segoe UI"/>
            <w:color w:val="212529"/>
            <w:sz w:val="18"/>
            <w:szCs w:val="18"/>
          </w:rPr>
          <w:t>Label</w:t>
        </w:r>
        <w:r>
          <w:rPr>
            <w:rFonts w:ascii="Segoe UI" w:hAnsi="Segoe UI" w:cs="Segoe UI"/>
            <w:color w:val="212529"/>
            <w:sz w:val="18"/>
            <w:szCs w:val="18"/>
          </w:rPr>
          <w:t> control.</w:t>
        </w:r>
      </w:ins>
    </w:p>
    <w:p w:rsidR="000A696D" w:rsidRDefault="000A696D" w:rsidP="000A696D">
      <w:pPr>
        <w:pStyle w:val="NormalWeb"/>
        <w:shd w:val="clear" w:color="auto" w:fill="FFFFFF"/>
        <w:spacing w:before="288" w:beforeAutospacing="0" w:after="288" w:afterAutospacing="0"/>
        <w:rPr>
          <w:ins w:id="1767" w:author="Unknown"/>
          <w:rFonts w:ascii="Segoe UI" w:hAnsi="Segoe UI" w:cs="Segoe UI"/>
          <w:color w:val="212529"/>
          <w:sz w:val="18"/>
          <w:szCs w:val="18"/>
        </w:rPr>
      </w:pPr>
      <w:ins w:id="1768" w:author="Unknown">
        <w:r>
          <w:rPr>
            <w:rFonts w:ascii="Segoe UI" w:hAnsi="Segoe UI" w:cs="Segoe UI"/>
            <w:color w:val="212529"/>
            <w:sz w:val="18"/>
            <w:szCs w:val="18"/>
          </w:rPr>
          <w:t>So, in this example, the Label control would then hold the descriptive text, and therefore also the Access Key, but the control you want to give attention to would be the TextBox control. No problem - we can use the Target property of the Label to tie it together with the TextBox (or any other control), like this:</w:t>
        </w:r>
      </w:ins>
    </w:p>
    <w:p w:rsidR="000A696D" w:rsidRDefault="003C5A45" w:rsidP="000A696D">
      <w:pPr>
        <w:shd w:val="clear" w:color="auto" w:fill="FFFFFF"/>
        <w:jc w:val="right"/>
        <w:rPr>
          <w:ins w:id="1769" w:author="Unknown"/>
          <w:rFonts w:ascii="Segoe UI" w:hAnsi="Segoe UI" w:cs="Segoe UI"/>
          <w:color w:val="212529"/>
          <w:sz w:val="18"/>
          <w:szCs w:val="18"/>
        </w:rPr>
      </w:pPr>
      <w:ins w:id="1770" w:author="Unknown">
        <w:r>
          <w:rPr>
            <w:rFonts w:ascii="Segoe UI" w:hAnsi="Segoe UI" w:cs="Segoe UI"/>
            <w:color w:val="212529"/>
            <w:sz w:val="18"/>
            <w:szCs w:val="18"/>
          </w:rPr>
          <w:fldChar w:fldCharType="begin"/>
        </w:r>
        <w:r w:rsidR="000A696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0A696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0A696D" w:rsidRDefault="000A696D" w:rsidP="000A696D">
      <w:pPr>
        <w:pStyle w:val="HTMLPreformatted"/>
        <w:shd w:val="clear" w:color="auto" w:fill="FFFFFF"/>
        <w:rPr>
          <w:ins w:id="1771" w:author="Unknown"/>
          <w:rFonts w:ascii="Consolas" w:hAnsi="Consolas" w:cs="Consolas"/>
          <w:color w:val="212529"/>
          <w:sz w:val="16"/>
          <w:szCs w:val="16"/>
        </w:rPr>
      </w:pPr>
      <w:ins w:id="177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"_First 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ElementName=txtFirstName}"</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"txtFirstName"</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"_Last 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ElementName=txtLastName}"</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"txtLastName"</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"_Save"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0A696D" w:rsidRDefault="000A696D" w:rsidP="000A696D">
      <w:pPr>
        <w:pStyle w:val="NormalWeb"/>
        <w:shd w:val="clear" w:color="auto" w:fill="FFFFFF"/>
        <w:spacing w:before="288" w:beforeAutospacing="0" w:after="288" w:afterAutospacing="0"/>
        <w:rPr>
          <w:ins w:id="1773" w:author="Unknown"/>
          <w:rFonts w:ascii="Segoe UI" w:hAnsi="Segoe UI" w:cs="Segoe UI"/>
          <w:color w:val="212529"/>
          <w:sz w:val="18"/>
          <w:szCs w:val="18"/>
        </w:rPr>
      </w:pPr>
      <w:ins w:id="1774" w:author="Unknown">
        <w:r>
          <w:rPr>
            <w:rFonts w:ascii="Segoe UI" w:hAnsi="Segoe UI" w:cs="Segoe UI"/>
            <w:color w:val="212529"/>
            <w:sz w:val="18"/>
            <w:szCs w:val="18"/>
          </w:rPr>
          <w:t>Notice how the Access Key is specified for the Label controls and then tied to the relevant </w:t>
        </w:r>
        <w:r>
          <w:rPr>
            <w:rStyle w:val="Strong"/>
            <w:rFonts w:ascii="Segoe UI" w:hAnsi="Segoe UI" w:cs="Segoe UI"/>
            <w:color w:val="212529"/>
            <w:sz w:val="18"/>
            <w:szCs w:val="18"/>
          </w:rPr>
          <w:t>TextBox</w:t>
        </w:r>
        <w:r>
          <w:rPr>
            <w:rFonts w:ascii="Segoe UI" w:hAnsi="Segoe UI" w:cs="Segoe UI"/>
            <w:color w:val="212529"/>
            <w:sz w:val="18"/>
            <w:szCs w:val="18"/>
          </w:rPr>
          <w:t> control using the </w:t>
        </w:r>
        <w:r>
          <w:rPr>
            <w:rStyle w:val="Strong"/>
            <w:rFonts w:ascii="Segoe UI" w:hAnsi="Segoe UI" w:cs="Segoe UI"/>
            <w:color w:val="212529"/>
            <w:sz w:val="18"/>
            <w:szCs w:val="18"/>
          </w:rPr>
          <w:t>Target</w:t>
        </w:r>
        <w:r>
          <w:rPr>
            <w:rFonts w:ascii="Segoe UI" w:hAnsi="Segoe UI" w:cs="Segoe UI"/>
            <w:color w:val="212529"/>
            <w:sz w:val="18"/>
            <w:szCs w:val="18"/>
          </w:rPr>
          <w:t> property, where we use an </w:t>
        </w:r>
        <w:r>
          <w:rPr>
            <w:rStyle w:val="Strong"/>
            <w:rFonts w:ascii="Segoe UI" w:hAnsi="Segoe UI" w:cs="Segoe UI"/>
            <w:color w:val="212529"/>
            <w:sz w:val="18"/>
            <w:szCs w:val="18"/>
          </w:rPr>
          <w:t>ElementName</w:t>
        </w:r>
        <w:r>
          <w:rPr>
            <w:rFonts w:ascii="Segoe UI" w:hAnsi="Segoe UI" w:cs="Segoe UI"/>
            <w:color w:val="212529"/>
            <w:sz w:val="18"/>
            <w:szCs w:val="18"/>
          </w:rPr>
          <w:t> based </w:t>
        </w:r>
        <w:r>
          <w:rPr>
            <w:rStyle w:val="Strong"/>
            <w:rFonts w:ascii="Segoe UI" w:hAnsi="Segoe UI" w:cs="Segoe UI"/>
            <w:color w:val="212529"/>
            <w:sz w:val="18"/>
            <w:szCs w:val="18"/>
          </w:rPr>
          <w:t>Binding</w:t>
        </w:r>
        <w:r>
          <w:rPr>
            <w:rFonts w:ascii="Segoe UI" w:hAnsi="Segoe UI" w:cs="Segoe UI"/>
            <w:color w:val="212529"/>
            <w:sz w:val="18"/>
            <w:szCs w:val="18"/>
          </w:rPr>
          <w:t> to do the actual work. Now we can access the two TextBox controls using Alt+F and Alt+L, and the Button with Alt+S. Here's how it looks:</w:t>
        </w:r>
      </w:ins>
    </w:p>
    <w:p w:rsidR="0079233C" w:rsidRDefault="000A696D" w:rsidP="000A696D">
      <w:r>
        <w:rPr>
          <w:noProof/>
        </w:rPr>
        <w:drawing>
          <wp:inline distT="0" distB="0" distL="0" distR="0">
            <wp:extent cx="2720975" cy="2033905"/>
            <wp:effectExtent l="19050" t="0" r="3175" b="0"/>
            <wp:docPr id="82" name="aelm6939" descr="https://www.wpf-tutorial.com/Images/ArticleImages/1/control-concepts/access_keys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39" descr="https://www.wpf-tutorial.com/Images/ArticleImages/1/control-concepts/access_keys_labels.png"/>
                    <pic:cNvPicPr>
                      <a:picLocks noChangeAspect="1" noChangeArrowheads="1"/>
                    </pic:cNvPicPr>
                  </pic:nvPicPr>
                  <pic:blipFill>
                    <a:blip r:embed="rId80"/>
                    <a:srcRect/>
                    <a:stretch>
                      <a:fillRect/>
                    </a:stretch>
                  </pic:blipFill>
                  <pic:spPr bwMode="auto">
                    <a:xfrm>
                      <a:off x="0" y="0"/>
                      <a:ext cx="2720975" cy="2033905"/>
                    </a:xfrm>
                    <a:prstGeom prst="rect">
                      <a:avLst/>
                    </a:prstGeom>
                    <a:noFill/>
                    <a:ln w="9525">
                      <a:noFill/>
                      <a:miter lim="800000"/>
                      <a:headEnd/>
                      <a:tailEnd/>
                    </a:ln>
                  </pic:spPr>
                </pic:pic>
              </a:graphicData>
            </a:graphic>
          </wp:inline>
        </w:drawing>
      </w:r>
    </w:p>
    <w:p w:rsidR="007C53ED" w:rsidRDefault="007C53ED" w:rsidP="007C53E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Introduction to WPF styles</w:t>
      </w:r>
    </w:p>
    <w:p w:rsidR="007C53ED" w:rsidRDefault="007C53ED" w:rsidP="007C53E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If you come from the world of developing for the web, using </w:t>
      </w:r>
      <w:hyperlink r:id="rId81" w:tooltip="HTML" w:history="1">
        <w:r>
          <w:rPr>
            <w:rStyle w:val="Hyperlink"/>
            <w:rFonts w:ascii="Segoe UI" w:hAnsi="Segoe UI" w:cs="Segoe UI"/>
            <w:color w:val="808080"/>
            <w:sz w:val="18"/>
            <w:szCs w:val="18"/>
          </w:rPr>
          <w:t>HTML</w:t>
        </w:r>
      </w:hyperlink>
      <w:r>
        <w:rPr>
          <w:rFonts w:ascii="Segoe UI" w:hAnsi="Segoe UI" w:cs="Segoe UI"/>
          <w:color w:val="212529"/>
          <w:sz w:val="18"/>
          <w:szCs w:val="18"/>
        </w:rPr>
        <w:t> and </w:t>
      </w:r>
      <w:hyperlink r:id="rId82" w:tooltip="CSS3" w:history="1">
        <w:r>
          <w:rPr>
            <w:rStyle w:val="Hyperlink"/>
            <w:rFonts w:ascii="Segoe UI" w:hAnsi="Segoe UI" w:cs="Segoe UI"/>
            <w:color w:val="808080"/>
            <w:sz w:val="18"/>
            <w:szCs w:val="18"/>
          </w:rPr>
          <w:t>CSS</w:t>
        </w:r>
      </w:hyperlink>
      <w:r>
        <w:rPr>
          <w:rFonts w:ascii="Segoe UI" w:hAnsi="Segoe UI" w:cs="Segoe UI"/>
          <w:color w:val="212529"/>
          <w:sz w:val="18"/>
          <w:szCs w:val="18"/>
        </w:rPr>
        <w:t>, you'll quickly realize that XAML is much like HTML: Using tags, you define a structural layout of your application. You can even make your elements look a certain way, using inline properties like Foreground, FontSize and so on, just like you can locally style your HTML tags.</w:t>
      </w:r>
    </w:p>
    <w:p w:rsidR="007C53ED" w:rsidRDefault="007C53ED" w:rsidP="007C53E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But what happens when you want to use the exact same font size and color on three different TextBlock controls? You can copy/paste the desired properties to each of them, but what happens when three controls becomes 50 controls, spread out over several windows? And what happens when you realize that the font size should be 14 instead of 12?</w:t>
      </w:r>
    </w:p>
    <w:p w:rsidR="00CF1491" w:rsidRDefault="00CF1491" w:rsidP="00CF1491">
      <w:pPr>
        <w:pStyle w:val="Heading2"/>
        <w:shd w:val="clear" w:color="auto" w:fill="FFFFFF"/>
        <w:spacing w:before="0"/>
        <w:rPr>
          <w:rFonts w:ascii="Segoe UI" w:hAnsi="Segoe UI" w:cs="Segoe UI"/>
          <w:b w:val="0"/>
          <w:bCs w:val="0"/>
          <w:color w:val="33393E"/>
        </w:rPr>
      </w:pPr>
      <w:r>
        <w:rPr>
          <w:rFonts w:ascii="Segoe UI" w:hAnsi="Segoe UI" w:cs="Segoe UI"/>
          <w:b w:val="0"/>
          <w:bCs w:val="0"/>
          <w:color w:val="33393E"/>
        </w:rPr>
        <w:lastRenderedPageBreak/>
        <w:t>Basic style example</w:t>
      </w:r>
    </w:p>
    <w:p w:rsidR="00CF1491" w:rsidRDefault="00CF1491" w:rsidP="00CF149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We'll talk much more about all the details, but for this introduction chapter, I want to show you a very basic example on how to use styling:</w:t>
      </w:r>
    </w:p>
    <w:p w:rsidR="00CF1491" w:rsidRDefault="003C5A45" w:rsidP="00CF1491">
      <w:pPr>
        <w:shd w:val="clear" w:color="auto" w:fill="FFFFFF"/>
        <w:jc w:val="right"/>
        <w:rPr>
          <w:rFonts w:ascii="Segoe UI" w:hAnsi="Segoe UI" w:cs="Segoe UI"/>
          <w:color w:val="212529"/>
          <w:sz w:val="18"/>
          <w:szCs w:val="18"/>
        </w:rPr>
      </w:pPr>
      <w:hyperlink r:id="rId83" w:history="1">
        <w:r w:rsidR="00CF1491">
          <w:rPr>
            <w:rStyle w:val="Hyperlink"/>
            <w:rFonts w:ascii="Segoe UI" w:hAnsi="Segoe UI" w:cs="Segoe UI"/>
            <w:color w:val="808080"/>
            <w:sz w:val="17"/>
            <w:szCs w:val="17"/>
            <w:shd w:val="clear" w:color="auto" w:fill="9AC046"/>
          </w:rPr>
          <w:t xml:space="preserve"> </w:t>
        </w:r>
      </w:hyperlink>
    </w:p>
    <w:p w:rsidR="00CF1491" w:rsidRDefault="00CF1491" w:rsidP="00CF1491">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"WpfTutorialSamples.Styles.SimpleStyleSample"</w:t>
      </w:r>
    </w:p>
    <w:p w:rsidR="00CF1491" w:rsidRDefault="00CF1491" w:rsidP="00CF1491">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CF1491" w:rsidRDefault="00CF1491" w:rsidP="00CF1491">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"SimpleStyleSample"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xml"/>
          <w:rFonts w:ascii="Consolas"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xml"/>
          <w:rFonts w:ascii="Consolas" w:hAnsi="Consolas" w:cs="Consolas"/>
          <w:color w:val="000000"/>
          <w:shd w:val="clear" w:color="auto" w:fill="FFFFFF"/>
        </w:rPr>
      </w:pPr>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 xml:space="preserve"> /&gt;</w:t>
      </w:r>
    </w:p>
    <w:p w:rsidR="00CF1491" w:rsidRDefault="00CF1491" w:rsidP="00CF1491">
      <w:pPr>
        <w:pStyle w:val="HTMLPreformatted"/>
        <w:shd w:val="clear" w:color="auto" w:fill="FFFFFF"/>
        <w:rPr>
          <w:rStyle w:val="xml"/>
          <w:rFonts w:ascii="Consolas" w:hAnsi="Consolas" w:cs="Consolas"/>
          <w:color w:val="000000"/>
          <w:shd w:val="clear" w:color="auto" w:fill="FFFFFF"/>
        </w:rPr>
      </w:pPr>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"24"</w:t>
      </w:r>
      <w:r>
        <w:rPr>
          <w:rStyle w:val="hljs-tag"/>
          <w:rFonts w:ascii="Consolas" w:hAnsi="Consolas" w:cs="Consolas"/>
          <w:shd w:val="clear" w:color="auto" w:fill="FFFFFF"/>
        </w:rPr>
        <w:t xml:space="preserve"> /&gt;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Header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Header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Header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p>
    <w:p w:rsidR="00CF1491" w:rsidRDefault="00CF1491" w:rsidP="00CF1491">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CF1491" w:rsidRDefault="00CF1491" w:rsidP="00CF1491">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CF1491" w:rsidRDefault="00CF1491" w:rsidP="00CF1491">
      <w:pPr>
        <w:rPr>
          <w:rFonts w:ascii="Times New Roman" w:hAnsi="Times New Roman" w:cs="Times New Roman"/>
          <w:sz w:val="24"/>
          <w:szCs w:val="24"/>
        </w:rPr>
      </w:pPr>
      <w:r>
        <w:rPr>
          <w:noProof/>
        </w:rPr>
        <w:drawing>
          <wp:inline distT="0" distB="0" distL="0" distR="0">
            <wp:extent cx="2377440" cy="1901825"/>
            <wp:effectExtent l="19050" t="0" r="3810" b="0"/>
            <wp:docPr id="68" name="aelm1613" descr="https://www.wpf-tutorial.com/Images/ArticleImages/1/chapters/styles/simple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13" descr="https://www.wpf-tutorial.com/Images/ArticleImages/1/chapters/styles/simple_style.png"/>
                    <pic:cNvPicPr>
                      <a:picLocks noChangeAspect="1" noChangeArrowheads="1"/>
                    </pic:cNvPicPr>
                  </pic:nvPicPr>
                  <pic:blipFill>
                    <a:blip r:embed="rId84"/>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CF1491" w:rsidRDefault="00CF1491" w:rsidP="00CF149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For the resources of my StackPanel, I define a </w:t>
      </w:r>
      <w:r>
        <w:rPr>
          <w:rStyle w:val="Strong"/>
          <w:rFonts w:ascii="Segoe UI" w:hAnsi="Segoe UI" w:cs="Segoe UI"/>
          <w:color w:val="212529"/>
          <w:sz w:val="18"/>
          <w:szCs w:val="18"/>
        </w:rPr>
        <w:t>Style</w:t>
      </w:r>
      <w:r>
        <w:rPr>
          <w:rFonts w:ascii="Segoe UI" w:hAnsi="Segoe UI" w:cs="Segoe UI"/>
          <w:color w:val="212529"/>
          <w:sz w:val="18"/>
          <w:szCs w:val="18"/>
        </w:rPr>
        <w:t>. I use the TargetType property to tell WPF that this style should be applied towards ALL TextBlock controls within the scope (the StackPanel), and then I add two Setter elements to the style. The Setter elements are used to set specific properties for the target controls, in this case </w:t>
      </w:r>
      <w:r>
        <w:rPr>
          <w:rStyle w:val="Strong"/>
          <w:rFonts w:ascii="Segoe UI" w:hAnsi="Segoe UI" w:cs="Segoe UI"/>
          <w:color w:val="212529"/>
          <w:sz w:val="18"/>
          <w:szCs w:val="18"/>
        </w:rPr>
        <w:t>Foreground</w:t>
      </w:r>
      <w:r>
        <w:rPr>
          <w:rFonts w:ascii="Segoe UI" w:hAnsi="Segoe UI" w:cs="Segoe UI"/>
          <w:color w:val="212529"/>
          <w:sz w:val="18"/>
          <w:szCs w:val="18"/>
        </w:rPr>
        <w:t> and </w:t>
      </w:r>
      <w:r>
        <w:rPr>
          <w:rStyle w:val="Strong"/>
          <w:rFonts w:ascii="Segoe UI" w:hAnsi="Segoe UI" w:cs="Segoe UI"/>
          <w:color w:val="212529"/>
          <w:sz w:val="18"/>
          <w:szCs w:val="18"/>
        </w:rPr>
        <w:t>FontSize</w:t>
      </w:r>
      <w:r>
        <w:rPr>
          <w:rFonts w:ascii="Segoe UI" w:hAnsi="Segoe UI" w:cs="Segoe UI"/>
          <w:color w:val="212529"/>
          <w:sz w:val="18"/>
          <w:szCs w:val="18"/>
        </w:rPr>
        <w:t> properties. The </w:t>
      </w:r>
      <w:r>
        <w:rPr>
          <w:rStyle w:val="Strong"/>
          <w:rFonts w:ascii="Segoe UI" w:hAnsi="Segoe UI" w:cs="Segoe UI"/>
          <w:color w:val="212529"/>
          <w:sz w:val="18"/>
          <w:szCs w:val="18"/>
        </w:rPr>
        <w:t>Property</w:t>
      </w:r>
      <w:r>
        <w:rPr>
          <w:rFonts w:ascii="Segoe UI" w:hAnsi="Segoe UI" w:cs="Segoe UI"/>
          <w:color w:val="212529"/>
          <w:sz w:val="18"/>
          <w:szCs w:val="18"/>
        </w:rPr>
        <w:t> property tells WPF which property we want to target, and the </w:t>
      </w:r>
      <w:r>
        <w:rPr>
          <w:rStyle w:val="Strong"/>
          <w:rFonts w:ascii="Segoe UI" w:hAnsi="Segoe UI" w:cs="Segoe UI"/>
          <w:color w:val="212529"/>
          <w:sz w:val="18"/>
          <w:szCs w:val="18"/>
        </w:rPr>
        <w:t>Value</w:t>
      </w:r>
      <w:r>
        <w:rPr>
          <w:rFonts w:ascii="Segoe UI" w:hAnsi="Segoe UI" w:cs="Segoe UI"/>
          <w:color w:val="212529"/>
          <w:sz w:val="18"/>
          <w:szCs w:val="18"/>
        </w:rPr>
        <w:t> property defines the desired value.</w:t>
      </w:r>
    </w:p>
    <w:p w:rsidR="00CF1491" w:rsidRDefault="00CF1491" w:rsidP="00CF149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Notice that the last TextBlock is blue instead of gray. I did that to show you that while a control might get styling from a designated style, you are completely free to override this locally on the control - values defined directly on the control will always take precedence over style values.</w:t>
      </w:r>
    </w:p>
    <w:p w:rsidR="00ED558E" w:rsidRDefault="00ED558E" w:rsidP="00ED558E">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Using WPF styles</w:t>
      </w:r>
    </w:p>
    <w:p w:rsidR="00ED558E" w:rsidRDefault="00ED558E" w:rsidP="00ED558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 xml:space="preserve">In the previous chapter, where we introduced the concept of styles, we used a very basic example of a locally defined style, which targeted a specific type of controls - the TextBlock. However, styles can be defined in several different </w:t>
      </w:r>
      <w:r>
        <w:rPr>
          <w:rFonts w:ascii="Segoe UI" w:hAnsi="Segoe UI" w:cs="Segoe UI"/>
          <w:color w:val="212529"/>
          <w:sz w:val="18"/>
          <w:szCs w:val="18"/>
        </w:rPr>
        <w:lastRenderedPageBreak/>
        <w:t>scopes, depending on where and how you want to use them, and you can even restrict styles to only be used on controls where you explicitly want it. In this chapter, I'll show you all the different ways in which a style can be defined.</w:t>
      </w:r>
    </w:p>
    <w:p w:rsidR="00ED558E" w:rsidRDefault="00ED558E" w:rsidP="00ED558E">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Local control specific style</w:t>
      </w:r>
    </w:p>
    <w:p w:rsidR="00ED558E" w:rsidRDefault="00ED558E" w:rsidP="00ED558E">
      <w:pPr>
        <w:pStyle w:val="NormalWeb"/>
        <w:shd w:val="clear" w:color="auto" w:fill="FFFFFF"/>
        <w:spacing w:before="288" w:beforeAutospacing="0" w:after="288" w:afterAutospacing="0"/>
        <w:rPr>
          <w:ins w:id="1775" w:author="Unknown"/>
          <w:rFonts w:ascii="Segoe UI" w:hAnsi="Segoe UI" w:cs="Segoe UI"/>
          <w:color w:val="212529"/>
          <w:sz w:val="18"/>
          <w:szCs w:val="18"/>
        </w:rPr>
      </w:pPr>
      <w:ins w:id="1776" w:author="Unknown">
        <w:r>
          <w:rPr>
            <w:rFonts w:ascii="Segoe UI" w:hAnsi="Segoe UI" w:cs="Segoe UI"/>
            <w:color w:val="212529"/>
            <w:sz w:val="18"/>
            <w:szCs w:val="18"/>
          </w:rPr>
          <w:t>You can actually define a style directly on a control, like this:</w:t>
        </w:r>
      </w:ins>
    </w:p>
    <w:p w:rsidR="00ED558E" w:rsidRDefault="003C5A45" w:rsidP="00ED558E">
      <w:pPr>
        <w:shd w:val="clear" w:color="auto" w:fill="FFFFFF"/>
        <w:jc w:val="right"/>
        <w:rPr>
          <w:ins w:id="1777" w:author="Unknown"/>
          <w:rFonts w:ascii="Segoe UI" w:hAnsi="Segoe UI" w:cs="Segoe UI"/>
          <w:color w:val="212529"/>
          <w:sz w:val="18"/>
          <w:szCs w:val="18"/>
        </w:rPr>
      </w:pPr>
      <w:ins w:id="1778" w:author="Unknown">
        <w:r>
          <w:rPr>
            <w:rFonts w:ascii="Segoe UI" w:hAnsi="Segoe UI" w:cs="Segoe UI"/>
            <w:color w:val="212529"/>
            <w:sz w:val="18"/>
            <w:szCs w:val="18"/>
          </w:rPr>
          <w:fldChar w:fldCharType="begin"/>
        </w:r>
        <w:r w:rsidR="00ED558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D558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D558E" w:rsidRDefault="00ED558E" w:rsidP="00ED558E">
      <w:pPr>
        <w:pStyle w:val="HTMLPreformatted"/>
        <w:shd w:val="clear" w:color="auto" w:fill="FFFFFF"/>
        <w:rPr>
          <w:ins w:id="1779" w:author="Unknown"/>
          <w:rStyle w:val="hljs-tag"/>
          <w:rFonts w:ascii="Consolas" w:hAnsi="Consolas" w:cs="Consolas"/>
          <w:color w:val="0000FF"/>
          <w:shd w:val="clear" w:color="auto" w:fill="FFFFFF"/>
        </w:rPr>
      </w:pPr>
      <w:ins w:id="178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"WpfTutorialSamples.Styles.ControlSpecificStyleSample"</w:t>
        </w:r>
      </w:ins>
    </w:p>
    <w:p w:rsidR="00ED558E" w:rsidRDefault="00ED558E" w:rsidP="00ED558E">
      <w:pPr>
        <w:pStyle w:val="HTMLPreformatted"/>
        <w:shd w:val="clear" w:color="auto" w:fill="FFFFFF"/>
        <w:rPr>
          <w:ins w:id="1781" w:author="Unknown"/>
          <w:rStyle w:val="hljs-tag"/>
          <w:rFonts w:ascii="Consolas" w:hAnsi="Consolas" w:cs="Consolas"/>
          <w:color w:val="0000FF"/>
          <w:shd w:val="clear" w:color="auto" w:fill="FFFFFF"/>
        </w:rPr>
      </w:pPr>
      <w:ins w:id="178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D558E" w:rsidRDefault="00ED558E" w:rsidP="00ED558E">
      <w:pPr>
        <w:pStyle w:val="HTMLPreformatted"/>
        <w:shd w:val="clear" w:color="auto" w:fill="FFFFFF"/>
        <w:rPr>
          <w:ins w:id="1783" w:author="Unknown"/>
          <w:rStyle w:val="hljs-tag"/>
          <w:rFonts w:ascii="Consolas" w:hAnsi="Consolas" w:cs="Consolas"/>
          <w:color w:val="0000FF"/>
          <w:shd w:val="clear" w:color="auto" w:fill="FFFFFF"/>
        </w:rPr>
      </w:pPr>
      <w:ins w:id="178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D558E" w:rsidRDefault="00ED558E" w:rsidP="00ED558E">
      <w:pPr>
        <w:pStyle w:val="HTMLPreformatted"/>
        <w:shd w:val="clear" w:color="auto" w:fill="FFFFFF"/>
        <w:rPr>
          <w:ins w:id="1785" w:author="Unknown"/>
          <w:rStyle w:val="HTMLCode"/>
          <w:rFonts w:ascii="Consolas" w:hAnsi="Consolas" w:cs="Consolas"/>
          <w:color w:val="000000"/>
          <w:shd w:val="clear" w:color="auto" w:fill="FFFFFF"/>
        </w:rPr>
      </w:pPr>
      <w:ins w:id="178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"ControlSpecificStyleSample"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787" w:author="Unknown"/>
          <w:rStyle w:val="HTMLCode"/>
          <w:rFonts w:ascii="Consolas" w:hAnsi="Consolas" w:cs="Consolas"/>
          <w:color w:val="000000"/>
          <w:shd w:val="clear" w:color="auto" w:fill="FFFFFF"/>
        </w:rPr>
      </w:pPr>
      <w:ins w:id="178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789" w:author="Unknown"/>
          <w:rStyle w:val="HTMLCode"/>
          <w:rFonts w:ascii="Consolas" w:hAnsi="Consolas" w:cs="Consolas"/>
          <w:color w:val="000000"/>
          <w:shd w:val="clear" w:color="auto" w:fill="FFFFFF"/>
        </w:rPr>
      </w:pPr>
      <w:ins w:id="179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 test"</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791" w:author="Unknown"/>
          <w:rStyle w:val="HTMLCode"/>
          <w:rFonts w:ascii="Consolas" w:hAnsi="Consolas" w:cs="Consolas"/>
          <w:color w:val="000000"/>
          <w:shd w:val="clear" w:color="auto" w:fill="FFFFFF"/>
        </w:rPr>
      </w:pPr>
      <w:ins w:id="179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793" w:author="Unknown"/>
          <w:rStyle w:val="xml"/>
          <w:rFonts w:ascii="Consolas" w:hAnsi="Consolas" w:cs="Consolas"/>
          <w:color w:val="000000"/>
          <w:shd w:val="clear" w:color="auto" w:fill="FFFFFF"/>
        </w:rPr>
      </w:pPr>
      <w:ins w:id="179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795" w:author="Unknown"/>
          <w:rStyle w:val="xml"/>
          <w:rFonts w:ascii="Consolas" w:hAnsi="Consolas" w:cs="Consolas"/>
          <w:color w:val="000000"/>
          <w:shd w:val="clear" w:color="auto" w:fill="FFFFFF"/>
        </w:rPr>
      </w:pPr>
      <w:ins w:id="179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"36"</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797" w:author="Unknown"/>
          <w:rStyle w:val="HTMLCode"/>
          <w:rFonts w:ascii="Consolas" w:hAnsi="Consolas" w:cs="Consolas"/>
          <w:color w:val="000000"/>
          <w:shd w:val="clear" w:color="auto" w:fill="FFFFFF"/>
        </w:rPr>
      </w:pPr>
      <w:ins w:id="179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799" w:author="Unknown"/>
          <w:rStyle w:val="HTMLCode"/>
          <w:rFonts w:ascii="Consolas" w:hAnsi="Consolas" w:cs="Consolas"/>
          <w:color w:val="000000"/>
          <w:shd w:val="clear" w:color="auto" w:fill="FFFFFF"/>
        </w:rPr>
      </w:pPr>
      <w:ins w:id="180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01" w:author="Unknown"/>
          <w:rStyle w:val="HTMLCode"/>
          <w:rFonts w:ascii="Consolas" w:hAnsi="Consolas" w:cs="Consolas"/>
          <w:color w:val="000000"/>
          <w:shd w:val="clear" w:color="auto" w:fill="FFFFFF"/>
        </w:rPr>
      </w:pPr>
      <w:ins w:id="180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03" w:author="Unknown"/>
          <w:rStyle w:val="HTMLCode"/>
          <w:rFonts w:ascii="Consolas" w:hAnsi="Consolas" w:cs="Consolas"/>
          <w:color w:val="000000"/>
          <w:shd w:val="clear" w:color="auto" w:fill="FFFFFF"/>
        </w:rPr>
      </w:pPr>
      <w:ins w:id="180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05" w:author="Unknown"/>
          <w:rFonts w:ascii="Consolas" w:hAnsi="Consolas" w:cs="Consolas"/>
          <w:color w:val="212529"/>
          <w:sz w:val="16"/>
          <w:szCs w:val="16"/>
        </w:rPr>
      </w:pPr>
      <w:ins w:id="180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D558E" w:rsidRDefault="00ED558E" w:rsidP="00ED558E">
      <w:pPr>
        <w:rPr>
          <w:ins w:id="1807" w:author="Unknown"/>
          <w:rFonts w:ascii="Times New Roman" w:hAnsi="Times New Roman" w:cs="Times New Roman"/>
          <w:sz w:val="24"/>
          <w:szCs w:val="24"/>
        </w:rPr>
      </w:pPr>
      <w:r>
        <w:rPr>
          <w:noProof/>
        </w:rPr>
        <w:drawing>
          <wp:inline distT="0" distB="0" distL="0" distR="0">
            <wp:extent cx="2860040" cy="1068070"/>
            <wp:effectExtent l="19050" t="0" r="0" b="0"/>
            <wp:docPr id="78" name="aelm1622" descr="https://www.wpf-tutorial.com/Images/ArticleImages/1/chapters/styles/control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22" descr="https://www.wpf-tutorial.com/Images/ArticleImages/1/chapters/styles/control_style.png"/>
                    <pic:cNvPicPr>
                      <a:picLocks noChangeAspect="1" noChangeArrowheads="1"/>
                    </pic:cNvPicPr>
                  </pic:nvPicPr>
                  <pic:blipFill>
                    <a:blip r:embed="rId85"/>
                    <a:srcRect/>
                    <a:stretch>
                      <a:fillRect/>
                    </a:stretch>
                  </pic:blipFill>
                  <pic:spPr bwMode="auto">
                    <a:xfrm>
                      <a:off x="0" y="0"/>
                      <a:ext cx="2860040" cy="1068070"/>
                    </a:xfrm>
                    <a:prstGeom prst="rect">
                      <a:avLst/>
                    </a:prstGeom>
                    <a:noFill/>
                    <a:ln w="9525">
                      <a:noFill/>
                      <a:miter lim="800000"/>
                      <a:headEnd/>
                      <a:tailEnd/>
                    </a:ln>
                  </pic:spPr>
                </pic:pic>
              </a:graphicData>
            </a:graphic>
          </wp:inline>
        </w:drawing>
      </w:r>
    </w:p>
    <w:p w:rsidR="00ED558E" w:rsidRDefault="00ED558E" w:rsidP="00ED558E">
      <w:pPr>
        <w:pStyle w:val="NormalWeb"/>
        <w:shd w:val="clear" w:color="auto" w:fill="FFFFFF"/>
        <w:spacing w:before="288" w:beforeAutospacing="0" w:after="288" w:afterAutospacing="0"/>
        <w:rPr>
          <w:ins w:id="1808" w:author="Unknown"/>
          <w:rFonts w:ascii="Segoe UI" w:hAnsi="Segoe UI" w:cs="Segoe UI"/>
          <w:color w:val="212529"/>
          <w:sz w:val="18"/>
          <w:szCs w:val="18"/>
        </w:rPr>
      </w:pPr>
      <w:ins w:id="1809" w:author="Unknown">
        <w:r>
          <w:rPr>
            <w:rFonts w:ascii="Segoe UI" w:hAnsi="Segoe UI" w:cs="Segoe UI"/>
            <w:color w:val="212529"/>
            <w:sz w:val="18"/>
            <w:szCs w:val="18"/>
          </w:rPr>
          <w:t>In this example, the style only affects this specific TextBlock control, so why bother? Well, in this case, it makes no sense at all. I could have replaced all that extra markup with a single FontSize property on the TextBlock control, but as we'll see later, styles can do a bit more than just set properties, for instance, style triggers could make the above example useful in a real life application. However, most of the styles you'll define will likely be in a higher scope.</w:t>
        </w:r>
      </w:ins>
    </w:p>
    <w:p w:rsidR="00ED558E" w:rsidRDefault="00ED558E" w:rsidP="00ED558E">
      <w:pPr>
        <w:pStyle w:val="Heading2"/>
        <w:shd w:val="clear" w:color="auto" w:fill="FFFFFF"/>
        <w:spacing w:before="0"/>
        <w:rPr>
          <w:ins w:id="1810" w:author="Unknown"/>
          <w:rFonts w:ascii="Segoe UI" w:hAnsi="Segoe UI" w:cs="Segoe UI"/>
          <w:b w:val="0"/>
          <w:bCs w:val="0"/>
          <w:color w:val="33393E"/>
          <w:sz w:val="36"/>
          <w:szCs w:val="36"/>
        </w:rPr>
      </w:pPr>
      <w:ins w:id="1811" w:author="Unknown">
        <w:r>
          <w:rPr>
            <w:rFonts w:ascii="Segoe UI" w:hAnsi="Segoe UI" w:cs="Segoe UI"/>
            <w:b w:val="0"/>
            <w:bCs w:val="0"/>
            <w:color w:val="33393E"/>
          </w:rPr>
          <w:t>Local child control style</w:t>
        </w:r>
      </w:ins>
    </w:p>
    <w:p w:rsidR="00ED558E" w:rsidRDefault="00ED558E" w:rsidP="00ED558E">
      <w:pPr>
        <w:pStyle w:val="NormalWeb"/>
        <w:shd w:val="clear" w:color="auto" w:fill="FFFFFF"/>
        <w:spacing w:before="288" w:beforeAutospacing="0" w:after="288" w:afterAutospacing="0"/>
        <w:rPr>
          <w:ins w:id="1812" w:author="Unknown"/>
          <w:rFonts w:ascii="Segoe UI" w:hAnsi="Segoe UI" w:cs="Segoe UI"/>
          <w:color w:val="212529"/>
          <w:sz w:val="18"/>
          <w:szCs w:val="18"/>
        </w:rPr>
      </w:pPr>
      <w:ins w:id="1813" w:author="Unknown">
        <w:r>
          <w:rPr>
            <w:rFonts w:ascii="Segoe UI" w:hAnsi="Segoe UI" w:cs="Segoe UI"/>
            <w:color w:val="212529"/>
            <w:sz w:val="18"/>
            <w:szCs w:val="18"/>
          </w:rPr>
          <w:t>Using the </w:t>
        </w:r>
        <w:r>
          <w:rPr>
            <w:rStyle w:val="Strong"/>
            <w:rFonts w:ascii="Segoe UI" w:hAnsi="Segoe UI" w:cs="Segoe UI"/>
            <w:color w:val="212529"/>
            <w:sz w:val="18"/>
            <w:szCs w:val="18"/>
          </w:rPr>
          <w:t>Resources</w:t>
        </w:r>
        <w:r>
          <w:rPr>
            <w:rFonts w:ascii="Segoe UI" w:hAnsi="Segoe UI" w:cs="Segoe UI"/>
            <w:color w:val="212529"/>
            <w:sz w:val="18"/>
            <w:szCs w:val="18"/>
          </w:rPr>
          <w:t> section of a control, you can target child controls of this control (and child controls of those child controls and so on). This is basically what we did in the introduction example in the last chapter, which looked like this:</w:t>
        </w:r>
      </w:ins>
    </w:p>
    <w:p w:rsidR="00ED558E" w:rsidRDefault="003C5A45" w:rsidP="00ED558E">
      <w:pPr>
        <w:shd w:val="clear" w:color="auto" w:fill="FFFFFF"/>
        <w:jc w:val="right"/>
        <w:rPr>
          <w:ins w:id="1814" w:author="Unknown"/>
          <w:rFonts w:ascii="Segoe UI" w:hAnsi="Segoe UI" w:cs="Segoe UI"/>
          <w:color w:val="212529"/>
          <w:sz w:val="18"/>
          <w:szCs w:val="18"/>
        </w:rPr>
      </w:pPr>
      <w:ins w:id="1815" w:author="Unknown">
        <w:r>
          <w:rPr>
            <w:rFonts w:ascii="Segoe UI" w:hAnsi="Segoe UI" w:cs="Segoe UI"/>
            <w:color w:val="212529"/>
            <w:sz w:val="18"/>
            <w:szCs w:val="18"/>
          </w:rPr>
          <w:fldChar w:fldCharType="begin"/>
        </w:r>
        <w:r w:rsidR="00ED558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D558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D558E" w:rsidRDefault="00ED558E" w:rsidP="00ED558E">
      <w:pPr>
        <w:pStyle w:val="HTMLPreformatted"/>
        <w:shd w:val="clear" w:color="auto" w:fill="FFFFFF"/>
        <w:rPr>
          <w:ins w:id="1816" w:author="Unknown"/>
          <w:rStyle w:val="hljs-tag"/>
          <w:rFonts w:ascii="Consolas" w:hAnsi="Consolas" w:cs="Consolas"/>
          <w:color w:val="0000FF"/>
          <w:shd w:val="clear" w:color="auto" w:fill="FFFFFF"/>
        </w:rPr>
      </w:pPr>
      <w:ins w:id="181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"WpfTutorialSamples.Styles.SimpleStyleSample"</w:t>
        </w:r>
      </w:ins>
    </w:p>
    <w:p w:rsidR="00ED558E" w:rsidRDefault="00ED558E" w:rsidP="00ED558E">
      <w:pPr>
        <w:pStyle w:val="HTMLPreformatted"/>
        <w:shd w:val="clear" w:color="auto" w:fill="FFFFFF"/>
        <w:rPr>
          <w:ins w:id="1818" w:author="Unknown"/>
          <w:rStyle w:val="hljs-tag"/>
          <w:rFonts w:ascii="Consolas" w:hAnsi="Consolas" w:cs="Consolas"/>
          <w:color w:val="0000FF"/>
          <w:shd w:val="clear" w:color="auto" w:fill="FFFFFF"/>
        </w:rPr>
      </w:pPr>
      <w:ins w:id="181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D558E" w:rsidRDefault="00ED558E" w:rsidP="00ED558E">
      <w:pPr>
        <w:pStyle w:val="HTMLPreformatted"/>
        <w:shd w:val="clear" w:color="auto" w:fill="FFFFFF"/>
        <w:rPr>
          <w:ins w:id="1820" w:author="Unknown"/>
          <w:rStyle w:val="hljs-tag"/>
          <w:rFonts w:ascii="Consolas" w:hAnsi="Consolas" w:cs="Consolas"/>
          <w:color w:val="0000FF"/>
          <w:shd w:val="clear" w:color="auto" w:fill="FFFFFF"/>
        </w:rPr>
      </w:pPr>
      <w:ins w:id="182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D558E" w:rsidRDefault="00ED558E" w:rsidP="00ED558E">
      <w:pPr>
        <w:pStyle w:val="HTMLPreformatted"/>
        <w:shd w:val="clear" w:color="auto" w:fill="FFFFFF"/>
        <w:rPr>
          <w:ins w:id="1822" w:author="Unknown"/>
          <w:rStyle w:val="HTMLCode"/>
          <w:rFonts w:ascii="Consolas" w:hAnsi="Consolas" w:cs="Consolas"/>
          <w:color w:val="000000"/>
          <w:shd w:val="clear" w:color="auto" w:fill="FFFFFF"/>
        </w:rPr>
      </w:pPr>
      <w:ins w:id="182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"SimpleStyleSample"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24" w:author="Unknown"/>
          <w:rStyle w:val="HTMLCode"/>
          <w:rFonts w:ascii="Consolas" w:hAnsi="Consolas" w:cs="Consolas"/>
          <w:color w:val="000000"/>
          <w:shd w:val="clear" w:color="auto" w:fill="FFFFFF"/>
        </w:rPr>
      </w:pPr>
      <w:ins w:id="182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26" w:author="Unknown"/>
          <w:rStyle w:val="HTMLCode"/>
          <w:rFonts w:ascii="Consolas" w:hAnsi="Consolas" w:cs="Consolas"/>
          <w:color w:val="000000"/>
          <w:shd w:val="clear" w:color="auto" w:fill="FFFFFF"/>
        </w:rPr>
      </w:pPr>
      <w:ins w:id="182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28" w:author="Unknown"/>
          <w:rStyle w:val="xml"/>
          <w:rFonts w:ascii="Consolas" w:hAnsi="Consolas" w:cs="Consolas"/>
          <w:color w:val="000000"/>
          <w:shd w:val="clear" w:color="auto" w:fill="FFFFFF"/>
        </w:rPr>
      </w:pPr>
      <w:ins w:id="182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30" w:author="Unknown"/>
          <w:rStyle w:val="xml"/>
          <w:rFonts w:ascii="Consolas" w:hAnsi="Consolas" w:cs="Consolas"/>
          <w:color w:val="000000"/>
          <w:shd w:val="clear" w:color="auto" w:fill="FFFFFF"/>
        </w:rPr>
      </w:pPr>
      <w:ins w:id="1831" w:author="Unknown">
        <w:r>
          <w:rPr>
            <w:rStyle w:val="xml"/>
            <w:rFonts w:ascii="Consolas" w:hAnsi="Consolas" w:cs="Consolas"/>
            <w:color w:val="000000"/>
            <w:shd w:val="clear" w:color="auto" w:fill="FFFFFF"/>
          </w:rPr>
          <w:lastRenderedPageBreak/>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832" w:author="Unknown"/>
          <w:rStyle w:val="xml"/>
          <w:rFonts w:ascii="Consolas" w:hAnsi="Consolas" w:cs="Consolas"/>
          <w:color w:val="000000"/>
          <w:shd w:val="clear" w:color="auto" w:fill="FFFFFF"/>
        </w:rPr>
      </w:pPr>
      <w:ins w:id="183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"24"</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834" w:author="Unknown"/>
          <w:rStyle w:val="HTMLCode"/>
          <w:rFonts w:ascii="Consolas" w:hAnsi="Consolas" w:cs="Consolas"/>
          <w:color w:val="000000"/>
          <w:shd w:val="clear" w:color="auto" w:fill="FFFFFF"/>
        </w:rPr>
      </w:pPr>
      <w:ins w:id="183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36" w:author="Unknown"/>
          <w:rStyle w:val="HTMLCode"/>
          <w:rFonts w:ascii="Consolas" w:hAnsi="Consolas" w:cs="Consolas"/>
          <w:color w:val="000000"/>
          <w:shd w:val="clear" w:color="auto" w:fill="FFFFFF"/>
        </w:rPr>
      </w:pPr>
      <w:ins w:id="183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38" w:author="Unknown"/>
          <w:rStyle w:val="HTMLCode"/>
          <w:rFonts w:ascii="Consolas" w:hAnsi="Consolas" w:cs="Consolas"/>
          <w:color w:val="000000"/>
          <w:shd w:val="clear" w:color="auto" w:fill="FFFFFF"/>
        </w:rPr>
      </w:pPr>
      <w:ins w:id="183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40" w:author="Unknown"/>
          <w:rStyle w:val="HTMLCode"/>
          <w:rFonts w:ascii="Consolas" w:hAnsi="Consolas" w:cs="Consolas"/>
          <w:color w:val="000000"/>
          <w:shd w:val="clear" w:color="auto" w:fill="FFFFFF"/>
        </w:rPr>
      </w:pPr>
      <w:ins w:id="184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42" w:author="Unknown"/>
          <w:rStyle w:val="HTMLCode"/>
          <w:rFonts w:ascii="Consolas" w:hAnsi="Consolas" w:cs="Consolas"/>
          <w:color w:val="000000"/>
          <w:shd w:val="clear" w:color="auto" w:fill="FFFFFF"/>
        </w:rPr>
      </w:pPr>
      <w:ins w:id="184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44" w:author="Unknown"/>
          <w:rStyle w:val="HTMLCode"/>
          <w:rFonts w:ascii="Consolas" w:hAnsi="Consolas" w:cs="Consolas"/>
          <w:color w:val="000000"/>
          <w:shd w:val="clear" w:color="auto" w:fill="FFFFFF"/>
        </w:rPr>
      </w:pPr>
      <w:ins w:id="184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46" w:author="Unknown"/>
          <w:rFonts w:ascii="Consolas" w:hAnsi="Consolas" w:cs="Consolas"/>
          <w:color w:val="212529"/>
          <w:sz w:val="16"/>
          <w:szCs w:val="16"/>
        </w:rPr>
      </w:pPr>
      <w:ins w:id="184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D558E" w:rsidRDefault="00ED558E" w:rsidP="00ED558E">
      <w:pPr>
        <w:rPr>
          <w:ins w:id="1848" w:author="Unknown"/>
          <w:rFonts w:ascii="Times New Roman" w:hAnsi="Times New Roman" w:cs="Times New Roman"/>
          <w:sz w:val="24"/>
          <w:szCs w:val="24"/>
        </w:rPr>
      </w:pPr>
      <w:r>
        <w:rPr>
          <w:noProof/>
        </w:rPr>
        <w:drawing>
          <wp:inline distT="0" distB="0" distL="0" distR="0">
            <wp:extent cx="2377440" cy="1901825"/>
            <wp:effectExtent l="19050" t="0" r="3810" b="0"/>
            <wp:docPr id="76" name="aelm1627" descr="https://www.wpf-tutorial.com/Images/ArticleImages/1/chapters/styles/simple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27" descr="https://www.wpf-tutorial.com/Images/ArticleImages/1/chapters/styles/simple_style.png"/>
                    <pic:cNvPicPr>
                      <a:picLocks noChangeAspect="1" noChangeArrowheads="1"/>
                    </pic:cNvPicPr>
                  </pic:nvPicPr>
                  <pic:blipFill>
                    <a:blip r:embed="rId84"/>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ED558E" w:rsidRDefault="00ED558E" w:rsidP="00ED558E">
      <w:pPr>
        <w:pStyle w:val="NormalWeb"/>
        <w:shd w:val="clear" w:color="auto" w:fill="FFFFFF"/>
        <w:spacing w:before="288" w:beforeAutospacing="0" w:after="288" w:afterAutospacing="0"/>
        <w:rPr>
          <w:ins w:id="1849" w:author="Unknown"/>
          <w:rFonts w:ascii="Segoe UI" w:hAnsi="Segoe UI" w:cs="Segoe UI"/>
          <w:color w:val="212529"/>
          <w:sz w:val="18"/>
          <w:szCs w:val="18"/>
        </w:rPr>
      </w:pPr>
      <w:ins w:id="1850" w:author="Unknown">
        <w:r>
          <w:rPr>
            <w:rFonts w:ascii="Segoe UI" w:hAnsi="Segoe UI" w:cs="Segoe UI"/>
            <w:color w:val="212529"/>
            <w:sz w:val="18"/>
            <w:szCs w:val="18"/>
          </w:rPr>
          <w:t>This is great for the more local styling needs. For instance, it would make perfect sense to do this in a dialog where you simply needed a set of controls to look the same, instead of setting the individual properties on each of them.</w:t>
        </w:r>
      </w:ins>
    </w:p>
    <w:p w:rsidR="00ED558E" w:rsidRDefault="00ED558E" w:rsidP="00ED558E">
      <w:pPr>
        <w:pStyle w:val="Heading2"/>
        <w:shd w:val="clear" w:color="auto" w:fill="FFFFFF"/>
        <w:spacing w:before="0"/>
        <w:rPr>
          <w:ins w:id="1851" w:author="Unknown"/>
          <w:rFonts w:ascii="Segoe UI" w:hAnsi="Segoe UI" w:cs="Segoe UI"/>
          <w:b w:val="0"/>
          <w:bCs w:val="0"/>
          <w:color w:val="33393E"/>
          <w:sz w:val="36"/>
          <w:szCs w:val="36"/>
        </w:rPr>
      </w:pPr>
      <w:ins w:id="1852" w:author="Unknown">
        <w:r>
          <w:rPr>
            <w:rFonts w:ascii="Segoe UI" w:hAnsi="Segoe UI" w:cs="Segoe UI"/>
            <w:b w:val="0"/>
            <w:bCs w:val="0"/>
            <w:color w:val="33393E"/>
          </w:rPr>
          <w:t>Window-wide styles</w:t>
        </w:r>
      </w:ins>
    </w:p>
    <w:p w:rsidR="00ED558E" w:rsidRDefault="00ED558E" w:rsidP="00ED558E">
      <w:pPr>
        <w:pStyle w:val="NormalWeb"/>
        <w:shd w:val="clear" w:color="auto" w:fill="FFFFFF"/>
        <w:spacing w:before="288" w:beforeAutospacing="0" w:after="288" w:afterAutospacing="0"/>
        <w:rPr>
          <w:ins w:id="1853" w:author="Unknown"/>
          <w:rFonts w:ascii="Segoe UI" w:hAnsi="Segoe UI" w:cs="Segoe UI"/>
          <w:color w:val="212529"/>
          <w:sz w:val="18"/>
          <w:szCs w:val="18"/>
        </w:rPr>
      </w:pPr>
      <w:ins w:id="1854" w:author="Unknown">
        <w:r>
          <w:rPr>
            <w:rFonts w:ascii="Segoe UI" w:hAnsi="Segoe UI" w:cs="Segoe UI"/>
            <w:color w:val="212529"/>
            <w:sz w:val="18"/>
            <w:szCs w:val="18"/>
          </w:rPr>
          <w:t>The next step up in the scope hierarchy is to define the style(s) within the Window resources. This is done in exactly the same way as above for the StackPanel, but it's useful in those situations where you want a specific style to apply to all controls within a window (or a UserControl for that matter) and not just locally within a specific control. Here's a modified example:</w:t>
        </w:r>
      </w:ins>
    </w:p>
    <w:p w:rsidR="00ED558E" w:rsidRDefault="003C5A45" w:rsidP="00ED558E">
      <w:pPr>
        <w:shd w:val="clear" w:color="auto" w:fill="FFFFFF"/>
        <w:jc w:val="right"/>
        <w:rPr>
          <w:ins w:id="1855" w:author="Unknown"/>
          <w:rFonts w:ascii="Segoe UI" w:hAnsi="Segoe UI" w:cs="Segoe UI"/>
          <w:color w:val="212529"/>
          <w:sz w:val="18"/>
          <w:szCs w:val="18"/>
        </w:rPr>
      </w:pPr>
      <w:ins w:id="1856" w:author="Unknown">
        <w:r>
          <w:rPr>
            <w:rFonts w:ascii="Segoe UI" w:hAnsi="Segoe UI" w:cs="Segoe UI"/>
            <w:color w:val="212529"/>
            <w:sz w:val="18"/>
            <w:szCs w:val="18"/>
          </w:rPr>
          <w:fldChar w:fldCharType="begin"/>
        </w:r>
        <w:r w:rsidR="00ED558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D558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D558E" w:rsidRDefault="00ED558E" w:rsidP="00ED558E">
      <w:pPr>
        <w:pStyle w:val="HTMLPreformatted"/>
        <w:shd w:val="clear" w:color="auto" w:fill="FFFFFF"/>
        <w:rPr>
          <w:ins w:id="1857" w:author="Unknown"/>
          <w:rStyle w:val="hljs-tag"/>
          <w:rFonts w:ascii="Consolas" w:hAnsi="Consolas" w:cs="Consolas"/>
          <w:color w:val="0000FF"/>
          <w:shd w:val="clear" w:color="auto" w:fill="FFFFFF"/>
        </w:rPr>
      </w:pPr>
      <w:ins w:id="185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"WpfTutorialSamples.Styles.WindowWideStyleSample"</w:t>
        </w:r>
      </w:ins>
    </w:p>
    <w:p w:rsidR="00ED558E" w:rsidRDefault="00ED558E" w:rsidP="00ED558E">
      <w:pPr>
        <w:pStyle w:val="HTMLPreformatted"/>
        <w:shd w:val="clear" w:color="auto" w:fill="FFFFFF"/>
        <w:rPr>
          <w:ins w:id="1859" w:author="Unknown"/>
          <w:rStyle w:val="hljs-tag"/>
          <w:rFonts w:ascii="Consolas" w:hAnsi="Consolas" w:cs="Consolas"/>
          <w:color w:val="0000FF"/>
          <w:shd w:val="clear" w:color="auto" w:fill="FFFFFF"/>
        </w:rPr>
      </w:pPr>
      <w:ins w:id="186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D558E" w:rsidRDefault="00ED558E" w:rsidP="00ED558E">
      <w:pPr>
        <w:pStyle w:val="HTMLPreformatted"/>
        <w:shd w:val="clear" w:color="auto" w:fill="FFFFFF"/>
        <w:rPr>
          <w:ins w:id="1861" w:author="Unknown"/>
          <w:rStyle w:val="hljs-tag"/>
          <w:rFonts w:ascii="Consolas" w:hAnsi="Consolas" w:cs="Consolas"/>
          <w:color w:val="0000FF"/>
          <w:shd w:val="clear" w:color="auto" w:fill="FFFFFF"/>
        </w:rPr>
      </w:pPr>
      <w:ins w:id="186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D558E" w:rsidRDefault="00ED558E" w:rsidP="00ED558E">
      <w:pPr>
        <w:pStyle w:val="HTMLPreformatted"/>
        <w:shd w:val="clear" w:color="auto" w:fill="FFFFFF"/>
        <w:rPr>
          <w:ins w:id="1863" w:author="Unknown"/>
          <w:rStyle w:val="HTMLCode"/>
          <w:rFonts w:ascii="Consolas" w:hAnsi="Consolas" w:cs="Consolas"/>
          <w:color w:val="000000"/>
          <w:shd w:val="clear" w:color="auto" w:fill="FFFFFF"/>
        </w:rPr>
      </w:pPr>
      <w:ins w:id="186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"WindowWideStyleSample"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65" w:author="Unknown"/>
          <w:rStyle w:val="HTMLCode"/>
          <w:rFonts w:ascii="Consolas" w:hAnsi="Consolas" w:cs="Consolas"/>
          <w:color w:val="000000"/>
          <w:shd w:val="clear" w:color="auto" w:fill="FFFFFF"/>
        </w:rPr>
      </w:pPr>
      <w:ins w:id="186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67" w:author="Unknown"/>
          <w:rStyle w:val="xml"/>
          <w:rFonts w:ascii="Consolas" w:hAnsi="Consolas" w:cs="Consolas"/>
          <w:color w:val="000000"/>
          <w:shd w:val="clear" w:color="auto" w:fill="FFFFFF"/>
        </w:rPr>
      </w:pPr>
      <w:ins w:id="186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69" w:author="Unknown"/>
          <w:rStyle w:val="xml"/>
          <w:rFonts w:ascii="Consolas" w:hAnsi="Consolas" w:cs="Consolas"/>
          <w:color w:val="000000"/>
          <w:shd w:val="clear" w:color="auto" w:fill="FFFFFF"/>
        </w:rPr>
      </w:pPr>
      <w:ins w:id="187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871" w:author="Unknown"/>
          <w:rStyle w:val="xml"/>
          <w:rFonts w:ascii="Consolas" w:hAnsi="Consolas" w:cs="Consolas"/>
          <w:color w:val="000000"/>
          <w:shd w:val="clear" w:color="auto" w:fill="FFFFFF"/>
        </w:rPr>
      </w:pPr>
      <w:ins w:id="187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"24"</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873" w:author="Unknown"/>
          <w:rStyle w:val="HTMLCode"/>
          <w:rFonts w:ascii="Consolas" w:hAnsi="Consolas" w:cs="Consolas"/>
          <w:color w:val="000000"/>
          <w:shd w:val="clear" w:color="auto" w:fill="FFFFFF"/>
        </w:rPr>
      </w:pPr>
      <w:ins w:id="187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75" w:author="Unknown"/>
          <w:rStyle w:val="HTMLCode"/>
          <w:rFonts w:ascii="Consolas" w:hAnsi="Consolas" w:cs="Consolas"/>
          <w:color w:val="000000"/>
          <w:shd w:val="clear" w:color="auto" w:fill="FFFFFF"/>
        </w:rPr>
      </w:pPr>
      <w:ins w:id="187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77" w:author="Unknown"/>
          <w:rStyle w:val="HTMLCode"/>
          <w:rFonts w:ascii="Consolas" w:hAnsi="Consolas" w:cs="Consolas"/>
          <w:color w:val="000000"/>
          <w:shd w:val="clear" w:color="auto" w:fill="FFFFFF"/>
        </w:rPr>
      </w:pPr>
      <w:ins w:id="18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79" w:author="Unknown"/>
          <w:rStyle w:val="HTMLCode"/>
          <w:rFonts w:ascii="Consolas" w:hAnsi="Consolas" w:cs="Consolas"/>
          <w:color w:val="000000"/>
          <w:shd w:val="clear" w:color="auto" w:fill="FFFFFF"/>
        </w:rPr>
      </w:pPr>
      <w:ins w:id="18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81" w:author="Unknown"/>
          <w:rStyle w:val="HTMLCode"/>
          <w:rFonts w:ascii="Consolas" w:hAnsi="Consolas" w:cs="Consolas"/>
          <w:color w:val="000000"/>
          <w:shd w:val="clear" w:color="auto" w:fill="FFFFFF"/>
        </w:rPr>
      </w:pPr>
      <w:ins w:id="18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83" w:author="Unknown"/>
          <w:rStyle w:val="HTMLCode"/>
          <w:rFonts w:ascii="Consolas" w:hAnsi="Consolas" w:cs="Consolas"/>
          <w:color w:val="000000"/>
          <w:shd w:val="clear" w:color="auto" w:fill="FFFFFF"/>
        </w:rPr>
      </w:pPr>
      <w:ins w:id="18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85" w:author="Unknown"/>
          <w:rStyle w:val="HTMLCode"/>
          <w:rFonts w:ascii="Consolas" w:hAnsi="Consolas" w:cs="Consolas"/>
          <w:color w:val="000000"/>
          <w:shd w:val="clear" w:color="auto" w:fill="FFFFFF"/>
        </w:rPr>
      </w:pPr>
      <w:ins w:id="188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887" w:author="Unknown"/>
          <w:rFonts w:ascii="Consolas" w:hAnsi="Consolas" w:cs="Consolas"/>
          <w:color w:val="212529"/>
          <w:sz w:val="16"/>
          <w:szCs w:val="16"/>
        </w:rPr>
      </w:pPr>
      <w:ins w:id="188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D558E" w:rsidRDefault="00ED558E" w:rsidP="00ED558E">
      <w:pPr>
        <w:rPr>
          <w:ins w:id="1889" w:author="Unknown"/>
          <w:rFonts w:ascii="Times New Roman" w:hAnsi="Times New Roman" w:cs="Times New Roman"/>
          <w:sz w:val="24"/>
          <w:szCs w:val="24"/>
        </w:rPr>
      </w:pPr>
      <w:r>
        <w:rPr>
          <w:noProof/>
        </w:rPr>
        <w:lastRenderedPageBreak/>
        <w:drawing>
          <wp:inline distT="0" distB="0" distL="0" distR="0">
            <wp:extent cx="2860040" cy="1901825"/>
            <wp:effectExtent l="19050" t="0" r="0" b="0"/>
            <wp:docPr id="75" name="aelm1632" descr="https://www.wpf-tutorial.com/Images/ArticleImages/1/chapters/styles/window_wide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32" descr="https://www.wpf-tutorial.com/Images/ArticleImages/1/chapters/styles/window_wide_style.png"/>
                    <pic:cNvPicPr>
                      <a:picLocks noChangeAspect="1" noChangeArrowheads="1"/>
                    </pic:cNvPicPr>
                  </pic:nvPicPr>
                  <pic:blipFill>
                    <a:blip r:embed="rId86"/>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ED558E" w:rsidRDefault="00ED558E" w:rsidP="00ED558E">
      <w:pPr>
        <w:pStyle w:val="NormalWeb"/>
        <w:shd w:val="clear" w:color="auto" w:fill="FFFFFF"/>
        <w:spacing w:before="288" w:beforeAutospacing="0" w:after="288" w:afterAutospacing="0"/>
        <w:rPr>
          <w:ins w:id="1890" w:author="Unknown"/>
          <w:rFonts w:ascii="Segoe UI" w:hAnsi="Segoe UI" w:cs="Segoe UI"/>
          <w:color w:val="212529"/>
          <w:sz w:val="18"/>
          <w:szCs w:val="18"/>
        </w:rPr>
      </w:pPr>
      <w:ins w:id="1891" w:author="Unknown">
        <w:r>
          <w:rPr>
            <w:rFonts w:ascii="Segoe UI" w:hAnsi="Segoe UI" w:cs="Segoe UI"/>
            <w:color w:val="212529"/>
            <w:sz w:val="18"/>
            <w:szCs w:val="18"/>
          </w:rPr>
          <w:t>As you can see, the result is exactly the same, but it does mean that you could have controls placed everywhere within the window and the style would still apply.</w:t>
        </w:r>
      </w:ins>
    </w:p>
    <w:p w:rsidR="00ED558E" w:rsidRDefault="00ED558E" w:rsidP="00ED558E">
      <w:pPr>
        <w:pStyle w:val="Heading2"/>
        <w:shd w:val="clear" w:color="auto" w:fill="FFFFFF"/>
        <w:spacing w:before="0"/>
        <w:rPr>
          <w:ins w:id="1892" w:author="Unknown"/>
          <w:rFonts w:ascii="Segoe UI" w:hAnsi="Segoe UI" w:cs="Segoe UI"/>
          <w:b w:val="0"/>
          <w:bCs w:val="0"/>
          <w:color w:val="33393E"/>
          <w:sz w:val="36"/>
          <w:szCs w:val="36"/>
        </w:rPr>
      </w:pPr>
      <w:ins w:id="1893" w:author="Unknown">
        <w:r>
          <w:rPr>
            <w:rFonts w:ascii="Segoe UI" w:hAnsi="Segoe UI" w:cs="Segoe UI"/>
            <w:b w:val="0"/>
            <w:bCs w:val="0"/>
            <w:color w:val="33393E"/>
          </w:rPr>
          <w:t>Application-wide styles</w:t>
        </w:r>
      </w:ins>
    </w:p>
    <w:p w:rsidR="00ED558E" w:rsidRDefault="00ED558E" w:rsidP="00ED558E">
      <w:pPr>
        <w:pStyle w:val="NormalWeb"/>
        <w:shd w:val="clear" w:color="auto" w:fill="FFFFFF"/>
        <w:spacing w:before="288" w:beforeAutospacing="0" w:after="288" w:afterAutospacing="0"/>
        <w:rPr>
          <w:ins w:id="1894" w:author="Unknown"/>
          <w:rFonts w:ascii="Segoe UI" w:hAnsi="Segoe UI" w:cs="Segoe UI"/>
          <w:color w:val="212529"/>
          <w:sz w:val="18"/>
          <w:szCs w:val="18"/>
        </w:rPr>
      </w:pPr>
      <w:ins w:id="1895" w:author="Unknown">
        <w:r>
          <w:rPr>
            <w:rFonts w:ascii="Segoe UI" w:hAnsi="Segoe UI" w:cs="Segoe UI"/>
            <w:color w:val="212529"/>
            <w:sz w:val="18"/>
            <w:szCs w:val="18"/>
          </w:rPr>
          <w:t>If you want your styles to be used all over the application, across different windows, you can define it for the entire application. This is done in the App.xaml file that Visual Studio has likely created for you, and it's done just like in the window-wide example:</w:t>
        </w:r>
      </w:ins>
    </w:p>
    <w:p w:rsidR="00ED558E" w:rsidRDefault="00ED558E" w:rsidP="00ED558E">
      <w:pPr>
        <w:pStyle w:val="NormalWeb"/>
        <w:shd w:val="clear" w:color="auto" w:fill="FFFFFF"/>
        <w:spacing w:before="288" w:beforeAutospacing="0" w:after="288" w:afterAutospacing="0"/>
        <w:rPr>
          <w:ins w:id="1896" w:author="Unknown"/>
          <w:rFonts w:ascii="Segoe UI" w:hAnsi="Segoe UI" w:cs="Segoe UI"/>
          <w:color w:val="212529"/>
          <w:sz w:val="18"/>
          <w:szCs w:val="18"/>
        </w:rPr>
      </w:pPr>
      <w:ins w:id="1897" w:author="Unknown">
        <w:r>
          <w:rPr>
            <w:rStyle w:val="Strong"/>
            <w:rFonts w:ascii="Segoe UI" w:hAnsi="Segoe UI" w:cs="Segoe UI"/>
            <w:color w:val="212529"/>
            <w:sz w:val="18"/>
            <w:szCs w:val="18"/>
          </w:rPr>
          <w:t>App.xaml</w:t>
        </w:r>
      </w:ins>
    </w:p>
    <w:p w:rsidR="00ED558E" w:rsidRDefault="003C5A45" w:rsidP="00ED558E">
      <w:pPr>
        <w:shd w:val="clear" w:color="auto" w:fill="FFFFFF"/>
        <w:jc w:val="right"/>
        <w:rPr>
          <w:ins w:id="1898" w:author="Unknown"/>
          <w:rFonts w:ascii="Segoe UI" w:hAnsi="Segoe UI" w:cs="Segoe UI"/>
          <w:color w:val="212529"/>
          <w:sz w:val="18"/>
          <w:szCs w:val="18"/>
        </w:rPr>
      </w:pPr>
      <w:ins w:id="1899" w:author="Unknown">
        <w:r>
          <w:rPr>
            <w:rFonts w:ascii="Segoe UI" w:hAnsi="Segoe UI" w:cs="Segoe UI"/>
            <w:color w:val="212529"/>
            <w:sz w:val="18"/>
            <w:szCs w:val="18"/>
          </w:rPr>
          <w:fldChar w:fldCharType="begin"/>
        </w:r>
        <w:r w:rsidR="00ED558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D558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D558E" w:rsidRDefault="00ED558E" w:rsidP="00ED558E">
      <w:pPr>
        <w:pStyle w:val="HTMLPreformatted"/>
        <w:shd w:val="clear" w:color="auto" w:fill="FFFFFF"/>
        <w:rPr>
          <w:ins w:id="1900" w:author="Unknown"/>
          <w:rStyle w:val="hljs-tag"/>
          <w:rFonts w:ascii="Consolas" w:hAnsi="Consolas" w:cs="Consolas"/>
          <w:color w:val="0000FF"/>
          <w:shd w:val="clear" w:color="auto" w:fill="FFFFFF"/>
        </w:rPr>
      </w:pPr>
      <w:ins w:id="190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"WpfTutorialSamples.App"</w:t>
        </w:r>
      </w:ins>
    </w:p>
    <w:p w:rsidR="00ED558E" w:rsidRDefault="00ED558E" w:rsidP="00ED558E">
      <w:pPr>
        <w:pStyle w:val="HTMLPreformatted"/>
        <w:shd w:val="clear" w:color="auto" w:fill="FFFFFF"/>
        <w:rPr>
          <w:ins w:id="1902" w:author="Unknown"/>
          <w:rStyle w:val="hljs-tag"/>
          <w:rFonts w:ascii="Consolas" w:hAnsi="Consolas" w:cs="Consolas"/>
          <w:color w:val="0000FF"/>
          <w:shd w:val="clear" w:color="auto" w:fill="FFFFFF"/>
        </w:rPr>
      </w:pPr>
      <w:ins w:id="190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D558E" w:rsidRDefault="00ED558E" w:rsidP="00ED558E">
      <w:pPr>
        <w:pStyle w:val="HTMLPreformatted"/>
        <w:shd w:val="clear" w:color="auto" w:fill="FFFFFF"/>
        <w:rPr>
          <w:ins w:id="1904" w:author="Unknown"/>
          <w:rStyle w:val="hljs-tag"/>
          <w:rFonts w:ascii="Consolas" w:hAnsi="Consolas" w:cs="Consolas"/>
          <w:color w:val="0000FF"/>
          <w:shd w:val="clear" w:color="auto" w:fill="FFFFFF"/>
        </w:rPr>
      </w:pPr>
      <w:ins w:id="190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D558E" w:rsidRDefault="00ED558E" w:rsidP="00ED558E">
      <w:pPr>
        <w:pStyle w:val="HTMLPreformatted"/>
        <w:shd w:val="clear" w:color="auto" w:fill="FFFFFF"/>
        <w:rPr>
          <w:ins w:id="1906" w:author="Unknown"/>
          <w:rStyle w:val="HTMLCode"/>
          <w:rFonts w:ascii="Consolas" w:hAnsi="Consolas" w:cs="Consolas"/>
          <w:color w:val="000000"/>
          <w:shd w:val="clear" w:color="auto" w:fill="FFFFFF"/>
        </w:rPr>
      </w:pPr>
      <w:ins w:id="1907" w:author="Unknown">
        <w:r>
          <w:rPr>
            <w:rStyle w:val="hljs-tag"/>
            <w:rFonts w:ascii="Consolas" w:hAnsi="Consolas" w:cs="Consolas"/>
            <w:color w:val="0000FF"/>
            <w:shd w:val="clear" w:color="auto" w:fill="FFFFFF"/>
          </w:rPr>
          <w:tab/>
          <w:t xml:space="preserve"> </w:t>
        </w:r>
        <w:r>
          <w:rPr>
            <w:rStyle w:val="hljs-attr"/>
            <w:rFonts w:ascii="Consolas" w:hAnsi="Consolas" w:cs="Consolas"/>
            <w:color w:val="FF0000"/>
            <w:shd w:val="clear" w:color="auto" w:fill="FFFFFF"/>
          </w:rPr>
          <w:t>StartupUri</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"Styles/WindowWideStyleSample.xaml"</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08" w:author="Unknown"/>
          <w:rStyle w:val="HTMLCode"/>
          <w:rFonts w:ascii="Consolas" w:hAnsi="Consolas" w:cs="Consolas"/>
          <w:color w:val="000000"/>
          <w:shd w:val="clear" w:color="auto" w:fill="FFFFFF"/>
        </w:rPr>
      </w:pPr>
      <w:ins w:id="19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10" w:author="Unknown"/>
          <w:rStyle w:val="xml"/>
          <w:rFonts w:ascii="Consolas" w:hAnsi="Consolas" w:cs="Consolas"/>
          <w:color w:val="000000"/>
          <w:shd w:val="clear" w:color="auto" w:fill="FFFFFF"/>
        </w:rPr>
      </w:pPr>
      <w:ins w:id="191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12" w:author="Unknown"/>
          <w:rStyle w:val="xml"/>
          <w:rFonts w:ascii="Consolas" w:hAnsi="Consolas" w:cs="Consolas"/>
          <w:color w:val="000000"/>
          <w:shd w:val="clear" w:color="auto" w:fill="FFFFFF"/>
        </w:rPr>
      </w:pPr>
      <w:ins w:id="191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914" w:author="Unknown"/>
          <w:rStyle w:val="xml"/>
          <w:rFonts w:ascii="Consolas" w:hAnsi="Consolas" w:cs="Consolas"/>
          <w:color w:val="000000"/>
          <w:shd w:val="clear" w:color="auto" w:fill="FFFFFF"/>
        </w:rPr>
      </w:pPr>
      <w:ins w:id="191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"24"</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916" w:author="Unknown"/>
          <w:rStyle w:val="HTMLCode"/>
          <w:rFonts w:ascii="Consolas" w:hAnsi="Consolas" w:cs="Consolas"/>
          <w:color w:val="000000"/>
          <w:shd w:val="clear" w:color="auto" w:fill="FFFFFF"/>
        </w:rPr>
      </w:pPr>
      <w:ins w:id="191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18" w:author="Unknown"/>
          <w:rStyle w:val="HTMLCode"/>
          <w:rFonts w:ascii="Consolas" w:hAnsi="Consolas" w:cs="Consolas"/>
          <w:color w:val="000000"/>
          <w:shd w:val="clear" w:color="auto" w:fill="FFFFFF"/>
        </w:rPr>
      </w:pPr>
      <w:ins w:id="191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20" w:author="Unknown"/>
          <w:rFonts w:ascii="Consolas" w:hAnsi="Consolas" w:cs="Consolas"/>
          <w:color w:val="212529"/>
          <w:sz w:val="16"/>
          <w:szCs w:val="16"/>
        </w:rPr>
      </w:pPr>
      <w:ins w:id="192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color w:val="0000FF"/>
            <w:shd w:val="clear" w:color="auto" w:fill="FFFFFF"/>
          </w:rPr>
          <w:t>&gt;</w:t>
        </w:r>
      </w:ins>
    </w:p>
    <w:p w:rsidR="00ED558E" w:rsidRDefault="00ED558E" w:rsidP="00ED558E">
      <w:pPr>
        <w:pStyle w:val="NormalWeb"/>
        <w:shd w:val="clear" w:color="auto" w:fill="FFFFFF"/>
        <w:spacing w:before="288" w:beforeAutospacing="0" w:after="288" w:afterAutospacing="0"/>
        <w:rPr>
          <w:ins w:id="1922" w:author="Unknown"/>
          <w:rFonts w:ascii="Segoe UI" w:hAnsi="Segoe UI" w:cs="Segoe UI"/>
          <w:color w:val="212529"/>
          <w:sz w:val="18"/>
          <w:szCs w:val="18"/>
        </w:rPr>
      </w:pPr>
      <w:ins w:id="1923" w:author="Unknown">
        <w:r>
          <w:rPr>
            <w:rStyle w:val="Strong"/>
            <w:rFonts w:ascii="Segoe UI" w:hAnsi="Segoe UI" w:cs="Segoe UI"/>
            <w:color w:val="212529"/>
            <w:sz w:val="18"/>
            <w:szCs w:val="18"/>
          </w:rPr>
          <w:t>Window</w:t>
        </w:r>
      </w:ins>
    </w:p>
    <w:p w:rsidR="00ED558E" w:rsidRDefault="003C5A45" w:rsidP="00ED558E">
      <w:pPr>
        <w:shd w:val="clear" w:color="auto" w:fill="FFFFFF"/>
        <w:jc w:val="right"/>
        <w:rPr>
          <w:ins w:id="1924" w:author="Unknown"/>
          <w:rFonts w:ascii="Segoe UI" w:hAnsi="Segoe UI" w:cs="Segoe UI"/>
          <w:color w:val="212529"/>
          <w:sz w:val="18"/>
          <w:szCs w:val="18"/>
        </w:rPr>
      </w:pPr>
      <w:ins w:id="1925" w:author="Unknown">
        <w:r>
          <w:rPr>
            <w:rFonts w:ascii="Segoe UI" w:hAnsi="Segoe UI" w:cs="Segoe UI"/>
            <w:color w:val="212529"/>
            <w:sz w:val="18"/>
            <w:szCs w:val="18"/>
          </w:rPr>
          <w:fldChar w:fldCharType="begin"/>
        </w:r>
        <w:r w:rsidR="00ED558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D558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D558E" w:rsidRDefault="00ED558E" w:rsidP="00ED558E">
      <w:pPr>
        <w:pStyle w:val="HTMLPreformatted"/>
        <w:shd w:val="clear" w:color="auto" w:fill="FFFFFF"/>
        <w:rPr>
          <w:ins w:id="1926" w:author="Unknown"/>
          <w:rStyle w:val="hljs-tag"/>
          <w:rFonts w:ascii="Consolas" w:hAnsi="Consolas" w:cs="Consolas"/>
          <w:color w:val="0000FF"/>
          <w:shd w:val="clear" w:color="auto" w:fill="FFFFFF"/>
        </w:rPr>
      </w:pPr>
      <w:ins w:id="192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"WpfTutorialSamples.Styles.WindowWideStyleSample"</w:t>
        </w:r>
      </w:ins>
    </w:p>
    <w:p w:rsidR="00ED558E" w:rsidRDefault="00ED558E" w:rsidP="00ED558E">
      <w:pPr>
        <w:pStyle w:val="HTMLPreformatted"/>
        <w:shd w:val="clear" w:color="auto" w:fill="FFFFFF"/>
        <w:rPr>
          <w:ins w:id="1928" w:author="Unknown"/>
          <w:rStyle w:val="hljs-tag"/>
          <w:rFonts w:ascii="Consolas" w:hAnsi="Consolas" w:cs="Consolas"/>
          <w:color w:val="0000FF"/>
          <w:shd w:val="clear" w:color="auto" w:fill="FFFFFF"/>
        </w:rPr>
      </w:pPr>
      <w:ins w:id="192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D558E" w:rsidRDefault="00ED558E" w:rsidP="00ED558E">
      <w:pPr>
        <w:pStyle w:val="HTMLPreformatted"/>
        <w:shd w:val="clear" w:color="auto" w:fill="FFFFFF"/>
        <w:rPr>
          <w:ins w:id="1930" w:author="Unknown"/>
          <w:rStyle w:val="hljs-tag"/>
          <w:rFonts w:ascii="Consolas" w:hAnsi="Consolas" w:cs="Consolas"/>
          <w:color w:val="0000FF"/>
          <w:shd w:val="clear" w:color="auto" w:fill="FFFFFF"/>
        </w:rPr>
      </w:pPr>
      <w:ins w:id="193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D558E" w:rsidRDefault="00ED558E" w:rsidP="00ED558E">
      <w:pPr>
        <w:pStyle w:val="HTMLPreformatted"/>
        <w:shd w:val="clear" w:color="auto" w:fill="FFFFFF"/>
        <w:rPr>
          <w:ins w:id="1932" w:author="Unknown"/>
          <w:rStyle w:val="HTMLCode"/>
          <w:rFonts w:ascii="Consolas" w:hAnsi="Consolas" w:cs="Consolas"/>
          <w:color w:val="000000"/>
          <w:shd w:val="clear" w:color="auto" w:fill="FFFFFF"/>
        </w:rPr>
      </w:pPr>
      <w:ins w:id="193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"ApplicationWideStyleSample"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34" w:author="Unknown"/>
          <w:rStyle w:val="HTMLCode"/>
          <w:rFonts w:ascii="Consolas" w:hAnsi="Consolas" w:cs="Consolas"/>
          <w:color w:val="000000"/>
          <w:shd w:val="clear" w:color="auto" w:fill="FFFFFF"/>
        </w:rPr>
      </w:pPr>
      <w:ins w:id="193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36" w:author="Unknown"/>
          <w:rStyle w:val="HTMLCode"/>
          <w:rFonts w:ascii="Consolas" w:hAnsi="Consolas" w:cs="Consolas"/>
          <w:color w:val="000000"/>
          <w:shd w:val="clear" w:color="auto" w:fill="FFFFFF"/>
        </w:rPr>
      </w:pPr>
      <w:ins w:id="193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38" w:author="Unknown"/>
          <w:rStyle w:val="HTMLCode"/>
          <w:rFonts w:ascii="Consolas" w:hAnsi="Consolas" w:cs="Consolas"/>
          <w:color w:val="000000"/>
          <w:shd w:val="clear" w:color="auto" w:fill="FFFFFF"/>
        </w:rPr>
      </w:pPr>
      <w:ins w:id="193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40" w:author="Unknown"/>
          <w:rStyle w:val="HTMLCode"/>
          <w:rFonts w:ascii="Consolas" w:hAnsi="Consolas" w:cs="Consolas"/>
          <w:color w:val="000000"/>
          <w:shd w:val="clear" w:color="auto" w:fill="FFFFFF"/>
        </w:rPr>
      </w:pPr>
      <w:ins w:id="194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42" w:author="Unknown"/>
          <w:rStyle w:val="HTMLCode"/>
          <w:rFonts w:ascii="Consolas" w:hAnsi="Consolas" w:cs="Consolas"/>
          <w:color w:val="000000"/>
          <w:shd w:val="clear" w:color="auto" w:fill="FFFFFF"/>
        </w:rPr>
      </w:pPr>
      <w:ins w:id="194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44" w:author="Unknown"/>
          <w:rFonts w:ascii="Consolas" w:hAnsi="Consolas" w:cs="Consolas"/>
          <w:color w:val="212529"/>
          <w:sz w:val="16"/>
          <w:szCs w:val="16"/>
        </w:rPr>
      </w:pPr>
      <w:ins w:id="1945" w:author="Unknown">
        <w:r>
          <w:rPr>
            <w:rStyle w:val="hljs-tag"/>
            <w:rFonts w:ascii="Consolas" w:hAnsi="Consolas" w:cs="Consolas"/>
            <w:color w:val="0000FF"/>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D558E" w:rsidRDefault="00ED558E" w:rsidP="00ED558E">
      <w:pPr>
        <w:rPr>
          <w:ins w:id="1946" w:author="Unknown"/>
          <w:rFonts w:ascii="Times New Roman" w:hAnsi="Times New Roman" w:cs="Times New Roman"/>
          <w:sz w:val="24"/>
          <w:szCs w:val="24"/>
        </w:rPr>
      </w:pPr>
      <w:r>
        <w:rPr>
          <w:noProof/>
        </w:rPr>
        <w:drawing>
          <wp:inline distT="0" distB="0" distL="0" distR="0">
            <wp:extent cx="2860040" cy="1901825"/>
            <wp:effectExtent l="19050" t="0" r="0" b="0"/>
            <wp:docPr id="72" name="aelm1640" descr="https://www.wpf-tutorial.com/Images/ArticleImages/1/chapters/styles/application_wide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40" descr="https://www.wpf-tutorial.com/Images/ArticleImages/1/chapters/styles/application_wide_style.png"/>
                    <pic:cNvPicPr>
                      <a:picLocks noChangeAspect="1" noChangeArrowheads="1"/>
                    </pic:cNvPicPr>
                  </pic:nvPicPr>
                  <pic:blipFill>
                    <a:blip r:embed="rId87"/>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ED558E" w:rsidRDefault="00ED558E" w:rsidP="00ED558E">
      <w:pPr>
        <w:pStyle w:val="Heading2"/>
        <w:shd w:val="clear" w:color="auto" w:fill="FFFFFF"/>
        <w:spacing w:before="0"/>
        <w:rPr>
          <w:ins w:id="1947" w:author="Unknown"/>
          <w:rFonts w:ascii="Segoe UI" w:hAnsi="Segoe UI" w:cs="Segoe UI"/>
          <w:b w:val="0"/>
          <w:bCs w:val="0"/>
          <w:color w:val="33393E"/>
        </w:rPr>
      </w:pPr>
      <w:ins w:id="1948" w:author="Unknown">
        <w:r>
          <w:rPr>
            <w:rFonts w:ascii="Segoe UI" w:hAnsi="Segoe UI" w:cs="Segoe UI"/>
            <w:b w:val="0"/>
            <w:bCs w:val="0"/>
            <w:color w:val="33393E"/>
          </w:rPr>
          <w:t>Explicitly using styles</w:t>
        </w:r>
      </w:ins>
    </w:p>
    <w:p w:rsidR="00ED558E" w:rsidRDefault="00ED558E" w:rsidP="00ED558E">
      <w:pPr>
        <w:pStyle w:val="NormalWeb"/>
        <w:shd w:val="clear" w:color="auto" w:fill="FFFFFF"/>
        <w:spacing w:before="288" w:beforeAutospacing="0" w:after="288" w:afterAutospacing="0"/>
        <w:rPr>
          <w:ins w:id="1949" w:author="Unknown"/>
          <w:rFonts w:ascii="Segoe UI" w:hAnsi="Segoe UI" w:cs="Segoe UI"/>
          <w:color w:val="212529"/>
          <w:sz w:val="18"/>
          <w:szCs w:val="18"/>
        </w:rPr>
      </w:pPr>
      <w:ins w:id="1950" w:author="Unknown">
        <w:r>
          <w:rPr>
            <w:rFonts w:ascii="Segoe UI" w:hAnsi="Segoe UI" w:cs="Segoe UI"/>
            <w:color w:val="212529"/>
            <w:sz w:val="18"/>
            <w:szCs w:val="18"/>
          </w:rPr>
          <w:t>You have a lot of control over how and where to apply styling to your controls, from local styles and right up to the application-wide styles, that can help you get a consistent look all over your application, but so far, all of our styles have targeted a specific control type, and then ALL of these controls have used it. This doesn't have to be the case though.</w:t>
        </w:r>
      </w:ins>
    </w:p>
    <w:p w:rsidR="00ED558E" w:rsidRDefault="00ED558E" w:rsidP="00ED558E">
      <w:pPr>
        <w:pStyle w:val="NormalWeb"/>
        <w:shd w:val="clear" w:color="auto" w:fill="FFFFFF"/>
        <w:spacing w:before="288" w:beforeAutospacing="0" w:after="288" w:afterAutospacing="0"/>
        <w:rPr>
          <w:ins w:id="1951" w:author="Unknown"/>
          <w:rFonts w:ascii="Segoe UI" w:hAnsi="Segoe UI" w:cs="Segoe UI"/>
          <w:color w:val="212529"/>
          <w:sz w:val="18"/>
          <w:szCs w:val="18"/>
        </w:rPr>
      </w:pPr>
      <w:ins w:id="1952" w:author="Unknown">
        <w:r>
          <w:rPr>
            <w:rFonts w:ascii="Segoe UI" w:hAnsi="Segoe UI" w:cs="Segoe UI"/>
            <w:color w:val="212529"/>
            <w:sz w:val="18"/>
            <w:szCs w:val="18"/>
          </w:rPr>
          <w:t>By setting the </w:t>
        </w:r>
        <w:r>
          <w:rPr>
            <w:rStyle w:val="Strong"/>
            <w:rFonts w:ascii="Segoe UI" w:hAnsi="Segoe UI" w:cs="Segoe UI"/>
            <w:color w:val="212529"/>
            <w:sz w:val="18"/>
            <w:szCs w:val="18"/>
          </w:rPr>
          <w:t>x:Key</w:t>
        </w:r>
        <w:r>
          <w:rPr>
            <w:rFonts w:ascii="Segoe UI" w:hAnsi="Segoe UI" w:cs="Segoe UI"/>
            <w:color w:val="212529"/>
            <w:sz w:val="18"/>
            <w:szCs w:val="18"/>
          </w:rPr>
          <w:t> property on a style, you are telling WPF that you only want to use this style when you explicitly reference it on a specific control. Let's try an example where this is the case:</w:t>
        </w:r>
      </w:ins>
    </w:p>
    <w:p w:rsidR="00ED558E" w:rsidRDefault="003C5A45" w:rsidP="00ED558E">
      <w:pPr>
        <w:shd w:val="clear" w:color="auto" w:fill="FFFFFF"/>
        <w:jc w:val="right"/>
        <w:rPr>
          <w:ins w:id="1953" w:author="Unknown"/>
          <w:rFonts w:ascii="Segoe UI" w:hAnsi="Segoe UI" w:cs="Segoe UI"/>
          <w:color w:val="212529"/>
          <w:sz w:val="18"/>
          <w:szCs w:val="18"/>
        </w:rPr>
      </w:pPr>
      <w:ins w:id="1954" w:author="Unknown">
        <w:r>
          <w:rPr>
            <w:rFonts w:ascii="Segoe UI" w:hAnsi="Segoe UI" w:cs="Segoe UI"/>
            <w:color w:val="212529"/>
            <w:sz w:val="18"/>
            <w:szCs w:val="18"/>
          </w:rPr>
          <w:fldChar w:fldCharType="begin"/>
        </w:r>
        <w:r w:rsidR="00ED558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D558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D558E" w:rsidRDefault="00ED558E" w:rsidP="00ED558E">
      <w:pPr>
        <w:pStyle w:val="HTMLPreformatted"/>
        <w:shd w:val="clear" w:color="auto" w:fill="FFFFFF"/>
        <w:rPr>
          <w:ins w:id="1955" w:author="Unknown"/>
          <w:rStyle w:val="hljs-tag"/>
          <w:rFonts w:ascii="Consolas" w:hAnsi="Consolas" w:cs="Consolas"/>
          <w:color w:val="0000FF"/>
          <w:shd w:val="clear" w:color="auto" w:fill="FFFFFF"/>
        </w:rPr>
      </w:pPr>
      <w:ins w:id="195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"WpfTutorialSamples.Styles.ExplicitStyleSample"</w:t>
        </w:r>
      </w:ins>
    </w:p>
    <w:p w:rsidR="00ED558E" w:rsidRDefault="00ED558E" w:rsidP="00ED558E">
      <w:pPr>
        <w:pStyle w:val="HTMLPreformatted"/>
        <w:shd w:val="clear" w:color="auto" w:fill="FFFFFF"/>
        <w:rPr>
          <w:ins w:id="1957" w:author="Unknown"/>
          <w:rStyle w:val="hljs-tag"/>
          <w:rFonts w:ascii="Consolas" w:hAnsi="Consolas" w:cs="Consolas"/>
          <w:color w:val="0000FF"/>
          <w:shd w:val="clear" w:color="auto" w:fill="FFFFFF"/>
        </w:rPr>
      </w:pPr>
      <w:ins w:id="195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D558E" w:rsidRDefault="00ED558E" w:rsidP="00ED558E">
      <w:pPr>
        <w:pStyle w:val="HTMLPreformatted"/>
        <w:shd w:val="clear" w:color="auto" w:fill="FFFFFF"/>
        <w:rPr>
          <w:ins w:id="1959" w:author="Unknown"/>
          <w:rStyle w:val="hljs-tag"/>
          <w:rFonts w:ascii="Consolas" w:hAnsi="Consolas" w:cs="Consolas"/>
          <w:color w:val="0000FF"/>
          <w:shd w:val="clear" w:color="auto" w:fill="FFFFFF"/>
        </w:rPr>
      </w:pPr>
      <w:ins w:id="196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D558E" w:rsidRDefault="00ED558E" w:rsidP="00ED558E">
      <w:pPr>
        <w:pStyle w:val="HTMLPreformatted"/>
        <w:shd w:val="clear" w:color="auto" w:fill="FFFFFF"/>
        <w:rPr>
          <w:ins w:id="1961" w:author="Unknown"/>
          <w:rStyle w:val="HTMLCode"/>
          <w:rFonts w:ascii="Consolas" w:hAnsi="Consolas" w:cs="Consolas"/>
          <w:color w:val="000000"/>
          <w:shd w:val="clear" w:color="auto" w:fill="FFFFFF"/>
        </w:rPr>
      </w:pPr>
      <w:ins w:id="196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"ExplicitStyleSample"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63" w:author="Unknown"/>
          <w:rStyle w:val="HTMLCode"/>
          <w:rFonts w:ascii="Consolas" w:hAnsi="Consolas" w:cs="Consolas"/>
          <w:color w:val="000000"/>
          <w:shd w:val="clear" w:color="auto" w:fill="FFFFFF"/>
        </w:rPr>
      </w:pPr>
      <w:ins w:id="196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65" w:author="Unknown"/>
          <w:rStyle w:val="xml"/>
          <w:rFonts w:ascii="Consolas" w:hAnsi="Consolas" w:cs="Consolas"/>
          <w:color w:val="000000"/>
          <w:shd w:val="clear" w:color="auto" w:fill="FFFFFF"/>
        </w:rPr>
      </w:pPr>
      <w:ins w:id="196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"HeaderStyle"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67" w:author="Unknown"/>
          <w:rStyle w:val="xml"/>
          <w:rFonts w:ascii="Consolas" w:hAnsi="Consolas" w:cs="Consolas"/>
          <w:color w:val="000000"/>
          <w:shd w:val="clear" w:color="auto" w:fill="FFFFFF"/>
        </w:rPr>
      </w:pPr>
      <w:ins w:id="196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969" w:author="Unknown"/>
          <w:rStyle w:val="xml"/>
          <w:rFonts w:ascii="Consolas" w:hAnsi="Consolas" w:cs="Consolas"/>
          <w:color w:val="000000"/>
          <w:shd w:val="clear" w:color="auto" w:fill="FFFFFF"/>
        </w:rPr>
      </w:pPr>
      <w:ins w:id="197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"24"</w:t>
        </w:r>
        <w:r>
          <w:rPr>
            <w:rStyle w:val="hljs-tag"/>
            <w:rFonts w:ascii="Consolas" w:hAnsi="Consolas" w:cs="Consolas"/>
            <w:color w:val="0000FF"/>
            <w:shd w:val="clear" w:color="auto" w:fill="FFFFFF"/>
          </w:rPr>
          <w:t xml:space="preserve"> /&gt;</w:t>
        </w:r>
      </w:ins>
    </w:p>
    <w:p w:rsidR="00ED558E" w:rsidRDefault="00ED558E" w:rsidP="00ED558E">
      <w:pPr>
        <w:pStyle w:val="HTMLPreformatted"/>
        <w:shd w:val="clear" w:color="auto" w:fill="FFFFFF"/>
        <w:rPr>
          <w:ins w:id="1971" w:author="Unknown"/>
          <w:rStyle w:val="HTMLCode"/>
          <w:rFonts w:ascii="Consolas" w:hAnsi="Consolas" w:cs="Consolas"/>
          <w:color w:val="000000"/>
          <w:shd w:val="clear" w:color="auto" w:fill="FFFFFF"/>
        </w:rPr>
      </w:pPr>
      <w:ins w:id="197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73" w:author="Unknown"/>
          <w:rStyle w:val="HTMLCode"/>
          <w:rFonts w:ascii="Consolas" w:hAnsi="Consolas" w:cs="Consolas"/>
          <w:color w:val="000000"/>
          <w:shd w:val="clear" w:color="auto" w:fill="FFFFFF"/>
        </w:rPr>
      </w:pPr>
      <w:ins w:id="197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75" w:author="Unknown"/>
          <w:rStyle w:val="HTMLCode"/>
          <w:rFonts w:ascii="Consolas" w:hAnsi="Consolas" w:cs="Consolas"/>
          <w:color w:val="000000"/>
          <w:shd w:val="clear" w:color="auto" w:fill="FFFFFF"/>
        </w:rPr>
      </w:pPr>
      <w:ins w:id="197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77" w:author="Unknown"/>
          <w:rStyle w:val="HTMLCode"/>
          <w:rFonts w:ascii="Consolas" w:hAnsi="Consolas" w:cs="Consolas"/>
          <w:color w:val="000000"/>
          <w:shd w:val="clear" w:color="auto" w:fill="FFFFFF"/>
        </w:rPr>
      </w:pPr>
      <w:ins w:id="19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79" w:author="Unknown"/>
          <w:rStyle w:val="HTMLCode"/>
          <w:rFonts w:ascii="Consolas" w:hAnsi="Consolas" w:cs="Consolas"/>
          <w:color w:val="000000"/>
          <w:shd w:val="clear" w:color="auto" w:fill="FFFFFF"/>
        </w:rPr>
      </w:pPr>
      <w:ins w:id="19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Style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"{StaticResource HeaderStyle}"</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81" w:author="Unknown"/>
          <w:rStyle w:val="HTMLCode"/>
          <w:rFonts w:ascii="Consolas" w:hAnsi="Consolas" w:cs="Consolas"/>
          <w:color w:val="000000"/>
          <w:shd w:val="clear" w:color="auto" w:fill="FFFFFF"/>
        </w:rPr>
      </w:pPr>
      <w:ins w:id="19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Header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83" w:author="Unknown"/>
          <w:rStyle w:val="HTMLCode"/>
          <w:rFonts w:ascii="Consolas" w:hAnsi="Consolas" w:cs="Consolas"/>
          <w:color w:val="000000"/>
          <w:shd w:val="clear" w:color="auto" w:fill="FFFFFF"/>
        </w:rPr>
      </w:pPr>
      <w:ins w:id="19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D558E" w:rsidRDefault="00ED558E" w:rsidP="00ED558E">
      <w:pPr>
        <w:pStyle w:val="HTMLPreformatted"/>
        <w:shd w:val="clear" w:color="auto" w:fill="FFFFFF"/>
        <w:rPr>
          <w:ins w:id="1985" w:author="Unknown"/>
          <w:rFonts w:ascii="Consolas" w:hAnsi="Consolas" w:cs="Consolas"/>
          <w:color w:val="212529"/>
          <w:sz w:val="16"/>
          <w:szCs w:val="16"/>
        </w:rPr>
      </w:pPr>
      <w:ins w:id="198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D558E" w:rsidRDefault="00ED558E" w:rsidP="00ED558E">
      <w:pPr>
        <w:rPr>
          <w:ins w:id="1987" w:author="Unknown"/>
          <w:rFonts w:ascii="Times New Roman" w:hAnsi="Times New Roman" w:cs="Times New Roman"/>
          <w:sz w:val="24"/>
          <w:szCs w:val="24"/>
        </w:rPr>
      </w:pPr>
      <w:r>
        <w:rPr>
          <w:noProof/>
        </w:rPr>
        <w:drawing>
          <wp:inline distT="0" distB="0" distL="0" distR="0">
            <wp:extent cx="2860040" cy="1426210"/>
            <wp:effectExtent l="19050" t="0" r="0" b="0"/>
            <wp:docPr id="71" name="aelm1645" descr="https://www.wpf-tutorial.com/Images/ArticleImages/1/chapters/styles/explicit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45" descr="https://www.wpf-tutorial.com/Images/ArticleImages/1/chapters/styles/explicit_style.png"/>
                    <pic:cNvPicPr>
                      <a:picLocks noChangeAspect="1" noChangeArrowheads="1"/>
                    </pic:cNvPicPr>
                  </pic:nvPicPr>
                  <pic:blipFill>
                    <a:blip r:embed="rId88"/>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ED558E" w:rsidRDefault="00ED558E" w:rsidP="00ED558E">
      <w:pPr>
        <w:pStyle w:val="NormalWeb"/>
        <w:shd w:val="clear" w:color="auto" w:fill="FFFFFF"/>
        <w:spacing w:before="288" w:beforeAutospacing="0" w:after="288" w:afterAutospacing="0"/>
        <w:rPr>
          <w:ins w:id="1988" w:author="Unknown"/>
          <w:rFonts w:ascii="Segoe UI" w:hAnsi="Segoe UI" w:cs="Segoe UI"/>
          <w:color w:val="212529"/>
          <w:sz w:val="18"/>
          <w:szCs w:val="18"/>
        </w:rPr>
      </w:pPr>
      <w:ins w:id="1989" w:author="Unknown">
        <w:r>
          <w:rPr>
            <w:rFonts w:ascii="Segoe UI" w:hAnsi="Segoe UI" w:cs="Segoe UI"/>
            <w:color w:val="212529"/>
            <w:sz w:val="18"/>
            <w:szCs w:val="18"/>
          </w:rPr>
          <w:lastRenderedPageBreak/>
          <w:t>Notice how even though the TargetType is set to TextBlock, and the style is defined for the entire window, only the TextBlock in the middle, where I explicitly reference the </w:t>
        </w:r>
        <w:r>
          <w:rPr>
            <w:rStyle w:val="Strong"/>
            <w:rFonts w:ascii="Segoe UI" w:hAnsi="Segoe UI" w:cs="Segoe UI"/>
            <w:color w:val="212529"/>
            <w:sz w:val="18"/>
            <w:szCs w:val="18"/>
          </w:rPr>
          <w:t>HeaderStyle</w:t>
        </w:r>
        <w:r>
          <w:rPr>
            <w:rFonts w:ascii="Segoe UI" w:hAnsi="Segoe UI" w:cs="Segoe UI"/>
            <w:color w:val="212529"/>
            <w:sz w:val="18"/>
            <w:szCs w:val="18"/>
          </w:rPr>
          <w:t> style, uses the style. This allows you to define styles that target a specific control type, but only use it in the places where you need it.</w:t>
        </w:r>
      </w:ins>
    </w:p>
    <w:p w:rsidR="00B9520D" w:rsidRDefault="00B9520D" w:rsidP="00B9520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Trigger, DataTrigger &amp; EventTrigger</w:t>
      </w:r>
    </w:p>
    <w:p w:rsidR="00B9520D" w:rsidRDefault="00B9520D" w:rsidP="00B9520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So far, we worked with styles by setting a static value for a specific property. However, using triggers, you can change the value of a given property, once a certain condition changes. Triggers come in multiple flavors: Property triggers, event triggers and data triggers. They allow you to do stuff that would normally be done in code-behind completely in markup instead, which is all a part of the ongoing process of separating style and code.</w:t>
      </w:r>
    </w:p>
    <w:p w:rsidR="00B9520D" w:rsidRDefault="00B9520D" w:rsidP="00B9520D">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Property trigger</w:t>
      </w:r>
    </w:p>
    <w:p w:rsidR="00B9520D" w:rsidRDefault="00B9520D" w:rsidP="00B9520D">
      <w:pPr>
        <w:pStyle w:val="NormalWeb"/>
        <w:shd w:val="clear" w:color="auto" w:fill="FFFFFF"/>
        <w:spacing w:before="288" w:beforeAutospacing="0" w:after="288" w:afterAutospacing="0"/>
        <w:rPr>
          <w:ins w:id="1990" w:author="Unknown"/>
          <w:rFonts w:ascii="Segoe UI" w:hAnsi="Segoe UI" w:cs="Segoe UI"/>
          <w:color w:val="212529"/>
          <w:sz w:val="18"/>
          <w:szCs w:val="18"/>
        </w:rPr>
      </w:pPr>
      <w:ins w:id="1991" w:author="Unknown">
        <w:r>
          <w:rPr>
            <w:rFonts w:ascii="Segoe UI" w:hAnsi="Segoe UI" w:cs="Segoe UI"/>
            <w:color w:val="212529"/>
            <w:sz w:val="18"/>
            <w:szCs w:val="18"/>
          </w:rPr>
          <w:t>The most common trigger is the property trigger, which in markup is simply defined with a &lt;Trigger&gt; element. It watches a specific property on the owner control and when that property has a value that matches the specified value, properties can change. In theory this might sound a bit complicated, but it's actually quite simple once we turn theory into an example:</w:t>
        </w:r>
      </w:ins>
    </w:p>
    <w:p w:rsidR="00B9520D" w:rsidRDefault="003C5A45" w:rsidP="00B9520D">
      <w:pPr>
        <w:shd w:val="clear" w:color="auto" w:fill="FFFFFF"/>
        <w:jc w:val="right"/>
        <w:rPr>
          <w:ins w:id="1992" w:author="Unknown"/>
          <w:rFonts w:ascii="Segoe UI" w:hAnsi="Segoe UI" w:cs="Segoe UI"/>
          <w:color w:val="212529"/>
          <w:sz w:val="18"/>
          <w:szCs w:val="18"/>
        </w:rPr>
      </w:pPr>
      <w:ins w:id="1993" w:author="Unknown">
        <w:r>
          <w:rPr>
            <w:rFonts w:ascii="Segoe UI" w:hAnsi="Segoe UI" w:cs="Segoe UI"/>
            <w:color w:val="212529"/>
            <w:sz w:val="18"/>
            <w:szCs w:val="18"/>
          </w:rPr>
          <w:fldChar w:fldCharType="begin"/>
        </w:r>
        <w:r w:rsidR="00B9520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9520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9520D" w:rsidRDefault="00B9520D" w:rsidP="00B9520D">
      <w:pPr>
        <w:pStyle w:val="HTMLPreformatted"/>
        <w:shd w:val="clear" w:color="auto" w:fill="FFFFFF"/>
        <w:rPr>
          <w:ins w:id="1994" w:author="Unknown"/>
          <w:rStyle w:val="hljs-tag"/>
          <w:rFonts w:ascii="Consolas" w:hAnsi="Consolas" w:cs="Consolas"/>
          <w:color w:val="0000FF"/>
          <w:shd w:val="clear" w:color="auto" w:fill="FFFFFF"/>
        </w:rPr>
      </w:pPr>
      <w:ins w:id="199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"WpfTutorialSamples.Styles.StyleTriggersSample"</w:t>
        </w:r>
      </w:ins>
    </w:p>
    <w:p w:rsidR="00B9520D" w:rsidRDefault="00B9520D" w:rsidP="00B9520D">
      <w:pPr>
        <w:pStyle w:val="HTMLPreformatted"/>
        <w:shd w:val="clear" w:color="auto" w:fill="FFFFFF"/>
        <w:rPr>
          <w:ins w:id="1996" w:author="Unknown"/>
          <w:rStyle w:val="hljs-tag"/>
          <w:rFonts w:ascii="Consolas" w:hAnsi="Consolas" w:cs="Consolas"/>
          <w:color w:val="0000FF"/>
          <w:shd w:val="clear" w:color="auto" w:fill="FFFFFF"/>
        </w:rPr>
      </w:pPr>
      <w:ins w:id="199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9520D" w:rsidRDefault="00B9520D" w:rsidP="00B9520D">
      <w:pPr>
        <w:pStyle w:val="HTMLPreformatted"/>
        <w:shd w:val="clear" w:color="auto" w:fill="FFFFFF"/>
        <w:rPr>
          <w:ins w:id="1998" w:author="Unknown"/>
          <w:rStyle w:val="hljs-tag"/>
          <w:rFonts w:ascii="Consolas" w:hAnsi="Consolas" w:cs="Consolas"/>
          <w:color w:val="0000FF"/>
          <w:shd w:val="clear" w:color="auto" w:fill="FFFFFF"/>
        </w:rPr>
      </w:pPr>
      <w:ins w:id="199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9520D" w:rsidRDefault="00B9520D" w:rsidP="00B9520D">
      <w:pPr>
        <w:pStyle w:val="HTMLPreformatted"/>
        <w:shd w:val="clear" w:color="auto" w:fill="FFFFFF"/>
        <w:rPr>
          <w:ins w:id="2000" w:author="Unknown"/>
          <w:rStyle w:val="HTMLCode"/>
          <w:rFonts w:ascii="Consolas" w:hAnsi="Consolas" w:cs="Consolas"/>
          <w:color w:val="000000"/>
          <w:shd w:val="clear" w:color="auto" w:fill="FFFFFF"/>
        </w:rPr>
      </w:pPr>
      <w:ins w:id="200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"StyleTriggersSample"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02" w:author="Unknown"/>
          <w:rStyle w:val="HTMLCode"/>
          <w:rFonts w:ascii="Consolas" w:hAnsi="Consolas" w:cs="Consolas"/>
          <w:color w:val="000000"/>
          <w:shd w:val="clear" w:color="auto" w:fill="FFFFFF"/>
        </w:rPr>
      </w:pPr>
      <w:ins w:id="200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04" w:author="Unknown"/>
          <w:rStyle w:val="HTMLCode"/>
          <w:rFonts w:ascii="Consolas" w:hAnsi="Consolas" w:cs="Consolas"/>
          <w:color w:val="000000"/>
          <w:shd w:val="clear" w:color="auto" w:fill="FFFFFF"/>
        </w:rPr>
      </w:pPr>
      <w:ins w:id="200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"Hello, styled world!"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"28"</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06" w:author="Unknown"/>
          <w:rStyle w:val="HTMLCode"/>
          <w:rFonts w:ascii="Consolas" w:hAnsi="Consolas" w:cs="Consolas"/>
          <w:color w:val="000000"/>
          <w:shd w:val="clear" w:color="auto" w:fill="FFFFFF"/>
        </w:rPr>
      </w:pPr>
      <w:ins w:id="200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08" w:author="Unknown"/>
          <w:rStyle w:val="xml"/>
          <w:rFonts w:ascii="Consolas" w:hAnsi="Consolas" w:cs="Consolas"/>
          <w:color w:val="000000"/>
          <w:shd w:val="clear" w:color="auto" w:fill="FFFFFF"/>
        </w:rPr>
      </w:pPr>
      <w:ins w:id="20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10" w:author="Unknown"/>
          <w:rStyle w:val="xml"/>
          <w:rFonts w:ascii="Consolas" w:hAnsi="Consolas" w:cs="Consolas"/>
          <w:color w:val="000000"/>
          <w:shd w:val="clear" w:color="auto" w:fill="FFFFFF"/>
        </w:rPr>
      </w:pPr>
      <w:ins w:id="201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12" w:author="Unknown"/>
          <w:rStyle w:val="xml"/>
          <w:rFonts w:ascii="Consolas" w:hAnsi="Consolas" w:cs="Consolas"/>
          <w:color w:val="000000"/>
          <w:shd w:val="clear" w:color="auto" w:fill="FFFFFF"/>
        </w:rPr>
      </w:pPr>
      <w:ins w:id="201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14" w:author="Unknown"/>
          <w:rStyle w:val="xml"/>
          <w:rFonts w:ascii="Consolas" w:hAnsi="Consolas" w:cs="Consolas"/>
          <w:color w:val="000000"/>
          <w:shd w:val="clear" w:color="auto" w:fill="FFFFFF"/>
        </w:rPr>
      </w:pPr>
      <w:ins w:id="201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"IsMouseOver"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16" w:author="Unknown"/>
          <w:rStyle w:val="xml"/>
          <w:rFonts w:ascii="Consolas" w:hAnsi="Consolas" w:cs="Consolas"/>
          <w:color w:val="000000"/>
          <w:shd w:val="clear" w:color="auto" w:fill="FFFFFF"/>
        </w:rPr>
      </w:pPr>
      <w:ins w:id="201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18" w:author="Unknown"/>
          <w:rStyle w:val="xml"/>
          <w:rFonts w:ascii="Consolas" w:hAnsi="Consolas" w:cs="Consolas"/>
          <w:color w:val="000000"/>
          <w:shd w:val="clear" w:color="auto" w:fill="FFFFFF"/>
        </w:rPr>
      </w:pPr>
      <w:ins w:id="201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"TextDecorations"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"Underline"</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20" w:author="Unknown"/>
          <w:rStyle w:val="xml"/>
          <w:rFonts w:ascii="Consolas" w:hAnsi="Consolas" w:cs="Consolas"/>
          <w:color w:val="000000"/>
          <w:shd w:val="clear" w:color="auto" w:fill="FFFFFF"/>
        </w:rPr>
      </w:pPr>
      <w:ins w:id="202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22" w:author="Unknown"/>
          <w:rStyle w:val="xml"/>
          <w:rFonts w:ascii="Consolas" w:hAnsi="Consolas" w:cs="Consolas"/>
          <w:color w:val="000000"/>
          <w:shd w:val="clear" w:color="auto" w:fill="FFFFFF"/>
        </w:rPr>
      </w:pPr>
      <w:ins w:id="202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24" w:author="Unknown"/>
          <w:rStyle w:val="HTMLCode"/>
          <w:rFonts w:ascii="Consolas" w:hAnsi="Consolas" w:cs="Consolas"/>
          <w:color w:val="000000"/>
          <w:shd w:val="clear" w:color="auto" w:fill="FFFFFF"/>
        </w:rPr>
      </w:pPr>
      <w:ins w:id="202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26" w:author="Unknown"/>
          <w:rStyle w:val="HTMLCode"/>
          <w:rFonts w:ascii="Consolas" w:hAnsi="Consolas" w:cs="Consolas"/>
          <w:color w:val="000000"/>
          <w:shd w:val="clear" w:color="auto" w:fill="FFFFFF"/>
        </w:rPr>
      </w:pPr>
      <w:ins w:id="202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28" w:author="Unknown"/>
          <w:rStyle w:val="HTMLCode"/>
          <w:rFonts w:ascii="Consolas" w:hAnsi="Consolas" w:cs="Consolas"/>
          <w:color w:val="000000"/>
          <w:shd w:val="clear" w:color="auto" w:fill="FFFFFF"/>
        </w:rPr>
      </w:pPr>
      <w:ins w:id="202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30" w:author="Unknown"/>
          <w:rStyle w:val="HTMLCode"/>
          <w:rFonts w:ascii="Consolas" w:hAnsi="Consolas" w:cs="Consolas"/>
          <w:color w:val="000000"/>
          <w:shd w:val="clear" w:color="auto" w:fill="FFFFFF"/>
        </w:rPr>
      </w:pPr>
      <w:ins w:id="203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32" w:author="Unknown"/>
          <w:rFonts w:ascii="Consolas" w:hAnsi="Consolas" w:cs="Consolas"/>
          <w:color w:val="212529"/>
          <w:sz w:val="16"/>
          <w:szCs w:val="16"/>
        </w:rPr>
      </w:pPr>
      <w:ins w:id="2033"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9520D" w:rsidRDefault="00B9520D" w:rsidP="00B9520D">
      <w:pPr>
        <w:rPr>
          <w:ins w:id="2034" w:author="Unknown"/>
          <w:rFonts w:ascii="Times New Roman" w:hAnsi="Times New Roman" w:cs="Times New Roman"/>
          <w:sz w:val="24"/>
          <w:szCs w:val="24"/>
        </w:rPr>
      </w:pPr>
      <w:r>
        <w:rPr>
          <w:noProof/>
        </w:rPr>
        <w:drawing>
          <wp:inline distT="0" distB="0" distL="0" distR="0">
            <wp:extent cx="2860040" cy="951230"/>
            <wp:effectExtent l="19050" t="0" r="0" b="0"/>
            <wp:docPr id="85" name="aelm1653" descr="https://www.wpf-tutorial.com/Images/ArticleImages/1/chapters/styles/property_trigg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53" descr="https://www.wpf-tutorial.com/Images/ArticleImages/1/chapters/styles/property_trigger_simple.png"/>
                    <pic:cNvPicPr>
                      <a:picLocks noChangeAspect="1" noChangeArrowheads="1"/>
                    </pic:cNvPicPr>
                  </pic:nvPicPr>
                  <pic:blipFill>
                    <a:blip r:embed="rId89"/>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B9520D" w:rsidRDefault="00B9520D" w:rsidP="00B9520D">
      <w:pPr>
        <w:pStyle w:val="NormalWeb"/>
        <w:shd w:val="clear" w:color="auto" w:fill="FFFFFF"/>
        <w:spacing w:before="288" w:beforeAutospacing="0" w:after="288" w:afterAutospacing="0"/>
        <w:rPr>
          <w:ins w:id="2035" w:author="Unknown"/>
          <w:rFonts w:ascii="Segoe UI" w:hAnsi="Segoe UI" w:cs="Segoe UI"/>
          <w:color w:val="212529"/>
          <w:sz w:val="18"/>
          <w:szCs w:val="18"/>
        </w:rPr>
      </w:pPr>
      <w:ins w:id="2036" w:author="Unknown">
        <w:r>
          <w:rPr>
            <w:rFonts w:ascii="Segoe UI" w:hAnsi="Segoe UI" w:cs="Segoe UI"/>
            <w:color w:val="212529"/>
            <w:sz w:val="18"/>
            <w:szCs w:val="18"/>
          </w:rPr>
          <w:t>In this style, we set the </w:t>
        </w:r>
        <w:r>
          <w:rPr>
            <w:rStyle w:val="Strong"/>
            <w:rFonts w:ascii="Segoe UI" w:hAnsi="Segoe UI" w:cs="Segoe UI"/>
            <w:color w:val="212529"/>
            <w:sz w:val="18"/>
            <w:szCs w:val="18"/>
          </w:rPr>
          <w:t>Foreground</w:t>
        </w:r>
        <w:r>
          <w:rPr>
            <w:rFonts w:ascii="Segoe UI" w:hAnsi="Segoe UI" w:cs="Segoe UI"/>
            <w:color w:val="212529"/>
            <w:sz w:val="18"/>
            <w:szCs w:val="18"/>
          </w:rPr>
          <w:t> property to blue, to make it look like a hyperlink. We then add a trigger, which listens to the</w:t>
        </w:r>
        <w:r>
          <w:rPr>
            <w:rStyle w:val="Strong"/>
            <w:rFonts w:ascii="Segoe UI" w:hAnsi="Segoe UI" w:cs="Segoe UI"/>
            <w:color w:val="212529"/>
            <w:sz w:val="18"/>
            <w:szCs w:val="18"/>
          </w:rPr>
          <w:t>IsMouseOver</w:t>
        </w:r>
        <w:r>
          <w:rPr>
            <w:rFonts w:ascii="Segoe UI" w:hAnsi="Segoe UI" w:cs="Segoe UI"/>
            <w:color w:val="212529"/>
            <w:sz w:val="18"/>
            <w:szCs w:val="18"/>
          </w:rPr>
          <w:t> property - once this property changes to </w:t>
        </w:r>
        <w:r>
          <w:rPr>
            <w:rStyle w:val="Strong"/>
            <w:rFonts w:ascii="Segoe UI" w:hAnsi="Segoe UI" w:cs="Segoe UI"/>
            <w:color w:val="212529"/>
            <w:sz w:val="18"/>
            <w:szCs w:val="18"/>
          </w:rPr>
          <w:t>True</w:t>
        </w:r>
        <w:r>
          <w:rPr>
            <w:rFonts w:ascii="Segoe UI" w:hAnsi="Segoe UI" w:cs="Segoe UI"/>
            <w:color w:val="212529"/>
            <w:sz w:val="18"/>
            <w:szCs w:val="18"/>
          </w:rPr>
          <w:t xml:space="preserve">, we apply two setters: We change </w:t>
        </w:r>
        <w:r>
          <w:rPr>
            <w:rFonts w:ascii="Segoe UI" w:hAnsi="Segoe UI" w:cs="Segoe UI"/>
            <w:color w:val="212529"/>
            <w:sz w:val="18"/>
            <w:szCs w:val="18"/>
          </w:rPr>
          <w:lastRenderedPageBreak/>
          <w:t>the </w:t>
        </w:r>
        <w:r>
          <w:rPr>
            <w:rStyle w:val="Strong"/>
            <w:rFonts w:ascii="Segoe UI" w:hAnsi="Segoe UI" w:cs="Segoe UI"/>
            <w:color w:val="212529"/>
            <w:sz w:val="18"/>
            <w:szCs w:val="18"/>
          </w:rPr>
          <w:t>Foreground</w:t>
        </w:r>
        <w:r>
          <w:rPr>
            <w:rFonts w:ascii="Segoe UI" w:hAnsi="Segoe UI" w:cs="Segoe UI"/>
            <w:color w:val="212529"/>
            <w:sz w:val="18"/>
            <w:szCs w:val="18"/>
          </w:rPr>
          <w:t> to red and then we make it underlined. This is a great example on how easy it is to use triggers to apply design changes, completely without any code-behind code.</w:t>
        </w:r>
      </w:ins>
    </w:p>
    <w:p w:rsidR="00B9520D" w:rsidRDefault="00B9520D" w:rsidP="00B9520D">
      <w:pPr>
        <w:pStyle w:val="NormalWeb"/>
        <w:shd w:val="clear" w:color="auto" w:fill="FFFFFF"/>
        <w:spacing w:before="288" w:beforeAutospacing="0" w:after="288" w:afterAutospacing="0"/>
        <w:rPr>
          <w:ins w:id="2037" w:author="Unknown"/>
          <w:rFonts w:ascii="Segoe UI" w:hAnsi="Segoe UI" w:cs="Segoe UI"/>
          <w:color w:val="212529"/>
          <w:sz w:val="18"/>
          <w:szCs w:val="18"/>
        </w:rPr>
      </w:pPr>
      <w:ins w:id="2038" w:author="Unknown">
        <w:r>
          <w:rPr>
            <w:rFonts w:ascii="Segoe UI" w:hAnsi="Segoe UI" w:cs="Segoe UI"/>
            <w:color w:val="212529"/>
            <w:sz w:val="18"/>
            <w:szCs w:val="18"/>
          </w:rPr>
          <w:t>We define a local style for this specific TextBlock, but as shown in the previous articles, the style could have been globally defined as well, if we wanted it to apply to all TextBlock controls in the application.</w:t>
        </w:r>
      </w:ins>
    </w:p>
    <w:p w:rsidR="00B9520D" w:rsidRDefault="00B9520D" w:rsidP="00B9520D">
      <w:pPr>
        <w:pStyle w:val="Heading2"/>
        <w:shd w:val="clear" w:color="auto" w:fill="FFFFFF"/>
        <w:spacing w:before="0"/>
        <w:rPr>
          <w:ins w:id="2039" w:author="Unknown"/>
          <w:rFonts w:ascii="Segoe UI" w:hAnsi="Segoe UI" w:cs="Segoe UI"/>
          <w:b w:val="0"/>
          <w:bCs w:val="0"/>
          <w:color w:val="33393E"/>
          <w:sz w:val="36"/>
          <w:szCs w:val="36"/>
        </w:rPr>
      </w:pPr>
      <w:ins w:id="2040" w:author="Unknown">
        <w:r>
          <w:rPr>
            <w:rFonts w:ascii="Segoe UI" w:hAnsi="Segoe UI" w:cs="Segoe UI"/>
            <w:b w:val="0"/>
            <w:bCs w:val="0"/>
            <w:color w:val="33393E"/>
          </w:rPr>
          <w:t>Data triggers</w:t>
        </w:r>
      </w:ins>
    </w:p>
    <w:p w:rsidR="00B9520D" w:rsidRDefault="00B9520D" w:rsidP="00B9520D">
      <w:pPr>
        <w:pStyle w:val="NormalWeb"/>
        <w:shd w:val="clear" w:color="auto" w:fill="FFFFFF"/>
        <w:spacing w:before="288" w:beforeAutospacing="0" w:after="288" w:afterAutospacing="0"/>
        <w:rPr>
          <w:ins w:id="2041" w:author="Unknown"/>
          <w:rFonts w:ascii="Segoe UI" w:hAnsi="Segoe UI" w:cs="Segoe UI"/>
          <w:color w:val="212529"/>
          <w:sz w:val="18"/>
          <w:szCs w:val="18"/>
        </w:rPr>
      </w:pPr>
      <w:ins w:id="2042" w:author="Unknown">
        <w:r>
          <w:rPr>
            <w:rFonts w:ascii="Segoe UI" w:hAnsi="Segoe UI" w:cs="Segoe UI"/>
            <w:color w:val="212529"/>
            <w:sz w:val="18"/>
            <w:szCs w:val="18"/>
          </w:rPr>
          <w:t>Data triggers, represented by the &lt;DataTrigger&gt; element, are used for properties that are not necessarily dependency properties. They work by creating a binding to a regular property, which is then monitored for changes. This also opens up for binding your trigger to a property on a different control. For instance, consider the following example:</w:t>
        </w:r>
      </w:ins>
    </w:p>
    <w:p w:rsidR="00B9520D" w:rsidRDefault="003C5A45" w:rsidP="00B9520D">
      <w:pPr>
        <w:shd w:val="clear" w:color="auto" w:fill="FFFFFF"/>
        <w:jc w:val="right"/>
        <w:rPr>
          <w:ins w:id="2043" w:author="Unknown"/>
          <w:rFonts w:ascii="Segoe UI" w:hAnsi="Segoe UI" w:cs="Segoe UI"/>
          <w:color w:val="212529"/>
          <w:sz w:val="18"/>
          <w:szCs w:val="18"/>
        </w:rPr>
      </w:pPr>
      <w:ins w:id="2044" w:author="Unknown">
        <w:r>
          <w:rPr>
            <w:rFonts w:ascii="Segoe UI" w:hAnsi="Segoe UI" w:cs="Segoe UI"/>
            <w:color w:val="212529"/>
            <w:sz w:val="18"/>
            <w:szCs w:val="18"/>
          </w:rPr>
          <w:fldChar w:fldCharType="begin"/>
        </w:r>
        <w:r w:rsidR="00B9520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9520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9520D" w:rsidRDefault="00B9520D" w:rsidP="00B9520D">
      <w:pPr>
        <w:pStyle w:val="HTMLPreformatted"/>
        <w:shd w:val="clear" w:color="auto" w:fill="FFFFFF"/>
        <w:rPr>
          <w:ins w:id="2045" w:author="Unknown"/>
          <w:rStyle w:val="hljs-tag"/>
          <w:rFonts w:ascii="Consolas" w:hAnsi="Consolas" w:cs="Consolas"/>
          <w:color w:val="0000FF"/>
          <w:shd w:val="clear" w:color="auto" w:fill="FFFFFF"/>
        </w:rPr>
      </w:pPr>
      <w:ins w:id="204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"WpfTutorialSamples.Styles.StyleDataTriggerSample"</w:t>
        </w:r>
      </w:ins>
    </w:p>
    <w:p w:rsidR="00B9520D" w:rsidRDefault="00B9520D" w:rsidP="00B9520D">
      <w:pPr>
        <w:pStyle w:val="HTMLPreformatted"/>
        <w:shd w:val="clear" w:color="auto" w:fill="FFFFFF"/>
        <w:rPr>
          <w:ins w:id="2047" w:author="Unknown"/>
          <w:rStyle w:val="hljs-tag"/>
          <w:rFonts w:ascii="Consolas" w:hAnsi="Consolas" w:cs="Consolas"/>
          <w:color w:val="0000FF"/>
          <w:shd w:val="clear" w:color="auto" w:fill="FFFFFF"/>
        </w:rPr>
      </w:pPr>
      <w:ins w:id="204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9520D" w:rsidRDefault="00B9520D" w:rsidP="00B9520D">
      <w:pPr>
        <w:pStyle w:val="HTMLPreformatted"/>
        <w:shd w:val="clear" w:color="auto" w:fill="FFFFFF"/>
        <w:rPr>
          <w:ins w:id="2049" w:author="Unknown"/>
          <w:rStyle w:val="hljs-tag"/>
          <w:rFonts w:ascii="Consolas" w:hAnsi="Consolas" w:cs="Consolas"/>
          <w:color w:val="0000FF"/>
          <w:shd w:val="clear" w:color="auto" w:fill="FFFFFF"/>
        </w:rPr>
      </w:pPr>
      <w:ins w:id="205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9520D" w:rsidRDefault="00B9520D" w:rsidP="00B9520D">
      <w:pPr>
        <w:pStyle w:val="HTMLPreformatted"/>
        <w:shd w:val="clear" w:color="auto" w:fill="FFFFFF"/>
        <w:rPr>
          <w:ins w:id="2051" w:author="Unknown"/>
          <w:rStyle w:val="HTMLCode"/>
          <w:rFonts w:ascii="Consolas" w:hAnsi="Consolas" w:cs="Consolas"/>
          <w:color w:val="000000"/>
          <w:shd w:val="clear" w:color="auto" w:fill="FFFFFF"/>
        </w:rPr>
      </w:pPr>
      <w:ins w:id="205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"StyleDataTriggerSample"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53" w:author="Unknown"/>
          <w:rStyle w:val="HTMLCode"/>
          <w:rFonts w:ascii="Consolas" w:hAnsi="Consolas" w:cs="Consolas"/>
          <w:color w:val="000000"/>
          <w:shd w:val="clear" w:color="auto" w:fill="FFFFFF"/>
        </w:rPr>
      </w:pPr>
      <w:ins w:id="205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55" w:author="Unknown"/>
          <w:rStyle w:val="HTMLCode"/>
          <w:rFonts w:ascii="Consolas" w:hAnsi="Consolas" w:cs="Consolas"/>
          <w:color w:val="000000"/>
          <w:shd w:val="clear" w:color="auto" w:fill="FFFFFF"/>
        </w:rPr>
      </w:pPr>
      <w:ins w:id="205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"cbSample"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"Hello, world?"</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57" w:author="Unknown"/>
          <w:rStyle w:val="HTMLCode"/>
          <w:rFonts w:ascii="Consolas" w:hAnsi="Consolas" w:cs="Consolas"/>
          <w:color w:val="000000"/>
          <w:shd w:val="clear" w:color="auto" w:fill="FFFFFF"/>
        </w:rPr>
      </w:pPr>
      <w:ins w:id="205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"0,20,0,0"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"48"</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59" w:author="Unknown"/>
          <w:rStyle w:val="HTMLCode"/>
          <w:rFonts w:ascii="Consolas" w:hAnsi="Consolas" w:cs="Consolas"/>
          <w:color w:val="000000"/>
          <w:shd w:val="clear" w:color="auto" w:fill="FFFFFF"/>
        </w:rPr>
      </w:pPr>
      <w:ins w:id="206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61" w:author="Unknown"/>
          <w:rStyle w:val="xml"/>
          <w:rFonts w:ascii="Consolas" w:hAnsi="Consolas" w:cs="Consolas"/>
          <w:color w:val="000000"/>
          <w:shd w:val="clear" w:color="auto" w:fill="FFFFFF"/>
        </w:rPr>
      </w:pPr>
      <w:ins w:id="206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63" w:author="Unknown"/>
          <w:rStyle w:val="xml"/>
          <w:rFonts w:ascii="Consolas" w:hAnsi="Consolas" w:cs="Consolas"/>
          <w:color w:val="000000"/>
          <w:shd w:val="clear" w:color="auto" w:fill="FFFFFF"/>
        </w:rPr>
      </w:pPr>
      <w:ins w:id="206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"No"</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65" w:author="Unknown"/>
          <w:rStyle w:val="xml"/>
          <w:rFonts w:ascii="Consolas" w:hAnsi="Consolas" w:cs="Consolas"/>
          <w:color w:val="000000"/>
          <w:shd w:val="clear" w:color="auto" w:fill="FFFFFF"/>
        </w:rPr>
      </w:pPr>
      <w:ins w:id="206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67" w:author="Unknown"/>
          <w:rStyle w:val="xml"/>
          <w:rFonts w:ascii="Consolas" w:hAnsi="Consolas" w:cs="Consolas"/>
          <w:color w:val="000000"/>
          <w:shd w:val="clear" w:color="auto" w:fill="FFFFFF"/>
        </w:rPr>
      </w:pPr>
      <w:ins w:id="206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69" w:author="Unknown"/>
          <w:rStyle w:val="xml"/>
          <w:rFonts w:ascii="Consolas" w:hAnsi="Consolas" w:cs="Consolas"/>
          <w:color w:val="000000"/>
          <w:shd w:val="clear" w:color="auto" w:fill="FFFFFF"/>
        </w:rPr>
      </w:pPr>
      <w:ins w:id="207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DataTrigger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ElementName=cbSample, Path=IsChecked}"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71" w:author="Unknown"/>
          <w:rStyle w:val="xml"/>
          <w:rFonts w:ascii="Consolas" w:hAnsi="Consolas" w:cs="Consolas"/>
          <w:color w:val="000000"/>
          <w:shd w:val="clear" w:color="auto" w:fill="FFFFFF"/>
        </w:rPr>
      </w:pPr>
      <w:ins w:id="207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"Yes!"</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73" w:author="Unknown"/>
          <w:rStyle w:val="xml"/>
          <w:rFonts w:ascii="Consolas" w:hAnsi="Consolas" w:cs="Consolas"/>
          <w:color w:val="000000"/>
          <w:shd w:val="clear" w:color="auto" w:fill="FFFFFF"/>
        </w:rPr>
      </w:pPr>
      <w:ins w:id="207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075" w:author="Unknown"/>
          <w:rStyle w:val="xml"/>
          <w:rFonts w:ascii="Consolas" w:hAnsi="Consolas" w:cs="Consolas"/>
          <w:color w:val="000000"/>
          <w:shd w:val="clear" w:color="auto" w:fill="FFFFFF"/>
        </w:rPr>
      </w:pPr>
      <w:ins w:id="207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DataTrigger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77" w:author="Unknown"/>
          <w:rStyle w:val="xml"/>
          <w:rFonts w:ascii="Consolas" w:hAnsi="Consolas" w:cs="Consolas"/>
          <w:color w:val="000000"/>
          <w:shd w:val="clear" w:color="auto" w:fill="FFFFFF"/>
        </w:rPr>
      </w:pPr>
      <w:ins w:id="207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79" w:author="Unknown"/>
          <w:rStyle w:val="HTMLCode"/>
          <w:rFonts w:ascii="Consolas" w:hAnsi="Consolas" w:cs="Consolas"/>
          <w:color w:val="000000"/>
          <w:shd w:val="clear" w:color="auto" w:fill="FFFFFF"/>
        </w:rPr>
      </w:pPr>
      <w:ins w:id="208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81" w:author="Unknown"/>
          <w:rStyle w:val="HTMLCode"/>
          <w:rFonts w:ascii="Consolas" w:hAnsi="Consolas" w:cs="Consolas"/>
          <w:color w:val="000000"/>
          <w:shd w:val="clear" w:color="auto" w:fill="FFFFFF"/>
        </w:rPr>
      </w:pPr>
      <w:ins w:id="20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83" w:author="Unknown"/>
          <w:rStyle w:val="HTMLCode"/>
          <w:rFonts w:ascii="Consolas" w:hAnsi="Consolas" w:cs="Consolas"/>
          <w:color w:val="000000"/>
          <w:shd w:val="clear" w:color="auto" w:fill="FFFFFF"/>
        </w:rPr>
      </w:pPr>
      <w:ins w:id="20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85" w:author="Unknown"/>
          <w:rStyle w:val="HTMLCode"/>
          <w:rFonts w:ascii="Consolas" w:hAnsi="Consolas" w:cs="Consolas"/>
          <w:color w:val="000000"/>
          <w:shd w:val="clear" w:color="auto" w:fill="FFFFFF"/>
        </w:rPr>
      </w:pPr>
      <w:ins w:id="208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087" w:author="Unknown"/>
          <w:rFonts w:ascii="Consolas" w:hAnsi="Consolas" w:cs="Consolas"/>
          <w:color w:val="212529"/>
          <w:sz w:val="16"/>
          <w:szCs w:val="16"/>
        </w:rPr>
      </w:pPr>
      <w:ins w:id="208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9520D" w:rsidRDefault="00B9520D" w:rsidP="00B9520D">
      <w:pPr>
        <w:rPr>
          <w:ins w:id="2089" w:author="Unknown"/>
          <w:rFonts w:ascii="Times New Roman" w:hAnsi="Times New Roman" w:cs="Times New Roman"/>
          <w:sz w:val="24"/>
          <w:szCs w:val="24"/>
        </w:rPr>
      </w:pPr>
      <w:r>
        <w:rPr>
          <w:noProof/>
        </w:rPr>
        <w:drawing>
          <wp:inline distT="0" distB="0" distL="0" distR="0">
            <wp:extent cx="1901825" cy="1901825"/>
            <wp:effectExtent l="19050" t="0" r="3175" b="0"/>
            <wp:docPr id="84" name="aelm1659" descr="https://www.wpf-tutorial.com/Images/ArticleImages/1/chapters/styles/data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59" descr="https://www.wpf-tutorial.com/Images/ArticleImages/1/chapters/styles/data_trigger.png"/>
                    <pic:cNvPicPr>
                      <a:picLocks noChangeAspect="1" noChangeArrowheads="1"/>
                    </pic:cNvPicPr>
                  </pic:nvPicPr>
                  <pic:blipFill>
                    <a:blip r:embed="rId90"/>
                    <a:srcRect/>
                    <a:stretch>
                      <a:fillRect/>
                    </a:stretch>
                  </pic:blipFill>
                  <pic:spPr bwMode="auto">
                    <a:xfrm>
                      <a:off x="0" y="0"/>
                      <a:ext cx="1901825" cy="1901825"/>
                    </a:xfrm>
                    <a:prstGeom prst="rect">
                      <a:avLst/>
                    </a:prstGeom>
                    <a:noFill/>
                    <a:ln w="9525">
                      <a:noFill/>
                      <a:miter lim="800000"/>
                      <a:headEnd/>
                      <a:tailEnd/>
                    </a:ln>
                  </pic:spPr>
                </pic:pic>
              </a:graphicData>
            </a:graphic>
          </wp:inline>
        </w:drawing>
      </w:r>
    </w:p>
    <w:p w:rsidR="00B9520D" w:rsidRDefault="00B9520D" w:rsidP="00B9520D">
      <w:pPr>
        <w:pStyle w:val="NormalWeb"/>
        <w:shd w:val="clear" w:color="auto" w:fill="FFFFFF"/>
        <w:spacing w:before="288" w:beforeAutospacing="0" w:after="288" w:afterAutospacing="0"/>
        <w:rPr>
          <w:ins w:id="2090" w:author="Unknown"/>
          <w:rFonts w:ascii="Segoe UI" w:hAnsi="Segoe UI" w:cs="Segoe UI"/>
          <w:color w:val="212529"/>
          <w:sz w:val="18"/>
          <w:szCs w:val="18"/>
        </w:rPr>
      </w:pPr>
      <w:ins w:id="2091" w:author="Unknown">
        <w:r>
          <w:rPr>
            <w:rFonts w:ascii="Segoe UI" w:hAnsi="Segoe UI" w:cs="Segoe UI"/>
            <w:color w:val="212529"/>
            <w:sz w:val="18"/>
            <w:szCs w:val="18"/>
          </w:rPr>
          <w:t>In this example, we have a </w:t>
        </w:r>
        <w:r>
          <w:rPr>
            <w:rStyle w:val="Strong"/>
            <w:rFonts w:ascii="Segoe UI" w:hAnsi="Segoe UI" w:cs="Segoe UI"/>
            <w:color w:val="212529"/>
            <w:sz w:val="18"/>
            <w:szCs w:val="18"/>
          </w:rPr>
          <w:t>CheckBox</w:t>
        </w:r>
        <w:r>
          <w:rPr>
            <w:rFonts w:ascii="Segoe UI" w:hAnsi="Segoe UI" w:cs="Segoe UI"/>
            <w:color w:val="212529"/>
            <w:sz w:val="18"/>
            <w:szCs w:val="18"/>
          </w:rPr>
          <w:t> and a </w:t>
        </w:r>
        <w:r>
          <w:rPr>
            <w:rStyle w:val="Strong"/>
            <w:rFonts w:ascii="Segoe UI" w:hAnsi="Segoe UI" w:cs="Segoe UI"/>
            <w:color w:val="212529"/>
            <w:sz w:val="18"/>
            <w:szCs w:val="18"/>
          </w:rPr>
          <w:t>TextBlock</w:t>
        </w:r>
        <w:r>
          <w:rPr>
            <w:rFonts w:ascii="Segoe UI" w:hAnsi="Segoe UI" w:cs="Segoe UI"/>
            <w:color w:val="212529"/>
            <w:sz w:val="18"/>
            <w:szCs w:val="18"/>
          </w:rPr>
          <w:t>. Using a </w:t>
        </w:r>
        <w:r>
          <w:rPr>
            <w:rStyle w:val="Strong"/>
            <w:rFonts w:ascii="Segoe UI" w:hAnsi="Segoe UI" w:cs="Segoe UI"/>
            <w:color w:val="212529"/>
            <w:sz w:val="18"/>
            <w:szCs w:val="18"/>
          </w:rPr>
          <w:t>DataTrigger</w:t>
        </w:r>
        <w:r>
          <w:rPr>
            <w:rFonts w:ascii="Segoe UI" w:hAnsi="Segoe UI" w:cs="Segoe UI"/>
            <w:color w:val="212529"/>
            <w:sz w:val="18"/>
            <w:szCs w:val="18"/>
          </w:rPr>
          <w:t>, we bind the TextBlock to the </w:t>
        </w:r>
        <w:r>
          <w:rPr>
            <w:rStyle w:val="Strong"/>
            <w:rFonts w:ascii="Segoe UI" w:hAnsi="Segoe UI" w:cs="Segoe UI"/>
            <w:color w:val="212529"/>
            <w:sz w:val="18"/>
            <w:szCs w:val="18"/>
          </w:rPr>
          <w:t>IsChecked</w:t>
        </w:r>
        <w:r>
          <w:rPr>
            <w:rFonts w:ascii="Segoe UI" w:hAnsi="Segoe UI" w:cs="Segoe UI"/>
            <w:color w:val="212529"/>
            <w:sz w:val="18"/>
            <w:szCs w:val="18"/>
          </w:rPr>
          <w:t xml:space="preserve"> property of the CheckBox. We then supply a default style, where the text is "No" and the foreground </w:t>
        </w:r>
        <w:r>
          <w:rPr>
            <w:rFonts w:ascii="Segoe UI" w:hAnsi="Segoe UI" w:cs="Segoe UI"/>
            <w:color w:val="212529"/>
            <w:sz w:val="18"/>
            <w:szCs w:val="18"/>
          </w:rPr>
          <w:lastRenderedPageBreak/>
          <w:t>color is red, and then, using a DataTrigger, we supply a style for when the IsChecked property of the CheckBox is changed to True, in which case we make it green with a text saying "Yes!" (as seen on the screenshot).</w:t>
        </w:r>
      </w:ins>
    </w:p>
    <w:p w:rsidR="00B9520D" w:rsidRDefault="00B9520D" w:rsidP="00B9520D">
      <w:pPr>
        <w:pStyle w:val="Heading2"/>
        <w:shd w:val="clear" w:color="auto" w:fill="FFFFFF"/>
        <w:spacing w:before="0"/>
        <w:rPr>
          <w:ins w:id="2092" w:author="Unknown"/>
          <w:rFonts w:ascii="Segoe UI" w:hAnsi="Segoe UI" w:cs="Segoe UI"/>
          <w:b w:val="0"/>
          <w:bCs w:val="0"/>
          <w:color w:val="33393E"/>
          <w:sz w:val="36"/>
          <w:szCs w:val="36"/>
        </w:rPr>
      </w:pPr>
      <w:ins w:id="2093" w:author="Unknown">
        <w:r>
          <w:rPr>
            <w:rFonts w:ascii="Segoe UI" w:hAnsi="Segoe UI" w:cs="Segoe UI"/>
            <w:b w:val="0"/>
            <w:bCs w:val="0"/>
            <w:color w:val="33393E"/>
          </w:rPr>
          <w:t>Event triggers</w:t>
        </w:r>
      </w:ins>
    </w:p>
    <w:p w:rsidR="00B9520D" w:rsidRDefault="00B9520D" w:rsidP="00B9520D">
      <w:pPr>
        <w:pStyle w:val="NormalWeb"/>
        <w:shd w:val="clear" w:color="auto" w:fill="FFFFFF"/>
        <w:spacing w:before="288" w:beforeAutospacing="0" w:after="288" w:afterAutospacing="0"/>
        <w:rPr>
          <w:ins w:id="2094" w:author="Unknown"/>
          <w:rFonts w:ascii="Segoe UI" w:hAnsi="Segoe UI" w:cs="Segoe UI"/>
          <w:color w:val="212529"/>
          <w:sz w:val="18"/>
          <w:szCs w:val="18"/>
        </w:rPr>
      </w:pPr>
      <w:ins w:id="2095" w:author="Unknown">
        <w:r>
          <w:rPr>
            <w:rFonts w:ascii="Segoe UI" w:hAnsi="Segoe UI" w:cs="Segoe UI"/>
            <w:color w:val="212529"/>
            <w:sz w:val="18"/>
            <w:szCs w:val="18"/>
          </w:rPr>
          <w:t>Event triggers, represented by the &lt;EventTrigger&gt; element, are mostly used to trigger an animation, in response to an event being called. We haven't discussed animations yet, but to demonstrate how an event trigger works, we'll use them anyway. Have a look on the chapter about animations for more details. Here's the example:</w:t>
        </w:r>
      </w:ins>
    </w:p>
    <w:p w:rsidR="00B9520D" w:rsidRDefault="003C5A45" w:rsidP="00B9520D">
      <w:pPr>
        <w:shd w:val="clear" w:color="auto" w:fill="FFFFFF"/>
        <w:jc w:val="right"/>
        <w:rPr>
          <w:ins w:id="2096" w:author="Unknown"/>
          <w:rFonts w:ascii="Segoe UI" w:hAnsi="Segoe UI" w:cs="Segoe UI"/>
          <w:color w:val="212529"/>
          <w:sz w:val="18"/>
          <w:szCs w:val="18"/>
        </w:rPr>
      </w:pPr>
      <w:ins w:id="2097" w:author="Unknown">
        <w:r>
          <w:rPr>
            <w:rFonts w:ascii="Segoe UI" w:hAnsi="Segoe UI" w:cs="Segoe UI"/>
            <w:color w:val="212529"/>
            <w:sz w:val="18"/>
            <w:szCs w:val="18"/>
          </w:rPr>
          <w:fldChar w:fldCharType="begin"/>
        </w:r>
        <w:r w:rsidR="00B9520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9520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9520D" w:rsidRDefault="00B9520D" w:rsidP="00B9520D">
      <w:pPr>
        <w:pStyle w:val="HTMLPreformatted"/>
        <w:shd w:val="clear" w:color="auto" w:fill="FFFFFF"/>
        <w:rPr>
          <w:ins w:id="2098" w:author="Unknown"/>
          <w:rStyle w:val="hljs-tag"/>
          <w:rFonts w:ascii="Consolas" w:hAnsi="Consolas" w:cs="Consolas"/>
          <w:color w:val="0000FF"/>
          <w:shd w:val="clear" w:color="auto" w:fill="FFFFFF"/>
        </w:rPr>
      </w:pPr>
      <w:ins w:id="209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"WpfTutorialSamples.Styles.StyleEventTriggerSample"</w:t>
        </w:r>
      </w:ins>
    </w:p>
    <w:p w:rsidR="00B9520D" w:rsidRDefault="00B9520D" w:rsidP="00B9520D">
      <w:pPr>
        <w:pStyle w:val="HTMLPreformatted"/>
        <w:shd w:val="clear" w:color="auto" w:fill="FFFFFF"/>
        <w:rPr>
          <w:ins w:id="2100" w:author="Unknown"/>
          <w:rStyle w:val="hljs-tag"/>
          <w:rFonts w:ascii="Consolas" w:hAnsi="Consolas" w:cs="Consolas"/>
          <w:color w:val="0000FF"/>
          <w:shd w:val="clear" w:color="auto" w:fill="FFFFFF"/>
        </w:rPr>
      </w:pPr>
      <w:ins w:id="210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B9520D" w:rsidRDefault="00B9520D" w:rsidP="00B9520D">
      <w:pPr>
        <w:pStyle w:val="HTMLPreformatted"/>
        <w:shd w:val="clear" w:color="auto" w:fill="FFFFFF"/>
        <w:rPr>
          <w:ins w:id="2102" w:author="Unknown"/>
          <w:rStyle w:val="hljs-tag"/>
          <w:rFonts w:ascii="Consolas" w:hAnsi="Consolas" w:cs="Consolas"/>
          <w:color w:val="0000FF"/>
          <w:shd w:val="clear" w:color="auto" w:fill="FFFFFF"/>
        </w:rPr>
      </w:pPr>
      <w:ins w:id="210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B9520D" w:rsidRDefault="00B9520D" w:rsidP="00B9520D">
      <w:pPr>
        <w:pStyle w:val="HTMLPreformatted"/>
        <w:shd w:val="clear" w:color="auto" w:fill="FFFFFF"/>
        <w:rPr>
          <w:ins w:id="2104" w:author="Unknown"/>
          <w:rStyle w:val="HTMLCode"/>
          <w:rFonts w:ascii="Consolas" w:hAnsi="Consolas" w:cs="Consolas"/>
          <w:color w:val="000000"/>
          <w:shd w:val="clear" w:color="auto" w:fill="FFFFFF"/>
        </w:rPr>
      </w:pPr>
      <w:ins w:id="210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"StyleEventTriggerSample"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06" w:author="Unknown"/>
          <w:rStyle w:val="HTMLCode"/>
          <w:rFonts w:ascii="Consolas" w:hAnsi="Consolas" w:cs="Consolas"/>
          <w:color w:val="000000"/>
          <w:shd w:val="clear" w:color="auto" w:fill="FFFFFF"/>
        </w:rPr>
      </w:pPr>
      <w:ins w:id="210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08" w:author="Unknown"/>
          <w:rStyle w:val="HTMLCode"/>
          <w:rFonts w:ascii="Consolas" w:hAnsi="Consolas" w:cs="Consolas"/>
          <w:color w:val="000000"/>
          <w:shd w:val="clear" w:color="auto" w:fill="FFFFFF"/>
        </w:rPr>
      </w:pPr>
      <w:ins w:id="21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"lblStyled"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"Hello, styled world!"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10" w:author="Unknown"/>
          <w:rStyle w:val="HTMLCode"/>
          <w:rFonts w:ascii="Consolas" w:hAnsi="Consolas" w:cs="Consolas"/>
          <w:color w:val="000000"/>
          <w:shd w:val="clear" w:color="auto" w:fill="FFFFFF"/>
        </w:rPr>
      </w:pPr>
      <w:ins w:id="211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12" w:author="Unknown"/>
          <w:rStyle w:val="xml"/>
          <w:rFonts w:ascii="Consolas" w:hAnsi="Consolas" w:cs="Consolas"/>
          <w:color w:val="000000"/>
          <w:shd w:val="clear" w:color="auto" w:fill="FFFFFF"/>
        </w:rPr>
      </w:pPr>
      <w:ins w:id="211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14" w:author="Unknown"/>
          <w:rStyle w:val="xml"/>
          <w:rFonts w:ascii="Consolas" w:hAnsi="Consolas" w:cs="Consolas"/>
          <w:color w:val="000000"/>
          <w:shd w:val="clear" w:color="auto" w:fill="FFFFFF"/>
        </w:rPr>
      </w:pPr>
      <w:ins w:id="211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16" w:author="Unknown"/>
          <w:rStyle w:val="xml"/>
          <w:rFonts w:ascii="Consolas" w:hAnsi="Consolas" w:cs="Consolas"/>
          <w:color w:val="000000"/>
          <w:shd w:val="clear" w:color="auto" w:fill="FFFFFF"/>
        </w:rPr>
      </w:pPr>
      <w:ins w:id="211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RoutedEvent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"MouseEnter"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18" w:author="Unknown"/>
          <w:rStyle w:val="xml"/>
          <w:rFonts w:ascii="Consolas" w:hAnsi="Consolas" w:cs="Consolas"/>
          <w:color w:val="000000"/>
          <w:shd w:val="clear" w:color="auto" w:fill="FFFFFF"/>
        </w:rPr>
      </w:pPr>
      <w:ins w:id="211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EventTrigger.Actions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20" w:author="Unknown"/>
          <w:rStyle w:val="xml"/>
          <w:rFonts w:ascii="Consolas" w:hAnsi="Consolas" w:cs="Consolas"/>
          <w:color w:val="000000"/>
          <w:shd w:val="clear" w:color="auto" w:fill="FFFFFF"/>
        </w:rPr>
      </w:pPr>
      <w:ins w:id="212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22" w:author="Unknown"/>
          <w:rStyle w:val="xml"/>
          <w:rFonts w:ascii="Consolas" w:hAnsi="Consolas" w:cs="Consolas"/>
          <w:color w:val="000000"/>
          <w:shd w:val="clear" w:color="auto" w:fill="FFFFFF"/>
        </w:rPr>
      </w:pPr>
      <w:ins w:id="212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24" w:author="Unknown"/>
          <w:rStyle w:val="xml"/>
          <w:rFonts w:ascii="Consolas" w:hAnsi="Consolas" w:cs="Consolas"/>
          <w:color w:val="000000"/>
          <w:shd w:val="clear" w:color="auto" w:fill="FFFFFF"/>
        </w:rPr>
      </w:pPr>
      <w:ins w:id="212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DoubleAnimation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"0:0:0.300"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"28"</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126" w:author="Unknown"/>
          <w:rStyle w:val="xml"/>
          <w:rFonts w:ascii="Consolas" w:hAnsi="Consolas" w:cs="Consolas"/>
          <w:color w:val="000000"/>
          <w:shd w:val="clear" w:color="auto" w:fill="FFFFFF"/>
        </w:rPr>
      </w:pPr>
      <w:ins w:id="212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28" w:author="Unknown"/>
          <w:rStyle w:val="xml"/>
          <w:rFonts w:ascii="Consolas" w:hAnsi="Consolas" w:cs="Consolas"/>
          <w:color w:val="000000"/>
          <w:shd w:val="clear" w:color="auto" w:fill="FFFFFF"/>
        </w:rPr>
      </w:pPr>
      <w:ins w:id="212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30" w:author="Unknown"/>
          <w:rStyle w:val="xml"/>
          <w:rFonts w:ascii="Consolas" w:hAnsi="Consolas" w:cs="Consolas"/>
          <w:color w:val="000000"/>
          <w:shd w:val="clear" w:color="auto" w:fill="FFFFFF"/>
        </w:rPr>
      </w:pPr>
      <w:ins w:id="213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EventTrigger.Actions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32" w:author="Unknown"/>
          <w:rStyle w:val="xml"/>
          <w:rFonts w:ascii="Consolas" w:hAnsi="Consolas" w:cs="Consolas"/>
          <w:color w:val="000000"/>
          <w:shd w:val="clear" w:color="auto" w:fill="FFFFFF"/>
        </w:rPr>
      </w:pPr>
      <w:ins w:id="213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34" w:author="Unknown"/>
          <w:rStyle w:val="xml"/>
          <w:rFonts w:ascii="Consolas" w:hAnsi="Consolas" w:cs="Consolas"/>
          <w:color w:val="000000"/>
          <w:shd w:val="clear" w:color="auto" w:fill="FFFFFF"/>
        </w:rPr>
      </w:pPr>
      <w:ins w:id="213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RoutedEvent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"MouseLeave"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36" w:author="Unknown"/>
          <w:rStyle w:val="xml"/>
          <w:rFonts w:ascii="Consolas" w:hAnsi="Consolas" w:cs="Consolas"/>
          <w:color w:val="000000"/>
          <w:shd w:val="clear" w:color="auto" w:fill="FFFFFF"/>
        </w:rPr>
      </w:pPr>
      <w:ins w:id="213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EventTrigger.Actions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38" w:author="Unknown"/>
          <w:rStyle w:val="xml"/>
          <w:rFonts w:ascii="Consolas" w:hAnsi="Consolas" w:cs="Consolas"/>
          <w:color w:val="000000"/>
          <w:shd w:val="clear" w:color="auto" w:fill="FFFFFF"/>
        </w:rPr>
      </w:pPr>
      <w:ins w:id="213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40" w:author="Unknown"/>
          <w:rStyle w:val="xml"/>
          <w:rFonts w:ascii="Consolas" w:hAnsi="Consolas" w:cs="Consolas"/>
          <w:color w:val="000000"/>
          <w:shd w:val="clear" w:color="auto" w:fill="FFFFFF"/>
        </w:rPr>
      </w:pPr>
      <w:ins w:id="214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42" w:author="Unknown"/>
          <w:rStyle w:val="xml"/>
          <w:rFonts w:ascii="Consolas" w:hAnsi="Consolas" w:cs="Consolas"/>
          <w:color w:val="000000"/>
          <w:shd w:val="clear" w:color="auto" w:fill="FFFFFF"/>
        </w:rPr>
      </w:pPr>
      <w:ins w:id="214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DoubleAnimation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"0:0:0.800"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"FontSize"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 xml:space="preserve"> /&gt;</w:t>
        </w:r>
      </w:ins>
    </w:p>
    <w:p w:rsidR="00B9520D" w:rsidRDefault="00B9520D" w:rsidP="00B9520D">
      <w:pPr>
        <w:pStyle w:val="HTMLPreformatted"/>
        <w:shd w:val="clear" w:color="auto" w:fill="FFFFFF"/>
        <w:rPr>
          <w:ins w:id="2144" w:author="Unknown"/>
          <w:rStyle w:val="xml"/>
          <w:rFonts w:ascii="Consolas" w:hAnsi="Consolas" w:cs="Consolas"/>
          <w:color w:val="000000"/>
          <w:shd w:val="clear" w:color="auto" w:fill="FFFFFF"/>
        </w:rPr>
      </w:pPr>
      <w:ins w:id="214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46" w:author="Unknown"/>
          <w:rStyle w:val="xml"/>
          <w:rFonts w:ascii="Consolas" w:hAnsi="Consolas" w:cs="Consolas"/>
          <w:color w:val="000000"/>
          <w:shd w:val="clear" w:color="auto" w:fill="FFFFFF"/>
        </w:rPr>
      </w:pPr>
      <w:ins w:id="214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48" w:author="Unknown"/>
          <w:rStyle w:val="xml"/>
          <w:rFonts w:ascii="Consolas" w:hAnsi="Consolas" w:cs="Consolas"/>
          <w:color w:val="000000"/>
          <w:shd w:val="clear" w:color="auto" w:fill="FFFFFF"/>
        </w:rPr>
      </w:pPr>
      <w:ins w:id="214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EventTrigger.Actions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50" w:author="Unknown"/>
          <w:rStyle w:val="xml"/>
          <w:rFonts w:ascii="Consolas" w:hAnsi="Consolas" w:cs="Consolas"/>
          <w:color w:val="000000"/>
          <w:shd w:val="clear" w:color="auto" w:fill="FFFFFF"/>
        </w:rPr>
      </w:pPr>
      <w:ins w:id="215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EventTrigger</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52" w:author="Unknown"/>
          <w:rStyle w:val="xml"/>
          <w:rFonts w:ascii="Consolas" w:hAnsi="Consolas" w:cs="Consolas"/>
          <w:color w:val="000000"/>
          <w:shd w:val="clear" w:color="auto" w:fill="FFFFFF"/>
        </w:rPr>
      </w:pPr>
      <w:ins w:id="215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54" w:author="Unknown"/>
          <w:rStyle w:val="HTMLCode"/>
          <w:rFonts w:ascii="Consolas" w:hAnsi="Consolas" w:cs="Consolas"/>
          <w:color w:val="000000"/>
          <w:shd w:val="clear" w:color="auto" w:fill="FFFFFF"/>
        </w:rPr>
      </w:pPr>
      <w:ins w:id="215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56" w:author="Unknown"/>
          <w:rStyle w:val="HTMLCode"/>
          <w:rFonts w:ascii="Consolas" w:hAnsi="Consolas" w:cs="Consolas"/>
          <w:color w:val="000000"/>
          <w:shd w:val="clear" w:color="auto" w:fill="FFFFFF"/>
        </w:rPr>
      </w:pPr>
      <w:ins w:id="215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58" w:author="Unknown"/>
          <w:rStyle w:val="HTMLCode"/>
          <w:rFonts w:ascii="Consolas" w:hAnsi="Consolas" w:cs="Consolas"/>
          <w:color w:val="000000"/>
          <w:shd w:val="clear" w:color="auto" w:fill="FFFFFF"/>
        </w:rPr>
      </w:pPr>
      <w:ins w:id="215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60" w:author="Unknown"/>
          <w:rStyle w:val="HTMLCode"/>
          <w:rFonts w:ascii="Consolas" w:hAnsi="Consolas" w:cs="Consolas"/>
          <w:color w:val="000000"/>
          <w:shd w:val="clear" w:color="auto" w:fill="FFFFFF"/>
        </w:rPr>
      </w:pPr>
      <w:ins w:id="216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B9520D" w:rsidRDefault="00B9520D" w:rsidP="00B9520D">
      <w:pPr>
        <w:pStyle w:val="HTMLPreformatted"/>
        <w:shd w:val="clear" w:color="auto" w:fill="FFFFFF"/>
        <w:rPr>
          <w:ins w:id="2162" w:author="Unknown"/>
          <w:rFonts w:ascii="Consolas" w:hAnsi="Consolas" w:cs="Consolas"/>
          <w:color w:val="212529"/>
          <w:sz w:val="16"/>
          <w:szCs w:val="16"/>
        </w:rPr>
      </w:pPr>
      <w:ins w:id="2163"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B9520D" w:rsidRDefault="00B9520D" w:rsidP="00B9520D">
      <w:pPr>
        <w:rPr>
          <w:ins w:id="2164" w:author="Unknown"/>
          <w:rFonts w:ascii="Times New Roman" w:hAnsi="Times New Roman" w:cs="Times New Roman"/>
          <w:sz w:val="24"/>
          <w:szCs w:val="24"/>
        </w:rPr>
      </w:pPr>
      <w:r>
        <w:rPr>
          <w:noProof/>
        </w:rPr>
        <w:drawing>
          <wp:inline distT="0" distB="0" distL="0" distR="0">
            <wp:extent cx="2860040" cy="951230"/>
            <wp:effectExtent l="19050" t="0" r="0" b="0"/>
            <wp:docPr id="83" name="aelm1664" descr="https://www.wpf-tutorial.com/Images/ArticleImages/1/chapters/styles/event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64" descr="https://www.wpf-tutorial.com/Images/ArticleImages/1/chapters/styles/event_trigger.png"/>
                    <pic:cNvPicPr>
                      <a:picLocks noChangeAspect="1" noChangeArrowheads="1"/>
                    </pic:cNvPicPr>
                  </pic:nvPicPr>
                  <pic:blipFill>
                    <a:blip r:embed="rId91"/>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B9520D" w:rsidRDefault="00B9520D" w:rsidP="00B9520D">
      <w:pPr>
        <w:pStyle w:val="NormalWeb"/>
        <w:shd w:val="clear" w:color="auto" w:fill="FFFFFF"/>
        <w:spacing w:before="288" w:beforeAutospacing="0" w:after="288" w:afterAutospacing="0"/>
        <w:rPr>
          <w:ins w:id="2165" w:author="Unknown"/>
          <w:rFonts w:ascii="Segoe UI" w:hAnsi="Segoe UI" w:cs="Segoe UI"/>
          <w:color w:val="212529"/>
          <w:sz w:val="18"/>
          <w:szCs w:val="18"/>
        </w:rPr>
      </w:pPr>
      <w:ins w:id="2166" w:author="Unknown">
        <w:r>
          <w:rPr>
            <w:rFonts w:ascii="Segoe UI" w:hAnsi="Segoe UI" w:cs="Segoe UI"/>
            <w:color w:val="212529"/>
            <w:sz w:val="18"/>
            <w:szCs w:val="18"/>
          </w:rPr>
          <w:lastRenderedPageBreak/>
          <w:t>The markup might look a bit overwhelming, but if you run this sample and look at the result, you'll see that we've actually accomplished a pretty cool animation, going both ways, in ~20 lines of XAML. As you can see, I use an EventTrigger to subscribe to two events: </w:t>
        </w:r>
        <w:r>
          <w:rPr>
            <w:rStyle w:val="Strong"/>
            <w:rFonts w:ascii="Segoe UI" w:hAnsi="Segoe UI" w:cs="Segoe UI"/>
            <w:color w:val="212529"/>
            <w:sz w:val="18"/>
            <w:szCs w:val="18"/>
          </w:rPr>
          <w:t>MouseEnter</w:t>
        </w:r>
        <w:r>
          <w:rPr>
            <w:rFonts w:ascii="Segoe UI" w:hAnsi="Segoe UI" w:cs="Segoe UI"/>
            <w:color w:val="212529"/>
            <w:sz w:val="18"/>
            <w:szCs w:val="18"/>
          </w:rPr>
          <w:t> and </w:t>
        </w:r>
        <w:r>
          <w:rPr>
            <w:rStyle w:val="Strong"/>
            <w:rFonts w:ascii="Segoe UI" w:hAnsi="Segoe UI" w:cs="Segoe UI"/>
            <w:color w:val="212529"/>
            <w:sz w:val="18"/>
            <w:szCs w:val="18"/>
          </w:rPr>
          <w:t>MouseLeave</w:t>
        </w:r>
        <w:r>
          <w:rPr>
            <w:rFonts w:ascii="Segoe UI" w:hAnsi="Segoe UI" w:cs="Segoe UI"/>
            <w:color w:val="212529"/>
            <w:sz w:val="18"/>
            <w:szCs w:val="18"/>
          </w:rPr>
          <w:t>. When the mouse enters, I make a smooth and animated transition to a FontSize of 28 pixels in 300 milliseconds. When the mouse leaves, I change the FontSize back to 18 pixels but I do it a bit slower, just because it looks kind of cool.</w:t>
        </w:r>
      </w:ins>
    </w:p>
    <w:p w:rsidR="00A73014" w:rsidRDefault="00A73014" w:rsidP="00A73014">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WPF MultiTrigger and MultiDataTrigger</w:t>
      </w:r>
    </w:p>
    <w:p w:rsidR="00A73014" w:rsidRDefault="00A73014" w:rsidP="00A7301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chapter, we worked with triggers to get dynamic styles. So far they have all been based on a single property, but WPF also supports multi triggers, which can monitor two or more property conditions and only trigger once all of them are satisfied.</w:t>
      </w:r>
    </w:p>
    <w:p w:rsidR="00A73014" w:rsidRDefault="00A73014" w:rsidP="00A7301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There are two types of multi triggers: The </w:t>
      </w:r>
      <w:r>
        <w:rPr>
          <w:rStyle w:val="Strong"/>
          <w:rFonts w:ascii="Segoe UI" w:hAnsi="Segoe UI" w:cs="Segoe UI"/>
          <w:color w:val="212529"/>
          <w:sz w:val="18"/>
          <w:szCs w:val="18"/>
        </w:rPr>
        <w:t>MultiTrigger</w:t>
      </w:r>
      <w:r>
        <w:rPr>
          <w:rFonts w:ascii="Segoe UI" w:hAnsi="Segoe UI" w:cs="Segoe UI"/>
          <w:color w:val="212529"/>
          <w:sz w:val="18"/>
          <w:szCs w:val="18"/>
        </w:rPr>
        <w:t>, which just like the regular Trigger works on dependency properties, and then the </w:t>
      </w:r>
      <w:r>
        <w:rPr>
          <w:rStyle w:val="Strong"/>
          <w:rFonts w:ascii="Segoe UI" w:hAnsi="Segoe UI" w:cs="Segoe UI"/>
          <w:color w:val="212529"/>
          <w:sz w:val="18"/>
          <w:szCs w:val="18"/>
        </w:rPr>
        <w:t>MultiDataTrigger</w:t>
      </w:r>
      <w:r>
        <w:rPr>
          <w:rFonts w:ascii="Segoe UI" w:hAnsi="Segoe UI" w:cs="Segoe UI"/>
          <w:color w:val="212529"/>
          <w:sz w:val="18"/>
          <w:szCs w:val="18"/>
        </w:rPr>
        <w:t>, which works by binding to any kind of property. Let's start with a quick example on how to use the MultiTrigger.</w:t>
      </w:r>
    </w:p>
    <w:p w:rsidR="00A73014" w:rsidRDefault="00A73014" w:rsidP="00A73014">
      <w:pPr>
        <w:pStyle w:val="Heading2"/>
        <w:shd w:val="clear" w:color="auto" w:fill="FFFFFF"/>
        <w:spacing w:before="0"/>
        <w:rPr>
          <w:ins w:id="2167" w:author="Unknown"/>
          <w:rFonts w:ascii="Segoe UI" w:hAnsi="Segoe UI" w:cs="Segoe UI"/>
          <w:b w:val="0"/>
          <w:bCs w:val="0"/>
          <w:color w:val="33393E"/>
          <w:sz w:val="36"/>
          <w:szCs w:val="36"/>
        </w:rPr>
      </w:pPr>
      <w:ins w:id="2168" w:author="Unknown">
        <w:r>
          <w:rPr>
            <w:rFonts w:ascii="Segoe UI" w:hAnsi="Segoe UI" w:cs="Segoe UI"/>
            <w:b w:val="0"/>
            <w:bCs w:val="0"/>
            <w:color w:val="33393E"/>
          </w:rPr>
          <w:t>MultiTrigger</w:t>
        </w:r>
      </w:ins>
    </w:p>
    <w:p w:rsidR="00A73014" w:rsidRDefault="003C5A45" w:rsidP="00A73014">
      <w:pPr>
        <w:shd w:val="clear" w:color="auto" w:fill="FFFFFF"/>
        <w:jc w:val="right"/>
        <w:rPr>
          <w:ins w:id="2169" w:author="Unknown"/>
          <w:rFonts w:ascii="Segoe UI" w:hAnsi="Segoe UI" w:cs="Segoe UI"/>
          <w:color w:val="212529"/>
          <w:sz w:val="18"/>
          <w:szCs w:val="18"/>
        </w:rPr>
      </w:pPr>
      <w:ins w:id="2170" w:author="Unknown">
        <w:r>
          <w:rPr>
            <w:rFonts w:ascii="Segoe UI" w:hAnsi="Segoe UI" w:cs="Segoe UI"/>
            <w:color w:val="212529"/>
            <w:sz w:val="18"/>
            <w:szCs w:val="18"/>
          </w:rPr>
          <w:fldChar w:fldCharType="begin"/>
        </w:r>
        <w:r w:rsidR="00A7301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A7301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A73014" w:rsidRDefault="00A73014" w:rsidP="00A73014">
      <w:pPr>
        <w:pStyle w:val="HTMLPreformatted"/>
        <w:shd w:val="clear" w:color="auto" w:fill="FFFFFF"/>
        <w:rPr>
          <w:ins w:id="2171" w:author="Unknown"/>
          <w:rStyle w:val="hljs-tag"/>
          <w:rFonts w:ascii="Consolas" w:hAnsi="Consolas" w:cs="Consolas"/>
          <w:color w:val="0000FF"/>
          <w:shd w:val="clear" w:color="auto" w:fill="FFFFFF"/>
        </w:rPr>
      </w:pPr>
      <w:ins w:id="217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"WpfTutorialSamples.Styles.StyleMultiTriggerSample"</w:t>
        </w:r>
      </w:ins>
    </w:p>
    <w:p w:rsidR="00A73014" w:rsidRDefault="00A73014" w:rsidP="00A73014">
      <w:pPr>
        <w:pStyle w:val="HTMLPreformatted"/>
        <w:shd w:val="clear" w:color="auto" w:fill="FFFFFF"/>
        <w:rPr>
          <w:ins w:id="2173" w:author="Unknown"/>
          <w:rStyle w:val="hljs-tag"/>
          <w:rFonts w:ascii="Consolas" w:hAnsi="Consolas" w:cs="Consolas"/>
          <w:color w:val="0000FF"/>
          <w:shd w:val="clear" w:color="auto" w:fill="FFFFFF"/>
        </w:rPr>
      </w:pPr>
      <w:ins w:id="217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A73014" w:rsidRDefault="00A73014" w:rsidP="00A73014">
      <w:pPr>
        <w:pStyle w:val="HTMLPreformatted"/>
        <w:shd w:val="clear" w:color="auto" w:fill="FFFFFF"/>
        <w:rPr>
          <w:ins w:id="2175" w:author="Unknown"/>
          <w:rStyle w:val="hljs-tag"/>
          <w:rFonts w:ascii="Consolas" w:hAnsi="Consolas" w:cs="Consolas"/>
          <w:color w:val="0000FF"/>
          <w:shd w:val="clear" w:color="auto" w:fill="FFFFFF"/>
        </w:rPr>
      </w:pPr>
      <w:ins w:id="217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A73014" w:rsidRDefault="00A73014" w:rsidP="00A73014">
      <w:pPr>
        <w:pStyle w:val="HTMLPreformatted"/>
        <w:shd w:val="clear" w:color="auto" w:fill="FFFFFF"/>
        <w:rPr>
          <w:ins w:id="2177" w:author="Unknown"/>
          <w:rStyle w:val="HTMLCode"/>
          <w:rFonts w:ascii="Consolas" w:hAnsi="Consolas" w:cs="Consolas"/>
          <w:color w:val="000000"/>
          <w:shd w:val="clear" w:color="auto" w:fill="FFFFFF"/>
        </w:rPr>
      </w:pPr>
      <w:ins w:id="217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"StyleMultiTriggerSample"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79" w:author="Unknown"/>
          <w:rStyle w:val="HTMLCode"/>
          <w:rFonts w:ascii="Consolas" w:hAnsi="Consolas" w:cs="Consolas"/>
          <w:color w:val="000000"/>
          <w:shd w:val="clear" w:color="auto" w:fill="FFFFFF"/>
        </w:rPr>
      </w:pPr>
      <w:ins w:id="21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81" w:author="Unknown"/>
          <w:rStyle w:val="HTMLCode"/>
          <w:rFonts w:ascii="Consolas" w:hAnsi="Consolas" w:cs="Consolas"/>
          <w:color w:val="000000"/>
          <w:shd w:val="clear" w:color="auto" w:fill="FFFFFF"/>
        </w:rPr>
      </w:pPr>
      <w:ins w:id="21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"Hover and focus here"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83" w:author="Unknown"/>
          <w:rStyle w:val="HTMLCode"/>
          <w:rFonts w:ascii="Consolas" w:hAnsi="Consolas" w:cs="Consolas"/>
          <w:color w:val="000000"/>
          <w:shd w:val="clear" w:color="auto" w:fill="FFFFFF"/>
        </w:rPr>
      </w:pPr>
      <w:ins w:id="21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TextBox.Style</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85" w:author="Unknown"/>
          <w:rStyle w:val="xml"/>
          <w:rFonts w:ascii="Consolas" w:hAnsi="Consolas" w:cs="Consolas"/>
          <w:color w:val="000000"/>
          <w:shd w:val="clear" w:color="auto" w:fill="FFFFFF"/>
        </w:rPr>
      </w:pPr>
      <w:ins w:id="218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"TextBox"</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87" w:author="Unknown"/>
          <w:rStyle w:val="xml"/>
          <w:rFonts w:ascii="Consolas" w:hAnsi="Consolas" w:cs="Consolas"/>
          <w:color w:val="000000"/>
          <w:shd w:val="clear" w:color="auto" w:fill="FFFFFF"/>
        </w:rPr>
      </w:pPr>
      <w:ins w:id="218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89" w:author="Unknown"/>
          <w:rStyle w:val="xml"/>
          <w:rFonts w:ascii="Consolas" w:hAnsi="Consolas" w:cs="Consolas"/>
          <w:color w:val="000000"/>
          <w:shd w:val="clear" w:color="auto" w:fill="FFFFFF"/>
        </w:rPr>
      </w:pPr>
      <w:ins w:id="219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MultiTrigger</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91" w:author="Unknown"/>
          <w:rStyle w:val="xml"/>
          <w:rFonts w:ascii="Consolas" w:hAnsi="Consolas" w:cs="Consolas"/>
          <w:color w:val="000000"/>
          <w:shd w:val="clear" w:color="auto" w:fill="FFFFFF"/>
        </w:rPr>
      </w:pPr>
      <w:ins w:id="219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MultiTrigger.Conditions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93" w:author="Unknown"/>
          <w:rStyle w:val="xml"/>
          <w:rFonts w:ascii="Consolas" w:hAnsi="Consolas" w:cs="Consolas"/>
          <w:color w:val="000000"/>
          <w:shd w:val="clear" w:color="auto" w:fill="FFFFFF"/>
        </w:rPr>
      </w:pPr>
      <w:ins w:id="219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Condition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"IsKeyboardFocused"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195" w:author="Unknown"/>
          <w:rStyle w:val="xml"/>
          <w:rFonts w:ascii="Consolas" w:hAnsi="Consolas" w:cs="Consolas"/>
          <w:color w:val="000000"/>
          <w:shd w:val="clear" w:color="auto" w:fill="FFFFFF"/>
        </w:rPr>
      </w:pPr>
      <w:ins w:id="219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Condition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"IsMouseOver"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197" w:author="Unknown"/>
          <w:rStyle w:val="xml"/>
          <w:rFonts w:ascii="Consolas" w:hAnsi="Consolas" w:cs="Consolas"/>
          <w:color w:val="000000"/>
          <w:shd w:val="clear" w:color="auto" w:fill="FFFFFF"/>
        </w:rPr>
      </w:pPr>
      <w:ins w:id="219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MultiTrigger.Conditions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199" w:author="Unknown"/>
          <w:rStyle w:val="xml"/>
          <w:rFonts w:ascii="Consolas" w:hAnsi="Consolas" w:cs="Consolas"/>
          <w:color w:val="000000"/>
          <w:shd w:val="clear" w:color="auto" w:fill="FFFFFF"/>
        </w:rPr>
      </w:pPr>
      <w:ins w:id="220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MultiTrigger.Setters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01" w:author="Unknown"/>
          <w:rStyle w:val="xml"/>
          <w:rFonts w:ascii="Consolas" w:hAnsi="Consolas" w:cs="Consolas"/>
          <w:color w:val="000000"/>
          <w:shd w:val="clear" w:color="auto" w:fill="FFFFFF"/>
        </w:rPr>
      </w:pPr>
      <w:ins w:id="220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"Background"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"LightGreen"</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03" w:author="Unknown"/>
          <w:rStyle w:val="xml"/>
          <w:rFonts w:ascii="Consolas" w:hAnsi="Consolas" w:cs="Consolas"/>
          <w:color w:val="000000"/>
          <w:shd w:val="clear" w:color="auto" w:fill="FFFFFF"/>
        </w:rPr>
      </w:pPr>
      <w:ins w:id="220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MultiTrigger.Setters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05" w:author="Unknown"/>
          <w:rStyle w:val="xml"/>
          <w:rFonts w:ascii="Consolas" w:hAnsi="Consolas" w:cs="Consolas"/>
          <w:color w:val="000000"/>
          <w:shd w:val="clear" w:color="auto" w:fill="FFFFFF"/>
        </w:rPr>
      </w:pPr>
      <w:ins w:id="220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MultiTrigger</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07" w:author="Unknown"/>
          <w:rStyle w:val="xml"/>
          <w:rFonts w:ascii="Consolas" w:hAnsi="Consolas" w:cs="Consolas"/>
          <w:color w:val="000000"/>
          <w:shd w:val="clear" w:color="auto" w:fill="FFFFFF"/>
        </w:rPr>
      </w:pPr>
      <w:ins w:id="220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09" w:author="Unknown"/>
          <w:rStyle w:val="HTMLCode"/>
          <w:rFonts w:ascii="Consolas" w:hAnsi="Consolas" w:cs="Consolas"/>
          <w:color w:val="000000"/>
          <w:shd w:val="clear" w:color="auto" w:fill="FFFFFF"/>
        </w:rPr>
      </w:pPr>
      <w:ins w:id="221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11" w:author="Unknown"/>
          <w:rStyle w:val="HTMLCode"/>
          <w:rFonts w:ascii="Consolas" w:hAnsi="Consolas" w:cs="Consolas"/>
          <w:color w:val="000000"/>
          <w:shd w:val="clear" w:color="auto" w:fill="FFFFFF"/>
        </w:rPr>
      </w:pPr>
      <w:ins w:id="221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TextBox.Style</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13" w:author="Unknown"/>
          <w:rStyle w:val="HTMLCode"/>
          <w:rFonts w:ascii="Consolas" w:hAnsi="Consolas" w:cs="Consolas"/>
          <w:color w:val="000000"/>
          <w:shd w:val="clear" w:color="auto" w:fill="FFFFFF"/>
        </w:rPr>
      </w:pPr>
      <w:ins w:id="221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15" w:author="Unknown"/>
          <w:rStyle w:val="HTMLCode"/>
          <w:rFonts w:ascii="Consolas" w:hAnsi="Consolas" w:cs="Consolas"/>
          <w:color w:val="000000"/>
          <w:shd w:val="clear" w:color="auto" w:fill="FFFFFF"/>
        </w:rPr>
      </w:pPr>
      <w:ins w:id="221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17" w:author="Unknown"/>
          <w:rFonts w:ascii="Consolas" w:hAnsi="Consolas" w:cs="Consolas"/>
          <w:color w:val="212529"/>
          <w:sz w:val="16"/>
          <w:szCs w:val="16"/>
        </w:rPr>
      </w:pPr>
      <w:ins w:id="221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A73014" w:rsidRDefault="00A73014" w:rsidP="00A73014">
      <w:pPr>
        <w:rPr>
          <w:ins w:id="2219" w:author="Unknown"/>
          <w:rFonts w:ascii="Times New Roman" w:hAnsi="Times New Roman" w:cs="Times New Roman"/>
          <w:sz w:val="24"/>
          <w:szCs w:val="24"/>
        </w:rPr>
      </w:pPr>
      <w:r>
        <w:rPr>
          <w:noProof/>
        </w:rPr>
        <w:drawing>
          <wp:inline distT="0" distB="0" distL="0" distR="0">
            <wp:extent cx="2377440" cy="951230"/>
            <wp:effectExtent l="19050" t="0" r="3810" b="0"/>
            <wp:docPr id="88" name="aelm1673" descr="https://www.wpf-tutorial.com/Images/ArticleImages/1/chapters/styles/multi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73" descr="https://www.wpf-tutorial.com/Images/ArticleImages/1/chapters/styles/multitrigger.png"/>
                    <pic:cNvPicPr>
                      <a:picLocks noChangeAspect="1" noChangeArrowheads="1"/>
                    </pic:cNvPicPr>
                  </pic:nvPicPr>
                  <pic:blipFill>
                    <a:blip r:embed="rId92"/>
                    <a:srcRect/>
                    <a:stretch>
                      <a:fillRect/>
                    </a:stretch>
                  </pic:blipFill>
                  <pic:spPr bwMode="auto">
                    <a:xfrm>
                      <a:off x="0" y="0"/>
                      <a:ext cx="2377440" cy="951230"/>
                    </a:xfrm>
                    <a:prstGeom prst="rect">
                      <a:avLst/>
                    </a:prstGeom>
                    <a:noFill/>
                    <a:ln w="9525">
                      <a:noFill/>
                      <a:miter lim="800000"/>
                      <a:headEnd/>
                      <a:tailEnd/>
                    </a:ln>
                  </pic:spPr>
                </pic:pic>
              </a:graphicData>
            </a:graphic>
          </wp:inline>
        </w:drawing>
      </w:r>
    </w:p>
    <w:p w:rsidR="00A73014" w:rsidRDefault="00A73014" w:rsidP="00A73014">
      <w:pPr>
        <w:pStyle w:val="NormalWeb"/>
        <w:shd w:val="clear" w:color="auto" w:fill="FFFFFF"/>
        <w:spacing w:before="288" w:beforeAutospacing="0" w:after="288" w:afterAutospacing="0"/>
        <w:rPr>
          <w:ins w:id="2220" w:author="Unknown"/>
          <w:rFonts w:ascii="Segoe UI" w:hAnsi="Segoe UI" w:cs="Segoe UI"/>
          <w:color w:val="212529"/>
          <w:sz w:val="18"/>
          <w:szCs w:val="18"/>
        </w:rPr>
      </w:pPr>
      <w:ins w:id="2221" w:author="Unknown">
        <w:r>
          <w:rPr>
            <w:rFonts w:ascii="Segoe UI" w:hAnsi="Segoe UI" w:cs="Segoe UI"/>
            <w:color w:val="212529"/>
            <w:sz w:val="18"/>
            <w:szCs w:val="18"/>
          </w:rPr>
          <w:lastRenderedPageBreak/>
          <w:t>In this example, we use a trigger to change the background color of the TextBox once it has keyboard focus AND the mouse cursor is over it, as seen on the screenshot. This trigger has two conditions, but we could easily have added more if needed. In the Setters section, we define the properties we wish to change when all the conditions are met - in this case, just the one (background color).</w:t>
        </w:r>
      </w:ins>
    </w:p>
    <w:p w:rsidR="00A73014" w:rsidRDefault="00A73014" w:rsidP="00A73014">
      <w:pPr>
        <w:pStyle w:val="Heading2"/>
        <w:shd w:val="clear" w:color="auto" w:fill="FFFFFF"/>
        <w:spacing w:before="0"/>
        <w:rPr>
          <w:ins w:id="2222" w:author="Unknown"/>
          <w:rFonts w:ascii="Segoe UI" w:hAnsi="Segoe UI" w:cs="Segoe UI"/>
          <w:b w:val="0"/>
          <w:bCs w:val="0"/>
          <w:color w:val="33393E"/>
          <w:sz w:val="36"/>
          <w:szCs w:val="36"/>
        </w:rPr>
      </w:pPr>
      <w:ins w:id="2223" w:author="Unknown">
        <w:r>
          <w:rPr>
            <w:rFonts w:ascii="Segoe UI" w:hAnsi="Segoe UI" w:cs="Segoe UI"/>
            <w:b w:val="0"/>
            <w:bCs w:val="0"/>
            <w:color w:val="33393E"/>
          </w:rPr>
          <w:t>MultiDataTrigger</w:t>
        </w:r>
      </w:ins>
    </w:p>
    <w:p w:rsidR="00A73014" w:rsidRDefault="00A73014" w:rsidP="00A73014">
      <w:pPr>
        <w:pStyle w:val="NormalWeb"/>
        <w:shd w:val="clear" w:color="auto" w:fill="FFFFFF"/>
        <w:spacing w:before="288" w:beforeAutospacing="0" w:after="288" w:afterAutospacing="0"/>
        <w:rPr>
          <w:ins w:id="2224" w:author="Unknown"/>
          <w:rFonts w:ascii="Segoe UI" w:hAnsi="Segoe UI" w:cs="Segoe UI"/>
          <w:color w:val="212529"/>
          <w:sz w:val="18"/>
          <w:szCs w:val="18"/>
        </w:rPr>
      </w:pPr>
      <w:ins w:id="2225" w:author="Unknown">
        <w:r>
          <w:rPr>
            <w:rFonts w:ascii="Segoe UI" w:hAnsi="Segoe UI" w:cs="Segoe UI"/>
            <w:color w:val="212529"/>
            <w:sz w:val="18"/>
            <w:szCs w:val="18"/>
          </w:rPr>
          <w:t>Just like a regular DataTrigger, the MultiDataTrigger is cool because it uses bindings to monitor a property. This means that you can use all of the cool WPF binding techniques, including binding to the property of another control etc. Let me show you how easy it is:</w:t>
        </w:r>
      </w:ins>
    </w:p>
    <w:p w:rsidR="00A73014" w:rsidRDefault="003C5A45" w:rsidP="00A73014">
      <w:pPr>
        <w:shd w:val="clear" w:color="auto" w:fill="FFFFFF"/>
        <w:jc w:val="right"/>
        <w:rPr>
          <w:ins w:id="2226" w:author="Unknown"/>
          <w:rFonts w:ascii="Segoe UI" w:hAnsi="Segoe UI" w:cs="Segoe UI"/>
          <w:color w:val="212529"/>
          <w:sz w:val="18"/>
          <w:szCs w:val="18"/>
        </w:rPr>
      </w:pPr>
      <w:ins w:id="2227" w:author="Unknown">
        <w:r>
          <w:rPr>
            <w:rFonts w:ascii="Segoe UI" w:hAnsi="Segoe UI" w:cs="Segoe UI"/>
            <w:color w:val="212529"/>
            <w:sz w:val="18"/>
            <w:szCs w:val="18"/>
          </w:rPr>
          <w:fldChar w:fldCharType="begin"/>
        </w:r>
        <w:r w:rsidR="00A7301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A7301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A73014" w:rsidRDefault="00A73014" w:rsidP="00A73014">
      <w:pPr>
        <w:pStyle w:val="HTMLPreformatted"/>
        <w:shd w:val="clear" w:color="auto" w:fill="FFFFFF"/>
        <w:rPr>
          <w:ins w:id="2228" w:author="Unknown"/>
          <w:rStyle w:val="hljs-tag"/>
          <w:rFonts w:ascii="Consolas" w:hAnsi="Consolas" w:cs="Consolas"/>
          <w:color w:val="0000FF"/>
          <w:shd w:val="clear" w:color="auto" w:fill="FFFFFF"/>
        </w:rPr>
      </w:pPr>
      <w:ins w:id="222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"WpfTutorialSamples.Styles.StyleMultiDataTriggerSample"</w:t>
        </w:r>
      </w:ins>
    </w:p>
    <w:p w:rsidR="00A73014" w:rsidRDefault="00A73014" w:rsidP="00A73014">
      <w:pPr>
        <w:pStyle w:val="HTMLPreformatted"/>
        <w:shd w:val="clear" w:color="auto" w:fill="FFFFFF"/>
        <w:rPr>
          <w:ins w:id="2230" w:author="Unknown"/>
          <w:rStyle w:val="hljs-tag"/>
          <w:rFonts w:ascii="Consolas" w:hAnsi="Consolas" w:cs="Consolas"/>
          <w:color w:val="0000FF"/>
          <w:shd w:val="clear" w:color="auto" w:fill="FFFFFF"/>
        </w:rPr>
      </w:pPr>
      <w:ins w:id="223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A73014" w:rsidRDefault="00A73014" w:rsidP="00A73014">
      <w:pPr>
        <w:pStyle w:val="HTMLPreformatted"/>
        <w:shd w:val="clear" w:color="auto" w:fill="FFFFFF"/>
        <w:rPr>
          <w:ins w:id="2232" w:author="Unknown"/>
          <w:rStyle w:val="hljs-tag"/>
          <w:rFonts w:ascii="Consolas" w:hAnsi="Consolas" w:cs="Consolas"/>
          <w:color w:val="0000FF"/>
          <w:shd w:val="clear" w:color="auto" w:fill="FFFFFF"/>
        </w:rPr>
      </w:pPr>
      <w:ins w:id="223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A73014" w:rsidRDefault="00A73014" w:rsidP="00A73014">
      <w:pPr>
        <w:pStyle w:val="HTMLPreformatted"/>
        <w:shd w:val="clear" w:color="auto" w:fill="FFFFFF"/>
        <w:rPr>
          <w:ins w:id="2234" w:author="Unknown"/>
          <w:rStyle w:val="HTMLCode"/>
          <w:rFonts w:ascii="Consolas" w:hAnsi="Consolas" w:cs="Consolas"/>
          <w:color w:val="000000"/>
          <w:shd w:val="clear" w:color="auto" w:fill="FFFFFF"/>
        </w:rPr>
      </w:pPr>
      <w:ins w:id="223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"StyleMultiDataTriggerSample"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36" w:author="Unknown"/>
          <w:rStyle w:val="HTMLCode"/>
          <w:rFonts w:ascii="Consolas" w:hAnsi="Consolas" w:cs="Consolas"/>
          <w:color w:val="000000"/>
          <w:shd w:val="clear" w:color="auto" w:fill="FFFFFF"/>
        </w:rPr>
      </w:pPr>
      <w:ins w:id="223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38" w:author="Unknown"/>
          <w:rStyle w:val="HTMLCode"/>
          <w:rFonts w:ascii="Consolas" w:hAnsi="Consolas" w:cs="Consolas"/>
          <w:color w:val="000000"/>
          <w:shd w:val="clear" w:color="auto" w:fill="FFFFFF"/>
        </w:rPr>
      </w:pPr>
      <w:ins w:id="223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"cbSampleYes"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"Yes"</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40" w:author="Unknown"/>
          <w:rStyle w:val="HTMLCode"/>
          <w:rFonts w:ascii="Consolas" w:hAnsi="Consolas" w:cs="Consolas"/>
          <w:color w:val="000000"/>
          <w:shd w:val="clear" w:color="auto" w:fill="FFFFFF"/>
        </w:rPr>
      </w:pPr>
      <w:ins w:id="224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"cbSampleSure"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"I'm sure"</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42" w:author="Unknown"/>
          <w:rStyle w:val="HTMLCode"/>
          <w:rFonts w:ascii="Consolas" w:hAnsi="Consolas" w:cs="Consolas"/>
          <w:color w:val="000000"/>
          <w:shd w:val="clear" w:color="auto" w:fill="FFFFFF"/>
        </w:rPr>
      </w:pPr>
      <w:ins w:id="224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"0,20,0,0"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"28"</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44" w:author="Unknown"/>
          <w:rStyle w:val="HTMLCode"/>
          <w:rFonts w:ascii="Consolas" w:hAnsi="Consolas" w:cs="Consolas"/>
          <w:color w:val="000000"/>
          <w:shd w:val="clear" w:color="auto" w:fill="FFFFFF"/>
        </w:rPr>
      </w:pPr>
      <w:ins w:id="224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46" w:author="Unknown"/>
          <w:rStyle w:val="xml"/>
          <w:rFonts w:ascii="Consolas" w:hAnsi="Consolas" w:cs="Consolas"/>
          <w:color w:val="000000"/>
          <w:shd w:val="clear" w:color="auto" w:fill="FFFFFF"/>
        </w:rPr>
      </w:pPr>
      <w:ins w:id="224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"TextBlock"</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48" w:author="Unknown"/>
          <w:rStyle w:val="xml"/>
          <w:rFonts w:ascii="Consolas" w:hAnsi="Consolas" w:cs="Consolas"/>
          <w:color w:val="000000"/>
          <w:shd w:val="clear" w:color="auto" w:fill="FFFFFF"/>
        </w:rPr>
      </w:pPr>
      <w:ins w:id="224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"Unverified"</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50" w:author="Unknown"/>
          <w:rStyle w:val="xml"/>
          <w:rFonts w:ascii="Consolas" w:hAnsi="Consolas" w:cs="Consolas"/>
          <w:color w:val="000000"/>
          <w:shd w:val="clear" w:color="auto" w:fill="FFFFFF"/>
        </w:rPr>
      </w:pPr>
      <w:ins w:id="225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52" w:author="Unknown"/>
          <w:rStyle w:val="xml"/>
          <w:rFonts w:ascii="Consolas" w:hAnsi="Consolas" w:cs="Consolas"/>
          <w:color w:val="000000"/>
          <w:shd w:val="clear" w:color="auto" w:fill="FFFFFF"/>
        </w:rPr>
      </w:pPr>
      <w:ins w:id="225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54" w:author="Unknown"/>
          <w:rStyle w:val="xml"/>
          <w:rFonts w:ascii="Consolas" w:hAnsi="Consolas" w:cs="Consolas"/>
          <w:color w:val="000000"/>
          <w:shd w:val="clear" w:color="auto" w:fill="FFFFFF"/>
        </w:rPr>
      </w:pPr>
      <w:ins w:id="225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MultiDataTrigger</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56" w:author="Unknown"/>
          <w:rStyle w:val="xml"/>
          <w:rFonts w:ascii="Consolas" w:hAnsi="Consolas" w:cs="Consolas"/>
          <w:color w:val="000000"/>
          <w:shd w:val="clear" w:color="auto" w:fill="FFFFFF"/>
        </w:rPr>
      </w:pPr>
      <w:ins w:id="225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MultiDataTrigger.Conditions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58" w:author="Unknown"/>
          <w:rStyle w:val="xml"/>
          <w:rFonts w:ascii="Consolas" w:hAnsi="Consolas" w:cs="Consolas"/>
          <w:color w:val="000000"/>
          <w:shd w:val="clear" w:color="auto" w:fill="FFFFFF"/>
        </w:rPr>
      </w:pPr>
      <w:ins w:id="225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Condition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ElementName=cbSampleYes, Path=IsChecked}"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60" w:author="Unknown"/>
          <w:rStyle w:val="xml"/>
          <w:rFonts w:ascii="Consolas" w:hAnsi="Consolas" w:cs="Consolas"/>
          <w:color w:val="000000"/>
          <w:shd w:val="clear" w:color="auto" w:fill="FFFFFF"/>
        </w:rPr>
      </w:pPr>
      <w:ins w:id="226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Condition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ElementName=cbSampleSure, Path=IsChecked}"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62" w:author="Unknown"/>
          <w:rStyle w:val="xml"/>
          <w:rFonts w:ascii="Consolas" w:hAnsi="Consolas" w:cs="Consolas"/>
          <w:color w:val="000000"/>
          <w:shd w:val="clear" w:color="auto" w:fill="FFFFFF"/>
        </w:rPr>
      </w:pPr>
      <w:ins w:id="226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MultiDataTrigger.Conditions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64" w:author="Unknown"/>
          <w:rStyle w:val="xml"/>
          <w:rFonts w:ascii="Consolas" w:hAnsi="Consolas" w:cs="Consolas"/>
          <w:color w:val="000000"/>
          <w:shd w:val="clear" w:color="auto" w:fill="FFFFFF"/>
        </w:rPr>
      </w:pPr>
      <w:ins w:id="2265"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"Text"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"Verified"</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66" w:author="Unknown"/>
          <w:rStyle w:val="xml"/>
          <w:rFonts w:ascii="Consolas" w:hAnsi="Consolas" w:cs="Consolas"/>
          <w:color w:val="000000"/>
          <w:shd w:val="clear" w:color="auto" w:fill="FFFFFF"/>
        </w:rPr>
      </w:pPr>
      <w:ins w:id="2267"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"Foreground"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color w:val="0000FF"/>
            <w:shd w:val="clear" w:color="auto" w:fill="FFFFFF"/>
          </w:rPr>
          <w:t xml:space="preserve"> /&gt;</w:t>
        </w:r>
      </w:ins>
    </w:p>
    <w:p w:rsidR="00A73014" w:rsidRDefault="00A73014" w:rsidP="00A73014">
      <w:pPr>
        <w:pStyle w:val="HTMLPreformatted"/>
        <w:shd w:val="clear" w:color="auto" w:fill="FFFFFF"/>
        <w:rPr>
          <w:ins w:id="2268" w:author="Unknown"/>
          <w:rStyle w:val="xml"/>
          <w:rFonts w:ascii="Consolas" w:hAnsi="Consolas" w:cs="Consolas"/>
          <w:color w:val="000000"/>
          <w:shd w:val="clear" w:color="auto" w:fill="FFFFFF"/>
        </w:rPr>
      </w:pPr>
      <w:ins w:id="2269"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MultiDataTrigger</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70" w:author="Unknown"/>
          <w:rStyle w:val="xml"/>
          <w:rFonts w:ascii="Consolas" w:hAnsi="Consolas" w:cs="Consolas"/>
          <w:color w:val="000000"/>
          <w:shd w:val="clear" w:color="auto" w:fill="FFFFFF"/>
        </w:rPr>
      </w:pPr>
      <w:ins w:id="2271"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72" w:author="Unknown"/>
          <w:rStyle w:val="HTMLCode"/>
          <w:rFonts w:ascii="Consolas" w:hAnsi="Consolas" w:cs="Consolas"/>
          <w:color w:val="000000"/>
          <w:shd w:val="clear" w:color="auto" w:fill="FFFFFF"/>
        </w:rPr>
      </w:pPr>
      <w:ins w:id="2273"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74" w:author="Unknown"/>
          <w:rStyle w:val="HTMLCode"/>
          <w:rFonts w:ascii="Consolas" w:hAnsi="Consolas" w:cs="Consolas"/>
          <w:color w:val="000000"/>
          <w:shd w:val="clear" w:color="auto" w:fill="FFFFFF"/>
        </w:rPr>
      </w:pPr>
      <w:ins w:id="227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TextBlock.Style</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76" w:author="Unknown"/>
          <w:rStyle w:val="HTMLCode"/>
          <w:rFonts w:ascii="Consolas" w:hAnsi="Consolas" w:cs="Consolas"/>
          <w:color w:val="000000"/>
          <w:shd w:val="clear" w:color="auto" w:fill="FFFFFF"/>
        </w:rPr>
      </w:pPr>
      <w:ins w:id="227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78" w:author="Unknown"/>
          <w:rStyle w:val="HTMLCode"/>
          <w:rFonts w:ascii="Consolas" w:hAnsi="Consolas" w:cs="Consolas"/>
          <w:color w:val="000000"/>
          <w:shd w:val="clear" w:color="auto" w:fill="FFFFFF"/>
        </w:rPr>
      </w:pPr>
      <w:ins w:id="227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A73014" w:rsidRDefault="00A73014" w:rsidP="00A73014">
      <w:pPr>
        <w:pStyle w:val="HTMLPreformatted"/>
        <w:shd w:val="clear" w:color="auto" w:fill="FFFFFF"/>
        <w:rPr>
          <w:ins w:id="2280" w:author="Unknown"/>
          <w:rFonts w:ascii="Consolas" w:hAnsi="Consolas" w:cs="Consolas"/>
          <w:color w:val="212529"/>
          <w:sz w:val="16"/>
          <w:szCs w:val="16"/>
        </w:rPr>
      </w:pPr>
      <w:ins w:id="228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A73014" w:rsidRDefault="00A73014" w:rsidP="00A73014">
      <w:pPr>
        <w:shd w:val="clear" w:color="auto" w:fill="FFFFFF"/>
        <w:jc w:val="center"/>
        <w:rPr>
          <w:ins w:id="2282" w:author="Unknown"/>
          <w:rFonts w:ascii="Segoe UI" w:hAnsi="Segoe UI" w:cs="Segoe UI"/>
          <w:color w:val="212529"/>
          <w:sz w:val="18"/>
          <w:szCs w:val="18"/>
        </w:rPr>
      </w:pPr>
      <w:r>
        <w:rPr>
          <w:rFonts w:ascii="Segoe UI" w:hAnsi="Segoe UI" w:cs="Segoe UI"/>
          <w:noProof/>
          <w:color w:val="212529"/>
          <w:sz w:val="18"/>
          <w:szCs w:val="18"/>
        </w:rPr>
        <w:drawing>
          <wp:inline distT="0" distB="0" distL="0" distR="0">
            <wp:extent cx="1901825" cy="1426210"/>
            <wp:effectExtent l="19050" t="0" r="3175" b="0"/>
            <wp:docPr id="87" name="aelm1679" descr="https://www.wpf-tutorial.com/Images/ArticleImages/1/chapters/styles/multidatatrigger_unver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79" descr="https://www.wpf-tutorial.com/Images/ArticleImages/1/chapters/styles/multidatatrigger_unverified.png"/>
                    <pic:cNvPicPr>
                      <a:picLocks noChangeAspect="1" noChangeArrowheads="1"/>
                    </pic:cNvPicPr>
                  </pic:nvPicPr>
                  <pic:blipFill>
                    <a:blip r:embed="rId93"/>
                    <a:srcRect/>
                    <a:stretch>
                      <a:fillRect/>
                    </a:stretch>
                  </pic:blipFill>
                  <pic:spPr bwMode="auto">
                    <a:xfrm>
                      <a:off x="0" y="0"/>
                      <a:ext cx="1901825" cy="1426210"/>
                    </a:xfrm>
                    <a:prstGeom prst="rect">
                      <a:avLst/>
                    </a:prstGeom>
                    <a:noFill/>
                    <a:ln w="9525">
                      <a:noFill/>
                      <a:miter lim="800000"/>
                      <a:headEnd/>
                      <a:tailEnd/>
                    </a:ln>
                  </pic:spPr>
                </pic:pic>
              </a:graphicData>
            </a:graphic>
          </wp:inline>
        </w:drawing>
      </w:r>
      <w:r>
        <w:rPr>
          <w:rFonts w:ascii="Segoe UI" w:hAnsi="Segoe UI" w:cs="Segoe UI"/>
          <w:noProof/>
          <w:color w:val="212529"/>
          <w:sz w:val="18"/>
          <w:szCs w:val="18"/>
        </w:rPr>
        <w:drawing>
          <wp:inline distT="0" distB="0" distL="0" distR="0">
            <wp:extent cx="1901825" cy="1426210"/>
            <wp:effectExtent l="19050" t="0" r="3175" b="0"/>
            <wp:docPr id="86" name="aelm1680" descr="https://www.wpf-tutorial.com/Images/ArticleImages/1/chapters/styles/multidata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80" descr="https://www.wpf-tutorial.com/Images/ArticleImages/1/chapters/styles/multidatatrigger.png"/>
                    <pic:cNvPicPr>
                      <a:picLocks noChangeAspect="1" noChangeArrowheads="1"/>
                    </pic:cNvPicPr>
                  </pic:nvPicPr>
                  <pic:blipFill>
                    <a:blip r:embed="rId94"/>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A73014" w:rsidRDefault="00A73014" w:rsidP="00A73014">
      <w:pPr>
        <w:pStyle w:val="NormalWeb"/>
        <w:shd w:val="clear" w:color="auto" w:fill="FFFFFF"/>
        <w:spacing w:before="288" w:beforeAutospacing="0" w:after="288" w:afterAutospacing="0"/>
        <w:rPr>
          <w:ins w:id="2283" w:author="Unknown"/>
          <w:rFonts w:ascii="Segoe UI" w:hAnsi="Segoe UI" w:cs="Segoe UI"/>
          <w:color w:val="212529"/>
          <w:sz w:val="18"/>
          <w:szCs w:val="18"/>
        </w:rPr>
      </w:pPr>
      <w:ins w:id="2284" w:author="Unknown">
        <w:r>
          <w:rPr>
            <w:rFonts w:ascii="Segoe UI" w:hAnsi="Segoe UI" w:cs="Segoe UI"/>
            <w:color w:val="212529"/>
            <w:sz w:val="18"/>
            <w:szCs w:val="18"/>
          </w:rPr>
          <w:lastRenderedPageBreak/>
          <w:t>In this example, I've re-created the example we used with the regular DataTrigger, but instead of binding to just one property, I bind to the same property (IsChecked) but on two different controls. This allows us to trigger the style only once both checkboxes are checked - if you remove a check from either one of them, the default style will be applied instead.</w:t>
        </w:r>
      </w:ins>
    </w:p>
    <w:p w:rsidR="005263BF" w:rsidRDefault="005263BF" w:rsidP="005263BF">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Trigger animations</w:t>
      </w:r>
    </w:p>
    <w:p w:rsidR="005263BF" w:rsidRDefault="005263BF" w:rsidP="005263BF">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One of the things that became a LOT easier with WPF, compared to previous frameworks like WinForms, is animation. Triggers have direct support for using animations in response to the trigger being fired, instead of just switching between two static values.</w:t>
      </w:r>
    </w:p>
    <w:p w:rsidR="005263BF" w:rsidRDefault="005263BF" w:rsidP="005263BF">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For this, we use the </w:t>
      </w:r>
      <w:r>
        <w:rPr>
          <w:rFonts w:ascii="Segoe UI" w:hAnsi="Segoe UI" w:cs="Segoe UI"/>
          <w:b/>
          <w:bCs/>
          <w:color w:val="212529"/>
          <w:sz w:val="18"/>
          <w:szCs w:val="18"/>
        </w:rPr>
        <w:t>EnterActions</w:t>
      </w:r>
      <w:r>
        <w:rPr>
          <w:rFonts w:ascii="Segoe UI" w:hAnsi="Segoe UI" w:cs="Segoe UI"/>
          <w:color w:val="212529"/>
          <w:sz w:val="18"/>
          <w:szCs w:val="18"/>
        </w:rPr>
        <w:t> and </w:t>
      </w:r>
      <w:r>
        <w:rPr>
          <w:rFonts w:ascii="Segoe UI" w:hAnsi="Segoe UI" w:cs="Segoe UI"/>
          <w:b/>
          <w:bCs/>
          <w:color w:val="212529"/>
          <w:sz w:val="18"/>
          <w:szCs w:val="18"/>
        </w:rPr>
        <w:t>ExitActions</w:t>
      </w:r>
      <w:r>
        <w:rPr>
          <w:rFonts w:ascii="Segoe UI" w:hAnsi="Segoe UI" w:cs="Segoe UI"/>
          <w:color w:val="212529"/>
          <w:sz w:val="18"/>
          <w:szCs w:val="18"/>
        </w:rPr>
        <w:t> properties, which are present in all of the trigger types already discussed (except for the EventTrigger), both single and multiple. Here's an example:</w:t>
      </w:r>
    </w:p>
    <w:p w:rsidR="005263BF" w:rsidRDefault="003C5A45" w:rsidP="005263BF">
      <w:pPr>
        <w:shd w:val="clear" w:color="auto" w:fill="FFFFFF"/>
        <w:jc w:val="right"/>
        <w:rPr>
          <w:ins w:id="2285" w:author="Unknown"/>
          <w:rFonts w:ascii="Segoe UI" w:hAnsi="Segoe UI" w:cs="Segoe UI"/>
          <w:color w:val="212529"/>
          <w:sz w:val="18"/>
          <w:szCs w:val="18"/>
        </w:rPr>
      </w:pPr>
      <w:ins w:id="2286" w:author="Unknown">
        <w:r>
          <w:rPr>
            <w:rFonts w:ascii="Segoe UI" w:hAnsi="Segoe UI" w:cs="Segoe UI"/>
            <w:color w:val="212529"/>
            <w:sz w:val="18"/>
            <w:szCs w:val="18"/>
          </w:rPr>
          <w:fldChar w:fldCharType="begin"/>
        </w:r>
        <w:r w:rsidR="005263B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5263B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5263BF" w:rsidRDefault="005263BF" w:rsidP="005263BF">
      <w:pPr>
        <w:pStyle w:val="HTMLPreformatted"/>
        <w:shd w:val="clear" w:color="auto" w:fill="FFFFFF"/>
        <w:rPr>
          <w:ins w:id="2287" w:author="Unknown"/>
          <w:rStyle w:val="hljs-tag"/>
          <w:rFonts w:ascii="Consolas" w:hAnsi="Consolas" w:cs="Consolas"/>
          <w:shd w:val="clear" w:color="auto" w:fill="FFFFFF"/>
        </w:rPr>
      </w:pPr>
      <w:ins w:id="228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"WpfTutorialSamples.Styles.StyleTriggerEnterExitActions"</w:t>
        </w:r>
      </w:ins>
    </w:p>
    <w:p w:rsidR="005263BF" w:rsidRDefault="005263BF" w:rsidP="005263BF">
      <w:pPr>
        <w:pStyle w:val="HTMLPreformatted"/>
        <w:shd w:val="clear" w:color="auto" w:fill="FFFFFF"/>
        <w:rPr>
          <w:ins w:id="2289" w:author="Unknown"/>
          <w:rStyle w:val="hljs-tag"/>
          <w:rFonts w:ascii="Consolas" w:hAnsi="Consolas" w:cs="Consolas"/>
          <w:shd w:val="clear" w:color="auto" w:fill="FFFFFF"/>
        </w:rPr>
      </w:pPr>
      <w:ins w:id="229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5263BF" w:rsidRDefault="005263BF" w:rsidP="005263BF">
      <w:pPr>
        <w:pStyle w:val="HTMLPreformatted"/>
        <w:shd w:val="clear" w:color="auto" w:fill="FFFFFF"/>
        <w:rPr>
          <w:ins w:id="2291" w:author="Unknown"/>
          <w:rStyle w:val="hljs-tag"/>
          <w:rFonts w:ascii="Consolas" w:hAnsi="Consolas" w:cs="Consolas"/>
          <w:shd w:val="clear" w:color="auto" w:fill="FFFFFF"/>
        </w:rPr>
      </w:pPr>
      <w:ins w:id="229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5263BF" w:rsidRDefault="005263BF" w:rsidP="005263BF">
      <w:pPr>
        <w:pStyle w:val="HTMLPreformatted"/>
        <w:shd w:val="clear" w:color="auto" w:fill="FFFFFF"/>
        <w:rPr>
          <w:ins w:id="2293" w:author="Unknown"/>
          <w:rStyle w:val="HTMLCode"/>
          <w:rFonts w:ascii="Consolas" w:eastAsiaTheme="majorEastAsia" w:hAnsi="Consolas" w:cs="Consolas"/>
          <w:color w:val="000000"/>
          <w:shd w:val="clear" w:color="auto" w:fill="FFFFFF"/>
        </w:rPr>
      </w:pPr>
      <w:ins w:id="229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"StyleTriggerEnterExitActions"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UseLayoutRounding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295" w:author="Unknown"/>
          <w:rStyle w:val="HTMLCode"/>
          <w:rFonts w:ascii="Consolas" w:eastAsiaTheme="majorEastAsia" w:hAnsi="Consolas" w:cs="Consolas"/>
          <w:color w:val="000000"/>
          <w:shd w:val="clear" w:color="auto" w:fill="FFFFFF"/>
        </w:rPr>
      </w:pPr>
      <w:ins w:id="229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297" w:author="Unknown"/>
          <w:rStyle w:val="HTMLCode"/>
          <w:rFonts w:ascii="Consolas" w:eastAsiaTheme="majorEastAsia" w:hAnsi="Consolas" w:cs="Consolas"/>
          <w:color w:val="000000"/>
          <w:shd w:val="clear" w:color="auto" w:fill="FFFFFF"/>
        </w:rPr>
      </w:pPr>
      <w:ins w:id="229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"LightGreen"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299" w:author="Unknown"/>
          <w:rStyle w:val="HTMLCode"/>
          <w:rFonts w:ascii="Consolas" w:eastAsiaTheme="majorEastAsia" w:hAnsi="Consolas" w:cs="Consolas"/>
          <w:color w:val="000000"/>
          <w:shd w:val="clear" w:color="auto" w:fill="FFFFFF"/>
        </w:rPr>
      </w:pPr>
      <w:ins w:id="230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Border.Style</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01" w:author="Unknown"/>
          <w:rStyle w:val="xml"/>
          <w:rFonts w:ascii="Consolas" w:hAnsi="Consolas" w:cs="Consolas"/>
          <w:color w:val="000000"/>
          <w:shd w:val="clear" w:color="auto" w:fill="FFFFFF"/>
        </w:rPr>
      </w:pPr>
      <w:ins w:id="230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03" w:author="Unknown"/>
          <w:rStyle w:val="xml"/>
          <w:rFonts w:ascii="Consolas" w:hAnsi="Consolas" w:cs="Consolas"/>
          <w:color w:val="000000"/>
          <w:shd w:val="clear" w:color="auto" w:fill="FFFFFF"/>
        </w:rPr>
      </w:pPr>
      <w:ins w:id="230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05" w:author="Unknown"/>
          <w:rStyle w:val="xml"/>
          <w:rFonts w:ascii="Consolas" w:hAnsi="Consolas" w:cs="Consolas"/>
          <w:color w:val="000000"/>
          <w:shd w:val="clear" w:color="auto" w:fill="FFFFFF"/>
        </w:rPr>
      </w:pPr>
      <w:ins w:id="230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"IsMouseOver"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07" w:author="Unknown"/>
          <w:rStyle w:val="xml"/>
          <w:rFonts w:ascii="Consolas" w:hAnsi="Consolas" w:cs="Consolas"/>
          <w:color w:val="000000"/>
          <w:shd w:val="clear" w:color="auto" w:fill="FFFFFF"/>
        </w:rPr>
      </w:pPr>
      <w:ins w:id="230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Trigger.EnterActions</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09" w:author="Unknown"/>
          <w:rStyle w:val="xml"/>
          <w:rFonts w:ascii="Consolas" w:hAnsi="Consolas" w:cs="Consolas"/>
          <w:color w:val="000000"/>
          <w:shd w:val="clear" w:color="auto" w:fill="FFFFFF"/>
        </w:rPr>
      </w:pPr>
      <w:ins w:id="231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11" w:author="Unknown"/>
          <w:rStyle w:val="xml"/>
          <w:rFonts w:ascii="Consolas" w:hAnsi="Consolas" w:cs="Consolas"/>
          <w:color w:val="000000"/>
          <w:shd w:val="clear" w:color="auto" w:fill="FFFFFF"/>
        </w:rPr>
      </w:pPr>
      <w:ins w:id="231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13" w:author="Unknown"/>
          <w:rStyle w:val="xml"/>
          <w:rFonts w:ascii="Consolas" w:hAnsi="Consolas" w:cs="Consolas"/>
          <w:color w:val="000000"/>
          <w:shd w:val="clear" w:color="auto" w:fill="FFFFFF"/>
        </w:rPr>
      </w:pPr>
      <w:ins w:id="231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ThicknessAnimation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"0:0:0.400"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"BorderThickness"</w:t>
        </w:r>
        <w:r>
          <w:rPr>
            <w:rStyle w:val="hljs-tag"/>
            <w:rFonts w:ascii="Consolas" w:hAnsi="Consolas" w:cs="Consolas"/>
            <w:shd w:val="clear" w:color="auto" w:fill="FFFFFF"/>
          </w:rPr>
          <w:t xml:space="preserve"> /&gt;</w:t>
        </w:r>
      </w:ins>
    </w:p>
    <w:p w:rsidR="005263BF" w:rsidRDefault="005263BF" w:rsidP="005263BF">
      <w:pPr>
        <w:pStyle w:val="HTMLPreformatted"/>
        <w:shd w:val="clear" w:color="auto" w:fill="FFFFFF"/>
        <w:rPr>
          <w:ins w:id="2315" w:author="Unknown"/>
          <w:rStyle w:val="xml"/>
          <w:rFonts w:ascii="Consolas" w:hAnsi="Consolas" w:cs="Consolas"/>
          <w:color w:val="000000"/>
          <w:shd w:val="clear" w:color="auto" w:fill="FFFFFF"/>
        </w:rPr>
      </w:pPr>
      <w:ins w:id="231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DoubleAnimation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"Height"</w:t>
        </w:r>
        <w:r>
          <w:rPr>
            <w:rStyle w:val="hljs-tag"/>
            <w:rFonts w:ascii="Consolas" w:hAnsi="Consolas" w:cs="Consolas"/>
            <w:shd w:val="clear" w:color="auto" w:fill="FFFFFF"/>
          </w:rPr>
          <w:t xml:space="preserve"> /&gt;</w:t>
        </w:r>
      </w:ins>
    </w:p>
    <w:p w:rsidR="005263BF" w:rsidRDefault="005263BF" w:rsidP="005263BF">
      <w:pPr>
        <w:pStyle w:val="HTMLPreformatted"/>
        <w:shd w:val="clear" w:color="auto" w:fill="FFFFFF"/>
        <w:rPr>
          <w:ins w:id="2317" w:author="Unknown"/>
          <w:rStyle w:val="xml"/>
          <w:rFonts w:ascii="Consolas" w:hAnsi="Consolas" w:cs="Consolas"/>
          <w:color w:val="000000"/>
          <w:shd w:val="clear" w:color="auto" w:fill="FFFFFF"/>
        </w:rPr>
      </w:pPr>
      <w:ins w:id="231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DoubleAnimation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"Width"</w:t>
        </w:r>
        <w:r>
          <w:rPr>
            <w:rStyle w:val="hljs-tag"/>
            <w:rFonts w:ascii="Consolas" w:hAnsi="Consolas" w:cs="Consolas"/>
            <w:shd w:val="clear" w:color="auto" w:fill="FFFFFF"/>
          </w:rPr>
          <w:t xml:space="preserve"> /&gt;</w:t>
        </w:r>
      </w:ins>
    </w:p>
    <w:p w:rsidR="005263BF" w:rsidRDefault="005263BF" w:rsidP="005263BF">
      <w:pPr>
        <w:pStyle w:val="HTMLPreformatted"/>
        <w:shd w:val="clear" w:color="auto" w:fill="FFFFFF"/>
        <w:rPr>
          <w:ins w:id="2319" w:author="Unknown"/>
          <w:rStyle w:val="xml"/>
          <w:rFonts w:ascii="Consolas" w:hAnsi="Consolas" w:cs="Consolas"/>
          <w:color w:val="000000"/>
          <w:shd w:val="clear" w:color="auto" w:fill="FFFFFF"/>
        </w:rPr>
      </w:pPr>
      <w:ins w:id="232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21" w:author="Unknown"/>
          <w:rStyle w:val="xml"/>
          <w:rFonts w:ascii="Consolas" w:hAnsi="Consolas" w:cs="Consolas"/>
          <w:color w:val="000000"/>
          <w:shd w:val="clear" w:color="auto" w:fill="FFFFFF"/>
        </w:rPr>
      </w:pPr>
      <w:ins w:id="232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23" w:author="Unknown"/>
          <w:rStyle w:val="xml"/>
          <w:rFonts w:ascii="Consolas" w:hAnsi="Consolas" w:cs="Consolas"/>
          <w:color w:val="000000"/>
          <w:shd w:val="clear" w:color="auto" w:fill="FFFFFF"/>
        </w:rPr>
      </w:pPr>
      <w:ins w:id="232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Trigger.EnterActions</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25" w:author="Unknown"/>
          <w:rStyle w:val="xml"/>
          <w:rFonts w:ascii="Consolas" w:hAnsi="Consolas" w:cs="Consolas"/>
          <w:color w:val="000000"/>
          <w:shd w:val="clear" w:color="auto" w:fill="FFFFFF"/>
        </w:rPr>
      </w:pPr>
      <w:ins w:id="232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Trigger.ExitActions</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27" w:author="Unknown"/>
          <w:rStyle w:val="xml"/>
          <w:rFonts w:ascii="Consolas" w:hAnsi="Consolas" w:cs="Consolas"/>
          <w:color w:val="000000"/>
          <w:shd w:val="clear" w:color="auto" w:fill="FFFFFF"/>
        </w:rPr>
      </w:pPr>
      <w:ins w:id="232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29" w:author="Unknown"/>
          <w:rStyle w:val="xml"/>
          <w:rFonts w:ascii="Consolas" w:hAnsi="Consolas" w:cs="Consolas"/>
          <w:color w:val="000000"/>
          <w:shd w:val="clear" w:color="auto" w:fill="FFFFFF"/>
        </w:rPr>
      </w:pPr>
      <w:ins w:id="233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31" w:author="Unknown"/>
          <w:rStyle w:val="xml"/>
          <w:rFonts w:ascii="Consolas" w:hAnsi="Consolas" w:cs="Consolas"/>
          <w:color w:val="000000"/>
          <w:shd w:val="clear" w:color="auto" w:fill="FFFFFF"/>
        </w:rPr>
      </w:pPr>
      <w:ins w:id="233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ThicknessAnimation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"BorderThickness"</w:t>
        </w:r>
        <w:r>
          <w:rPr>
            <w:rStyle w:val="hljs-tag"/>
            <w:rFonts w:ascii="Consolas" w:hAnsi="Consolas" w:cs="Consolas"/>
            <w:shd w:val="clear" w:color="auto" w:fill="FFFFFF"/>
          </w:rPr>
          <w:t xml:space="preserve"> /&gt;</w:t>
        </w:r>
      </w:ins>
    </w:p>
    <w:p w:rsidR="005263BF" w:rsidRDefault="005263BF" w:rsidP="005263BF">
      <w:pPr>
        <w:pStyle w:val="HTMLPreformatted"/>
        <w:shd w:val="clear" w:color="auto" w:fill="FFFFFF"/>
        <w:rPr>
          <w:ins w:id="2333" w:author="Unknown"/>
          <w:rStyle w:val="xml"/>
          <w:rFonts w:ascii="Consolas" w:hAnsi="Consolas" w:cs="Consolas"/>
          <w:color w:val="000000"/>
          <w:shd w:val="clear" w:color="auto" w:fill="FFFFFF"/>
        </w:rPr>
      </w:pPr>
      <w:ins w:id="233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DoubleAnimation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"Height"</w:t>
        </w:r>
        <w:r>
          <w:rPr>
            <w:rStyle w:val="hljs-tag"/>
            <w:rFonts w:ascii="Consolas" w:hAnsi="Consolas" w:cs="Consolas"/>
            <w:shd w:val="clear" w:color="auto" w:fill="FFFFFF"/>
          </w:rPr>
          <w:t xml:space="preserve"> /&gt;</w:t>
        </w:r>
      </w:ins>
    </w:p>
    <w:p w:rsidR="005263BF" w:rsidRDefault="005263BF" w:rsidP="005263BF">
      <w:pPr>
        <w:pStyle w:val="HTMLPreformatted"/>
        <w:shd w:val="clear" w:color="auto" w:fill="FFFFFF"/>
        <w:rPr>
          <w:ins w:id="2335" w:author="Unknown"/>
          <w:rStyle w:val="xml"/>
          <w:rFonts w:ascii="Consolas" w:hAnsi="Consolas" w:cs="Consolas"/>
          <w:color w:val="000000"/>
          <w:shd w:val="clear" w:color="auto" w:fill="FFFFFF"/>
        </w:rPr>
      </w:pPr>
      <w:ins w:id="233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DoubleAnimation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Duration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Storyboard.TargetProperty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"Width"</w:t>
        </w:r>
        <w:r>
          <w:rPr>
            <w:rStyle w:val="hljs-tag"/>
            <w:rFonts w:ascii="Consolas" w:hAnsi="Consolas" w:cs="Consolas"/>
            <w:shd w:val="clear" w:color="auto" w:fill="FFFFFF"/>
          </w:rPr>
          <w:t xml:space="preserve"> /&gt;</w:t>
        </w:r>
      </w:ins>
    </w:p>
    <w:p w:rsidR="005263BF" w:rsidRDefault="005263BF" w:rsidP="005263BF">
      <w:pPr>
        <w:pStyle w:val="HTMLPreformatted"/>
        <w:shd w:val="clear" w:color="auto" w:fill="FFFFFF"/>
        <w:rPr>
          <w:ins w:id="2337" w:author="Unknown"/>
          <w:rStyle w:val="xml"/>
          <w:rFonts w:ascii="Consolas" w:hAnsi="Consolas" w:cs="Consolas"/>
          <w:color w:val="000000"/>
          <w:shd w:val="clear" w:color="auto" w:fill="FFFFFF"/>
        </w:rPr>
      </w:pPr>
      <w:ins w:id="233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39" w:author="Unknown"/>
          <w:rStyle w:val="xml"/>
          <w:rFonts w:ascii="Consolas" w:hAnsi="Consolas" w:cs="Consolas"/>
          <w:color w:val="000000"/>
          <w:shd w:val="clear" w:color="auto" w:fill="FFFFFF"/>
        </w:rPr>
      </w:pPr>
      <w:ins w:id="234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BeginStoryboard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41" w:author="Unknown"/>
          <w:rStyle w:val="xml"/>
          <w:rFonts w:ascii="Consolas" w:hAnsi="Consolas" w:cs="Consolas"/>
          <w:color w:val="000000"/>
          <w:shd w:val="clear" w:color="auto" w:fill="FFFFFF"/>
        </w:rPr>
      </w:pPr>
      <w:ins w:id="234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Trigger.ExitActions</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43" w:author="Unknown"/>
          <w:rStyle w:val="xml"/>
          <w:rFonts w:ascii="Consolas" w:hAnsi="Consolas" w:cs="Consolas"/>
          <w:color w:val="000000"/>
          <w:shd w:val="clear" w:color="auto" w:fill="FFFFFF"/>
        </w:rPr>
      </w:pPr>
      <w:ins w:id="234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45" w:author="Unknown"/>
          <w:rStyle w:val="xml"/>
          <w:rFonts w:ascii="Consolas" w:hAnsi="Consolas" w:cs="Consolas"/>
          <w:color w:val="000000"/>
          <w:shd w:val="clear" w:color="auto" w:fill="FFFFFF"/>
        </w:rPr>
      </w:pPr>
      <w:ins w:id="2346" w:author="Unknown">
        <w:r>
          <w:rPr>
            <w:rStyle w:val="xml"/>
            <w:rFonts w:ascii="Consolas"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Style.Triggers</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47" w:author="Unknown"/>
          <w:rStyle w:val="HTMLCode"/>
          <w:rFonts w:ascii="Consolas" w:eastAsiaTheme="majorEastAsia" w:hAnsi="Consolas" w:cs="Consolas"/>
          <w:color w:val="000000"/>
          <w:shd w:val="clear" w:color="auto" w:fill="FFFFFF"/>
        </w:rPr>
      </w:pPr>
      <w:ins w:id="234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49" w:author="Unknown"/>
          <w:rStyle w:val="HTMLCode"/>
          <w:rFonts w:ascii="Consolas" w:eastAsiaTheme="majorEastAsia" w:hAnsi="Consolas" w:cs="Consolas"/>
          <w:color w:val="000000"/>
          <w:shd w:val="clear" w:color="auto" w:fill="FFFFFF"/>
        </w:rPr>
      </w:pPr>
      <w:ins w:id="235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Border.Style</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51" w:author="Unknown"/>
          <w:rStyle w:val="HTMLCode"/>
          <w:rFonts w:ascii="Consolas" w:eastAsiaTheme="majorEastAsia" w:hAnsi="Consolas" w:cs="Consolas"/>
          <w:color w:val="000000"/>
          <w:shd w:val="clear" w:color="auto" w:fill="FFFFFF"/>
        </w:rPr>
      </w:pPr>
      <w:ins w:id="235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53" w:author="Unknown"/>
          <w:rStyle w:val="HTMLCode"/>
          <w:rFonts w:ascii="Consolas" w:eastAsiaTheme="majorEastAsia" w:hAnsi="Consolas" w:cs="Consolas"/>
          <w:color w:val="000000"/>
          <w:shd w:val="clear" w:color="auto" w:fill="FFFFFF"/>
        </w:rPr>
      </w:pPr>
      <w:ins w:id="235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5263BF" w:rsidRDefault="005263BF" w:rsidP="005263BF">
      <w:pPr>
        <w:pStyle w:val="HTMLPreformatted"/>
        <w:shd w:val="clear" w:color="auto" w:fill="FFFFFF"/>
        <w:rPr>
          <w:ins w:id="2355" w:author="Unknown"/>
          <w:rFonts w:ascii="Consolas" w:hAnsi="Consolas" w:cs="Consolas"/>
          <w:color w:val="212529"/>
          <w:sz w:val="16"/>
          <w:szCs w:val="16"/>
        </w:rPr>
      </w:pPr>
      <w:ins w:id="235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5263BF" w:rsidRDefault="005263BF" w:rsidP="005263BF">
      <w:pPr>
        <w:shd w:val="clear" w:color="auto" w:fill="FFFFFF"/>
        <w:jc w:val="center"/>
        <w:rPr>
          <w:ins w:id="2357" w:author="Unknown"/>
          <w:rFonts w:ascii="Segoe UI" w:hAnsi="Segoe UI" w:cs="Segoe UI"/>
          <w:color w:val="212529"/>
          <w:sz w:val="18"/>
          <w:szCs w:val="18"/>
        </w:rPr>
      </w:pPr>
      <w:r>
        <w:rPr>
          <w:rFonts w:ascii="Segoe UI" w:hAnsi="Segoe UI" w:cs="Segoe UI"/>
          <w:noProof/>
          <w:color w:val="212529"/>
          <w:sz w:val="18"/>
          <w:szCs w:val="18"/>
        </w:rPr>
        <w:drawing>
          <wp:inline distT="0" distB="0" distL="0" distR="0">
            <wp:extent cx="1901825" cy="1901825"/>
            <wp:effectExtent l="19050" t="0" r="3175" b="0"/>
            <wp:docPr id="90" name="aelm1688" descr="https://www.wpf-tutorial.com/Images/ArticleImages/1/chapters/styles/enter_exit_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88" descr="https://www.wpf-tutorial.com/Images/ArticleImages/1/chapters/styles/enter_exit_actions.png"/>
                    <pic:cNvPicPr>
                      <a:picLocks noChangeAspect="1" noChangeArrowheads="1"/>
                    </pic:cNvPicPr>
                  </pic:nvPicPr>
                  <pic:blipFill>
                    <a:blip r:embed="rId95"/>
                    <a:srcRect/>
                    <a:stretch>
                      <a:fillRect/>
                    </a:stretch>
                  </pic:blipFill>
                  <pic:spPr bwMode="auto">
                    <a:xfrm>
                      <a:off x="0" y="0"/>
                      <a:ext cx="1901825" cy="1901825"/>
                    </a:xfrm>
                    <a:prstGeom prst="rect">
                      <a:avLst/>
                    </a:prstGeom>
                    <a:noFill/>
                    <a:ln w="9525">
                      <a:noFill/>
                      <a:miter lim="800000"/>
                      <a:headEnd/>
                      <a:tailEnd/>
                    </a:ln>
                  </pic:spPr>
                </pic:pic>
              </a:graphicData>
            </a:graphic>
          </wp:inline>
        </w:drawing>
      </w:r>
      <w:r>
        <w:rPr>
          <w:rFonts w:ascii="Segoe UI" w:hAnsi="Segoe UI" w:cs="Segoe UI"/>
          <w:noProof/>
          <w:color w:val="212529"/>
          <w:sz w:val="18"/>
          <w:szCs w:val="18"/>
        </w:rPr>
        <w:drawing>
          <wp:inline distT="0" distB="0" distL="0" distR="0">
            <wp:extent cx="1901825" cy="1901825"/>
            <wp:effectExtent l="19050" t="0" r="3175" b="0"/>
            <wp:docPr id="89" name="aelm1689" descr="https://www.wpf-tutorial.com/Images/ArticleImages/1/chapters/styles/enter_exit_actions_trigg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89" descr="https://www.wpf-tutorial.com/Images/ArticleImages/1/chapters/styles/enter_exit_actions_triggered.png"/>
                    <pic:cNvPicPr>
                      <a:picLocks noChangeAspect="1" noChangeArrowheads="1"/>
                    </pic:cNvPicPr>
                  </pic:nvPicPr>
                  <pic:blipFill>
                    <a:blip r:embed="rId96"/>
                    <a:srcRect/>
                    <a:stretch>
                      <a:fillRect/>
                    </a:stretch>
                  </pic:blipFill>
                  <pic:spPr bwMode="auto">
                    <a:xfrm>
                      <a:off x="0" y="0"/>
                      <a:ext cx="1901825" cy="1901825"/>
                    </a:xfrm>
                    <a:prstGeom prst="rect">
                      <a:avLst/>
                    </a:prstGeom>
                    <a:noFill/>
                    <a:ln w="9525">
                      <a:noFill/>
                      <a:miter lim="800000"/>
                      <a:headEnd/>
                      <a:tailEnd/>
                    </a:ln>
                  </pic:spPr>
                </pic:pic>
              </a:graphicData>
            </a:graphic>
          </wp:inline>
        </w:drawing>
      </w:r>
    </w:p>
    <w:p w:rsidR="005263BF" w:rsidRDefault="005263BF" w:rsidP="005263BF">
      <w:pPr>
        <w:pStyle w:val="NormalWeb"/>
        <w:shd w:val="clear" w:color="auto" w:fill="FFFFFF"/>
        <w:spacing w:before="288" w:beforeAutospacing="0" w:after="288" w:afterAutospacing="0"/>
        <w:rPr>
          <w:ins w:id="2358" w:author="Unknown"/>
          <w:rFonts w:ascii="Segoe UI" w:hAnsi="Segoe UI" w:cs="Segoe UI"/>
          <w:color w:val="212529"/>
          <w:sz w:val="18"/>
          <w:szCs w:val="18"/>
        </w:rPr>
      </w:pPr>
      <w:ins w:id="2359" w:author="Unknown">
        <w:r>
          <w:rPr>
            <w:rFonts w:ascii="Segoe UI" w:hAnsi="Segoe UI" w:cs="Segoe UI"/>
            <w:color w:val="212529"/>
            <w:sz w:val="18"/>
            <w:szCs w:val="18"/>
          </w:rPr>
          <w:t>In this example, we have a green square. It has a trigger that fires once the mouse is over, in which case it fires of several animations, all defined in the </w:t>
        </w:r>
        <w:r>
          <w:rPr>
            <w:rStyle w:val="Strong"/>
            <w:rFonts w:ascii="Segoe UI" w:hAnsi="Segoe UI" w:cs="Segoe UI"/>
            <w:color w:val="212529"/>
            <w:sz w:val="18"/>
            <w:szCs w:val="18"/>
          </w:rPr>
          <w:t>EnterActions</w:t>
        </w:r>
        <w:r>
          <w:rPr>
            <w:rFonts w:ascii="Segoe UI" w:hAnsi="Segoe UI" w:cs="Segoe UI"/>
            <w:color w:val="212529"/>
            <w:sz w:val="18"/>
            <w:szCs w:val="18"/>
          </w:rPr>
          <w:t> part of the trigger. In there, we animate the thickness of the border from its default 0 to a thickness of 3, and then we animate the width and height from 100 to 125. This all happens simultaneously, because they are a part of the same </w:t>
        </w:r>
        <w:r>
          <w:rPr>
            <w:rStyle w:val="Strong"/>
            <w:rFonts w:ascii="Segoe UI" w:hAnsi="Segoe UI" w:cs="Segoe UI"/>
            <w:color w:val="212529"/>
            <w:sz w:val="18"/>
            <w:szCs w:val="18"/>
          </w:rPr>
          <w:t>StoryBoard</w:t>
        </w:r>
        <w:r>
          <w:rPr>
            <w:rFonts w:ascii="Segoe UI" w:hAnsi="Segoe UI" w:cs="Segoe UI"/>
            <w:color w:val="212529"/>
            <w:sz w:val="18"/>
            <w:szCs w:val="18"/>
          </w:rPr>
          <w:t>, and even at slightly different speeds, since we have full control of how long each animation should run.</w:t>
        </w:r>
      </w:ins>
    </w:p>
    <w:p w:rsidR="005263BF" w:rsidRDefault="005263BF" w:rsidP="005263BF">
      <w:pPr>
        <w:pStyle w:val="NormalWeb"/>
        <w:shd w:val="clear" w:color="auto" w:fill="FFFFFF"/>
        <w:spacing w:before="288" w:beforeAutospacing="0" w:after="288" w:afterAutospacing="0"/>
        <w:rPr>
          <w:ins w:id="2360" w:author="Unknown"/>
          <w:rFonts w:ascii="Segoe UI" w:hAnsi="Segoe UI" w:cs="Segoe UI"/>
          <w:color w:val="212529"/>
          <w:sz w:val="18"/>
          <w:szCs w:val="18"/>
        </w:rPr>
      </w:pPr>
      <w:ins w:id="2361" w:author="Unknown">
        <w:r>
          <w:rPr>
            <w:rFonts w:ascii="Segoe UI" w:hAnsi="Segoe UI" w:cs="Segoe UI"/>
            <w:color w:val="212529"/>
            <w:sz w:val="18"/>
            <w:szCs w:val="18"/>
          </w:rPr>
          <w:t>We use the ExitActions to reverse the changes we made, with animations that goes back to the default values. We run the reversing animations slightly faster, because we can and because it looks cool.</w:t>
        </w:r>
      </w:ins>
    </w:p>
    <w:p w:rsidR="005263BF" w:rsidRDefault="005263BF" w:rsidP="005263BF">
      <w:pPr>
        <w:pStyle w:val="NormalWeb"/>
        <w:shd w:val="clear" w:color="auto" w:fill="FFFFFF"/>
        <w:spacing w:before="288" w:beforeAutospacing="0" w:after="288" w:afterAutospacing="0"/>
        <w:rPr>
          <w:ins w:id="2362" w:author="Unknown"/>
          <w:rFonts w:ascii="Segoe UI" w:hAnsi="Segoe UI" w:cs="Segoe UI"/>
          <w:color w:val="212529"/>
          <w:sz w:val="18"/>
          <w:szCs w:val="18"/>
        </w:rPr>
      </w:pPr>
      <w:ins w:id="2363" w:author="Unknown">
        <w:r>
          <w:rPr>
            <w:rFonts w:ascii="Segoe UI" w:hAnsi="Segoe UI" w:cs="Segoe UI"/>
            <w:color w:val="212529"/>
            <w:sz w:val="18"/>
            <w:szCs w:val="18"/>
          </w:rPr>
          <w:t>The two states are represented on the two screenshots, but to fully appreciate the effect, you should try running the example on your own machine, using the source code above.</w:t>
        </w:r>
      </w:ins>
    </w:p>
    <w:p w:rsidR="00667656" w:rsidRDefault="00667656" w:rsidP="000A696D"/>
    <w:p w:rsidR="00667656" w:rsidRDefault="00667656" w:rsidP="00667656">
      <w:pPr>
        <w:shd w:val="clear" w:color="auto" w:fill="FFFFFF"/>
        <w:rPr>
          <w:rFonts w:ascii="Segoe UI" w:hAnsi="Segoe UI" w:cs="Segoe UI"/>
          <w:b/>
          <w:bCs/>
          <w:color w:val="C0C0C0"/>
        </w:rPr>
      </w:pPr>
      <w:r>
        <w:rPr>
          <w:rFonts w:ascii="Segoe UI" w:hAnsi="Segoe UI" w:cs="Segoe UI"/>
          <w:b/>
          <w:bCs/>
          <w:color w:val="C0C0C0"/>
        </w:rPr>
        <w:t>UserControls &amp; CustomControls:</w:t>
      </w:r>
    </w:p>
    <w:p w:rsidR="00667656" w:rsidRDefault="00667656" w:rsidP="00667656">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Creating &amp; using a UserControl</w:t>
      </w:r>
    </w:p>
    <w:p w:rsidR="00667656" w:rsidRDefault="00667656" w:rsidP="00667656">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User controls, in WPF represented by the User Control class, is the concept of grouping markup and code into a reusable container, so that the same interface, with the same functionality, can be used in several different places and even across several applications.</w:t>
      </w:r>
    </w:p>
    <w:p w:rsidR="00667656" w:rsidRDefault="00667656" w:rsidP="00667656">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 user control acts much like a WPF Window - an area where you can place other controls, and then a Code-behind file where you can interact with these controls. The file that contains the user control also ends with .xaml, and the Code-behind ends with .xaml.cs - just like a Window. The starting markup looks a bit different though:</w:t>
      </w:r>
    </w:p>
    <w:p w:rsidR="00667656" w:rsidRDefault="003C5A45" w:rsidP="00667656">
      <w:pPr>
        <w:shd w:val="clear" w:color="auto" w:fill="FFFFFF"/>
        <w:jc w:val="right"/>
        <w:rPr>
          <w:ins w:id="2364" w:author="Unknown"/>
          <w:rFonts w:ascii="Segoe UI" w:hAnsi="Segoe UI" w:cs="Segoe UI"/>
          <w:color w:val="212529"/>
          <w:sz w:val="18"/>
          <w:szCs w:val="18"/>
        </w:rPr>
      </w:pPr>
      <w:ins w:id="2365" w:author="Unknown">
        <w:r>
          <w:rPr>
            <w:rFonts w:ascii="Segoe UI" w:hAnsi="Segoe UI" w:cs="Segoe UI"/>
            <w:color w:val="212529"/>
            <w:sz w:val="18"/>
            <w:szCs w:val="18"/>
          </w:rPr>
          <w:fldChar w:fldCharType="begin"/>
        </w:r>
        <w:r w:rsidR="00667656">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67656">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67656" w:rsidRDefault="00667656" w:rsidP="00667656">
      <w:pPr>
        <w:pStyle w:val="HTMLPreformatted"/>
        <w:shd w:val="clear" w:color="auto" w:fill="FFFFFF"/>
        <w:rPr>
          <w:ins w:id="2366" w:author="Unknown"/>
          <w:rFonts w:ascii="Consolas" w:hAnsi="Consolas" w:cs="Consolas"/>
          <w:color w:val="212529"/>
          <w:sz w:val="16"/>
          <w:szCs w:val="16"/>
        </w:rPr>
      </w:pPr>
      <w:ins w:id="236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UserControl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"WpfTutorialSamples.User_Controls.LimitedInputUserControl"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lastRenderedPageBreak/>
          <w:t xml:space="preserve">         </w:t>
        </w:r>
        <w:r>
          <w:rPr>
            <w:rStyle w:val="hljs-attr"/>
            <w:rFonts w:ascii="Consolas" w:hAnsi="Consolas" w:cs="Consolas"/>
            <w:color w:val="FF0000"/>
            <w:shd w:val="clear" w:color="auto" w:fill="FFFFFF"/>
          </w:rPr>
          <w:t>xmlns:mc</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"http://schemas.openxmlformats.org/markup-compatibility/2006"</w:t>
        </w:r>
        <w:r>
          <w:rPr>
            <w:rStyle w:val="hljs-tag"/>
            <w:rFonts w:ascii="Consolas" w:hAnsi="Consolas" w:cs="Consolas"/>
            <w:shd w:val="clear" w:color="auto" w:fill="FFFFFF"/>
          </w:rPr>
          <w:t xml:space="preserve"> </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"http://schemas.microsoft.com/expression/blend/2008"</w:t>
        </w:r>
        <w:r>
          <w:rPr>
            <w:rStyle w:val="hljs-tag"/>
            <w:rFonts w:ascii="Consolas" w:hAnsi="Consolas" w:cs="Consolas"/>
            <w:shd w:val="clear" w:color="auto" w:fill="FFFFFF"/>
          </w:rPr>
          <w:t xml:space="preserve"> </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w:t>
        </w:r>
        <w:r>
          <w:rPr>
            <w:rStyle w:val="hljs-tag"/>
            <w:rFonts w:ascii="Consolas" w:hAnsi="Consolas" w:cs="Consolas"/>
            <w:shd w:val="clear" w:color="auto" w:fill="FFFFFF"/>
          </w:rPr>
          <w:t xml:space="preserve"> </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d:DesignHeight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d:DesignWidth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UserControl</w:t>
        </w:r>
        <w:r>
          <w:rPr>
            <w:rStyle w:val="hljs-tag"/>
            <w:rFonts w:ascii="Consolas" w:hAnsi="Consolas" w:cs="Consolas"/>
            <w:shd w:val="clear" w:color="auto" w:fill="FFFFFF"/>
          </w:rPr>
          <w:t>&gt;</w:t>
        </w:r>
      </w:ins>
    </w:p>
    <w:p w:rsidR="00667656" w:rsidRDefault="00667656" w:rsidP="00667656">
      <w:pPr>
        <w:pStyle w:val="NormalWeb"/>
        <w:shd w:val="clear" w:color="auto" w:fill="FFFFFF"/>
        <w:spacing w:before="288" w:beforeAutospacing="0" w:after="288" w:afterAutospacing="0"/>
        <w:rPr>
          <w:ins w:id="2368" w:author="Unknown"/>
          <w:rFonts w:ascii="Segoe UI" w:hAnsi="Segoe UI" w:cs="Segoe UI"/>
          <w:color w:val="212529"/>
          <w:sz w:val="18"/>
          <w:szCs w:val="18"/>
        </w:rPr>
      </w:pPr>
      <w:ins w:id="2369" w:author="Unknown">
        <w:r>
          <w:rPr>
            <w:rFonts w:ascii="Segoe UI" w:hAnsi="Segoe UI" w:cs="Segoe UI"/>
            <w:color w:val="212529"/>
            <w:sz w:val="18"/>
            <w:szCs w:val="18"/>
          </w:rPr>
          <w:t>Nothing too strange though - a root UserControl element instead of the Window element, and then the DesignHeight and DesignWidth properties, which controls the size of the user control in design-time (in runtime, the size will be decided by the container that holds the user control). You will notice the same thing in Code-behind, where it simply inherits </w:t>
        </w:r>
        <w:r>
          <w:rPr>
            <w:rStyle w:val="Emphasis"/>
            <w:rFonts w:ascii="Segoe UI" w:hAnsi="Segoe UI" w:cs="Segoe UI"/>
            <w:color w:val="212529"/>
            <w:sz w:val="18"/>
            <w:szCs w:val="18"/>
          </w:rPr>
          <w:t>UserControl</w:t>
        </w:r>
        <w:r>
          <w:rPr>
            <w:rFonts w:ascii="Segoe UI" w:hAnsi="Segoe UI" w:cs="Segoe UI"/>
            <w:color w:val="212529"/>
            <w:sz w:val="18"/>
            <w:szCs w:val="18"/>
          </w:rPr>
          <w:t> instead of </w:t>
        </w:r>
        <w:r>
          <w:rPr>
            <w:rStyle w:val="Emphasis"/>
            <w:rFonts w:ascii="Segoe UI" w:hAnsi="Segoe UI" w:cs="Segoe UI"/>
            <w:color w:val="212529"/>
            <w:sz w:val="18"/>
            <w:szCs w:val="18"/>
          </w:rPr>
          <w:t>Window</w:t>
        </w:r>
        <w:r>
          <w:rPr>
            <w:rFonts w:ascii="Segoe UI" w:hAnsi="Segoe UI" w:cs="Segoe UI"/>
            <w:color w:val="212529"/>
            <w:sz w:val="18"/>
            <w:szCs w:val="18"/>
          </w:rPr>
          <w:t>.</w:t>
        </w:r>
      </w:ins>
    </w:p>
    <w:p w:rsidR="00667656" w:rsidRDefault="00667656" w:rsidP="00667656">
      <w:pPr>
        <w:pStyle w:val="Heading2"/>
        <w:shd w:val="clear" w:color="auto" w:fill="FFFFFF"/>
        <w:spacing w:before="0"/>
        <w:rPr>
          <w:ins w:id="2370" w:author="Unknown"/>
          <w:rFonts w:ascii="Segoe UI" w:hAnsi="Segoe UI" w:cs="Segoe UI"/>
          <w:b w:val="0"/>
          <w:bCs w:val="0"/>
          <w:color w:val="33393E"/>
          <w:sz w:val="36"/>
          <w:szCs w:val="36"/>
        </w:rPr>
      </w:pPr>
      <w:ins w:id="2371" w:author="Unknown">
        <w:r>
          <w:rPr>
            <w:rFonts w:ascii="Segoe UI" w:hAnsi="Segoe UI" w:cs="Segoe UI"/>
            <w:b w:val="0"/>
            <w:bCs w:val="0"/>
            <w:color w:val="33393E"/>
          </w:rPr>
          <w:t>Creating a User Control</w:t>
        </w:r>
      </w:ins>
    </w:p>
    <w:p w:rsidR="00667656" w:rsidRDefault="00667656" w:rsidP="00667656">
      <w:pPr>
        <w:pStyle w:val="NormalWeb"/>
        <w:shd w:val="clear" w:color="auto" w:fill="FFFFFF"/>
        <w:spacing w:before="288" w:beforeAutospacing="0" w:after="288" w:afterAutospacing="0"/>
        <w:rPr>
          <w:ins w:id="2372" w:author="Unknown"/>
          <w:rFonts w:ascii="Segoe UI" w:hAnsi="Segoe UI" w:cs="Segoe UI"/>
          <w:color w:val="212529"/>
          <w:sz w:val="18"/>
          <w:szCs w:val="18"/>
        </w:rPr>
      </w:pPr>
      <w:ins w:id="2373" w:author="Unknown">
        <w:r>
          <w:rPr>
            <w:rFonts w:ascii="Segoe UI" w:hAnsi="Segoe UI" w:cs="Segoe UI"/>
            <w:color w:val="212529"/>
            <w:sz w:val="18"/>
            <w:szCs w:val="18"/>
          </w:rPr>
          <w:t>Add a user control to your project just like you would add another Window, by right-clicking on the project or folder name where you want to add it, as illustrated on this screenshot (things might look a bit different, depending on the version of Visual Studio you're using):</w:t>
        </w:r>
      </w:ins>
    </w:p>
    <w:p w:rsidR="00667656" w:rsidRDefault="00667656" w:rsidP="00667656">
      <w:pPr>
        <w:rPr>
          <w:ins w:id="2374" w:author="Unknown"/>
          <w:rFonts w:ascii="Times New Roman" w:hAnsi="Times New Roman" w:cs="Times New Roman"/>
          <w:sz w:val="24"/>
          <w:szCs w:val="24"/>
        </w:rPr>
      </w:pPr>
      <w:r>
        <w:rPr>
          <w:noProof/>
        </w:rPr>
        <w:drawing>
          <wp:inline distT="0" distB="0" distL="0" distR="0">
            <wp:extent cx="7388225" cy="2011680"/>
            <wp:effectExtent l="19050" t="0" r="3175" b="0"/>
            <wp:docPr id="51" name="aelm6796" descr="https://www.wpf-tutorial.com/Images/ArticleImages/1/usercontrols-customcontrols/add_user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96" descr="https://www.wpf-tutorial.com/Images/ArticleImages/1/usercontrols-customcontrols/add_user_control.png"/>
                    <pic:cNvPicPr>
                      <a:picLocks noChangeAspect="1" noChangeArrowheads="1"/>
                    </pic:cNvPicPr>
                  </pic:nvPicPr>
                  <pic:blipFill>
                    <a:blip r:embed="rId97"/>
                    <a:srcRect/>
                    <a:stretch>
                      <a:fillRect/>
                    </a:stretch>
                  </pic:blipFill>
                  <pic:spPr bwMode="auto">
                    <a:xfrm>
                      <a:off x="0" y="0"/>
                      <a:ext cx="7388225" cy="2011680"/>
                    </a:xfrm>
                    <a:prstGeom prst="rect">
                      <a:avLst/>
                    </a:prstGeom>
                    <a:noFill/>
                    <a:ln w="9525">
                      <a:noFill/>
                      <a:miter lim="800000"/>
                      <a:headEnd/>
                      <a:tailEnd/>
                    </a:ln>
                  </pic:spPr>
                </pic:pic>
              </a:graphicData>
            </a:graphic>
          </wp:inline>
        </w:drawing>
      </w:r>
    </w:p>
    <w:p w:rsidR="00667656" w:rsidRDefault="00667656" w:rsidP="00667656">
      <w:pPr>
        <w:pStyle w:val="NormalWeb"/>
        <w:shd w:val="clear" w:color="auto" w:fill="FFFFFF"/>
        <w:spacing w:before="288" w:beforeAutospacing="0" w:after="288" w:afterAutospacing="0"/>
        <w:rPr>
          <w:ins w:id="2375" w:author="Unknown"/>
          <w:rFonts w:ascii="Segoe UI" w:hAnsi="Segoe UI" w:cs="Segoe UI"/>
          <w:color w:val="212529"/>
          <w:sz w:val="18"/>
          <w:szCs w:val="18"/>
        </w:rPr>
      </w:pPr>
      <w:ins w:id="2376" w:author="Unknown">
        <w:r>
          <w:rPr>
            <w:rFonts w:ascii="Segoe UI" w:hAnsi="Segoe UI" w:cs="Segoe UI"/>
            <w:color w:val="212529"/>
            <w:sz w:val="18"/>
            <w:szCs w:val="18"/>
          </w:rPr>
          <w:t>For this article, we'll be creating a useful User control with the ability to limit the amount of text in a TextBox to a specific number of characters, while showing the user how many characters have been used and how many may be used in total. This is very simple to do, and used in a lot of web applications like Twitter. It would be easy to just add this functionality to your regular Window, but since it could be useful to do in several places in your application, it makes sense to wrap it in an easily reusable UserControl.</w:t>
        </w:r>
      </w:ins>
    </w:p>
    <w:p w:rsidR="00667656" w:rsidRDefault="00667656" w:rsidP="00667656">
      <w:pPr>
        <w:pStyle w:val="NormalWeb"/>
        <w:shd w:val="clear" w:color="auto" w:fill="FFFFFF"/>
        <w:spacing w:before="288" w:beforeAutospacing="0" w:after="288" w:afterAutospacing="0"/>
        <w:rPr>
          <w:ins w:id="2377" w:author="Unknown"/>
          <w:rFonts w:ascii="Segoe UI" w:hAnsi="Segoe UI" w:cs="Segoe UI"/>
          <w:color w:val="212529"/>
          <w:sz w:val="18"/>
          <w:szCs w:val="18"/>
        </w:rPr>
      </w:pPr>
      <w:ins w:id="2378" w:author="Unknown">
        <w:r>
          <w:rPr>
            <w:rFonts w:ascii="Segoe UI" w:hAnsi="Segoe UI" w:cs="Segoe UI"/>
            <w:color w:val="212529"/>
            <w:sz w:val="18"/>
            <w:szCs w:val="18"/>
          </w:rPr>
          <w:t>Before we dive into the code, let's have a look at the end result that we're going for:</w:t>
        </w:r>
      </w:ins>
    </w:p>
    <w:p w:rsidR="00667656" w:rsidRDefault="00667656" w:rsidP="00667656">
      <w:pPr>
        <w:rPr>
          <w:ins w:id="2379" w:author="Unknown"/>
          <w:rFonts w:ascii="Times New Roman" w:hAnsi="Times New Roman" w:cs="Times New Roman"/>
          <w:sz w:val="24"/>
          <w:szCs w:val="24"/>
        </w:rPr>
      </w:pPr>
      <w:r>
        <w:rPr>
          <w:noProof/>
        </w:rPr>
        <w:lastRenderedPageBreak/>
        <w:drawing>
          <wp:inline distT="0" distB="0" distL="0" distR="0">
            <wp:extent cx="2860040" cy="1901825"/>
            <wp:effectExtent l="19050" t="0" r="0" b="0"/>
            <wp:docPr id="50" name="aelm6800" descr="https://www.wpf-tutorial.com/Images/ArticleImages/1/usercontrols-customcontrols/limited_input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00" descr="https://www.wpf-tutorial.com/Images/ArticleImages/1/usercontrols-customcontrols/limited_input_sample.png"/>
                    <pic:cNvPicPr>
                      <a:picLocks noChangeAspect="1" noChangeArrowheads="1"/>
                    </pic:cNvPicPr>
                  </pic:nvPicPr>
                  <pic:blipFill>
                    <a:blip r:embed="rId98"/>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667656" w:rsidRDefault="00667656" w:rsidP="00667656">
      <w:pPr>
        <w:pStyle w:val="NormalWeb"/>
        <w:shd w:val="clear" w:color="auto" w:fill="FFFFFF"/>
        <w:spacing w:before="288" w:beforeAutospacing="0" w:after="288" w:afterAutospacing="0"/>
        <w:rPr>
          <w:ins w:id="2380" w:author="Unknown"/>
          <w:rFonts w:ascii="Segoe UI" w:hAnsi="Segoe UI" w:cs="Segoe UI"/>
          <w:color w:val="212529"/>
          <w:sz w:val="18"/>
          <w:szCs w:val="18"/>
        </w:rPr>
      </w:pPr>
      <w:ins w:id="2381" w:author="Unknown">
        <w:r>
          <w:rPr>
            <w:rFonts w:ascii="Segoe UI" w:hAnsi="Segoe UI" w:cs="Segoe UI"/>
            <w:color w:val="212529"/>
            <w:sz w:val="18"/>
            <w:szCs w:val="18"/>
          </w:rPr>
          <w:t>Here's the code for the user control itself:</w:t>
        </w:r>
      </w:ins>
    </w:p>
    <w:p w:rsidR="00667656" w:rsidRDefault="003C5A45" w:rsidP="00667656">
      <w:pPr>
        <w:shd w:val="clear" w:color="auto" w:fill="FFFFFF"/>
        <w:jc w:val="right"/>
        <w:rPr>
          <w:ins w:id="2382" w:author="Unknown"/>
          <w:rFonts w:ascii="Segoe UI" w:hAnsi="Segoe UI" w:cs="Segoe UI"/>
          <w:color w:val="212529"/>
          <w:sz w:val="18"/>
          <w:szCs w:val="18"/>
        </w:rPr>
      </w:pPr>
      <w:ins w:id="2383" w:author="Unknown">
        <w:r>
          <w:rPr>
            <w:rFonts w:ascii="Segoe UI" w:hAnsi="Segoe UI" w:cs="Segoe UI"/>
            <w:color w:val="212529"/>
            <w:sz w:val="18"/>
            <w:szCs w:val="18"/>
          </w:rPr>
          <w:fldChar w:fldCharType="begin"/>
        </w:r>
        <w:r w:rsidR="00667656">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67656">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67656" w:rsidRDefault="00667656" w:rsidP="00667656">
      <w:pPr>
        <w:pStyle w:val="HTMLPreformatted"/>
        <w:shd w:val="clear" w:color="auto" w:fill="FFFFFF"/>
        <w:rPr>
          <w:ins w:id="2384" w:author="Unknown"/>
          <w:rFonts w:ascii="Consolas" w:hAnsi="Consolas" w:cs="Consolas"/>
          <w:color w:val="212529"/>
          <w:sz w:val="16"/>
          <w:szCs w:val="16"/>
        </w:rPr>
      </w:pPr>
      <w:ins w:id="238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UserControl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"WpfTutorialSamples.User_Controls.LimitedInputUserControl"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xmlns:mc</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"http://schemas.openxmlformats.org/markup-compatibility/2006"</w:t>
        </w:r>
        <w:r>
          <w:rPr>
            <w:rStyle w:val="hljs-tag"/>
            <w:rFonts w:ascii="Consolas" w:hAnsi="Consolas" w:cs="Consolas"/>
            <w:shd w:val="clear" w:color="auto" w:fill="FFFFFF"/>
          </w:rPr>
          <w:t xml:space="preserve"> </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"http://schemas.microsoft.com/expression/blend/2008"</w:t>
        </w:r>
        <w:r>
          <w:rPr>
            <w:rStyle w:val="hljs-tag"/>
            <w:rFonts w:ascii="Consolas" w:hAnsi="Consolas" w:cs="Consolas"/>
            <w:shd w:val="clear" w:color="auto" w:fill="FFFFFF"/>
          </w:rPr>
          <w:t xml:space="preserve"> </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w:t>
        </w:r>
        <w:r>
          <w:rPr>
            <w:rStyle w:val="hljs-tag"/>
            <w:rFonts w:ascii="Consolas" w:hAnsi="Consolas" w:cs="Consolas"/>
            <w:shd w:val="clear" w:color="auto" w:fill="FFFFFF"/>
          </w:rPr>
          <w:t xml:space="preserve"> </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d:DesignHeight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d:DesignWidth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Title}"</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ElementName=txtLimitedInput, Path=Text.Length}"</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MaxLength}"</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MaxLength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MaxLength}"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Grid.ColumnSpan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"txtLimitedInput"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ScrollViewer.VerticalScrollBarVisibility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UserControl</w:t>
        </w:r>
        <w:r>
          <w:rPr>
            <w:rStyle w:val="hljs-tag"/>
            <w:rFonts w:ascii="Consolas" w:hAnsi="Consolas" w:cs="Consolas"/>
            <w:shd w:val="clear" w:color="auto" w:fill="FFFFFF"/>
          </w:rPr>
          <w:t>&gt;</w:t>
        </w:r>
      </w:ins>
    </w:p>
    <w:p w:rsidR="00667656" w:rsidRDefault="003C5A45" w:rsidP="00667656">
      <w:pPr>
        <w:shd w:val="clear" w:color="auto" w:fill="FFFFFF"/>
        <w:jc w:val="right"/>
        <w:rPr>
          <w:ins w:id="2386" w:author="Unknown"/>
          <w:rFonts w:ascii="Segoe UI" w:hAnsi="Segoe UI" w:cs="Segoe UI"/>
          <w:color w:val="212529"/>
          <w:sz w:val="18"/>
          <w:szCs w:val="18"/>
        </w:rPr>
      </w:pPr>
      <w:ins w:id="2387" w:author="Unknown">
        <w:r>
          <w:rPr>
            <w:rFonts w:ascii="Segoe UI" w:hAnsi="Segoe UI" w:cs="Segoe UI"/>
            <w:color w:val="212529"/>
            <w:sz w:val="18"/>
            <w:szCs w:val="18"/>
          </w:rPr>
          <w:fldChar w:fldCharType="begin"/>
        </w:r>
        <w:r w:rsidR="00667656">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67656">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67656" w:rsidRDefault="00667656" w:rsidP="00667656">
      <w:pPr>
        <w:pStyle w:val="HTMLPreformatted"/>
        <w:shd w:val="clear" w:color="auto" w:fill="FFFFFF"/>
        <w:rPr>
          <w:ins w:id="2388" w:author="Unknown"/>
          <w:rFonts w:ascii="Consolas" w:hAnsi="Consolas" w:cs="Consolas"/>
          <w:color w:val="212529"/>
          <w:sz w:val="16"/>
          <w:szCs w:val="16"/>
        </w:rPr>
      </w:pPr>
      <w:ins w:id="238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System.Windows.Controls;</w:t>
        </w:r>
        <w:r>
          <w:rPr>
            <w:rFonts w:ascii="Consolas" w:hAnsi="Consolas" w:cs="Consolas"/>
            <w:color w:val="000000"/>
            <w:shd w:val="clear" w:color="auto" w:fill="FFFFFF"/>
          </w:rPr>
          <w:br/>
        </w:r>
        <w:r>
          <w:rPr>
            <w:rFonts w:ascii="Consolas" w:hAnsi="Consolas" w:cs="Consolas"/>
            <w:color w:val="000000"/>
            <w:shd w:val="clear" w:color="auto" w:fill="FFFFFF"/>
          </w:rPr>
          <w:br/>
        </w:r>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WpfTutorialSamples.User_Controls</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lastRenderedPageBreak/>
          <w:t xml:space="preserve">    </w:t>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LimitedInputUserControl</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UserControl</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LimitedInputUserControl</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InitializeComponent();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.DataContext =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Title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MaxLength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ins>
    </w:p>
    <w:p w:rsidR="00667656" w:rsidRDefault="00667656" w:rsidP="00667656">
      <w:pPr>
        <w:pStyle w:val="NormalWeb"/>
        <w:shd w:val="clear" w:color="auto" w:fill="FFFFFF"/>
        <w:spacing w:before="288" w:beforeAutospacing="0" w:after="288" w:afterAutospacing="0"/>
        <w:rPr>
          <w:ins w:id="2390" w:author="Unknown"/>
          <w:rFonts w:ascii="Segoe UI" w:hAnsi="Segoe UI" w:cs="Segoe UI"/>
          <w:color w:val="212529"/>
          <w:sz w:val="18"/>
          <w:szCs w:val="18"/>
        </w:rPr>
      </w:pPr>
      <w:ins w:id="2391" w:author="Unknown">
        <w:r>
          <w:rPr>
            <w:rFonts w:ascii="Segoe UI" w:hAnsi="Segoe UI" w:cs="Segoe UI"/>
            <w:color w:val="212529"/>
            <w:sz w:val="18"/>
            <w:szCs w:val="18"/>
          </w:rPr>
          <w:t>The markup is pretty straight forward: A Grid, with two columns and two rows. The upper part of the Grid contains two labels, one showing the title and the other one showing the stats. Each of them use data binding for all of the information needed - the </w:t>
        </w:r>
        <w:r>
          <w:rPr>
            <w:rStyle w:val="Strong"/>
            <w:rFonts w:ascii="Segoe UI" w:hAnsi="Segoe UI" w:cs="Segoe UI"/>
            <w:color w:val="212529"/>
            <w:sz w:val="18"/>
            <w:szCs w:val="18"/>
          </w:rPr>
          <w:t>Title</w:t>
        </w:r>
        <w:r>
          <w:rPr>
            <w:rFonts w:ascii="Segoe UI" w:hAnsi="Segoe UI" w:cs="Segoe UI"/>
            <w:color w:val="212529"/>
            <w:sz w:val="18"/>
            <w:szCs w:val="18"/>
          </w:rPr>
          <w:t> and </w:t>
        </w:r>
        <w:r>
          <w:rPr>
            <w:rStyle w:val="Strong"/>
            <w:rFonts w:ascii="Segoe UI" w:hAnsi="Segoe UI" w:cs="Segoe UI"/>
            <w:color w:val="212529"/>
            <w:sz w:val="18"/>
            <w:szCs w:val="18"/>
          </w:rPr>
          <w:t>MaxLength</w:t>
        </w:r>
        <w:r>
          <w:rPr>
            <w:rFonts w:ascii="Segoe UI" w:hAnsi="Segoe UI" w:cs="Segoe UI"/>
            <w:color w:val="212529"/>
            <w:sz w:val="18"/>
            <w:szCs w:val="18"/>
          </w:rPr>
          <w:t> comes from the Code-behind properties, which we have defined in as regular properties on a regular class.</w:t>
        </w:r>
      </w:ins>
    </w:p>
    <w:p w:rsidR="00667656" w:rsidRDefault="00667656" w:rsidP="00667656">
      <w:pPr>
        <w:pStyle w:val="NormalWeb"/>
        <w:shd w:val="clear" w:color="auto" w:fill="FFFFFF"/>
        <w:spacing w:before="288" w:beforeAutospacing="0" w:after="288" w:afterAutospacing="0"/>
        <w:rPr>
          <w:ins w:id="2392" w:author="Unknown"/>
          <w:rFonts w:ascii="Segoe UI" w:hAnsi="Segoe UI" w:cs="Segoe UI"/>
          <w:color w:val="212529"/>
          <w:sz w:val="18"/>
          <w:szCs w:val="18"/>
        </w:rPr>
      </w:pPr>
      <w:ins w:id="2393" w:author="Unknown">
        <w:r>
          <w:rPr>
            <w:rFonts w:ascii="Segoe UI" w:hAnsi="Segoe UI" w:cs="Segoe UI"/>
            <w:color w:val="212529"/>
            <w:sz w:val="18"/>
            <w:szCs w:val="18"/>
          </w:rPr>
          <w:t>The current character count is obtained by binding to the Text.Length property directly on the TextBox control, which uses the lower part of the user control. The result can be seen on the screenshot above. Notice that because of all these bindings, we don't need any C# code to update the labels or set the MaxLength property on the TextBox - instead, we just bind directly to the properties.</w:t>
        </w:r>
      </w:ins>
    </w:p>
    <w:p w:rsidR="00667656" w:rsidRDefault="00667656" w:rsidP="00667656">
      <w:pPr>
        <w:pStyle w:val="Heading2"/>
        <w:shd w:val="clear" w:color="auto" w:fill="FFFFFF"/>
        <w:spacing w:before="0"/>
        <w:rPr>
          <w:ins w:id="2394" w:author="Unknown"/>
          <w:rFonts w:ascii="Segoe UI" w:hAnsi="Segoe UI" w:cs="Segoe UI"/>
          <w:b w:val="0"/>
          <w:bCs w:val="0"/>
          <w:color w:val="33393E"/>
          <w:sz w:val="36"/>
          <w:szCs w:val="36"/>
        </w:rPr>
      </w:pPr>
      <w:ins w:id="2395" w:author="Unknown">
        <w:r>
          <w:rPr>
            <w:rFonts w:ascii="Segoe UI" w:hAnsi="Segoe UI" w:cs="Segoe UI"/>
            <w:b w:val="0"/>
            <w:bCs w:val="0"/>
            <w:color w:val="33393E"/>
          </w:rPr>
          <w:t>Consuming/using the User Control</w:t>
        </w:r>
      </w:ins>
    </w:p>
    <w:p w:rsidR="00667656" w:rsidRDefault="00667656" w:rsidP="00667656">
      <w:pPr>
        <w:pStyle w:val="NormalWeb"/>
        <w:shd w:val="clear" w:color="auto" w:fill="FFFFFF"/>
        <w:spacing w:before="288" w:beforeAutospacing="0" w:after="288" w:afterAutospacing="0"/>
        <w:rPr>
          <w:ins w:id="2396" w:author="Unknown"/>
          <w:rFonts w:ascii="Segoe UI" w:hAnsi="Segoe UI" w:cs="Segoe UI"/>
          <w:color w:val="212529"/>
          <w:sz w:val="18"/>
          <w:szCs w:val="18"/>
        </w:rPr>
      </w:pPr>
      <w:ins w:id="2397" w:author="Unknown">
        <w:r>
          <w:rPr>
            <w:rFonts w:ascii="Segoe UI" w:hAnsi="Segoe UI" w:cs="Segoe UI"/>
            <w:color w:val="212529"/>
            <w:sz w:val="18"/>
            <w:szCs w:val="18"/>
          </w:rPr>
          <w:t>With the above code in place, all we need is to consume (use) the User control within our Window. We'll do that by adding a reference to the namespace the UserControl lives in, in the top of the XAML code of your Window:</w:t>
        </w:r>
      </w:ins>
    </w:p>
    <w:p w:rsidR="00667656" w:rsidRDefault="00667656" w:rsidP="00667656">
      <w:pPr>
        <w:pStyle w:val="HTMLPreformatted"/>
        <w:shd w:val="clear" w:color="auto" w:fill="FFFFFF"/>
        <w:rPr>
          <w:ins w:id="2398" w:author="Unknown"/>
          <w:rFonts w:ascii="Consolas" w:hAnsi="Consolas" w:cs="Consolas"/>
          <w:color w:val="212529"/>
          <w:sz w:val="16"/>
          <w:szCs w:val="16"/>
        </w:rPr>
      </w:pPr>
      <w:ins w:id="2399" w:author="Unknown">
        <w:r>
          <w:rPr>
            <w:rStyle w:val="HTMLCode"/>
            <w:rFonts w:ascii="Consolas" w:eastAsiaTheme="majorEastAsia" w:hAnsi="Consolas" w:cs="Consolas"/>
            <w:color w:val="000000"/>
            <w:shd w:val="clear" w:color="auto" w:fill="FFFFFF"/>
          </w:rPr>
          <w:t>xmlns:uc=</w:t>
        </w:r>
        <w:r>
          <w:rPr>
            <w:rStyle w:val="hljs-string"/>
            <w:rFonts w:ascii="Consolas" w:hAnsi="Consolas" w:cs="Consolas"/>
            <w:color w:val="A31515"/>
            <w:shd w:val="clear" w:color="auto" w:fill="FFFFFF"/>
          </w:rPr>
          <w:t>"clr-namespace:WpfTutorialSamples.User_Controls"</w:t>
        </w:r>
      </w:ins>
    </w:p>
    <w:p w:rsidR="00667656" w:rsidRDefault="00667656" w:rsidP="00667656">
      <w:pPr>
        <w:pStyle w:val="NormalWeb"/>
        <w:shd w:val="clear" w:color="auto" w:fill="FFFFFF"/>
        <w:spacing w:before="288" w:beforeAutospacing="0" w:after="288" w:afterAutospacing="0"/>
        <w:rPr>
          <w:ins w:id="2400" w:author="Unknown"/>
          <w:rFonts w:ascii="Segoe UI" w:hAnsi="Segoe UI" w:cs="Segoe UI"/>
          <w:color w:val="212529"/>
          <w:sz w:val="18"/>
          <w:szCs w:val="18"/>
        </w:rPr>
      </w:pPr>
      <w:ins w:id="2401" w:author="Unknown">
        <w:r>
          <w:rPr>
            <w:rFonts w:ascii="Segoe UI" w:hAnsi="Segoe UI" w:cs="Segoe UI"/>
            <w:color w:val="212529"/>
            <w:sz w:val="18"/>
            <w:szCs w:val="18"/>
          </w:rPr>
          <w:t>After that, we can use the uc prefix to add the control to our Window like it was any other WPF control:</w:t>
        </w:r>
      </w:ins>
    </w:p>
    <w:p w:rsidR="00667656" w:rsidRDefault="00667656" w:rsidP="00667656">
      <w:pPr>
        <w:pStyle w:val="HTMLPreformatted"/>
        <w:shd w:val="clear" w:color="auto" w:fill="FFFFFF"/>
        <w:rPr>
          <w:ins w:id="2402" w:author="Unknown"/>
          <w:rFonts w:ascii="Consolas" w:hAnsi="Consolas" w:cs="Consolas"/>
          <w:color w:val="212529"/>
          <w:sz w:val="16"/>
          <w:szCs w:val="16"/>
        </w:rPr>
      </w:pPr>
      <w:ins w:id="240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uc:LimitedInputUserControl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"Enter title:"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MaxLength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/&gt;</w:t>
        </w:r>
      </w:ins>
    </w:p>
    <w:p w:rsidR="00667656" w:rsidRDefault="00667656" w:rsidP="00667656">
      <w:pPr>
        <w:pStyle w:val="NormalWeb"/>
        <w:shd w:val="clear" w:color="auto" w:fill="FFFFFF"/>
        <w:spacing w:before="288" w:beforeAutospacing="0" w:after="288" w:afterAutospacing="0"/>
        <w:rPr>
          <w:ins w:id="2404" w:author="Unknown"/>
          <w:rFonts w:ascii="Segoe UI" w:hAnsi="Segoe UI" w:cs="Segoe UI"/>
          <w:color w:val="212529"/>
          <w:sz w:val="18"/>
          <w:szCs w:val="18"/>
        </w:rPr>
      </w:pPr>
      <w:ins w:id="2405" w:author="Unknown">
        <w:r>
          <w:rPr>
            <w:rFonts w:ascii="Segoe UI" w:hAnsi="Segoe UI" w:cs="Segoe UI"/>
            <w:color w:val="212529"/>
            <w:sz w:val="18"/>
            <w:szCs w:val="18"/>
          </w:rPr>
          <w:t>Notice how we use the </w:t>
        </w:r>
        <w:r>
          <w:rPr>
            <w:rStyle w:val="Strong"/>
            <w:rFonts w:ascii="Segoe UI" w:hAnsi="Segoe UI" w:cs="Segoe UI"/>
            <w:color w:val="212529"/>
            <w:sz w:val="18"/>
            <w:szCs w:val="18"/>
          </w:rPr>
          <w:t>Title</w:t>
        </w:r>
        <w:r>
          <w:rPr>
            <w:rFonts w:ascii="Segoe UI" w:hAnsi="Segoe UI" w:cs="Segoe UI"/>
            <w:color w:val="212529"/>
            <w:sz w:val="18"/>
            <w:szCs w:val="18"/>
          </w:rPr>
          <w:t> and </w:t>
        </w:r>
        <w:r>
          <w:rPr>
            <w:rStyle w:val="Strong"/>
            <w:rFonts w:ascii="Segoe UI" w:hAnsi="Segoe UI" w:cs="Segoe UI"/>
            <w:color w:val="212529"/>
            <w:sz w:val="18"/>
            <w:szCs w:val="18"/>
          </w:rPr>
          <w:t>MaxLength</w:t>
        </w:r>
        <w:r>
          <w:rPr>
            <w:rFonts w:ascii="Segoe UI" w:hAnsi="Segoe UI" w:cs="Segoe UI"/>
            <w:color w:val="212529"/>
            <w:sz w:val="18"/>
            <w:szCs w:val="18"/>
          </w:rPr>
          <w:t> properties directly in the XAML. Here's the full code sample for our window:</w:t>
        </w:r>
      </w:ins>
    </w:p>
    <w:p w:rsidR="00667656" w:rsidRDefault="003C5A45" w:rsidP="00667656">
      <w:pPr>
        <w:shd w:val="clear" w:color="auto" w:fill="FFFFFF"/>
        <w:jc w:val="right"/>
        <w:rPr>
          <w:ins w:id="2406" w:author="Unknown"/>
          <w:rFonts w:ascii="Segoe UI" w:hAnsi="Segoe UI" w:cs="Segoe UI"/>
          <w:color w:val="212529"/>
          <w:sz w:val="18"/>
          <w:szCs w:val="18"/>
        </w:rPr>
      </w:pPr>
      <w:ins w:id="2407" w:author="Unknown">
        <w:r>
          <w:rPr>
            <w:rFonts w:ascii="Segoe UI" w:hAnsi="Segoe UI" w:cs="Segoe UI"/>
            <w:color w:val="212529"/>
            <w:sz w:val="18"/>
            <w:szCs w:val="18"/>
          </w:rPr>
          <w:fldChar w:fldCharType="begin"/>
        </w:r>
        <w:r w:rsidR="00667656">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67656">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67656" w:rsidRDefault="00667656" w:rsidP="00667656">
      <w:pPr>
        <w:pStyle w:val="HTMLPreformatted"/>
        <w:shd w:val="clear" w:color="auto" w:fill="FFFFFF"/>
        <w:rPr>
          <w:ins w:id="2408" w:author="Unknown"/>
          <w:rFonts w:ascii="Consolas" w:hAnsi="Consolas" w:cs="Consolas"/>
          <w:color w:val="212529"/>
          <w:sz w:val="16"/>
          <w:szCs w:val="16"/>
        </w:rPr>
      </w:pPr>
      <w:ins w:id="240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"WpfTutorialSamples.User_Controls.LimitedInputSample"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xmlns:uc</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"clr-namespace:WpfTutorialSamples.User_Controls"</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"LimitedInputSample"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uc:LimitedInputUserControl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"Enter title:"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MaxLength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uc:LimitedInputUserControl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"Enter description:"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MaxLength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667656" w:rsidRDefault="00667656" w:rsidP="00667656">
      <w:pPr>
        <w:pStyle w:val="NormalWeb"/>
        <w:shd w:val="clear" w:color="auto" w:fill="FFFFFF"/>
        <w:spacing w:before="288" w:beforeAutospacing="0" w:after="288" w:afterAutospacing="0"/>
        <w:rPr>
          <w:ins w:id="2410" w:author="Unknown"/>
          <w:rFonts w:ascii="Segoe UI" w:hAnsi="Segoe UI" w:cs="Segoe UI"/>
          <w:color w:val="212529"/>
          <w:sz w:val="18"/>
          <w:szCs w:val="18"/>
        </w:rPr>
      </w:pPr>
      <w:ins w:id="2411" w:author="Unknown">
        <w:r>
          <w:rPr>
            <w:rFonts w:ascii="Segoe UI" w:hAnsi="Segoe UI" w:cs="Segoe UI"/>
            <w:color w:val="212529"/>
            <w:sz w:val="18"/>
            <w:szCs w:val="18"/>
          </w:rPr>
          <w:t>With that, we can reuse this entire piece of functionality in a single line of code, as illustrated in this example where we have the limited text input control two times. As already shown, the final result looks like this:</w:t>
        </w:r>
      </w:ins>
    </w:p>
    <w:p w:rsidR="00667656" w:rsidRDefault="00667656" w:rsidP="00667656">
      <w:r>
        <w:rPr>
          <w:noProof/>
        </w:rPr>
        <w:drawing>
          <wp:inline distT="0" distB="0" distL="0" distR="0">
            <wp:extent cx="2860040" cy="1901825"/>
            <wp:effectExtent l="19050" t="0" r="0" b="0"/>
            <wp:docPr id="49" name="aelm6810" descr="https://www.wpf-tutorial.com/Images/ArticleImages/1/usercontrols-customcontrols/limited_input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10" descr="https://www.wpf-tutorial.com/Images/ArticleImages/1/usercontrols-customcontrols/limited_input_sample.png"/>
                    <pic:cNvPicPr>
                      <a:picLocks noChangeAspect="1" noChangeArrowheads="1"/>
                    </pic:cNvPicPr>
                  </pic:nvPicPr>
                  <pic:blipFill>
                    <a:blip r:embed="rId98"/>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CF4D4A" w:rsidRDefault="00CF4D4A" w:rsidP="00667656"/>
    <w:p w:rsidR="008A2684" w:rsidRDefault="008A2684" w:rsidP="008A2684">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Border control</w:t>
      </w:r>
    </w:p>
    <w:p w:rsidR="008A2684" w:rsidRDefault="008A2684" w:rsidP="008A268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Border control is a Decorator control that you may use to draw a border, a background, or even both, around another element. Since the WPF panels don't support drawing a border around its edges, the Border control can help you achieve just that, simply by surrounding e.g. a Panel with the Border control.</w:t>
      </w:r>
    </w:p>
    <w:p w:rsidR="008A2684" w:rsidRDefault="008A2684" w:rsidP="008A268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 simple example on using the Border as described above could look like this:</w:t>
      </w:r>
    </w:p>
    <w:p w:rsidR="008A2684" w:rsidRDefault="003C5A45" w:rsidP="008A2684">
      <w:pPr>
        <w:shd w:val="clear" w:color="auto" w:fill="FFFFFF"/>
        <w:jc w:val="right"/>
        <w:rPr>
          <w:ins w:id="2412" w:author="Unknown"/>
          <w:rFonts w:ascii="Segoe UI" w:hAnsi="Segoe UI" w:cs="Segoe UI"/>
          <w:color w:val="212529"/>
          <w:sz w:val="18"/>
          <w:szCs w:val="18"/>
        </w:rPr>
      </w:pPr>
      <w:ins w:id="2413"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414" w:author="Unknown"/>
          <w:rStyle w:val="hljs-tag"/>
          <w:rFonts w:ascii="Consolas" w:hAnsi="Consolas" w:cs="Consolas"/>
          <w:shd w:val="clear" w:color="auto" w:fill="FFFFFF"/>
        </w:rPr>
      </w:pPr>
      <w:ins w:id="241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"WpfTutorialSamples.Misc_controls.BorderSample"</w:t>
        </w:r>
      </w:ins>
    </w:p>
    <w:p w:rsidR="008A2684" w:rsidRDefault="008A2684" w:rsidP="008A2684">
      <w:pPr>
        <w:pStyle w:val="HTMLPreformatted"/>
        <w:shd w:val="clear" w:color="auto" w:fill="FFFFFF"/>
        <w:rPr>
          <w:ins w:id="2416" w:author="Unknown"/>
          <w:rStyle w:val="hljs-tag"/>
          <w:rFonts w:ascii="Consolas" w:hAnsi="Consolas" w:cs="Consolas"/>
          <w:shd w:val="clear" w:color="auto" w:fill="FFFFFF"/>
        </w:rPr>
      </w:pPr>
      <w:ins w:id="241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418" w:author="Unknown"/>
          <w:rStyle w:val="hljs-tag"/>
          <w:rFonts w:ascii="Consolas" w:hAnsi="Consolas" w:cs="Consolas"/>
          <w:shd w:val="clear" w:color="auto" w:fill="FFFFFF"/>
        </w:rPr>
      </w:pPr>
      <w:ins w:id="241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420" w:author="Unknown"/>
          <w:rStyle w:val="HTMLCode"/>
          <w:rFonts w:ascii="Consolas" w:eastAsiaTheme="majorEastAsia" w:hAnsi="Consolas" w:cs="Consolas"/>
          <w:color w:val="000000"/>
          <w:shd w:val="clear" w:color="auto" w:fill="FFFFFF"/>
        </w:rPr>
      </w:pPr>
      <w:ins w:id="242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"170"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22" w:author="Unknown"/>
          <w:rStyle w:val="HTMLCode"/>
          <w:rFonts w:ascii="Consolas" w:eastAsiaTheme="majorEastAsia" w:hAnsi="Consolas" w:cs="Consolas"/>
          <w:color w:val="000000"/>
          <w:shd w:val="clear" w:color="auto" w:fill="FFFFFF"/>
        </w:rPr>
      </w:pPr>
      <w:ins w:id="242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24" w:author="Unknown"/>
          <w:rStyle w:val="HTMLCode"/>
          <w:rFonts w:ascii="Consolas" w:eastAsiaTheme="majorEastAsia" w:hAnsi="Consolas" w:cs="Consolas"/>
          <w:color w:val="000000"/>
          <w:shd w:val="clear" w:color="auto" w:fill="FFFFFF"/>
        </w:rPr>
      </w:pPr>
      <w:ins w:id="24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"GhostWhite"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"Gainsboro"</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26" w:author="Unknown"/>
          <w:rStyle w:val="HTMLCode"/>
          <w:rFonts w:ascii="Consolas" w:eastAsiaTheme="majorEastAsia" w:hAnsi="Consolas" w:cs="Consolas"/>
          <w:color w:val="000000"/>
          <w:shd w:val="clear" w:color="auto" w:fill="FFFFFF"/>
        </w:rPr>
      </w:pPr>
      <w:ins w:id="24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28" w:author="Unknown"/>
          <w:rStyle w:val="HTMLCode"/>
          <w:rFonts w:ascii="Consolas" w:eastAsiaTheme="majorEastAsia" w:hAnsi="Consolas" w:cs="Consolas"/>
          <w:color w:val="000000"/>
          <w:shd w:val="clear" w:color="auto" w:fill="FFFFFF"/>
        </w:rPr>
      </w:pPr>
      <w:ins w:id="24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30" w:author="Unknown"/>
          <w:rStyle w:val="HTMLCode"/>
          <w:rFonts w:ascii="Consolas" w:eastAsiaTheme="majorEastAsia" w:hAnsi="Consolas" w:cs="Consolas"/>
          <w:color w:val="000000"/>
          <w:shd w:val="clear" w:color="auto" w:fill="FFFFFF"/>
        </w:rPr>
      </w:pPr>
      <w:ins w:id="24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32" w:author="Unknown"/>
          <w:rStyle w:val="HTMLCode"/>
          <w:rFonts w:ascii="Consolas" w:eastAsiaTheme="majorEastAsia" w:hAnsi="Consolas" w:cs="Consolas"/>
          <w:color w:val="000000"/>
          <w:shd w:val="clear" w:color="auto" w:fill="FFFFFF"/>
        </w:rPr>
      </w:pPr>
      <w:ins w:id="24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34" w:author="Unknown"/>
          <w:rStyle w:val="HTMLCode"/>
          <w:rFonts w:ascii="Consolas" w:eastAsiaTheme="majorEastAsia" w:hAnsi="Consolas" w:cs="Consolas"/>
          <w:color w:val="000000"/>
          <w:shd w:val="clear" w:color="auto" w:fill="FFFFFF"/>
        </w:rPr>
      </w:pPr>
      <w:ins w:id="24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36" w:author="Unknown"/>
          <w:rStyle w:val="HTMLCode"/>
          <w:rFonts w:ascii="Consolas" w:eastAsiaTheme="majorEastAsia" w:hAnsi="Consolas" w:cs="Consolas"/>
          <w:color w:val="000000"/>
          <w:shd w:val="clear" w:color="auto" w:fill="FFFFFF"/>
        </w:rPr>
      </w:pPr>
      <w:ins w:id="24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38" w:author="Unknown"/>
          <w:rStyle w:val="HTMLCode"/>
          <w:rFonts w:ascii="Consolas" w:eastAsiaTheme="majorEastAsia" w:hAnsi="Consolas" w:cs="Consolas"/>
          <w:color w:val="000000"/>
          <w:shd w:val="clear" w:color="auto" w:fill="FFFFFF"/>
        </w:rPr>
      </w:pPr>
      <w:ins w:id="2439"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40" w:author="Unknown"/>
          <w:rFonts w:ascii="Consolas" w:hAnsi="Consolas" w:cs="Consolas"/>
          <w:color w:val="212529"/>
          <w:sz w:val="16"/>
          <w:szCs w:val="16"/>
        </w:rPr>
      </w:pPr>
      <w:ins w:id="244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442" w:author="Unknown"/>
          <w:rFonts w:ascii="Times New Roman" w:hAnsi="Times New Roman" w:cs="Times New Roman"/>
          <w:sz w:val="24"/>
          <w:szCs w:val="24"/>
        </w:rPr>
      </w:pPr>
      <w:r>
        <w:rPr>
          <w:noProof/>
        </w:rPr>
        <w:lastRenderedPageBreak/>
        <w:drawing>
          <wp:inline distT="0" distB="0" distL="0" distR="0">
            <wp:extent cx="1901825" cy="1616710"/>
            <wp:effectExtent l="19050" t="0" r="3175" b="0"/>
            <wp:docPr id="131" name="aelm1104" descr="https://www.wpf-tutorial.com/Images/ArticleImages/1/chapters/misc-controls/bord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04" descr="https://www.wpf-tutorial.com/Images/ArticleImages/1/chapters/misc-controls/border_simple.png"/>
                    <pic:cNvPicPr>
                      <a:picLocks noChangeAspect="1" noChangeArrowheads="1"/>
                    </pic:cNvPicPr>
                  </pic:nvPicPr>
                  <pic:blipFill>
                    <a:blip r:embed="rId99"/>
                    <a:srcRect/>
                    <a:stretch>
                      <a:fillRect/>
                    </a:stretch>
                  </pic:blipFill>
                  <pic:spPr bwMode="auto">
                    <a:xfrm>
                      <a:off x="0" y="0"/>
                      <a:ext cx="1901825" cy="1616710"/>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443" w:author="Unknown"/>
          <w:rFonts w:ascii="Segoe UI" w:hAnsi="Segoe UI" w:cs="Segoe UI"/>
          <w:color w:val="212529"/>
          <w:sz w:val="18"/>
          <w:szCs w:val="18"/>
        </w:rPr>
      </w:pPr>
      <w:ins w:id="2444" w:author="Unknown">
        <w:r>
          <w:rPr>
            <w:rFonts w:ascii="Segoe UI" w:hAnsi="Segoe UI" w:cs="Segoe UI"/>
            <w:color w:val="212529"/>
            <w:sz w:val="18"/>
            <w:szCs w:val="18"/>
          </w:rPr>
          <w:t>The Border is completely lookless until you define either a background or a border brush and thickness, so that's what I've done here, using the </w:t>
        </w:r>
        <w:r>
          <w:rPr>
            <w:rStyle w:val="Strong"/>
            <w:rFonts w:ascii="Segoe UI" w:hAnsi="Segoe UI" w:cs="Segoe UI"/>
            <w:color w:val="212529"/>
            <w:sz w:val="18"/>
            <w:szCs w:val="18"/>
          </w:rPr>
          <w:t>Background</w:t>
        </w:r>
        <w:r>
          <w:rPr>
            <w:rFonts w:ascii="Segoe UI" w:hAnsi="Segoe UI" w:cs="Segoe UI"/>
            <w:color w:val="212529"/>
            <w:sz w:val="18"/>
            <w:szCs w:val="18"/>
          </w:rPr>
          <w:t>, </w:t>
        </w:r>
        <w:r>
          <w:rPr>
            <w:rStyle w:val="Strong"/>
            <w:rFonts w:ascii="Segoe UI" w:hAnsi="Segoe UI" w:cs="Segoe UI"/>
            <w:color w:val="212529"/>
            <w:sz w:val="18"/>
            <w:szCs w:val="18"/>
          </w:rPr>
          <w:t>BorderBrush</w:t>
        </w:r>
        <w:r>
          <w:rPr>
            <w:rFonts w:ascii="Segoe UI" w:hAnsi="Segoe UI" w:cs="Segoe UI"/>
            <w:color w:val="212529"/>
            <w:sz w:val="18"/>
            <w:szCs w:val="18"/>
          </w:rPr>
          <w:t> and </w:t>
        </w:r>
        <w:r>
          <w:rPr>
            <w:rStyle w:val="Strong"/>
            <w:rFonts w:ascii="Segoe UI" w:hAnsi="Segoe UI" w:cs="Segoe UI"/>
            <w:color w:val="212529"/>
            <w:sz w:val="18"/>
            <w:szCs w:val="18"/>
          </w:rPr>
          <w:t>BorderThickness </w:t>
        </w:r>
        <w:r>
          <w:rPr>
            <w:rFonts w:ascii="Segoe UI" w:hAnsi="Segoe UI" w:cs="Segoe UI"/>
            <w:color w:val="212529"/>
            <w:sz w:val="18"/>
            <w:szCs w:val="18"/>
          </w:rPr>
          <w:t>properties.</w:t>
        </w:r>
      </w:ins>
    </w:p>
    <w:p w:rsidR="008A2684" w:rsidRDefault="008A2684" w:rsidP="008A2684">
      <w:pPr>
        <w:pStyle w:val="Heading2"/>
        <w:shd w:val="clear" w:color="auto" w:fill="FFFFFF"/>
        <w:spacing w:before="0"/>
        <w:rPr>
          <w:ins w:id="2445" w:author="Unknown"/>
          <w:rFonts w:ascii="Segoe UI" w:hAnsi="Segoe UI" w:cs="Segoe UI"/>
          <w:b w:val="0"/>
          <w:bCs w:val="0"/>
          <w:color w:val="33393E"/>
          <w:sz w:val="36"/>
          <w:szCs w:val="36"/>
        </w:rPr>
      </w:pPr>
      <w:ins w:id="2446" w:author="Unknown">
        <w:r>
          <w:rPr>
            <w:rFonts w:ascii="Segoe UI" w:hAnsi="Segoe UI" w:cs="Segoe UI"/>
            <w:b w:val="0"/>
            <w:bCs w:val="0"/>
            <w:color w:val="33393E"/>
          </w:rPr>
          <w:t>Border with round corners</w:t>
        </w:r>
      </w:ins>
    </w:p>
    <w:p w:rsidR="008A2684" w:rsidRDefault="008A2684" w:rsidP="008A2684">
      <w:pPr>
        <w:pStyle w:val="NormalWeb"/>
        <w:shd w:val="clear" w:color="auto" w:fill="FFFFFF"/>
        <w:spacing w:before="288" w:beforeAutospacing="0" w:after="288" w:afterAutospacing="0"/>
        <w:rPr>
          <w:ins w:id="2447" w:author="Unknown"/>
          <w:rFonts w:ascii="Segoe UI" w:hAnsi="Segoe UI" w:cs="Segoe UI"/>
          <w:color w:val="212529"/>
          <w:sz w:val="18"/>
          <w:szCs w:val="18"/>
        </w:rPr>
      </w:pPr>
      <w:ins w:id="2448" w:author="Unknown">
        <w:r>
          <w:rPr>
            <w:rFonts w:ascii="Segoe UI" w:hAnsi="Segoe UI" w:cs="Segoe UI"/>
            <w:color w:val="212529"/>
            <w:sz w:val="18"/>
            <w:szCs w:val="18"/>
          </w:rPr>
          <w:t>One of the features I really appreciate about the Border is the fact that it's so easy to get round corners. Just look at this slightly modified example, where the corners are now rounded:</w:t>
        </w:r>
      </w:ins>
    </w:p>
    <w:p w:rsidR="008A2684" w:rsidRDefault="003C5A45" w:rsidP="008A2684">
      <w:pPr>
        <w:shd w:val="clear" w:color="auto" w:fill="FFFFFF"/>
        <w:jc w:val="right"/>
        <w:rPr>
          <w:ins w:id="2449" w:author="Unknown"/>
          <w:rFonts w:ascii="Segoe UI" w:hAnsi="Segoe UI" w:cs="Segoe UI"/>
          <w:color w:val="212529"/>
          <w:sz w:val="18"/>
          <w:szCs w:val="18"/>
        </w:rPr>
      </w:pPr>
      <w:ins w:id="2450"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451" w:author="Unknown"/>
          <w:rStyle w:val="hljs-tag"/>
          <w:rFonts w:ascii="Consolas" w:hAnsi="Consolas" w:cs="Consolas"/>
          <w:shd w:val="clear" w:color="auto" w:fill="FFFFFF"/>
        </w:rPr>
      </w:pPr>
      <w:ins w:id="245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"WpfTutorialSamples.Misc_controls.BorderSample"</w:t>
        </w:r>
      </w:ins>
    </w:p>
    <w:p w:rsidR="008A2684" w:rsidRDefault="008A2684" w:rsidP="008A2684">
      <w:pPr>
        <w:pStyle w:val="HTMLPreformatted"/>
        <w:shd w:val="clear" w:color="auto" w:fill="FFFFFF"/>
        <w:rPr>
          <w:ins w:id="2453" w:author="Unknown"/>
          <w:rStyle w:val="hljs-tag"/>
          <w:rFonts w:ascii="Consolas" w:hAnsi="Consolas" w:cs="Consolas"/>
          <w:shd w:val="clear" w:color="auto" w:fill="FFFFFF"/>
        </w:rPr>
      </w:pPr>
      <w:ins w:id="245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455" w:author="Unknown"/>
          <w:rStyle w:val="hljs-tag"/>
          <w:rFonts w:ascii="Consolas" w:hAnsi="Consolas" w:cs="Consolas"/>
          <w:shd w:val="clear" w:color="auto" w:fill="FFFFFF"/>
        </w:rPr>
      </w:pPr>
      <w:ins w:id="245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457" w:author="Unknown"/>
          <w:rStyle w:val="HTMLCode"/>
          <w:rFonts w:ascii="Consolas" w:eastAsiaTheme="majorEastAsia" w:hAnsi="Consolas" w:cs="Consolas"/>
          <w:color w:val="000000"/>
          <w:shd w:val="clear" w:color="auto" w:fill="FFFFFF"/>
        </w:rPr>
      </w:pPr>
      <w:ins w:id="245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59" w:author="Unknown"/>
          <w:rStyle w:val="HTMLCode"/>
          <w:rFonts w:ascii="Consolas" w:eastAsiaTheme="majorEastAsia" w:hAnsi="Consolas" w:cs="Consolas"/>
          <w:color w:val="000000"/>
          <w:shd w:val="clear" w:color="auto" w:fill="FFFFFF"/>
        </w:rPr>
      </w:pPr>
      <w:ins w:id="246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61" w:author="Unknown"/>
          <w:rStyle w:val="HTMLCode"/>
          <w:rFonts w:ascii="Consolas" w:eastAsiaTheme="majorEastAsia" w:hAnsi="Consolas" w:cs="Consolas"/>
          <w:color w:val="000000"/>
          <w:shd w:val="clear" w:color="auto" w:fill="FFFFFF"/>
        </w:rPr>
      </w:pPr>
      <w:ins w:id="24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"GhostWhite"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"Silver"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CornerRadius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"8,8,3,3"</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63" w:author="Unknown"/>
          <w:rStyle w:val="HTMLCode"/>
          <w:rFonts w:ascii="Consolas" w:eastAsiaTheme="majorEastAsia" w:hAnsi="Consolas" w:cs="Consolas"/>
          <w:color w:val="000000"/>
          <w:shd w:val="clear" w:color="auto" w:fill="FFFFFF"/>
        </w:rPr>
      </w:pPr>
      <w:ins w:id="24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65" w:author="Unknown"/>
          <w:rStyle w:val="HTMLCode"/>
          <w:rFonts w:ascii="Consolas" w:eastAsiaTheme="majorEastAsia" w:hAnsi="Consolas" w:cs="Consolas"/>
          <w:color w:val="000000"/>
          <w:shd w:val="clear" w:color="auto" w:fill="FFFFFF"/>
        </w:rPr>
      </w:pPr>
      <w:ins w:id="24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67" w:author="Unknown"/>
          <w:rStyle w:val="HTMLCode"/>
          <w:rFonts w:ascii="Consolas" w:eastAsiaTheme="majorEastAsia" w:hAnsi="Consolas" w:cs="Consolas"/>
          <w:color w:val="000000"/>
          <w:shd w:val="clear" w:color="auto" w:fill="FFFFFF"/>
        </w:rPr>
      </w:pPr>
      <w:ins w:id="24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69" w:author="Unknown"/>
          <w:rStyle w:val="HTMLCode"/>
          <w:rFonts w:ascii="Consolas" w:eastAsiaTheme="majorEastAsia" w:hAnsi="Consolas" w:cs="Consolas"/>
          <w:color w:val="000000"/>
          <w:shd w:val="clear" w:color="auto" w:fill="FFFFFF"/>
        </w:rPr>
      </w:pPr>
      <w:ins w:id="24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71" w:author="Unknown"/>
          <w:rStyle w:val="HTMLCode"/>
          <w:rFonts w:ascii="Consolas" w:eastAsiaTheme="majorEastAsia" w:hAnsi="Consolas" w:cs="Consolas"/>
          <w:color w:val="000000"/>
          <w:shd w:val="clear" w:color="auto" w:fill="FFFFFF"/>
        </w:rPr>
      </w:pPr>
      <w:ins w:id="24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73" w:author="Unknown"/>
          <w:rStyle w:val="HTMLCode"/>
          <w:rFonts w:ascii="Consolas" w:eastAsiaTheme="majorEastAsia" w:hAnsi="Consolas" w:cs="Consolas"/>
          <w:color w:val="000000"/>
          <w:shd w:val="clear" w:color="auto" w:fill="FFFFFF"/>
        </w:rPr>
      </w:pPr>
      <w:ins w:id="24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75" w:author="Unknown"/>
          <w:rStyle w:val="HTMLCode"/>
          <w:rFonts w:ascii="Consolas" w:eastAsiaTheme="majorEastAsia" w:hAnsi="Consolas" w:cs="Consolas"/>
          <w:color w:val="000000"/>
          <w:shd w:val="clear" w:color="auto" w:fill="FFFFFF"/>
        </w:rPr>
      </w:pPr>
      <w:ins w:id="247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77" w:author="Unknown"/>
          <w:rFonts w:ascii="Consolas" w:hAnsi="Consolas" w:cs="Consolas"/>
          <w:color w:val="212529"/>
          <w:sz w:val="16"/>
          <w:szCs w:val="16"/>
        </w:rPr>
      </w:pPr>
      <w:ins w:id="247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479" w:author="Unknown"/>
          <w:rFonts w:ascii="Times New Roman" w:hAnsi="Times New Roman" w:cs="Times New Roman"/>
          <w:sz w:val="24"/>
          <w:szCs w:val="24"/>
        </w:rPr>
      </w:pPr>
      <w:r>
        <w:rPr>
          <w:noProof/>
        </w:rPr>
        <w:drawing>
          <wp:inline distT="0" distB="0" distL="0" distR="0">
            <wp:extent cx="1901825" cy="1668145"/>
            <wp:effectExtent l="19050" t="0" r="3175" b="0"/>
            <wp:docPr id="130" name="aelm1109" descr="https://www.wpf-tutorial.com/Images/ArticleImages/1/chapters/misc-controls/border_round_cor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09" descr="https://www.wpf-tutorial.com/Images/ArticleImages/1/chapters/misc-controls/border_round_corners.png"/>
                    <pic:cNvPicPr>
                      <a:picLocks noChangeAspect="1" noChangeArrowheads="1"/>
                    </pic:cNvPicPr>
                  </pic:nvPicPr>
                  <pic:blipFill>
                    <a:blip r:embed="rId100"/>
                    <a:srcRect/>
                    <a:stretch>
                      <a:fillRect/>
                    </a:stretch>
                  </pic:blipFill>
                  <pic:spPr bwMode="auto">
                    <a:xfrm>
                      <a:off x="0" y="0"/>
                      <a:ext cx="1901825" cy="1668145"/>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480" w:author="Unknown"/>
          <w:rFonts w:ascii="Segoe UI" w:hAnsi="Segoe UI" w:cs="Segoe UI"/>
          <w:color w:val="212529"/>
          <w:sz w:val="18"/>
          <w:szCs w:val="18"/>
        </w:rPr>
      </w:pPr>
      <w:ins w:id="2481" w:author="Unknown">
        <w:r>
          <w:rPr>
            <w:rFonts w:ascii="Segoe UI" w:hAnsi="Segoe UI" w:cs="Segoe UI"/>
            <w:color w:val="212529"/>
            <w:sz w:val="18"/>
            <w:szCs w:val="18"/>
          </w:rPr>
          <w:t>All I've done is adding the </w:t>
        </w:r>
        <w:r>
          <w:rPr>
            <w:rStyle w:val="Strong"/>
            <w:rFonts w:ascii="Segoe UI" w:hAnsi="Segoe UI" w:cs="Segoe UI"/>
            <w:color w:val="212529"/>
            <w:sz w:val="18"/>
            <w:szCs w:val="18"/>
          </w:rPr>
          <w:t>CornerRadius</w:t>
        </w:r>
        <w:r>
          <w:rPr>
            <w:rFonts w:ascii="Segoe UI" w:hAnsi="Segoe UI" w:cs="Segoe UI"/>
            <w:color w:val="212529"/>
            <w:sz w:val="18"/>
            <w:szCs w:val="18"/>
          </w:rPr>
          <w:t> property. It can be specified with a single value, which will be used for all four corners, or like I did in the example here, where I specify separate values for the top right and left followed by the bottom right and left.</w:t>
        </w:r>
      </w:ins>
    </w:p>
    <w:p w:rsidR="008A2684" w:rsidRDefault="008A2684" w:rsidP="008A2684">
      <w:pPr>
        <w:pStyle w:val="Heading2"/>
        <w:shd w:val="clear" w:color="auto" w:fill="FFFFFF"/>
        <w:spacing w:before="0"/>
        <w:rPr>
          <w:ins w:id="2482" w:author="Unknown"/>
          <w:rFonts w:ascii="Segoe UI" w:hAnsi="Segoe UI" w:cs="Segoe UI"/>
          <w:b w:val="0"/>
          <w:bCs w:val="0"/>
          <w:color w:val="33393E"/>
          <w:sz w:val="36"/>
          <w:szCs w:val="36"/>
        </w:rPr>
      </w:pPr>
      <w:ins w:id="2483" w:author="Unknown">
        <w:r>
          <w:rPr>
            <w:rFonts w:ascii="Segoe UI" w:hAnsi="Segoe UI" w:cs="Segoe UI"/>
            <w:b w:val="0"/>
            <w:bCs w:val="0"/>
            <w:color w:val="33393E"/>
          </w:rPr>
          <w:lastRenderedPageBreak/>
          <w:t>Border color/thickness</w:t>
        </w:r>
      </w:ins>
    </w:p>
    <w:p w:rsidR="008A2684" w:rsidRDefault="008A2684" w:rsidP="008A2684">
      <w:pPr>
        <w:pStyle w:val="NormalWeb"/>
        <w:shd w:val="clear" w:color="auto" w:fill="FFFFFF"/>
        <w:spacing w:before="288" w:beforeAutospacing="0" w:after="288" w:afterAutospacing="0"/>
        <w:rPr>
          <w:ins w:id="2484" w:author="Unknown"/>
          <w:rFonts w:ascii="Segoe UI" w:hAnsi="Segoe UI" w:cs="Segoe UI"/>
          <w:color w:val="212529"/>
          <w:sz w:val="18"/>
          <w:szCs w:val="18"/>
        </w:rPr>
      </w:pPr>
      <w:ins w:id="2485" w:author="Unknown">
        <w:r>
          <w:rPr>
            <w:rFonts w:ascii="Segoe UI" w:hAnsi="Segoe UI" w:cs="Segoe UI"/>
            <w:color w:val="212529"/>
            <w:sz w:val="18"/>
            <w:szCs w:val="18"/>
          </w:rPr>
          <w:t>The above border is very discrete, but this can easily be changed by regulating the color and/or thickness. Because the BorderThickness property is of the </w:t>
        </w:r>
        <w:r>
          <w:rPr>
            <w:rStyle w:val="Strong"/>
            <w:rFonts w:ascii="Segoe UI" w:hAnsi="Segoe UI" w:cs="Segoe UI"/>
            <w:color w:val="212529"/>
            <w:sz w:val="18"/>
            <w:szCs w:val="18"/>
          </w:rPr>
          <w:t>Thickness</w:t>
        </w:r>
        <w:r>
          <w:rPr>
            <w:rFonts w:ascii="Segoe UI" w:hAnsi="Segoe UI" w:cs="Segoe UI"/>
            <w:color w:val="212529"/>
            <w:sz w:val="18"/>
            <w:szCs w:val="18"/>
          </w:rPr>
          <w:t> type, you can even manipulate each of the border widths individually or by giving a value for the left and right and one for the top and bottom borders.</w:t>
        </w:r>
      </w:ins>
    </w:p>
    <w:p w:rsidR="008A2684" w:rsidRDefault="003C5A45" w:rsidP="008A2684">
      <w:pPr>
        <w:shd w:val="clear" w:color="auto" w:fill="FFFFFF"/>
        <w:jc w:val="right"/>
        <w:rPr>
          <w:ins w:id="2486" w:author="Unknown"/>
          <w:rFonts w:ascii="Segoe UI" w:hAnsi="Segoe UI" w:cs="Segoe UI"/>
          <w:color w:val="212529"/>
          <w:sz w:val="18"/>
          <w:szCs w:val="18"/>
        </w:rPr>
      </w:pPr>
      <w:ins w:id="2487"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488" w:author="Unknown"/>
          <w:rStyle w:val="hljs-tag"/>
          <w:rFonts w:ascii="Consolas" w:hAnsi="Consolas" w:cs="Consolas"/>
          <w:shd w:val="clear" w:color="auto" w:fill="FFFFFF"/>
        </w:rPr>
      </w:pPr>
      <w:ins w:id="248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"WpfTutorialSamples.Misc_controls.BorderSample"</w:t>
        </w:r>
      </w:ins>
    </w:p>
    <w:p w:rsidR="008A2684" w:rsidRDefault="008A2684" w:rsidP="008A2684">
      <w:pPr>
        <w:pStyle w:val="HTMLPreformatted"/>
        <w:shd w:val="clear" w:color="auto" w:fill="FFFFFF"/>
        <w:rPr>
          <w:ins w:id="2490" w:author="Unknown"/>
          <w:rStyle w:val="hljs-tag"/>
          <w:rFonts w:ascii="Consolas" w:hAnsi="Consolas" w:cs="Consolas"/>
          <w:shd w:val="clear" w:color="auto" w:fill="FFFFFF"/>
        </w:rPr>
      </w:pPr>
      <w:ins w:id="249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492" w:author="Unknown"/>
          <w:rStyle w:val="hljs-tag"/>
          <w:rFonts w:ascii="Consolas" w:hAnsi="Consolas" w:cs="Consolas"/>
          <w:shd w:val="clear" w:color="auto" w:fill="FFFFFF"/>
        </w:rPr>
      </w:pPr>
      <w:ins w:id="249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494" w:author="Unknown"/>
          <w:rStyle w:val="HTMLCode"/>
          <w:rFonts w:ascii="Consolas" w:eastAsiaTheme="majorEastAsia" w:hAnsi="Consolas" w:cs="Consolas"/>
          <w:color w:val="000000"/>
          <w:shd w:val="clear" w:color="auto" w:fill="FFFFFF"/>
        </w:rPr>
      </w:pPr>
      <w:ins w:id="249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96" w:author="Unknown"/>
          <w:rStyle w:val="HTMLCode"/>
          <w:rFonts w:ascii="Consolas" w:eastAsiaTheme="majorEastAsia" w:hAnsi="Consolas" w:cs="Consolas"/>
          <w:color w:val="000000"/>
          <w:shd w:val="clear" w:color="auto" w:fill="FFFFFF"/>
        </w:rPr>
      </w:pPr>
      <w:ins w:id="249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498" w:author="Unknown"/>
          <w:rStyle w:val="HTMLCode"/>
          <w:rFonts w:ascii="Consolas" w:eastAsiaTheme="majorEastAsia" w:hAnsi="Consolas" w:cs="Consolas"/>
          <w:color w:val="000000"/>
          <w:shd w:val="clear" w:color="auto" w:fill="FFFFFF"/>
        </w:rPr>
      </w:pPr>
      <w:ins w:id="249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"GhostWhite"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"DodgerBlue"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"1,3,1,5"</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00" w:author="Unknown"/>
          <w:rStyle w:val="HTMLCode"/>
          <w:rFonts w:ascii="Consolas" w:eastAsiaTheme="majorEastAsia" w:hAnsi="Consolas" w:cs="Consolas"/>
          <w:color w:val="000000"/>
          <w:shd w:val="clear" w:color="auto" w:fill="FFFFFF"/>
        </w:rPr>
      </w:pPr>
      <w:ins w:id="250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02" w:author="Unknown"/>
          <w:rStyle w:val="HTMLCode"/>
          <w:rFonts w:ascii="Consolas" w:eastAsiaTheme="majorEastAsia" w:hAnsi="Consolas" w:cs="Consolas"/>
          <w:color w:val="000000"/>
          <w:shd w:val="clear" w:color="auto" w:fill="FFFFFF"/>
        </w:rPr>
      </w:pPr>
      <w:ins w:id="250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04" w:author="Unknown"/>
          <w:rStyle w:val="HTMLCode"/>
          <w:rFonts w:ascii="Consolas" w:eastAsiaTheme="majorEastAsia" w:hAnsi="Consolas" w:cs="Consolas"/>
          <w:color w:val="000000"/>
          <w:shd w:val="clear" w:color="auto" w:fill="FFFFFF"/>
        </w:rPr>
      </w:pPr>
      <w:ins w:id="25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06" w:author="Unknown"/>
          <w:rStyle w:val="HTMLCode"/>
          <w:rFonts w:ascii="Consolas" w:eastAsiaTheme="majorEastAsia" w:hAnsi="Consolas" w:cs="Consolas"/>
          <w:color w:val="000000"/>
          <w:shd w:val="clear" w:color="auto" w:fill="FFFFFF"/>
        </w:rPr>
      </w:pPr>
      <w:ins w:id="25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08" w:author="Unknown"/>
          <w:rStyle w:val="HTMLCode"/>
          <w:rFonts w:ascii="Consolas" w:eastAsiaTheme="majorEastAsia" w:hAnsi="Consolas" w:cs="Consolas"/>
          <w:color w:val="000000"/>
          <w:shd w:val="clear" w:color="auto" w:fill="FFFFFF"/>
        </w:rPr>
      </w:pPr>
      <w:ins w:id="25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10" w:author="Unknown"/>
          <w:rStyle w:val="HTMLCode"/>
          <w:rFonts w:ascii="Consolas" w:eastAsiaTheme="majorEastAsia" w:hAnsi="Consolas" w:cs="Consolas"/>
          <w:color w:val="000000"/>
          <w:shd w:val="clear" w:color="auto" w:fill="FFFFFF"/>
        </w:rPr>
      </w:pPr>
      <w:ins w:id="25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12" w:author="Unknown"/>
          <w:rStyle w:val="HTMLCode"/>
          <w:rFonts w:ascii="Consolas" w:eastAsiaTheme="majorEastAsia" w:hAnsi="Consolas" w:cs="Consolas"/>
          <w:color w:val="000000"/>
          <w:shd w:val="clear" w:color="auto" w:fill="FFFFFF"/>
        </w:rPr>
      </w:pPr>
      <w:ins w:id="251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14" w:author="Unknown"/>
          <w:rFonts w:ascii="Consolas" w:hAnsi="Consolas" w:cs="Consolas"/>
          <w:color w:val="212529"/>
          <w:sz w:val="16"/>
          <w:szCs w:val="16"/>
        </w:rPr>
      </w:pPr>
      <w:ins w:id="251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516" w:author="Unknown"/>
          <w:rFonts w:ascii="Times New Roman" w:hAnsi="Times New Roman" w:cs="Times New Roman"/>
          <w:sz w:val="24"/>
          <w:szCs w:val="24"/>
        </w:rPr>
      </w:pPr>
      <w:r>
        <w:rPr>
          <w:noProof/>
        </w:rPr>
        <w:drawing>
          <wp:inline distT="0" distB="0" distL="0" distR="0">
            <wp:extent cx="1901825" cy="1668145"/>
            <wp:effectExtent l="19050" t="0" r="3175" b="0"/>
            <wp:docPr id="129" name="aelm1114" descr="https://www.wpf-tutorial.com/Images/ArticleImages/1/chapters/misc-controls/border_thick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14" descr="https://www.wpf-tutorial.com/Images/ArticleImages/1/chapters/misc-controls/border_thickness.png"/>
                    <pic:cNvPicPr>
                      <a:picLocks noChangeAspect="1" noChangeArrowheads="1"/>
                    </pic:cNvPicPr>
                  </pic:nvPicPr>
                  <pic:blipFill>
                    <a:blip r:embed="rId101"/>
                    <a:srcRect/>
                    <a:stretch>
                      <a:fillRect/>
                    </a:stretch>
                  </pic:blipFill>
                  <pic:spPr bwMode="auto">
                    <a:xfrm>
                      <a:off x="0" y="0"/>
                      <a:ext cx="1901825" cy="1668145"/>
                    </a:xfrm>
                    <a:prstGeom prst="rect">
                      <a:avLst/>
                    </a:prstGeom>
                    <a:noFill/>
                    <a:ln w="9525">
                      <a:noFill/>
                      <a:miter lim="800000"/>
                      <a:headEnd/>
                      <a:tailEnd/>
                    </a:ln>
                  </pic:spPr>
                </pic:pic>
              </a:graphicData>
            </a:graphic>
          </wp:inline>
        </w:drawing>
      </w:r>
    </w:p>
    <w:p w:rsidR="008A2684" w:rsidRDefault="008A2684" w:rsidP="008A2684">
      <w:pPr>
        <w:pStyle w:val="Heading2"/>
        <w:shd w:val="clear" w:color="auto" w:fill="FFFFFF"/>
        <w:spacing w:before="0"/>
        <w:rPr>
          <w:ins w:id="2517" w:author="Unknown"/>
          <w:rFonts w:ascii="Segoe UI" w:hAnsi="Segoe UI" w:cs="Segoe UI"/>
          <w:b w:val="0"/>
          <w:bCs w:val="0"/>
          <w:color w:val="33393E"/>
        </w:rPr>
      </w:pPr>
      <w:ins w:id="2518" w:author="Unknown">
        <w:r>
          <w:rPr>
            <w:rFonts w:ascii="Segoe UI" w:hAnsi="Segoe UI" w:cs="Segoe UI"/>
            <w:b w:val="0"/>
            <w:bCs w:val="0"/>
            <w:color w:val="33393E"/>
          </w:rPr>
          <w:t>Border background</w:t>
        </w:r>
      </w:ins>
    </w:p>
    <w:p w:rsidR="008A2684" w:rsidRDefault="008A2684" w:rsidP="008A2684">
      <w:pPr>
        <w:pStyle w:val="NormalWeb"/>
        <w:shd w:val="clear" w:color="auto" w:fill="FFFFFF"/>
        <w:spacing w:before="288" w:beforeAutospacing="0" w:after="288" w:afterAutospacing="0"/>
        <w:rPr>
          <w:ins w:id="2519" w:author="Unknown"/>
          <w:rFonts w:ascii="Segoe UI" w:hAnsi="Segoe UI" w:cs="Segoe UI"/>
          <w:color w:val="212529"/>
          <w:sz w:val="18"/>
          <w:szCs w:val="18"/>
        </w:rPr>
      </w:pPr>
      <w:ins w:id="2520" w:author="Unknown">
        <w:r>
          <w:rPr>
            <w:rFonts w:ascii="Segoe UI" w:hAnsi="Segoe UI" w:cs="Segoe UI"/>
            <w:color w:val="212529"/>
            <w:sz w:val="18"/>
            <w:szCs w:val="18"/>
          </w:rPr>
          <w:t>The Background property is of the type Brush, which opens up a lot of cool possibilities. As seen in the initial examples, it's very easy to just use a simple color as the background, but you can actually use gradients as well, and it's not even that hard to do:</w:t>
        </w:r>
      </w:ins>
    </w:p>
    <w:p w:rsidR="008A2684" w:rsidRDefault="003C5A45" w:rsidP="008A2684">
      <w:pPr>
        <w:shd w:val="clear" w:color="auto" w:fill="FFFFFF"/>
        <w:jc w:val="right"/>
        <w:rPr>
          <w:ins w:id="2521" w:author="Unknown"/>
          <w:rFonts w:ascii="Segoe UI" w:hAnsi="Segoe UI" w:cs="Segoe UI"/>
          <w:color w:val="212529"/>
          <w:sz w:val="18"/>
          <w:szCs w:val="18"/>
        </w:rPr>
      </w:pPr>
      <w:ins w:id="2522"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523" w:author="Unknown"/>
          <w:rStyle w:val="hljs-tag"/>
          <w:rFonts w:ascii="Consolas" w:hAnsi="Consolas" w:cs="Consolas"/>
          <w:shd w:val="clear" w:color="auto" w:fill="FFFFFF"/>
        </w:rPr>
      </w:pPr>
      <w:ins w:id="252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"WpfTutorialSamples.Misc_controls.BorderSample"</w:t>
        </w:r>
      </w:ins>
    </w:p>
    <w:p w:rsidR="008A2684" w:rsidRDefault="008A2684" w:rsidP="008A2684">
      <w:pPr>
        <w:pStyle w:val="HTMLPreformatted"/>
        <w:shd w:val="clear" w:color="auto" w:fill="FFFFFF"/>
        <w:rPr>
          <w:ins w:id="2525" w:author="Unknown"/>
          <w:rStyle w:val="hljs-tag"/>
          <w:rFonts w:ascii="Consolas" w:hAnsi="Consolas" w:cs="Consolas"/>
          <w:shd w:val="clear" w:color="auto" w:fill="FFFFFF"/>
        </w:rPr>
      </w:pPr>
      <w:ins w:id="252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527" w:author="Unknown"/>
          <w:rStyle w:val="hljs-tag"/>
          <w:rFonts w:ascii="Consolas" w:hAnsi="Consolas" w:cs="Consolas"/>
          <w:shd w:val="clear" w:color="auto" w:fill="FFFFFF"/>
        </w:rPr>
      </w:pPr>
      <w:ins w:id="252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529" w:author="Unknown"/>
          <w:rStyle w:val="HTMLCode"/>
          <w:rFonts w:ascii="Consolas" w:eastAsiaTheme="majorEastAsia" w:hAnsi="Consolas" w:cs="Consolas"/>
          <w:color w:val="000000"/>
          <w:shd w:val="clear" w:color="auto" w:fill="FFFFFF"/>
        </w:rPr>
      </w:pPr>
      <w:ins w:id="253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"175"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31" w:author="Unknown"/>
          <w:rStyle w:val="HTMLCode"/>
          <w:rFonts w:ascii="Consolas" w:eastAsiaTheme="majorEastAsia" w:hAnsi="Consolas" w:cs="Consolas"/>
          <w:color w:val="000000"/>
          <w:shd w:val="clear" w:color="auto" w:fill="FFFFFF"/>
        </w:rPr>
      </w:pPr>
      <w:ins w:id="253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33" w:author="Unknown"/>
          <w:rStyle w:val="HTMLCode"/>
          <w:rFonts w:ascii="Consolas" w:eastAsiaTheme="majorEastAsia" w:hAnsi="Consolas" w:cs="Consolas"/>
          <w:color w:val="000000"/>
          <w:shd w:val="clear" w:color="auto" w:fill="FFFFFF"/>
        </w:rPr>
      </w:pPr>
      <w:ins w:id="25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"1,3,1,5"</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35" w:author="Unknown"/>
          <w:rStyle w:val="HTMLCode"/>
          <w:rFonts w:ascii="Consolas" w:eastAsiaTheme="majorEastAsia" w:hAnsi="Consolas" w:cs="Consolas"/>
          <w:color w:val="000000"/>
          <w:shd w:val="clear" w:color="auto" w:fill="FFFFFF"/>
        </w:rPr>
      </w:pPr>
      <w:ins w:id="25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Border.Background</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37" w:author="Unknown"/>
          <w:rStyle w:val="HTMLCode"/>
          <w:rFonts w:ascii="Consolas" w:eastAsiaTheme="majorEastAsia" w:hAnsi="Consolas" w:cs="Consolas"/>
          <w:color w:val="000000"/>
          <w:shd w:val="clear" w:color="auto" w:fill="FFFFFF"/>
        </w:rPr>
      </w:pPr>
      <w:ins w:id="253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LinearGradientBrush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StartPoint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EndPoint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"0.5,1"</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39" w:author="Unknown"/>
          <w:rStyle w:val="HTMLCode"/>
          <w:rFonts w:ascii="Consolas" w:eastAsiaTheme="majorEastAsia" w:hAnsi="Consolas" w:cs="Consolas"/>
          <w:color w:val="000000"/>
          <w:shd w:val="clear" w:color="auto" w:fill="FFFFFF"/>
        </w:rPr>
      </w:pPr>
      <w:ins w:id="2540"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GradientStop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Color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"LightCyan"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Offset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541" w:author="Unknown"/>
          <w:rStyle w:val="HTMLCode"/>
          <w:rFonts w:ascii="Consolas" w:eastAsiaTheme="majorEastAsia" w:hAnsi="Consolas" w:cs="Consolas"/>
          <w:color w:val="000000"/>
          <w:shd w:val="clear" w:color="auto" w:fill="FFFFFF"/>
        </w:rPr>
      </w:pPr>
      <w:ins w:id="254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GradientStop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Color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Offset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"0.5"</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543" w:author="Unknown"/>
          <w:rStyle w:val="HTMLCode"/>
          <w:rFonts w:ascii="Consolas" w:eastAsiaTheme="majorEastAsia" w:hAnsi="Consolas" w:cs="Consolas"/>
          <w:color w:val="000000"/>
          <w:shd w:val="clear" w:color="auto" w:fill="FFFFFF"/>
        </w:rPr>
      </w:pPr>
      <w:ins w:id="254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GradientStop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Color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"DarkTurquoise"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Offset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545" w:author="Unknown"/>
          <w:rStyle w:val="HTMLCode"/>
          <w:rFonts w:ascii="Consolas" w:eastAsiaTheme="majorEastAsia" w:hAnsi="Consolas" w:cs="Consolas"/>
          <w:color w:val="000000"/>
          <w:shd w:val="clear" w:color="auto" w:fill="FFFFFF"/>
        </w:rPr>
      </w:pPr>
      <w:ins w:id="254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LinearGradientBrush</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47" w:author="Unknown"/>
          <w:rStyle w:val="HTMLCode"/>
          <w:rFonts w:ascii="Consolas" w:eastAsiaTheme="majorEastAsia" w:hAnsi="Consolas" w:cs="Consolas"/>
          <w:color w:val="000000"/>
          <w:shd w:val="clear" w:color="auto" w:fill="FFFFFF"/>
        </w:rPr>
      </w:pPr>
      <w:ins w:id="25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Border.Background</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49" w:author="Unknown"/>
          <w:rStyle w:val="HTMLCode"/>
          <w:rFonts w:ascii="Consolas" w:eastAsiaTheme="majorEastAsia" w:hAnsi="Consolas" w:cs="Consolas"/>
          <w:color w:val="000000"/>
          <w:shd w:val="clear" w:color="auto" w:fill="FFFFFF"/>
        </w:rPr>
      </w:pPr>
      <w:ins w:id="255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51" w:author="Unknown"/>
          <w:rStyle w:val="HTMLCode"/>
          <w:rFonts w:ascii="Consolas" w:eastAsiaTheme="majorEastAsia" w:hAnsi="Consolas" w:cs="Consolas"/>
          <w:color w:val="000000"/>
          <w:shd w:val="clear" w:color="auto" w:fill="FFFFFF"/>
        </w:rPr>
      </w:pPr>
      <w:ins w:id="255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53" w:author="Unknown"/>
          <w:rStyle w:val="HTMLCode"/>
          <w:rFonts w:ascii="Consolas" w:eastAsiaTheme="majorEastAsia" w:hAnsi="Consolas" w:cs="Consolas"/>
          <w:color w:val="000000"/>
          <w:shd w:val="clear" w:color="auto" w:fill="FFFFFF"/>
        </w:rPr>
      </w:pPr>
      <w:ins w:id="255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55" w:author="Unknown"/>
          <w:rStyle w:val="HTMLCode"/>
          <w:rFonts w:ascii="Consolas" w:eastAsiaTheme="majorEastAsia" w:hAnsi="Consolas" w:cs="Consolas"/>
          <w:color w:val="000000"/>
          <w:shd w:val="clear" w:color="auto" w:fill="FFFFFF"/>
        </w:rPr>
      </w:pPr>
      <w:ins w:id="255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Button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57" w:author="Unknown"/>
          <w:rStyle w:val="HTMLCode"/>
          <w:rFonts w:ascii="Consolas" w:eastAsiaTheme="majorEastAsia" w:hAnsi="Consolas" w:cs="Consolas"/>
          <w:color w:val="000000"/>
          <w:shd w:val="clear" w:color="auto" w:fill="FFFFFF"/>
        </w:rPr>
      </w:pPr>
      <w:ins w:id="25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59" w:author="Unknown"/>
          <w:rStyle w:val="HTMLCode"/>
          <w:rFonts w:ascii="Consolas" w:eastAsiaTheme="majorEastAsia" w:hAnsi="Consolas" w:cs="Consolas"/>
          <w:color w:val="000000"/>
          <w:shd w:val="clear" w:color="auto" w:fill="FFFFFF"/>
        </w:rPr>
      </w:pPr>
      <w:ins w:id="25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61" w:author="Unknown"/>
          <w:rStyle w:val="HTMLCode"/>
          <w:rFonts w:ascii="Consolas" w:eastAsiaTheme="majorEastAsia" w:hAnsi="Consolas" w:cs="Consolas"/>
          <w:color w:val="000000"/>
          <w:shd w:val="clear" w:color="auto" w:fill="FFFFFF"/>
        </w:rPr>
      </w:pPr>
      <w:ins w:id="2562"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63" w:author="Unknown"/>
          <w:rFonts w:ascii="Consolas" w:hAnsi="Consolas" w:cs="Consolas"/>
          <w:color w:val="212529"/>
          <w:sz w:val="16"/>
          <w:szCs w:val="16"/>
        </w:rPr>
      </w:pPr>
      <w:ins w:id="256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565" w:author="Unknown"/>
          <w:rFonts w:ascii="Times New Roman" w:hAnsi="Times New Roman" w:cs="Times New Roman"/>
          <w:sz w:val="24"/>
          <w:szCs w:val="24"/>
        </w:rPr>
      </w:pPr>
      <w:r>
        <w:rPr>
          <w:noProof/>
        </w:rPr>
        <w:drawing>
          <wp:inline distT="0" distB="0" distL="0" distR="0">
            <wp:extent cx="1901825" cy="1668145"/>
            <wp:effectExtent l="19050" t="0" r="3175" b="0"/>
            <wp:docPr id="128" name="aelm1118" descr="https://www.wpf-tutorial.com/Images/ArticleImages/1/chapters/misc-controls/borde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18" descr="https://www.wpf-tutorial.com/Images/ArticleImages/1/chapters/misc-controls/border_background.png"/>
                    <pic:cNvPicPr>
                      <a:picLocks noChangeAspect="1" noChangeArrowheads="1"/>
                    </pic:cNvPicPr>
                  </pic:nvPicPr>
                  <pic:blipFill>
                    <a:blip r:embed="rId102"/>
                    <a:srcRect/>
                    <a:stretch>
                      <a:fillRect/>
                    </a:stretch>
                  </pic:blipFill>
                  <pic:spPr bwMode="auto">
                    <a:xfrm>
                      <a:off x="0" y="0"/>
                      <a:ext cx="1901825" cy="1668145"/>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566" w:author="Unknown"/>
          <w:rFonts w:ascii="Segoe UI" w:hAnsi="Segoe UI" w:cs="Segoe UI"/>
          <w:color w:val="212529"/>
          <w:sz w:val="18"/>
          <w:szCs w:val="18"/>
        </w:rPr>
      </w:pPr>
      <w:ins w:id="2567" w:author="Unknown">
        <w:r>
          <w:rPr>
            <w:rFonts w:ascii="Segoe UI" w:hAnsi="Segoe UI" w:cs="Segoe UI"/>
            <w:color w:val="212529"/>
            <w:sz w:val="18"/>
            <w:szCs w:val="18"/>
          </w:rPr>
          <w:t>In this case, I've specified a </w:t>
        </w:r>
        <w:r>
          <w:rPr>
            <w:rFonts w:ascii="Segoe UI" w:hAnsi="Segoe UI" w:cs="Segoe UI"/>
            <w:b/>
            <w:bCs/>
            <w:color w:val="212529"/>
            <w:sz w:val="18"/>
            <w:szCs w:val="18"/>
          </w:rPr>
          <w:t>LinearGradientBrush</w:t>
        </w:r>
        <w:r>
          <w:rPr>
            <w:rFonts w:ascii="Segoe UI" w:hAnsi="Segoe UI" w:cs="Segoe UI"/>
            <w:color w:val="212529"/>
            <w:sz w:val="18"/>
            <w:szCs w:val="18"/>
          </w:rPr>
          <w:t> to be used for the background of the Border and then a more fitting border color. The LinearGradientBrush might not have the most obvious syntax, so I will explain that in a later chapter, including other brush types, but for now, you can try my example and change the values to see the result.</w:t>
        </w:r>
      </w:ins>
    </w:p>
    <w:p w:rsidR="008A2684" w:rsidRDefault="008A2684" w:rsidP="008A2684">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Slider control</w:t>
      </w:r>
    </w:p>
    <w:p w:rsidR="008A2684" w:rsidRDefault="008A2684" w:rsidP="008A268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Slider control allows you to pick a numeric value by dragging a thumb along a horizontal or vertical line. You see it in a lot of user interfaces, but it can still be a bit hard to recognize from the description alone, so here's a very basic example:</w:t>
      </w:r>
    </w:p>
    <w:p w:rsidR="008A2684" w:rsidRDefault="003C5A45" w:rsidP="008A2684">
      <w:pPr>
        <w:shd w:val="clear" w:color="auto" w:fill="FFFFFF"/>
        <w:jc w:val="right"/>
        <w:rPr>
          <w:rFonts w:ascii="Segoe UI" w:hAnsi="Segoe UI" w:cs="Segoe UI"/>
          <w:color w:val="212529"/>
          <w:sz w:val="18"/>
          <w:szCs w:val="18"/>
        </w:rPr>
      </w:pPr>
      <w:hyperlink r:id="rId103" w:history="1">
        <w:r w:rsidR="008A2684">
          <w:rPr>
            <w:rStyle w:val="Hyperlink"/>
            <w:rFonts w:ascii="Segoe UI" w:hAnsi="Segoe UI" w:cs="Segoe UI"/>
            <w:color w:val="808080"/>
            <w:sz w:val="17"/>
            <w:szCs w:val="17"/>
            <w:shd w:val="clear" w:color="auto" w:fill="9AC046"/>
          </w:rPr>
          <w:t xml:space="preserve"> </w:t>
        </w:r>
      </w:hyperlink>
    </w:p>
    <w:p w:rsidR="008A2684" w:rsidRDefault="008A2684" w:rsidP="008A2684">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"WpfTutorialSamples.Misc_controls.SliderSample"</w:t>
      </w:r>
    </w:p>
    <w:p w:rsidR="008A2684" w:rsidRDefault="008A2684" w:rsidP="008A2684">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8A2684" w:rsidRDefault="008A2684" w:rsidP="008A2684">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8A2684" w:rsidRDefault="008A2684" w:rsidP="008A2684">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"SliderSample"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p>
    <w:p w:rsidR="008A2684" w:rsidRDefault="008A2684" w:rsidP="008A2684">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8A2684" w:rsidRDefault="008A2684" w:rsidP="008A2684">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/&gt;</w:t>
      </w:r>
    </w:p>
    <w:p w:rsidR="008A2684" w:rsidRDefault="008A2684" w:rsidP="008A2684">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8A2684" w:rsidRDefault="008A2684" w:rsidP="008A2684">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8A2684" w:rsidRDefault="008A2684" w:rsidP="008A2684">
      <w:pPr>
        <w:rPr>
          <w:ins w:id="2568" w:author="Unknown"/>
          <w:rFonts w:ascii="Times New Roman" w:hAnsi="Times New Roman" w:cs="Times New Roman"/>
          <w:sz w:val="24"/>
          <w:szCs w:val="24"/>
        </w:rPr>
      </w:pPr>
      <w:r>
        <w:rPr>
          <w:noProof/>
        </w:rPr>
        <w:lastRenderedPageBreak/>
        <w:drawing>
          <wp:inline distT="0" distB="0" distL="0" distR="0">
            <wp:extent cx="2860040" cy="951230"/>
            <wp:effectExtent l="19050" t="0" r="0" b="0"/>
            <wp:docPr id="137" name="aelm1122" descr="https://www.wpf-tutorial.com/Images/ArticleImages/1/chapters/misc-controls/slid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22" descr="https://www.wpf-tutorial.com/Images/ArticleImages/1/chapters/misc-controls/slider_simple.png"/>
                    <pic:cNvPicPr>
                      <a:picLocks noChangeAspect="1" noChangeArrowheads="1"/>
                    </pic:cNvPicPr>
                  </pic:nvPicPr>
                  <pic:blipFill>
                    <a:blip r:embed="rId104"/>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569" w:author="Unknown"/>
          <w:rFonts w:ascii="Segoe UI" w:hAnsi="Segoe UI" w:cs="Segoe UI"/>
          <w:color w:val="212529"/>
          <w:sz w:val="18"/>
          <w:szCs w:val="18"/>
        </w:rPr>
      </w:pPr>
      <w:ins w:id="2570" w:author="Unknown">
        <w:r>
          <w:rPr>
            <w:rFonts w:ascii="Segoe UI" w:hAnsi="Segoe UI" w:cs="Segoe UI"/>
            <w:color w:val="212529"/>
            <w:sz w:val="18"/>
            <w:szCs w:val="18"/>
          </w:rPr>
          <w:t>This will allow the end-user to select a value between 0 and 100 by dragging the button (referred to as the thumb) along the line.</w:t>
        </w:r>
      </w:ins>
    </w:p>
    <w:p w:rsidR="008A2684" w:rsidRDefault="008A2684" w:rsidP="008A2684">
      <w:pPr>
        <w:pStyle w:val="Heading2"/>
        <w:shd w:val="clear" w:color="auto" w:fill="FFFFFF"/>
        <w:spacing w:before="0"/>
        <w:rPr>
          <w:ins w:id="2571" w:author="Unknown"/>
          <w:rFonts w:ascii="Segoe UI" w:hAnsi="Segoe UI" w:cs="Segoe UI"/>
          <w:b w:val="0"/>
          <w:bCs w:val="0"/>
          <w:color w:val="33393E"/>
          <w:sz w:val="36"/>
          <w:szCs w:val="36"/>
        </w:rPr>
      </w:pPr>
      <w:ins w:id="2572" w:author="Unknown">
        <w:r>
          <w:rPr>
            <w:rFonts w:ascii="Segoe UI" w:hAnsi="Segoe UI" w:cs="Segoe UI"/>
            <w:b w:val="0"/>
            <w:bCs w:val="0"/>
            <w:color w:val="33393E"/>
          </w:rPr>
          <w:t>Ticks</w:t>
        </w:r>
      </w:ins>
    </w:p>
    <w:p w:rsidR="008A2684" w:rsidRDefault="008A2684" w:rsidP="008A2684">
      <w:pPr>
        <w:pStyle w:val="NormalWeb"/>
        <w:shd w:val="clear" w:color="auto" w:fill="FFFFFF"/>
        <w:spacing w:before="288" w:beforeAutospacing="0" w:after="288" w:afterAutospacing="0"/>
        <w:rPr>
          <w:ins w:id="2573" w:author="Unknown"/>
          <w:rFonts w:ascii="Segoe UI" w:hAnsi="Segoe UI" w:cs="Segoe UI"/>
          <w:color w:val="212529"/>
          <w:sz w:val="18"/>
          <w:szCs w:val="18"/>
        </w:rPr>
      </w:pPr>
      <w:ins w:id="2574" w:author="Unknown">
        <w:r>
          <w:rPr>
            <w:rFonts w:ascii="Segoe UI" w:hAnsi="Segoe UI" w:cs="Segoe UI"/>
            <w:color w:val="212529"/>
            <w:sz w:val="18"/>
            <w:szCs w:val="18"/>
          </w:rPr>
          <w:t>In the example, I have dragged the thumb beyond the middle, but it's obviously hard to see the exact value. One way to remedy this is to turn on ticks, which are small markers shown on the line to give a better indication on how far the thumb is. Here's an example:</w:t>
        </w:r>
      </w:ins>
    </w:p>
    <w:p w:rsidR="008A2684" w:rsidRDefault="003C5A45" w:rsidP="008A2684">
      <w:pPr>
        <w:shd w:val="clear" w:color="auto" w:fill="FFFFFF"/>
        <w:jc w:val="right"/>
        <w:rPr>
          <w:ins w:id="2575" w:author="Unknown"/>
          <w:rFonts w:ascii="Segoe UI" w:hAnsi="Segoe UI" w:cs="Segoe UI"/>
          <w:color w:val="212529"/>
          <w:sz w:val="18"/>
          <w:szCs w:val="18"/>
        </w:rPr>
      </w:pPr>
      <w:ins w:id="2576"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577" w:author="Unknown"/>
          <w:rStyle w:val="hljs-tag"/>
          <w:rFonts w:ascii="Consolas" w:hAnsi="Consolas" w:cs="Consolas"/>
          <w:shd w:val="clear" w:color="auto" w:fill="FFFFFF"/>
        </w:rPr>
      </w:pPr>
      <w:ins w:id="257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"WpfTutorialSamples.Misc_controls.SliderSample"</w:t>
        </w:r>
      </w:ins>
    </w:p>
    <w:p w:rsidR="008A2684" w:rsidRDefault="008A2684" w:rsidP="008A2684">
      <w:pPr>
        <w:pStyle w:val="HTMLPreformatted"/>
        <w:shd w:val="clear" w:color="auto" w:fill="FFFFFF"/>
        <w:rPr>
          <w:ins w:id="2579" w:author="Unknown"/>
          <w:rStyle w:val="hljs-tag"/>
          <w:rFonts w:ascii="Consolas" w:hAnsi="Consolas" w:cs="Consolas"/>
          <w:shd w:val="clear" w:color="auto" w:fill="FFFFFF"/>
        </w:rPr>
      </w:pPr>
      <w:ins w:id="258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581" w:author="Unknown"/>
          <w:rStyle w:val="hljs-tag"/>
          <w:rFonts w:ascii="Consolas" w:hAnsi="Consolas" w:cs="Consolas"/>
          <w:shd w:val="clear" w:color="auto" w:fill="FFFFFF"/>
        </w:rPr>
      </w:pPr>
      <w:ins w:id="258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583" w:author="Unknown"/>
          <w:rStyle w:val="HTMLCode"/>
          <w:rFonts w:ascii="Consolas" w:eastAsiaTheme="majorEastAsia" w:hAnsi="Consolas" w:cs="Consolas"/>
          <w:color w:val="000000"/>
          <w:shd w:val="clear" w:color="auto" w:fill="FFFFFF"/>
        </w:rPr>
      </w:pPr>
      <w:ins w:id="258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"SliderSample"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85" w:author="Unknown"/>
          <w:rStyle w:val="HTMLCode"/>
          <w:rFonts w:ascii="Consolas" w:eastAsiaTheme="majorEastAsia" w:hAnsi="Consolas" w:cs="Consolas"/>
          <w:color w:val="000000"/>
          <w:shd w:val="clear" w:color="auto" w:fill="FFFFFF"/>
        </w:rPr>
      </w:pPr>
      <w:ins w:id="258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87" w:author="Unknown"/>
          <w:rStyle w:val="HTMLCode"/>
          <w:rFonts w:ascii="Consolas" w:eastAsiaTheme="majorEastAsia" w:hAnsi="Consolas" w:cs="Consolas"/>
          <w:color w:val="000000"/>
          <w:shd w:val="clear" w:color="auto" w:fill="FFFFFF"/>
        </w:rPr>
      </w:pPr>
      <w:ins w:id="25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TickPlacement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TickFrequency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589" w:author="Unknown"/>
          <w:rStyle w:val="HTMLCode"/>
          <w:rFonts w:ascii="Consolas" w:eastAsiaTheme="majorEastAsia" w:hAnsi="Consolas" w:cs="Consolas"/>
          <w:color w:val="000000"/>
          <w:shd w:val="clear" w:color="auto" w:fill="FFFFFF"/>
        </w:rPr>
      </w:pPr>
      <w:ins w:id="259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591" w:author="Unknown"/>
          <w:rFonts w:ascii="Consolas" w:hAnsi="Consolas" w:cs="Consolas"/>
          <w:color w:val="212529"/>
          <w:sz w:val="16"/>
          <w:szCs w:val="16"/>
        </w:rPr>
      </w:pPr>
      <w:ins w:id="259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593" w:author="Unknown"/>
          <w:rFonts w:ascii="Times New Roman" w:hAnsi="Times New Roman" w:cs="Times New Roman"/>
          <w:sz w:val="24"/>
          <w:szCs w:val="24"/>
        </w:rPr>
      </w:pPr>
      <w:r>
        <w:rPr>
          <w:noProof/>
        </w:rPr>
        <w:drawing>
          <wp:inline distT="0" distB="0" distL="0" distR="0">
            <wp:extent cx="2860040" cy="951230"/>
            <wp:effectExtent l="19050" t="0" r="0" b="0"/>
            <wp:docPr id="136" name="aelm1127" descr="https://www.wpf-tutorial.com/Images/ArticleImages/1/chapters/misc-controls/slider_ti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27" descr="https://www.wpf-tutorial.com/Images/ArticleImages/1/chapters/misc-controls/slider_ticks.png"/>
                    <pic:cNvPicPr>
                      <a:picLocks noChangeAspect="1" noChangeArrowheads="1"/>
                    </pic:cNvPicPr>
                  </pic:nvPicPr>
                  <pic:blipFill>
                    <a:blip r:embed="rId105"/>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594" w:author="Unknown"/>
          <w:rFonts w:ascii="Segoe UI" w:hAnsi="Segoe UI" w:cs="Segoe UI"/>
          <w:color w:val="212529"/>
          <w:sz w:val="18"/>
          <w:szCs w:val="18"/>
        </w:rPr>
      </w:pPr>
      <w:ins w:id="2595" w:author="Unknown">
        <w:r>
          <w:rPr>
            <w:rFonts w:ascii="Segoe UI" w:hAnsi="Segoe UI" w:cs="Segoe UI"/>
            <w:color w:val="212529"/>
            <w:sz w:val="18"/>
            <w:szCs w:val="18"/>
          </w:rPr>
          <w:t>I turn on the tick markers by giving the </w:t>
        </w:r>
        <w:r>
          <w:rPr>
            <w:rStyle w:val="Strong"/>
            <w:rFonts w:ascii="Segoe UI" w:hAnsi="Segoe UI" w:cs="Segoe UI"/>
            <w:color w:val="212529"/>
            <w:sz w:val="18"/>
            <w:szCs w:val="18"/>
          </w:rPr>
          <w:t>TickPlacement</w:t>
        </w:r>
        <w:r>
          <w:rPr>
            <w:rFonts w:ascii="Segoe UI" w:hAnsi="Segoe UI" w:cs="Segoe UI"/>
            <w:color w:val="212529"/>
            <w:sz w:val="18"/>
            <w:szCs w:val="18"/>
          </w:rPr>
          <w:t> property another value than None, which is the default. In my example, I want the ticks placed below the line, but you can use </w:t>
        </w:r>
        <w:r>
          <w:rPr>
            <w:rStyle w:val="Strong"/>
            <w:rFonts w:ascii="Segoe UI" w:hAnsi="Segoe UI" w:cs="Segoe UI"/>
            <w:color w:val="212529"/>
            <w:sz w:val="18"/>
            <w:szCs w:val="18"/>
          </w:rPr>
          <w:t>TopLeft</w:t>
        </w:r>
        <w:r>
          <w:rPr>
            <w:rFonts w:ascii="Segoe UI" w:hAnsi="Segoe UI" w:cs="Segoe UI"/>
            <w:color w:val="212529"/>
            <w:sz w:val="18"/>
            <w:szCs w:val="18"/>
          </w:rPr>
          <w:t> or even </w:t>
        </w:r>
        <w:r>
          <w:rPr>
            <w:rStyle w:val="Strong"/>
            <w:rFonts w:ascii="Segoe UI" w:hAnsi="Segoe UI" w:cs="Segoe UI"/>
            <w:color w:val="212529"/>
            <w:sz w:val="18"/>
            <w:szCs w:val="18"/>
          </w:rPr>
          <w:t>Both</w:t>
        </w:r>
        <w:r>
          <w:rPr>
            <w:rFonts w:ascii="Segoe UI" w:hAnsi="Segoe UI" w:cs="Segoe UI"/>
            <w:color w:val="212529"/>
            <w:sz w:val="18"/>
            <w:szCs w:val="18"/>
          </w:rPr>
          <w:t> as possible values, to change this.</w:t>
        </w:r>
      </w:ins>
    </w:p>
    <w:p w:rsidR="008A2684" w:rsidRDefault="008A2684" w:rsidP="008A2684">
      <w:pPr>
        <w:pStyle w:val="NormalWeb"/>
        <w:shd w:val="clear" w:color="auto" w:fill="FFFFFF"/>
        <w:spacing w:before="288" w:beforeAutospacing="0" w:after="288" w:afterAutospacing="0"/>
        <w:rPr>
          <w:ins w:id="2596" w:author="Unknown"/>
          <w:rFonts w:ascii="Segoe UI" w:hAnsi="Segoe UI" w:cs="Segoe UI"/>
          <w:color w:val="212529"/>
          <w:sz w:val="18"/>
          <w:szCs w:val="18"/>
        </w:rPr>
      </w:pPr>
      <w:ins w:id="2597" w:author="Unknown">
        <w:r>
          <w:rPr>
            <w:rFonts w:ascii="Segoe UI" w:hAnsi="Segoe UI" w:cs="Segoe UI"/>
            <w:color w:val="212529"/>
            <w:sz w:val="18"/>
            <w:szCs w:val="18"/>
          </w:rPr>
          <w:t>Also notice my use of the </w:t>
        </w:r>
        <w:r>
          <w:rPr>
            <w:rStyle w:val="Strong"/>
            <w:rFonts w:ascii="Segoe UI" w:hAnsi="Segoe UI" w:cs="Segoe UI"/>
            <w:color w:val="212529"/>
            <w:sz w:val="18"/>
            <w:szCs w:val="18"/>
          </w:rPr>
          <w:t>TickFrequency</w:t>
        </w:r>
        <w:r>
          <w:rPr>
            <w:rFonts w:ascii="Segoe UI" w:hAnsi="Segoe UI" w:cs="Segoe UI"/>
            <w:color w:val="212529"/>
            <w:sz w:val="18"/>
            <w:szCs w:val="18"/>
          </w:rPr>
          <w:t> property. It defaults to 1, but in an example where the range of possible values goes from 0 to 100, this will result in 100 tick markers, which will have to be fitted into the limited space. In a case like this, it makes sense to raise the TickFrequency to something that will make it look less crowded.</w:t>
        </w:r>
      </w:ins>
    </w:p>
    <w:p w:rsidR="008A2684" w:rsidRDefault="008A2684" w:rsidP="008A2684">
      <w:pPr>
        <w:pStyle w:val="Heading2"/>
        <w:shd w:val="clear" w:color="auto" w:fill="FFFFFF"/>
        <w:spacing w:before="0"/>
        <w:rPr>
          <w:ins w:id="2598" w:author="Unknown"/>
          <w:rFonts w:ascii="Segoe UI" w:hAnsi="Segoe UI" w:cs="Segoe UI"/>
          <w:b w:val="0"/>
          <w:bCs w:val="0"/>
          <w:color w:val="33393E"/>
          <w:sz w:val="36"/>
          <w:szCs w:val="36"/>
        </w:rPr>
      </w:pPr>
      <w:ins w:id="2599" w:author="Unknown">
        <w:r>
          <w:rPr>
            <w:rFonts w:ascii="Segoe UI" w:hAnsi="Segoe UI" w:cs="Segoe UI"/>
            <w:b w:val="0"/>
            <w:bCs w:val="0"/>
            <w:color w:val="33393E"/>
          </w:rPr>
          <w:t>Snapping to ticks</w:t>
        </w:r>
      </w:ins>
    </w:p>
    <w:p w:rsidR="008A2684" w:rsidRDefault="008A2684" w:rsidP="008A2684">
      <w:pPr>
        <w:pStyle w:val="NormalWeb"/>
        <w:shd w:val="clear" w:color="auto" w:fill="FFFFFF"/>
        <w:spacing w:before="288" w:beforeAutospacing="0" w:after="288" w:afterAutospacing="0"/>
        <w:rPr>
          <w:ins w:id="2600" w:author="Unknown"/>
          <w:rFonts w:ascii="Segoe UI" w:hAnsi="Segoe UI" w:cs="Segoe UI"/>
          <w:color w:val="212529"/>
          <w:sz w:val="18"/>
          <w:szCs w:val="18"/>
        </w:rPr>
      </w:pPr>
      <w:ins w:id="2601" w:author="Unknown">
        <w:r>
          <w:rPr>
            <w:rFonts w:ascii="Segoe UI" w:hAnsi="Segoe UI" w:cs="Segoe UI"/>
            <w:color w:val="212529"/>
            <w:sz w:val="18"/>
            <w:szCs w:val="18"/>
          </w:rPr>
          <w:t>If you have a look at the screenshot above, you will see that the thumb is between ticks. This makes sense, since there are five values between each tick, as specified by the TickFrequency property. Also, the value of the Slider control is in fact by default a double, meaning that the value can (and will likely) be a non-integer. We can change this by using the </w:t>
        </w:r>
        <w:r>
          <w:rPr>
            <w:rStyle w:val="Strong"/>
            <w:rFonts w:ascii="Segoe UI" w:hAnsi="Segoe UI" w:cs="Segoe UI"/>
            <w:color w:val="212529"/>
            <w:sz w:val="18"/>
            <w:szCs w:val="18"/>
          </w:rPr>
          <w:t>IsSnapToTickEnabled</w:t>
        </w:r>
        <w:r>
          <w:rPr>
            <w:rFonts w:ascii="Segoe UI" w:hAnsi="Segoe UI" w:cs="Segoe UI"/>
            <w:color w:val="212529"/>
            <w:sz w:val="18"/>
            <w:szCs w:val="18"/>
          </w:rPr>
          <w:t> property, like in the below example:</w:t>
        </w:r>
      </w:ins>
    </w:p>
    <w:p w:rsidR="008A2684" w:rsidRDefault="003C5A45" w:rsidP="008A2684">
      <w:pPr>
        <w:shd w:val="clear" w:color="auto" w:fill="FFFFFF"/>
        <w:jc w:val="right"/>
        <w:rPr>
          <w:ins w:id="2602" w:author="Unknown"/>
          <w:rFonts w:ascii="Segoe UI" w:hAnsi="Segoe UI" w:cs="Segoe UI"/>
          <w:color w:val="212529"/>
          <w:sz w:val="18"/>
          <w:szCs w:val="18"/>
        </w:rPr>
      </w:pPr>
      <w:ins w:id="2603"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604" w:author="Unknown"/>
          <w:rStyle w:val="hljs-tag"/>
          <w:rFonts w:ascii="Consolas" w:hAnsi="Consolas" w:cs="Consolas"/>
          <w:shd w:val="clear" w:color="auto" w:fill="FFFFFF"/>
        </w:rPr>
      </w:pPr>
      <w:ins w:id="2605"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"WpfTutorialSamples.Misc_controls.SliderSnapToTickSample"</w:t>
        </w:r>
      </w:ins>
    </w:p>
    <w:p w:rsidR="008A2684" w:rsidRDefault="008A2684" w:rsidP="008A2684">
      <w:pPr>
        <w:pStyle w:val="HTMLPreformatted"/>
        <w:shd w:val="clear" w:color="auto" w:fill="FFFFFF"/>
        <w:rPr>
          <w:ins w:id="2606" w:author="Unknown"/>
          <w:rStyle w:val="hljs-tag"/>
          <w:rFonts w:ascii="Consolas" w:hAnsi="Consolas" w:cs="Consolas"/>
          <w:shd w:val="clear" w:color="auto" w:fill="FFFFFF"/>
        </w:rPr>
      </w:pPr>
      <w:ins w:id="260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608" w:author="Unknown"/>
          <w:rStyle w:val="hljs-tag"/>
          <w:rFonts w:ascii="Consolas" w:hAnsi="Consolas" w:cs="Consolas"/>
          <w:shd w:val="clear" w:color="auto" w:fill="FFFFFF"/>
        </w:rPr>
      </w:pPr>
      <w:ins w:id="260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610" w:author="Unknown"/>
          <w:rStyle w:val="HTMLCode"/>
          <w:rFonts w:ascii="Consolas" w:eastAsiaTheme="majorEastAsia" w:hAnsi="Consolas" w:cs="Consolas"/>
          <w:color w:val="000000"/>
          <w:shd w:val="clear" w:color="auto" w:fill="FFFFFF"/>
        </w:rPr>
      </w:pPr>
      <w:ins w:id="261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"SliderSnapToTickSample"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12" w:author="Unknown"/>
          <w:rStyle w:val="HTMLCode"/>
          <w:rFonts w:ascii="Consolas" w:eastAsiaTheme="majorEastAsia" w:hAnsi="Consolas" w:cs="Consolas"/>
          <w:color w:val="000000"/>
          <w:shd w:val="clear" w:color="auto" w:fill="FFFFFF"/>
        </w:rPr>
      </w:pPr>
      <w:ins w:id="261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14" w:author="Unknown"/>
          <w:rStyle w:val="HTMLCode"/>
          <w:rFonts w:ascii="Consolas" w:eastAsiaTheme="majorEastAsia" w:hAnsi="Consolas" w:cs="Consolas"/>
          <w:color w:val="000000"/>
          <w:shd w:val="clear" w:color="auto" w:fill="FFFFFF"/>
        </w:rPr>
      </w:pPr>
      <w:ins w:id="261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TickPlacement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TickFrequency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IsSnapToTickEnabled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16" w:author="Unknown"/>
          <w:rStyle w:val="HTMLCode"/>
          <w:rFonts w:ascii="Consolas" w:eastAsiaTheme="majorEastAsia" w:hAnsi="Consolas" w:cs="Consolas"/>
          <w:color w:val="000000"/>
          <w:shd w:val="clear" w:color="auto" w:fill="FFFFFF"/>
        </w:rPr>
      </w:pPr>
      <w:ins w:id="261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18" w:author="Unknown"/>
          <w:rFonts w:ascii="Consolas" w:hAnsi="Consolas" w:cs="Consolas"/>
          <w:color w:val="212529"/>
          <w:sz w:val="16"/>
          <w:szCs w:val="16"/>
        </w:rPr>
      </w:pPr>
      <w:ins w:id="261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620" w:author="Unknown"/>
          <w:rFonts w:ascii="Times New Roman" w:hAnsi="Times New Roman" w:cs="Times New Roman"/>
          <w:sz w:val="24"/>
          <w:szCs w:val="24"/>
        </w:rPr>
      </w:pPr>
      <w:r>
        <w:rPr>
          <w:noProof/>
        </w:rPr>
        <w:drawing>
          <wp:inline distT="0" distB="0" distL="0" distR="0">
            <wp:extent cx="2860040" cy="951230"/>
            <wp:effectExtent l="19050" t="0" r="0" b="0"/>
            <wp:docPr id="135" name="aelm1133" descr="https://www.wpf-tutorial.com/Images/ArticleImages/1/chapters/misc-controls/slider_snap_to_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33" descr="https://www.wpf-tutorial.com/Images/ArticleImages/1/chapters/misc-controls/slider_snap_to_tick.png"/>
                    <pic:cNvPicPr>
                      <a:picLocks noChangeAspect="1" noChangeArrowheads="1"/>
                    </pic:cNvPicPr>
                  </pic:nvPicPr>
                  <pic:blipFill>
                    <a:blip r:embed="rId106"/>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621" w:author="Unknown"/>
          <w:rFonts w:ascii="Segoe UI" w:hAnsi="Segoe UI" w:cs="Segoe UI"/>
          <w:color w:val="212529"/>
          <w:sz w:val="18"/>
          <w:szCs w:val="18"/>
        </w:rPr>
      </w:pPr>
      <w:ins w:id="2622" w:author="Unknown">
        <w:r>
          <w:rPr>
            <w:rFonts w:ascii="Segoe UI" w:hAnsi="Segoe UI" w:cs="Segoe UI"/>
            <w:color w:val="212529"/>
            <w:sz w:val="18"/>
            <w:szCs w:val="18"/>
          </w:rPr>
          <w:t>Notice that I've changed the TickFrequency to 10, and then enabled the IsSnapToTickEnabled property. This ensures that the thumb can only be placed directly on a tick value, so for this example, it can only be 0, 10, 20, 30, 40 and so on.</w:t>
        </w:r>
      </w:ins>
    </w:p>
    <w:p w:rsidR="008A2684" w:rsidRDefault="008A2684" w:rsidP="008A2684">
      <w:pPr>
        <w:pStyle w:val="Heading2"/>
        <w:shd w:val="clear" w:color="auto" w:fill="FFFFFF"/>
        <w:spacing w:before="0"/>
        <w:rPr>
          <w:ins w:id="2623" w:author="Unknown"/>
          <w:rFonts w:ascii="Segoe UI" w:hAnsi="Segoe UI" w:cs="Segoe UI"/>
          <w:b w:val="0"/>
          <w:bCs w:val="0"/>
          <w:color w:val="33393E"/>
          <w:sz w:val="36"/>
          <w:szCs w:val="36"/>
        </w:rPr>
      </w:pPr>
      <w:ins w:id="2624" w:author="Unknown">
        <w:r>
          <w:rPr>
            <w:rFonts w:ascii="Segoe UI" w:hAnsi="Segoe UI" w:cs="Segoe UI"/>
            <w:b w:val="0"/>
            <w:bCs w:val="0"/>
            <w:color w:val="33393E"/>
          </w:rPr>
          <w:t>Slider value</w:t>
        </w:r>
      </w:ins>
    </w:p>
    <w:p w:rsidR="008A2684" w:rsidRDefault="008A2684" w:rsidP="008A2684">
      <w:pPr>
        <w:pStyle w:val="NormalWeb"/>
        <w:shd w:val="clear" w:color="auto" w:fill="FFFFFF"/>
        <w:spacing w:before="288" w:beforeAutospacing="0" w:after="288" w:afterAutospacing="0"/>
        <w:rPr>
          <w:ins w:id="2625" w:author="Unknown"/>
          <w:rFonts w:ascii="Segoe UI" w:hAnsi="Segoe UI" w:cs="Segoe UI"/>
          <w:color w:val="212529"/>
          <w:sz w:val="18"/>
          <w:szCs w:val="18"/>
        </w:rPr>
      </w:pPr>
      <w:ins w:id="2626" w:author="Unknown">
        <w:r>
          <w:rPr>
            <w:rFonts w:ascii="Segoe UI" w:hAnsi="Segoe UI" w:cs="Segoe UI"/>
            <w:color w:val="212529"/>
            <w:sz w:val="18"/>
            <w:szCs w:val="18"/>
          </w:rPr>
          <w:t>So far, we've just used the Slider illustratively, but of course, the actual purpose is to read its current value and use it for something. The Slider has a Value property for that, which you can of course read from Code-behind, or even bind to.</w:t>
        </w:r>
      </w:ins>
    </w:p>
    <w:p w:rsidR="008A2684" w:rsidRDefault="008A2684" w:rsidP="008A2684">
      <w:pPr>
        <w:pStyle w:val="NormalWeb"/>
        <w:shd w:val="clear" w:color="auto" w:fill="FFFFFF"/>
        <w:spacing w:before="288" w:beforeAutospacing="0" w:after="288" w:afterAutospacing="0"/>
        <w:rPr>
          <w:ins w:id="2627" w:author="Unknown"/>
          <w:rFonts w:ascii="Segoe UI" w:hAnsi="Segoe UI" w:cs="Segoe UI"/>
          <w:color w:val="212529"/>
          <w:sz w:val="18"/>
          <w:szCs w:val="18"/>
        </w:rPr>
      </w:pPr>
      <w:ins w:id="2628" w:author="Unknown">
        <w:r>
          <w:rPr>
            <w:rFonts w:ascii="Segoe UI" w:hAnsi="Segoe UI" w:cs="Segoe UI"/>
            <w:color w:val="212529"/>
            <w:sz w:val="18"/>
            <w:szCs w:val="18"/>
          </w:rPr>
          <w:t>A common scenario in using the Slider is to combine it with a TextBox, which will allow the user to see the currently selected value, as well as changing it by entering a number instead of dragging the Slider thumb. Normally, you would have to subscribe to change events on both the Slider and the TextBox and then update accordingly, but a simple binding can do all of that for us:</w:t>
        </w:r>
      </w:ins>
    </w:p>
    <w:p w:rsidR="008A2684" w:rsidRDefault="003C5A45" w:rsidP="008A2684">
      <w:pPr>
        <w:shd w:val="clear" w:color="auto" w:fill="FFFFFF"/>
        <w:jc w:val="right"/>
        <w:rPr>
          <w:ins w:id="2629" w:author="Unknown"/>
          <w:rFonts w:ascii="Segoe UI" w:hAnsi="Segoe UI" w:cs="Segoe UI"/>
          <w:color w:val="212529"/>
          <w:sz w:val="18"/>
          <w:szCs w:val="18"/>
        </w:rPr>
      </w:pPr>
      <w:ins w:id="2630"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631" w:author="Unknown"/>
          <w:rStyle w:val="hljs-tag"/>
          <w:rFonts w:ascii="Consolas" w:hAnsi="Consolas" w:cs="Consolas"/>
          <w:shd w:val="clear" w:color="auto" w:fill="FFFFFF"/>
        </w:rPr>
      </w:pPr>
      <w:ins w:id="263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"WpfTutorialSamples.Misc_controls.SliderBoundValueSample"</w:t>
        </w:r>
      </w:ins>
    </w:p>
    <w:p w:rsidR="008A2684" w:rsidRDefault="008A2684" w:rsidP="008A2684">
      <w:pPr>
        <w:pStyle w:val="HTMLPreformatted"/>
        <w:shd w:val="clear" w:color="auto" w:fill="FFFFFF"/>
        <w:rPr>
          <w:ins w:id="2633" w:author="Unknown"/>
          <w:rStyle w:val="hljs-tag"/>
          <w:rFonts w:ascii="Consolas" w:hAnsi="Consolas" w:cs="Consolas"/>
          <w:shd w:val="clear" w:color="auto" w:fill="FFFFFF"/>
        </w:rPr>
      </w:pPr>
      <w:ins w:id="263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635" w:author="Unknown"/>
          <w:rStyle w:val="hljs-tag"/>
          <w:rFonts w:ascii="Consolas" w:hAnsi="Consolas" w:cs="Consolas"/>
          <w:shd w:val="clear" w:color="auto" w:fill="FFFFFF"/>
        </w:rPr>
      </w:pPr>
      <w:ins w:id="263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637" w:author="Unknown"/>
          <w:rStyle w:val="HTMLCode"/>
          <w:rFonts w:ascii="Consolas" w:eastAsiaTheme="majorEastAsia" w:hAnsi="Consolas" w:cs="Consolas"/>
          <w:color w:val="000000"/>
          <w:shd w:val="clear" w:color="auto" w:fill="FFFFFF"/>
        </w:rPr>
      </w:pPr>
      <w:ins w:id="263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"SliderBoundValueSample"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39" w:author="Unknown"/>
          <w:rStyle w:val="HTMLCode"/>
          <w:rFonts w:ascii="Consolas" w:eastAsiaTheme="majorEastAsia" w:hAnsi="Consolas" w:cs="Consolas"/>
          <w:color w:val="000000"/>
          <w:shd w:val="clear" w:color="auto" w:fill="FFFFFF"/>
        </w:rPr>
      </w:pPr>
      <w:ins w:id="264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41" w:author="Unknown"/>
          <w:rStyle w:val="HTMLCode"/>
          <w:rFonts w:ascii="Consolas" w:eastAsiaTheme="majorEastAsia" w:hAnsi="Consolas" w:cs="Consolas"/>
          <w:color w:val="000000"/>
          <w:shd w:val="clear" w:color="auto" w:fill="FFFFFF"/>
        </w:rPr>
      </w:pPr>
      <w:ins w:id="264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ElementName=slValue, Path=Value, UpdateSourceTrigger=PropertyChanged}"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43" w:author="Unknown"/>
          <w:rStyle w:val="HTMLCode"/>
          <w:rFonts w:ascii="Consolas" w:eastAsiaTheme="majorEastAsia" w:hAnsi="Consolas" w:cs="Consolas"/>
          <w:color w:val="000000"/>
          <w:shd w:val="clear" w:color="auto" w:fill="FFFFFF"/>
        </w:rPr>
      </w:pPr>
      <w:ins w:id="264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TickPlacement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TickFrequency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IsSnapToTickEnabled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"slValue"</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45" w:author="Unknown"/>
          <w:rStyle w:val="HTMLCode"/>
          <w:rFonts w:ascii="Consolas" w:eastAsiaTheme="majorEastAsia" w:hAnsi="Consolas" w:cs="Consolas"/>
          <w:color w:val="000000"/>
          <w:shd w:val="clear" w:color="auto" w:fill="FFFFFF"/>
        </w:rPr>
      </w:pPr>
      <w:ins w:id="264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47" w:author="Unknown"/>
          <w:rFonts w:ascii="Consolas" w:hAnsi="Consolas" w:cs="Consolas"/>
          <w:color w:val="212529"/>
          <w:sz w:val="16"/>
          <w:szCs w:val="16"/>
        </w:rPr>
      </w:pPr>
      <w:ins w:id="264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8A2684" w:rsidP="008A2684">
      <w:pPr>
        <w:rPr>
          <w:ins w:id="2649" w:author="Unknown"/>
          <w:rFonts w:ascii="Times New Roman" w:hAnsi="Times New Roman" w:cs="Times New Roman"/>
          <w:sz w:val="24"/>
          <w:szCs w:val="24"/>
        </w:rPr>
      </w:pPr>
      <w:r>
        <w:rPr>
          <w:noProof/>
        </w:rPr>
        <w:drawing>
          <wp:inline distT="0" distB="0" distL="0" distR="0">
            <wp:extent cx="2860040" cy="951230"/>
            <wp:effectExtent l="19050" t="0" r="0" b="0"/>
            <wp:docPr id="134" name="aelm1139" descr="https://www.wpf-tutorial.com/Images/ArticleImages/1/chapters/misc-controls/slider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39" descr="https://www.wpf-tutorial.com/Images/ArticleImages/1/chapters/misc-controls/slider_binding.png"/>
                    <pic:cNvPicPr>
                      <a:picLocks noChangeAspect="1" noChangeArrowheads="1"/>
                    </pic:cNvPicPr>
                  </pic:nvPicPr>
                  <pic:blipFill>
                    <a:blip r:embed="rId107"/>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650" w:author="Unknown"/>
          <w:rFonts w:ascii="Segoe UI" w:hAnsi="Segoe UI" w:cs="Segoe UI"/>
          <w:color w:val="212529"/>
          <w:sz w:val="18"/>
          <w:szCs w:val="18"/>
        </w:rPr>
      </w:pPr>
      <w:ins w:id="2651" w:author="Unknown">
        <w:r>
          <w:rPr>
            <w:rFonts w:ascii="Segoe UI" w:hAnsi="Segoe UI" w:cs="Segoe UI"/>
            <w:color w:val="212529"/>
            <w:sz w:val="18"/>
            <w:szCs w:val="18"/>
          </w:rPr>
          <w:lastRenderedPageBreak/>
          <w:t>Now you can change the value by using either the Slider or by entering a value in the TextBox, and it will be immediately reflected in the other control. As an added bonus, we get simple validation as well, without any extra work, like if we try to enter a non-numeric value in the TextBox:</w:t>
        </w:r>
      </w:ins>
    </w:p>
    <w:p w:rsidR="008A2684" w:rsidRDefault="008A2684" w:rsidP="008A2684">
      <w:pPr>
        <w:rPr>
          <w:ins w:id="2652" w:author="Unknown"/>
          <w:rFonts w:ascii="Times New Roman" w:hAnsi="Times New Roman" w:cs="Times New Roman"/>
          <w:sz w:val="24"/>
          <w:szCs w:val="24"/>
        </w:rPr>
      </w:pPr>
      <w:r>
        <w:rPr>
          <w:noProof/>
        </w:rPr>
        <w:drawing>
          <wp:inline distT="0" distB="0" distL="0" distR="0">
            <wp:extent cx="2860040" cy="951230"/>
            <wp:effectExtent l="19050" t="0" r="0" b="0"/>
            <wp:docPr id="133" name="aelm1141" descr="https://www.wpf-tutorial.com/Images/ArticleImages/1/chapters/misc-controls/slider_binding_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41" descr="https://www.wpf-tutorial.com/Images/ArticleImages/1/chapters/misc-controls/slider_binding_validation.png"/>
                    <pic:cNvPicPr>
                      <a:picLocks noChangeAspect="1" noChangeArrowheads="1"/>
                    </pic:cNvPicPr>
                  </pic:nvPicPr>
                  <pic:blipFill>
                    <a:blip r:embed="rId108"/>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8A2684" w:rsidRDefault="008A2684" w:rsidP="008A2684">
      <w:pPr>
        <w:pStyle w:val="Heading2"/>
        <w:shd w:val="clear" w:color="auto" w:fill="FFFFFF"/>
        <w:spacing w:before="0"/>
        <w:rPr>
          <w:ins w:id="2653" w:author="Unknown"/>
          <w:rFonts w:ascii="Segoe UI" w:hAnsi="Segoe UI" w:cs="Segoe UI"/>
          <w:b w:val="0"/>
          <w:bCs w:val="0"/>
          <w:color w:val="33393E"/>
        </w:rPr>
      </w:pPr>
      <w:ins w:id="2654" w:author="Unknown">
        <w:r>
          <w:rPr>
            <w:rFonts w:ascii="Segoe UI" w:hAnsi="Segoe UI" w:cs="Segoe UI"/>
            <w:b w:val="0"/>
            <w:bCs w:val="0"/>
            <w:color w:val="33393E"/>
          </w:rPr>
          <w:t>Responding to changed values</w:t>
        </w:r>
      </w:ins>
    </w:p>
    <w:p w:rsidR="008A2684" w:rsidRDefault="008A2684" w:rsidP="008A2684">
      <w:pPr>
        <w:pStyle w:val="NormalWeb"/>
        <w:shd w:val="clear" w:color="auto" w:fill="FFFFFF"/>
        <w:spacing w:before="288" w:beforeAutospacing="0" w:after="288" w:afterAutospacing="0"/>
        <w:rPr>
          <w:ins w:id="2655" w:author="Unknown"/>
          <w:rFonts w:ascii="Segoe UI" w:hAnsi="Segoe UI" w:cs="Segoe UI"/>
          <w:color w:val="212529"/>
          <w:sz w:val="18"/>
          <w:szCs w:val="18"/>
        </w:rPr>
      </w:pPr>
      <w:ins w:id="2656" w:author="Unknown">
        <w:r>
          <w:rPr>
            <w:rFonts w:ascii="Segoe UI" w:hAnsi="Segoe UI" w:cs="Segoe UI"/>
            <w:color w:val="212529"/>
            <w:sz w:val="18"/>
            <w:szCs w:val="18"/>
          </w:rPr>
          <w:t>Of course, while bindings are very cool for a lot of purposes, you still may want to respond to changes in the Slider value from your Code-behind. Fortunately for us, the Slider comes with a ValueChanged event which will help us with that. To illustrate this, I've created a more complex sample with three sliders, where we change the Red, Green and Blue (RGB) values of a color:</w:t>
        </w:r>
      </w:ins>
    </w:p>
    <w:p w:rsidR="008A2684" w:rsidRDefault="003C5A45" w:rsidP="008A2684">
      <w:pPr>
        <w:shd w:val="clear" w:color="auto" w:fill="FFFFFF"/>
        <w:jc w:val="right"/>
        <w:rPr>
          <w:ins w:id="2657" w:author="Unknown"/>
          <w:rFonts w:ascii="Segoe UI" w:hAnsi="Segoe UI" w:cs="Segoe UI"/>
          <w:color w:val="212529"/>
          <w:sz w:val="18"/>
          <w:szCs w:val="18"/>
        </w:rPr>
      </w:pPr>
      <w:ins w:id="2658" w:author="Unknown">
        <w:r>
          <w:rPr>
            <w:rFonts w:ascii="Segoe UI" w:hAnsi="Segoe UI" w:cs="Segoe UI"/>
            <w:color w:val="212529"/>
            <w:sz w:val="18"/>
            <w:szCs w:val="18"/>
          </w:rPr>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659" w:author="Unknown"/>
          <w:rStyle w:val="hljs-tag"/>
          <w:rFonts w:ascii="Consolas" w:hAnsi="Consolas" w:cs="Consolas"/>
          <w:shd w:val="clear" w:color="auto" w:fill="FFFFFF"/>
        </w:rPr>
      </w:pPr>
      <w:ins w:id="266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"WpfTutorialSamples.Misc_controls.SliderValueChangedSample"</w:t>
        </w:r>
      </w:ins>
    </w:p>
    <w:p w:rsidR="008A2684" w:rsidRDefault="008A2684" w:rsidP="008A2684">
      <w:pPr>
        <w:pStyle w:val="HTMLPreformatted"/>
        <w:shd w:val="clear" w:color="auto" w:fill="FFFFFF"/>
        <w:rPr>
          <w:ins w:id="2661" w:author="Unknown"/>
          <w:rStyle w:val="hljs-tag"/>
          <w:rFonts w:ascii="Consolas" w:hAnsi="Consolas" w:cs="Consolas"/>
          <w:shd w:val="clear" w:color="auto" w:fill="FFFFFF"/>
        </w:rPr>
      </w:pPr>
      <w:ins w:id="266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8A2684" w:rsidRDefault="008A2684" w:rsidP="008A2684">
      <w:pPr>
        <w:pStyle w:val="HTMLPreformatted"/>
        <w:shd w:val="clear" w:color="auto" w:fill="FFFFFF"/>
        <w:rPr>
          <w:ins w:id="2663" w:author="Unknown"/>
          <w:rStyle w:val="hljs-tag"/>
          <w:rFonts w:ascii="Consolas" w:hAnsi="Consolas" w:cs="Consolas"/>
          <w:shd w:val="clear" w:color="auto" w:fill="FFFFFF"/>
        </w:rPr>
      </w:pPr>
      <w:ins w:id="266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8A2684" w:rsidRDefault="008A2684" w:rsidP="008A2684">
      <w:pPr>
        <w:pStyle w:val="HTMLPreformatted"/>
        <w:shd w:val="clear" w:color="auto" w:fill="FFFFFF"/>
        <w:rPr>
          <w:ins w:id="2665" w:author="Unknown"/>
          <w:rStyle w:val="HTMLCode"/>
          <w:rFonts w:ascii="Consolas" w:eastAsiaTheme="majorEastAsia" w:hAnsi="Consolas" w:cs="Consolas"/>
          <w:color w:val="000000"/>
          <w:shd w:val="clear" w:color="auto" w:fill="FFFFFF"/>
        </w:rPr>
      </w:pPr>
      <w:ins w:id="266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"SliderValueChangedSample"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67" w:author="Unknown"/>
          <w:rStyle w:val="HTMLCode"/>
          <w:rFonts w:ascii="Consolas" w:eastAsiaTheme="majorEastAsia" w:hAnsi="Consolas" w:cs="Consolas"/>
          <w:color w:val="000000"/>
          <w:shd w:val="clear" w:color="auto" w:fill="FFFFFF"/>
        </w:rPr>
      </w:pPr>
      <w:ins w:id="26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69" w:author="Unknown"/>
          <w:rStyle w:val="HTMLCode"/>
          <w:rFonts w:ascii="Consolas" w:eastAsiaTheme="majorEastAsia" w:hAnsi="Consolas" w:cs="Consolas"/>
          <w:color w:val="000000"/>
          <w:shd w:val="clear" w:color="auto" w:fill="FFFFFF"/>
        </w:rPr>
      </w:pPr>
      <w:ins w:id="26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71" w:author="Unknown"/>
          <w:rStyle w:val="HTMLCode"/>
          <w:rFonts w:ascii="Consolas" w:eastAsiaTheme="majorEastAsia" w:hAnsi="Consolas" w:cs="Consolas"/>
          <w:color w:val="000000"/>
          <w:shd w:val="clear" w:color="auto" w:fill="FFFFFF"/>
        </w:rPr>
      </w:pPr>
      <w:ins w:id="267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73" w:author="Unknown"/>
          <w:rStyle w:val="HTMLCode"/>
          <w:rFonts w:ascii="Consolas" w:eastAsiaTheme="majorEastAsia" w:hAnsi="Consolas" w:cs="Consolas"/>
          <w:color w:val="000000"/>
          <w:shd w:val="clear" w:color="auto" w:fill="FFFFFF"/>
        </w:rPr>
      </w:pPr>
      <w:ins w:id="26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ElementName=slColorR, Path=Value, UpdateSourceTrigger=PropertyChanged}"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75" w:author="Unknown"/>
          <w:rStyle w:val="HTMLCode"/>
          <w:rFonts w:ascii="Consolas" w:eastAsiaTheme="majorEastAsia" w:hAnsi="Consolas" w:cs="Consolas"/>
          <w:color w:val="000000"/>
          <w:shd w:val="clear" w:color="auto" w:fill="FFFFFF"/>
        </w:rPr>
      </w:pPr>
      <w:ins w:id="26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TickPlacement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TickFrequency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IsSnapToTickEnabled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"slColorR"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"ColorSlider_ValueChanged"</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77" w:author="Unknown"/>
          <w:rStyle w:val="HTMLCode"/>
          <w:rFonts w:ascii="Consolas" w:eastAsiaTheme="majorEastAsia" w:hAnsi="Consolas" w:cs="Consolas"/>
          <w:color w:val="000000"/>
          <w:shd w:val="clear" w:color="auto" w:fill="FFFFFF"/>
        </w:rPr>
      </w:pPr>
      <w:ins w:id="26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79" w:author="Unknown"/>
          <w:rStyle w:val="HTMLCode"/>
          <w:rFonts w:ascii="Consolas" w:eastAsiaTheme="majorEastAsia" w:hAnsi="Consolas" w:cs="Consolas"/>
          <w:color w:val="000000"/>
          <w:shd w:val="clear" w:color="auto" w:fill="FFFFFF"/>
        </w:rPr>
      </w:pPr>
    </w:p>
    <w:p w:rsidR="008A2684" w:rsidRDefault="008A2684" w:rsidP="008A2684">
      <w:pPr>
        <w:pStyle w:val="HTMLPreformatted"/>
        <w:shd w:val="clear" w:color="auto" w:fill="FFFFFF"/>
        <w:rPr>
          <w:ins w:id="2680" w:author="Unknown"/>
          <w:rStyle w:val="HTMLCode"/>
          <w:rFonts w:ascii="Consolas" w:eastAsiaTheme="majorEastAsia" w:hAnsi="Consolas" w:cs="Consolas"/>
          <w:color w:val="000000"/>
          <w:shd w:val="clear" w:color="auto" w:fill="FFFFFF"/>
        </w:rPr>
      </w:pPr>
      <w:ins w:id="26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82" w:author="Unknown"/>
          <w:rStyle w:val="HTMLCode"/>
          <w:rFonts w:ascii="Consolas" w:eastAsiaTheme="majorEastAsia" w:hAnsi="Consolas" w:cs="Consolas"/>
          <w:color w:val="000000"/>
          <w:shd w:val="clear" w:color="auto" w:fill="FFFFFF"/>
        </w:rPr>
      </w:pPr>
      <w:ins w:id="26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G:</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84" w:author="Unknown"/>
          <w:rStyle w:val="HTMLCode"/>
          <w:rFonts w:ascii="Consolas" w:eastAsiaTheme="majorEastAsia" w:hAnsi="Consolas" w:cs="Consolas"/>
          <w:color w:val="000000"/>
          <w:shd w:val="clear" w:color="auto" w:fill="FFFFFF"/>
        </w:rPr>
      </w:pPr>
      <w:ins w:id="26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ElementName=slColorG, Path=Value, UpdateSourceTrigger=PropertyChanged}"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86" w:author="Unknown"/>
          <w:rStyle w:val="HTMLCode"/>
          <w:rFonts w:ascii="Consolas" w:eastAsiaTheme="majorEastAsia" w:hAnsi="Consolas" w:cs="Consolas"/>
          <w:color w:val="000000"/>
          <w:shd w:val="clear" w:color="auto" w:fill="FFFFFF"/>
        </w:rPr>
      </w:pPr>
      <w:ins w:id="268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TickPlacement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TickFrequency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IsSnapToTickEnabled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"slColorG"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"ColorSlider_ValueChanged"</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88" w:author="Unknown"/>
          <w:rStyle w:val="HTMLCode"/>
          <w:rFonts w:ascii="Consolas" w:eastAsiaTheme="majorEastAsia" w:hAnsi="Consolas" w:cs="Consolas"/>
          <w:color w:val="000000"/>
          <w:shd w:val="clear" w:color="auto" w:fill="FFFFFF"/>
        </w:rPr>
      </w:pPr>
      <w:ins w:id="268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90" w:author="Unknown"/>
          <w:rStyle w:val="HTMLCode"/>
          <w:rFonts w:ascii="Consolas" w:eastAsiaTheme="majorEastAsia" w:hAnsi="Consolas" w:cs="Consolas"/>
          <w:color w:val="000000"/>
          <w:shd w:val="clear" w:color="auto" w:fill="FFFFFF"/>
        </w:rPr>
      </w:pPr>
    </w:p>
    <w:p w:rsidR="008A2684" w:rsidRDefault="008A2684" w:rsidP="008A2684">
      <w:pPr>
        <w:pStyle w:val="HTMLPreformatted"/>
        <w:shd w:val="clear" w:color="auto" w:fill="FFFFFF"/>
        <w:rPr>
          <w:ins w:id="2691" w:author="Unknown"/>
          <w:rStyle w:val="HTMLCode"/>
          <w:rFonts w:ascii="Consolas" w:eastAsiaTheme="majorEastAsia" w:hAnsi="Consolas" w:cs="Consolas"/>
          <w:color w:val="000000"/>
          <w:shd w:val="clear" w:color="auto" w:fill="FFFFFF"/>
        </w:rPr>
      </w:pPr>
      <w:ins w:id="269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93" w:author="Unknown"/>
          <w:rStyle w:val="HTMLCode"/>
          <w:rFonts w:ascii="Consolas" w:eastAsiaTheme="majorEastAsia" w:hAnsi="Consolas" w:cs="Consolas"/>
          <w:color w:val="000000"/>
          <w:shd w:val="clear" w:color="auto" w:fill="FFFFFF"/>
        </w:rPr>
      </w:pPr>
      <w:ins w:id="269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695" w:author="Unknown"/>
          <w:rStyle w:val="HTMLCode"/>
          <w:rFonts w:ascii="Consolas" w:eastAsiaTheme="majorEastAsia" w:hAnsi="Consolas" w:cs="Consolas"/>
          <w:color w:val="000000"/>
          <w:shd w:val="clear" w:color="auto" w:fill="FFFFFF"/>
        </w:rPr>
      </w:pPr>
      <w:ins w:id="269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ElementName=slColorB, Path=Value, UpdateSourceTrigger=PropertyChanged}"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97" w:author="Unknown"/>
          <w:rStyle w:val="HTMLCode"/>
          <w:rFonts w:ascii="Consolas" w:eastAsiaTheme="majorEastAsia" w:hAnsi="Consolas" w:cs="Consolas"/>
          <w:color w:val="000000"/>
          <w:shd w:val="clear" w:color="auto" w:fill="FFFFFF"/>
        </w:rPr>
      </w:pPr>
      <w:ins w:id="269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Slider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TickPlacement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TickFrequency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IsSnapToTickEnabled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"slColorB"</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"ColorSlider_ValueChanged"</w:t>
        </w:r>
        <w:r>
          <w:rPr>
            <w:rStyle w:val="hljs-tag"/>
            <w:rFonts w:ascii="Consolas" w:hAnsi="Consolas" w:cs="Consolas"/>
            <w:shd w:val="clear" w:color="auto" w:fill="FFFFFF"/>
          </w:rPr>
          <w:t xml:space="preserve"> /&gt;</w:t>
        </w:r>
      </w:ins>
    </w:p>
    <w:p w:rsidR="008A2684" w:rsidRDefault="008A2684" w:rsidP="008A2684">
      <w:pPr>
        <w:pStyle w:val="HTMLPreformatted"/>
        <w:shd w:val="clear" w:color="auto" w:fill="FFFFFF"/>
        <w:rPr>
          <w:ins w:id="2699" w:author="Unknown"/>
          <w:rStyle w:val="HTMLCode"/>
          <w:rFonts w:ascii="Consolas" w:eastAsiaTheme="majorEastAsia" w:hAnsi="Consolas" w:cs="Consolas"/>
          <w:color w:val="000000"/>
          <w:shd w:val="clear" w:color="auto" w:fill="FFFFFF"/>
        </w:rPr>
      </w:pPr>
      <w:ins w:id="270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701" w:author="Unknown"/>
          <w:rStyle w:val="HTMLCode"/>
          <w:rFonts w:ascii="Consolas" w:eastAsiaTheme="majorEastAsia" w:hAnsi="Consolas" w:cs="Consolas"/>
          <w:color w:val="000000"/>
          <w:shd w:val="clear" w:color="auto" w:fill="FFFFFF"/>
        </w:rPr>
      </w:pPr>
      <w:ins w:id="270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8A2684" w:rsidRDefault="008A2684" w:rsidP="008A2684">
      <w:pPr>
        <w:pStyle w:val="HTMLPreformatted"/>
        <w:shd w:val="clear" w:color="auto" w:fill="FFFFFF"/>
        <w:rPr>
          <w:ins w:id="2703" w:author="Unknown"/>
          <w:rFonts w:ascii="Consolas" w:hAnsi="Consolas" w:cs="Consolas"/>
          <w:color w:val="212529"/>
          <w:sz w:val="16"/>
          <w:szCs w:val="16"/>
        </w:rPr>
      </w:pPr>
      <w:ins w:id="270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8A2684" w:rsidRDefault="003C5A45" w:rsidP="008A2684">
      <w:pPr>
        <w:shd w:val="clear" w:color="auto" w:fill="FFFFFF"/>
        <w:jc w:val="right"/>
        <w:rPr>
          <w:ins w:id="2705" w:author="Unknown"/>
          <w:rFonts w:ascii="Segoe UI" w:hAnsi="Segoe UI" w:cs="Segoe UI"/>
          <w:color w:val="212529"/>
          <w:sz w:val="18"/>
          <w:szCs w:val="18"/>
        </w:rPr>
      </w:pPr>
      <w:ins w:id="2706" w:author="Unknown">
        <w:r>
          <w:rPr>
            <w:rFonts w:ascii="Segoe UI" w:hAnsi="Segoe UI" w:cs="Segoe UI"/>
            <w:color w:val="212529"/>
            <w:sz w:val="18"/>
            <w:szCs w:val="18"/>
          </w:rPr>
          <w:lastRenderedPageBreak/>
          <w:fldChar w:fldCharType="begin"/>
        </w:r>
        <w:r w:rsidR="008A268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A268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A2684" w:rsidRDefault="008A2684" w:rsidP="008A2684">
      <w:pPr>
        <w:pStyle w:val="HTMLPreformatted"/>
        <w:shd w:val="clear" w:color="auto" w:fill="FFFFFF"/>
        <w:rPr>
          <w:ins w:id="2707" w:author="Unknown"/>
          <w:rStyle w:val="HTMLCode"/>
          <w:rFonts w:ascii="Consolas" w:eastAsiaTheme="majorEastAsia" w:hAnsi="Consolas" w:cs="Consolas"/>
          <w:color w:val="000000"/>
          <w:shd w:val="clear" w:color="auto" w:fill="FFFFFF"/>
        </w:rPr>
      </w:pPr>
      <w:ins w:id="270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8A2684" w:rsidRDefault="008A2684" w:rsidP="008A2684">
      <w:pPr>
        <w:pStyle w:val="HTMLPreformatted"/>
        <w:shd w:val="clear" w:color="auto" w:fill="FFFFFF"/>
        <w:rPr>
          <w:ins w:id="2709" w:author="Unknown"/>
          <w:rStyle w:val="HTMLCode"/>
          <w:rFonts w:ascii="Consolas" w:eastAsiaTheme="majorEastAsia" w:hAnsi="Consolas" w:cs="Consolas"/>
          <w:color w:val="000000"/>
          <w:shd w:val="clear" w:color="auto" w:fill="FFFFFF"/>
        </w:rPr>
      </w:pPr>
      <w:ins w:id="271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8A2684" w:rsidRDefault="008A2684" w:rsidP="008A2684">
      <w:pPr>
        <w:pStyle w:val="HTMLPreformatted"/>
        <w:shd w:val="clear" w:color="auto" w:fill="FFFFFF"/>
        <w:rPr>
          <w:ins w:id="2711" w:author="Unknown"/>
          <w:rStyle w:val="HTMLCode"/>
          <w:rFonts w:ascii="Consolas" w:eastAsiaTheme="majorEastAsia" w:hAnsi="Consolas" w:cs="Consolas"/>
          <w:color w:val="000000"/>
          <w:shd w:val="clear" w:color="auto" w:fill="FFFFFF"/>
        </w:rPr>
      </w:pPr>
      <w:ins w:id="271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System.Windows.Media;</w:t>
        </w:r>
      </w:ins>
    </w:p>
    <w:p w:rsidR="008A2684" w:rsidRDefault="008A2684" w:rsidP="008A2684">
      <w:pPr>
        <w:pStyle w:val="HTMLPreformatted"/>
        <w:shd w:val="clear" w:color="auto" w:fill="FFFFFF"/>
        <w:rPr>
          <w:ins w:id="2713" w:author="Unknown"/>
          <w:rStyle w:val="HTMLCode"/>
          <w:rFonts w:ascii="Consolas" w:eastAsiaTheme="majorEastAsia" w:hAnsi="Consolas" w:cs="Consolas"/>
          <w:color w:val="000000"/>
          <w:shd w:val="clear" w:color="auto" w:fill="FFFFFF"/>
        </w:rPr>
      </w:pPr>
    </w:p>
    <w:p w:rsidR="008A2684" w:rsidRDefault="008A2684" w:rsidP="008A2684">
      <w:pPr>
        <w:pStyle w:val="HTMLPreformatted"/>
        <w:shd w:val="clear" w:color="auto" w:fill="FFFFFF"/>
        <w:rPr>
          <w:ins w:id="2714" w:author="Unknown"/>
          <w:rStyle w:val="HTMLCode"/>
          <w:rFonts w:ascii="Consolas" w:eastAsiaTheme="majorEastAsia" w:hAnsi="Consolas" w:cs="Consolas"/>
          <w:color w:val="000000"/>
          <w:shd w:val="clear" w:color="auto" w:fill="FFFFFF"/>
        </w:rPr>
      </w:pPr>
      <w:ins w:id="2715"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ins>
    </w:p>
    <w:p w:rsidR="008A2684" w:rsidRDefault="008A2684" w:rsidP="008A2684">
      <w:pPr>
        <w:pStyle w:val="HTMLPreformatted"/>
        <w:shd w:val="clear" w:color="auto" w:fill="FFFFFF"/>
        <w:rPr>
          <w:ins w:id="2716" w:author="Unknown"/>
          <w:rStyle w:val="HTMLCode"/>
          <w:rFonts w:ascii="Consolas" w:eastAsiaTheme="majorEastAsia" w:hAnsi="Consolas" w:cs="Consolas"/>
          <w:color w:val="000000"/>
          <w:shd w:val="clear" w:color="auto" w:fill="FFFFFF"/>
        </w:rPr>
      </w:pPr>
      <w:ins w:id="2717" w:author="Unknown">
        <w:r>
          <w:rPr>
            <w:rStyle w:val="HTMLCode"/>
            <w:rFonts w:ascii="Consolas" w:eastAsiaTheme="majorEastAsia" w:hAnsi="Consolas" w:cs="Consolas"/>
            <w:color w:val="000000"/>
            <w:shd w:val="clear" w:color="auto" w:fill="FFFFFF"/>
          </w:rPr>
          <w:t>{</w:t>
        </w:r>
      </w:ins>
    </w:p>
    <w:p w:rsidR="008A2684" w:rsidRDefault="008A2684" w:rsidP="008A2684">
      <w:pPr>
        <w:pStyle w:val="HTMLPreformatted"/>
        <w:shd w:val="clear" w:color="auto" w:fill="FFFFFF"/>
        <w:rPr>
          <w:ins w:id="2718" w:author="Unknown"/>
          <w:rStyle w:val="HTMLCode"/>
          <w:rFonts w:ascii="Consolas" w:eastAsiaTheme="majorEastAsia" w:hAnsi="Consolas" w:cs="Consolas"/>
          <w:color w:val="000000"/>
          <w:shd w:val="clear" w:color="auto" w:fill="FFFFFF"/>
        </w:rPr>
      </w:pPr>
      <w:ins w:id="2719"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SliderValueChangedSample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8A2684" w:rsidRDefault="008A2684" w:rsidP="008A2684">
      <w:pPr>
        <w:pStyle w:val="HTMLPreformatted"/>
        <w:shd w:val="clear" w:color="auto" w:fill="FFFFFF"/>
        <w:rPr>
          <w:ins w:id="2720" w:author="Unknown"/>
          <w:rStyle w:val="HTMLCode"/>
          <w:rFonts w:ascii="Consolas" w:eastAsiaTheme="majorEastAsia" w:hAnsi="Consolas" w:cs="Consolas"/>
          <w:color w:val="000000"/>
          <w:shd w:val="clear" w:color="auto" w:fill="FFFFFF"/>
        </w:rPr>
      </w:pPr>
      <w:ins w:id="2721" w:author="Unknown">
        <w:r>
          <w:rPr>
            <w:rStyle w:val="HTMLCode"/>
            <w:rFonts w:ascii="Consolas" w:eastAsiaTheme="majorEastAsia" w:hAnsi="Consolas" w:cs="Consolas"/>
            <w:color w:val="000000"/>
            <w:shd w:val="clear" w:color="auto" w:fill="FFFFFF"/>
          </w:rPr>
          <w:tab/>
          <w:t>{</w:t>
        </w:r>
      </w:ins>
    </w:p>
    <w:p w:rsidR="008A2684" w:rsidRDefault="008A2684" w:rsidP="008A2684">
      <w:pPr>
        <w:pStyle w:val="HTMLPreformatted"/>
        <w:shd w:val="clear" w:color="auto" w:fill="FFFFFF"/>
        <w:rPr>
          <w:ins w:id="2722" w:author="Unknown"/>
          <w:rStyle w:val="HTMLCode"/>
          <w:rFonts w:ascii="Consolas" w:eastAsiaTheme="majorEastAsia" w:hAnsi="Consolas" w:cs="Consolas"/>
          <w:color w:val="000000"/>
          <w:shd w:val="clear" w:color="auto" w:fill="FFFFFF"/>
        </w:rPr>
      </w:pPr>
      <w:ins w:id="27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SliderValueChangedSample</w:t>
        </w:r>
        <w:r>
          <w:rPr>
            <w:rStyle w:val="hljs-function"/>
            <w:rFonts w:ascii="Consolas" w:hAnsi="Consolas" w:cs="Consolas"/>
            <w:color w:val="000000"/>
            <w:shd w:val="clear" w:color="auto" w:fill="FFFFFF"/>
          </w:rPr>
          <w:t>()</w:t>
        </w:r>
      </w:ins>
    </w:p>
    <w:p w:rsidR="008A2684" w:rsidRDefault="008A2684" w:rsidP="008A2684">
      <w:pPr>
        <w:pStyle w:val="HTMLPreformatted"/>
        <w:shd w:val="clear" w:color="auto" w:fill="FFFFFF"/>
        <w:rPr>
          <w:ins w:id="2724" w:author="Unknown"/>
          <w:rStyle w:val="HTMLCode"/>
          <w:rFonts w:ascii="Consolas" w:eastAsiaTheme="majorEastAsia" w:hAnsi="Consolas" w:cs="Consolas"/>
          <w:color w:val="000000"/>
          <w:shd w:val="clear" w:color="auto" w:fill="FFFFFF"/>
        </w:rPr>
      </w:pPr>
      <w:ins w:id="27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8A2684" w:rsidRDefault="008A2684" w:rsidP="008A2684">
      <w:pPr>
        <w:pStyle w:val="HTMLPreformatted"/>
        <w:shd w:val="clear" w:color="auto" w:fill="FFFFFF"/>
        <w:rPr>
          <w:ins w:id="2726" w:author="Unknown"/>
          <w:rStyle w:val="HTMLCode"/>
          <w:rFonts w:ascii="Consolas" w:eastAsiaTheme="majorEastAsia" w:hAnsi="Consolas" w:cs="Consolas"/>
          <w:color w:val="000000"/>
          <w:shd w:val="clear" w:color="auto" w:fill="FFFFFF"/>
        </w:rPr>
      </w:pPr>
      <w:ins w:id="27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8A2684" w:rsidRDefault="008A2684" w:rsidP="008A2684">
      <w:pPr>
        <w:pStyle w:val="HTMLPreformatted"/>
        <w:shd w:val="clear" w:color="auto" w:fill="FFFFFF"/>
        <w:rPr>
          <w:ins w:id="2728" w:author="Unknown"/>
          <w:rStyle w:val="HTMLCode"/>
          <w:rFonts w:ascii="Consolas" w:eastAsiaTheme="majorEastAsia" w:hAnsi="Consolas" w:cs="Consolas"/>
          <w:color w:val="000000"/>
          <w:shd w:val="clear" w:color="auto" w:fill="FFFFFF"/>
        </w:rPr>
      </w:pPr>
      <w:ins w:id="27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8A2684" w:rsidRDefault="008A2684" w:rsidP="008A2684">
      <w:pPr>
        <w:pStyle w:val="HTMLPreformatted"/>
        <w:shd w:val="clear" w:color="auto" w:fill="FFFFFF"/>
        <w:rPr>
          <w:ins w:id="2730" w:author="Unknown"/>
          <w:rStyle w:val="HTMLCode"/>
          <w:rFonts w:ascii="Consolas" w:eastAsiaTheme="majorEastAsia" w:hAnsi="Consolas" w:cs="Consolas"/>
          <w:color w:val="000000"/>
          <w:shd w:val="clear" w:color="auto" w:fill="FFFFFF"/>
        </w:rPr>
      </w:pPr>
    </w:p>
    <w:p w:rsidR="008A2684" w:rsidRDefault="008A2684" w:rsidP="008A2684">
      <w:pPr>
        <w:pStyle w:val="HTMLPreformatted"/>
        <w:shd w:val="clear" w:color="auto" w:fill="FFFFFF"/>
        <w:rPr>
          <w:ins w:id="2731" w:author="Unknown"/>
          <w:rStyle w:val="HTMLCode"/>
          <w:rFonts w:ascii="Consolas" w:eastAsiaTheme="majorEastAsia" w:hAnsi="Consolas" w:cs="Consolas"/>
          <w:color w:val="000000"/>
          <w:shd w:val="clear" w:color="auto" w:fill="FFFFFF"/>
        </w:rPr>
      </w:pPr>
      <w:ins w:id="27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ColorSlider_ValueChanged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RoutedPropertyChangedEventArgs&lt;</w:t>
        </w:r>
        <w:r>
          <w:rPr>
            <w:rStyle w:val="hljs-keyword"/>
            <w:rFonts w:ascii="Consolas" w:hAnsi="Consolas" w:cs="Consolas"/>
            <w:color w:val="0000FF"/>
            <w:shd w:val="clear" w:color="auto" w:fill="FFFFFF"/>
          </w:rPr>
          <w:t>double</w:t>
        </w:r>
        <w:r>
          <w:rPr>
            <w:rStyle w:val="hljs-params"/>
            <w:rFonts w:ascii="Consolas" w:hAnsi="Consolas" w:cs="Consolas"/>
            <w:color w:val="000000"/>
            <w:shd w:val="clear" w:color="auto" w:fill="FFFFFF"/>
          </w:rPr>
          <w:t>&gt; e</w:t>
        </w:r>
        <w:r>
          <w:rPr>
            <w:rStyle w:val="hljs-function"/>
            <w:rFonts w:ascii="Consolas" w:hAnsi="Consolas" w:cs="Consolas"/>
            <w:color w:val="000000"/>
            <w:shd w:val="clear" w:color="auto" w:fill="FFFFFF"/>
          </w:rPr>
          <w:t>)</w:t>
        </w:r>
      </w:ins>
    </w:p>
    <w:p w:rsidR="008A2684" w:rsidRDefault="008A2684" w:rsidP="008A2684">
      <w:pPr>
        <w:pStyle w:val="HTMLPreformatted"/>
        <w:shd w:val="clear" w:color="auto" w:fill="FFFFFF"/>
        <w:rPr>
          <w:ins w:id="2733" w:author="Unknown"/>
          <w:rStyle w:val="HTMLCode"/>
          <w:rFonts w:ascii="Consolas" w:eastAsiaTheme="majorEastAsia" w:hAnsi="Consolas" w:cs="Consolas"/>
          <w:color w:val="000000"/>
          <w:shd w:val="clear" w:color="auto" w:fill="FFFFFF"/>
        </w:rPr>
      </w:pPr>
      <w:ins w:id="27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8A2684" w:rsidRDefault="008A2684" w:rsidP="008A2684">
      <w:pPr>
        <w:pStyle w:val="HTMLPreformatted"/>
        <w:shd w:val="clear" w:color="auto" w:fill="FFFFFF"/>
        <w:rPr>
          <w:ins w:id="2735" w:author="Unknown"/>
          <w:rStyle w:val="HTMLCode"/>
          <w:rFonts w:ascii="Consolas" w:eastAsiaTheme="majorEastAsia" w:hAnsi="Consolas" w:cs="Consolas"/>
          <w:color w:val="000000"/>
          <w:shd w:val="clear" w:color="auto" w:fill="FFFFFF"/>
        </w:rPr>
      </w:pPr>
      <w:ins w:id="27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Color color = Color.FromRgb((</w:t>
        </w:r>
        <w:r>
          <w:rPr>
            <w:rStyle w:val="hljs-keyword"/>
            <w:rFonts w:ascii="Consolas" w:hAnsi="Consolas" w:cs="Consolas"/>
            <w:color w:val="0000FF"/>
            <w:shd w:val="clear" w:color="auto" w:fill="FFFFFF"/>
          </w:rPr>
          <w:t>byte</w:t>
        </w:r>
        <w:r>
          <w:rPr>
            <w:rStyle w:val="HTMLCode"/>
            <w:rFonts w:ascii="Consolas" w:eastAsiaTheme="majorEastAsia" w:hAnsi="Consolas" w:cs="Consolas"/>
            <w:color w:val="000000"/>
            <w:shd w:val="clear" w:color="auto" w:fill="FFFFFF"/>
          </w:rPr>
          <w:t>)slColorR.Value, (</w:t>
        </w:r>
        <w:r>
          <w:rPr>
            <w:rStyle w:val="hljs-keyword"/>
            <w:rFonts w:ascii="Consolas" w:hAnsi="Consolas" w:cs="Consolas"/>
            <w:color w:val="0000FF"/>
            <w:shd w:val="clear" w:color="auto" w:fill="FFFFFF"/>
          </w:rPr>
          <w:t>byte</w:t>
        </w:r>
        <w:r>
          <w:rPr>
            <w:rStyle w:val="HTMLCode"/>
            <w:rFonts w:ascii="Consolas" w:eastAsiaTheme="majorEastAsia" w:hAnsi="Consolas" w:cs="Consolas"/>
            <w:color w:val="000000"/>
            <w:shd w:val="clear" w:color="auto" w:fill="FFFFFF"/>
          </w:rPr>
          <w:t>)slColorG.Value, (</w:t>
        </w:r>
        <w:r>
          <w:rPr>
            <w:rStyle w:val="hljs-keyword"/>
            <w:rFonts w:ascii="Consolas" w:hAnsi="Consolas" w:cs="Consolas"/>
            <w:color w:val="0000FF"/>
            <w:shd w:val="clear" w:color="auto" w:fill="FFFFFF"/>
          </w:rPr>
          <w:t>byte</w:t>
        </w:r>
        <w:r>
          <w:rPr>
            <w:rStyle w:val="HTMLCode"/>
            <w:rFonts w:ascii="Consolas" w:eastAsiaTheme="majorEastAsia" w:hAnsi="Consolas" w:cs="Consolas"/>
            <w:color w:val="000000"/>
            <w:shd w:val="clear" w:color="auto" w:fill="FFFFFF"/>
          </w:rPr>
          <w:t>)slColorB.Value);</w:t>
        </w:r>
      </w:ins>
    </w:p>
    <w:p w:rsidR="008A2684" w:rsidRDefault="008A2684" w:rsidP="008A2684">
      <w:pPr>
        <w:pStyle w:val="HTMLPreformatted"/>
        <w:shd w:val="clear" w:color="auto" w:fill="FFFFFF"/>
        <w:rPr>
          <w:ins w:id="2737" w:author="Unknown"/>
          <w:rStyle w:val="HTMLCode"/>
          <w:rFonts w:ascii="Consolas" w:eastAsiaTheme="majorEastAsia" w:hAnsi="Consolas" w:cs="Consolas"/>
          <w:color w:val="000000"/>
          <w:shd w:val="clear" w:color="auto" w:fill="FFFFFF"/>
        </w:rPr>
      </w:pPr>
      <w:ins w:id="273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.Background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SolidColorBrush(color);</w:t>
        </w:r>
      </w:ins>
    </w:p>
    <w:p w:rsidR="008A2684" w:rsidRDefault="008A2684" w:rsidP="008A2684">
      <w:pPr>
        <w:pStyle w:val="HTMLPreformatted"/>
        <w:shd w:val="clear" w:color="auto" w:fill="FFFFFF"/>
        <w:rPr>
          <w:ins w:id="2739" w:author="Unknown"/>
          <w:rStyle w:val="HTMLCode"/>
          <w:rFonts w:ascii="Consolas" w:eastAsiaTheme="majorEastAsia" w:hAnsi="Consolas" w:cs="Consolas"/>
          <w:color w:val="000000"/>
          <w:shd w:val="clear" w:color="auto" w:fill="FFFFFF"/>
        </w:rPr>
      </w:pPr>
      <w:ins w:id="274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8A2684" w:rsidRDefault="008A2684" w:rsidP="008A2684">
      <w:pPr>
        <w:pStyle w:val="HTMLPreformatted"/>
        <w:shd w:val="clear" w:color="auto" w:fill="FFFFFF"/>
        <w:rPr>
          <w:ins w:id="2741" w:author="Unknown"/>
          <w:rStyle w:val="HTMLCode"/>
          <w:rFonts w:ascii="Consolas" w:eastAsiaTheme="majorEastAsia" w:hAnsi="Consolas" w:cs="Consolas"/>
          <w:color w:val="000000"/>
          <w:shd w:val="clear" w:color="auto" w:fill="FFFFFF"/>
        </w:rPr>
      </w:pPr>
      <w:ins w:id="2742" w:author="Unknown">
        <w:r>
          <w:rPr>
            <w:rStyle w:val="HTMLCode"/>
            <w:rFonts w:ascii="Consolas" w:eastAsiaTheme="majorEastAsia" w:hAnsi="Consolas" w:cs="Consolas"/>
            <w:color w:val="000000"/>
            <w:shd w:val="clear" w:color="auto" w:fill="FFFFFF"/>
          </w:rPr>
          <w:tab/>
          <w:t>}</w:t>
        </w:r>
      </w:ins>
    </w:p>
    <w:p w:rsidR="008A2684" w:rsidRDefault="008A2684" w:rsidP="008A2684">
      <w:pPr>
        <w:pStyle w:val="HTMLPreformatted"/>
        <w:shd w:val="clear" w:color="auto" w:fill="FFFFFF"/>
        <w:rPr>
          <w:ins w:id="2743" w:author="Unknown"/>
          <w:rFonts w:ascii="Consolas" w:hAnsi="Consolas" w:cs="Consolas"/>
          <w:color w:val="212529"/>
          <w:sz w:val="16"/>
          <w:szCs w:val="16"/>
        </w:rPr>
      </w:pPr>
      <w:ins w:id="2744" w:author="Unknown">
        <w:r>
          <w:rPr>
            <w:rStyle w:val="HTMLCode"/>
            <w:rFonts w:ascii="Consolas" w:eastAsiaTheme="majorEastAsia" w:hAnsi="Consolas" w:cs="Consolas"/>
            <w:color w:val="000000"/>
            <w:shd w:val="clear" w:color="auto" w:fill="FFFFFF"/>
          </w:rPr>
          <w:t>}</w:t>
        </w:r>
      </w:ins>
    </w:p>
    <w:p w:rsidR="008A2684" w:rsidRDefault="008A2684" w:rsidP="008A2684">
      <w:pPr>
        <w:rPr>
          <w:ins w:id="2745" w:author="Unknown"/>
          <w:rFonts w:ascii="Times New Roman" w:hAnsi="Times New Roman" w:cs="Times New Roman"/>
          <w:sz w:val="24"/>
          <w:szCs w:val="24"/>
        </w:rPr>
      </w:pPr>
      <w:r>
        <w:rPr>
          <w:noProof/>
        </w:rPr>
        <w:drawing>
          <wp:inline distT="0" distB="0" distL="0" distR="0">
            <wp:extent cx="2860040" cy="1901825"/>
            <wp:effectExtent l="19050" t="0" r="0" b="0"/>
            <wp:docPr id="132" name="aelm1146" descr="https://www.wpf-tutorial.com/Images/ArticleImages/1/chapters/misc-controls/slider_value_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46" descr="https://www.wpf-tutorial.com/Images/ArticleImages/1/chapters/misc-controls/slider_value_changed.png"/>
                    <pic:cNvPicPr>
                      <a:picLocks noChangeAspect="1" noChangeArrowheads="1"/>
                    </pic:cNvPicPr>
                  </pic:nvPicPr>
                  <pic:blipFill>
                    <a:blip r:embed="rId109"/>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8A2684" w:rsidRDefault="008A2684" w:rsidP="008A2684">
      <w:pPr>
        <w:pStyle w:val="NormalWeb"/>
        <w:shd w:val="clear" w:color="auto" w:fill="FFFFFF"/>
        <w:spacing w:before="288" w:beforeAutospacing="0" w:after="288" w:afterAutospacing="0"/>
        <w:rPr>
          <w:ins w:id="2746" w:author="Unknown"/>
          <w:rFonts w:ascii="Segoe UI" w:hAnsi="Segoe UI" w:cs="Segoe UI"/>
          <w:color w:val="212529"/>
          <w:sz w:val="18"/>
          <w:szCs w:val="18"/>
        </w:rPr>
      </w:pPr>
      <w:ins w:id="2747" w:author="Unknown">
        <w:r>
          <w:rPr>
            <w:rFonts w:ascii="Segoe UI" w:hAnsi="Segoe UI" w:cs="Segoe UI"/>
            <w:color w:val="212529"/>
            <w:sz w:val="18"/>
            <w:szCs w:val="18"/>
          </w:rPr>
          <w:t>In the XAML part of the code, we have three DockPanels, each with a Label, a Slider and a TextBox control. Just like before, the Text property of the TextBox controls have been bound to the Value of the Slider.</w:t>
        </w:r>
      </w:ins>
    </w:p>
    <w:p w:rsidR="008A2684" w:rsidRDefault="008A2684" w:rsidP="008A2684">
      <w:pPr>
        <w:pStyle w:val="NormalWeb"/>
        <w:shd w:val="clear" w:color="auto" w:fill="FFFFFF"/>
        <w:spacing w:before="288" w:beforeAutospacing="0" w:after="288" w:afterAutospacing="0"/>
        <w:rPr>
          <w:ins w:id="2748" w:author="Unknown"/>
          <w:rFonts w:ascii="Segoe UI" w:hAnsi="Segoe UI" w:cs="Segoe UI"/>
          <w:color w:val="212529"/>
          <w:sz w:val="18"/>
          <w:szCs w:val="18"/>
        </w:rPr>
      </w:pPr>
      <w:ins w:id="2749" w:author="Unknown">
        <w:r>
          <w:rPr>
            <w:rFonts w:ascii="Segoe UI" w:hAnsi="Segoe UI" w:cs="Segoe UI"/>
            <w:color w:val="212529"/>
            <w:sz w:val="18"/>
            <w:szCs w:val="18"/>
          </w:rPr>
          <w:t>Each slider subscribes to the same </w:t>
        </w:r>
        <w:r>
          <w:rPr>
            <w:rStyle w:val="Strong"/>
            <w:rFonts w:ascii="Segoe UI" w:hAnsi="Segoe UI" w:cs="Segoe UI"/>
            <w:color w:val="212529"/>
            <w:sz w:val="18"/>
            <w:szCs w:val="18"/>
          </w:rPr>
          <w:t>ValueChanged</w:t>
        </w:r>
        <w:r>
          <w:rPr>
            <w:rFonts w:ascii="Segoe UI" w:hAnsi="Segoe UI" w:cs="Segoe UI"/>
            <w:color w:val="212529"/>
            <w:sz w:val="18"/>
            <w:szCs w:val="18"/>
          </w:rPr>
          <w:t> event, in which we create a new Color instance, based on the currently selected values and then uses this color to create a new SolidColorBrush for the Background property of the Window.</w:t>
        </w:r>
      </w:ins>
    </w:p>
    <w:p w:rsidR="008A2684" w:rsidRDefault="008A2684" w:rsidP="008A2684">
      <w:pPr>
        <w:pStyle w:val="NormalWeb"/>
        <w:shd w:val="clear" w:color="auto" w:fill="FFFFFF"/>
        <w:spacing w:before="288" w:beforeAutospacing="0" w:after="288" w:afterAutospacing="0"/>
        <w:rPr>
          <w:ins w:id="2750" w:author="Unknown"/>
          <w:rFonts w:ascii="Segoe UI" w:hAnsi="Segoe UI" w:cs="Segoe UI"/>
          <w:color w:val="212529"/>
          <w:sz w:val="18"/>
          <w:szCs w:val="18"/>
        </w:rPr>
      </w:pPr>
      <w:ins w:id="2751" w:author="Unknown">
        <w:r>
          <w:rPr>
            <w:rFonts w:ascii="Segoe UI" w:hAnsi="Segoe UI" w:cs="Segoe UI"/>
            <w:color w:val="212529"/>
            <w:sz w:val="18"/>
            <w:szCs w:val="18"/>
          </w:rPr>
          <w:t>All in all, this is a pretty good example of what the Slider control can be used for.</w:t>
        </w:r>
      </w:ins>
    </w:p>
    <w:p w:rsidR="00F944FF" w:rsidRDefault="00F944FF" w:rsidP="00F944FF">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ProgressBar control</w:t>
      </w:r>
    </w:p>
    <w:p w:rsidR="00F944FF" w:rsidRDefault="00F944FF" w:rsidP="00F944FF">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comes with a handy control for displaying progress, called the </w:t>
      </w:r>
      <w:r>
        <w:rPr>
          <w:rStyle w:val="Strong"/>
          <w:rFonts w:ascii="Segoe UI" w:hAnsi="Segoe UI" w:cs="Segoe UI"/>
          <w:color w:val="212529"/>
          <w:sz w:val="18"/>
          <w:szCs w:val="18"/>
        </w:rPr>
        <w:t>ProgressBar</w:t>
      </w:r>
      <w:r>
        <w:rPr>
          <w:rFonts w:ascii="Segoe UI" w:hAnsi="Segoe UI" w:cs="Segoe UI"/>
          <w:color w:val="212529"/>
          <w:sz w:val="18"/>
          <w:szCs w:val="18"/>
        </w:rPr>
        <w:t>. It works by setting a minimum and maximum value and then incrementing a value, which will give a visual indication on how far in the process you currently are. Here's a very basic example to demonstrate it with:</w:t>
      </w:r>
    </w:p>
    <w:p w:rsidR="00F944FF" w:rsidRDefault="003C5A45" w:rsidP="00F944FF">
      <w:pPr>
        <w:shd w:val="clear" w:color="auto" w:fill="FFFFFF"/>
        <w:jc w:val="right"/>
        <w:rPr>
          <w:rFonts w:ascii="Segoe UI" w:hAnsi="Segoe UI" w:cs="Segoe UI"/>
          <w:color w:val="212529"/>
          <w:sz w:val="18"/>
          <w:szCs w:val="18"/>
        </w:rPr>
      </w:pPr>
      <w:hyperlink r:id="rId110" w:history="1">
        <w:r w:rsidR="00F944FF">
          <w:rPr>
            <w:rStyle w:val="Hyperlink"/>
            <w:rFonts w:ascii="Segoe UI" w:hAnsi="Segoe UI" w:cs="Segoe UI"/>
            <w:color w:val="808080"/>
            <w:sz w:val="17"/>
            <w:szCs w:val="17"/>
            <w:shd w:val="clear" w:color="auto" w:fill="9AC046"/>
          </w:rPr>
          <w:t xml:space="preserve"> </w:t>
        </w:r>
      </w:hyperlink>
    </w:p>
    <w:p w:rsidR="00F944FF" w:rsidRDefault="00F944FF" w:rsidP="00F944FF">
      <w:pPr>
        <w:pStyle w:val="HTMLPreformatted"/>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"WpfTutorialSamples.Misc_controls.ProgressBarSample"</w:t>
      </w:r>
    </w:p>
    <w:p w:rsidR="00F944FF" w:rsidRDefault="00F944FF" w:rsidP="00F944FF">
      <w:pPr>
        <w:pStyle w:val="HTMLPreformatted"/>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p>
    <w:p w:rsidR="00F944FF" w:rsidRDefault="00F944FF" w:rsidP="00F944FF">
      <w:pPr>
        <w:pStyle w:val="HTMLPreformatted"/>
        <w:shd w:val="clear" w:color="auto" w:fill="FFFFFF"/>
        <w:rPr>
          <w:rStyle w:val="hljs-tag"/>
          <w:rFonts w:ascii="Consolas" w:hAnsi="Consolas" w:cs="Consolas"/>
          <w:color w:val="0000FF"/>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p>
    <w:p w:rsidR="00F944FF" w:rsidRDefault="00F944FF" w:rsidP="00F944FF">
      <w:pPr>
        <w:pStyle w:val="HTMLPreformatted"/>
        <w:shd w:val="clear" w:color="auto" w:fill="FFFFFF"/>
        <w:rPr>
          <w:rStyle w:val="HTMLCode"/>
          <w:rFonts w:ascii="Consolas" w:hAnsi="Consolas" w:cs="Consolas"/>
          <w:color w:val="000000"/>
          <w:shd w:val="clear" w:color="auto" w:fill="FFFFFF"/>
        </w:rPr>
      </w:pP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"ProgressBarSample"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p>
    <w:p w:rsidR="00F944FF" w:rsidRDefault="00F944FF" w:rsidP="00F944FF">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p>
    <w:p w:rsidR="00F944FF" w:rsidRDefault="00F944FF" w:rsidP="00F944FF">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"75"</w:t>
      </w:r>
      <w:r>
        <w:rPr>
          <w:rStyle w:val="hljs-tag"/>
          <w:rFonts w:ascii="Consolas" w:hAnsi="Consolas" w:cs="Consolas"/>
          <w:color w:val="0000FF"/>
          <w:shd w:val="clear" w:color="auto" w:fill="FFFFFF"/>
        </w:rPr>
        <w:t xml:space="preserve"> /&gt;</w:t>
      </w:r>
    </w:p>
    <w:p w:rsidR="00F944FF" w:rsidRDefault="00F944FF" w:rsidP="00F944FF">
      <w:pPr>
        <w:pStyle w:val="HTMLPreformatted"/>
        <w:shd w:val="clear" w:color="auto" w:fill="FFFFFF"/>
        <w:rPr>
          <w:rStyle w:val="HTMLCode"/>
          <w:rFonts w:ascii="Consolas" w:hAnsi="Consolas" w:cs="Consolas"/>
          <w:color w:val="000000"/>
          <w:shd w:val="clear" w:color="auto" w:fill="FFFFFF"/>
        </w:rPr>
      </w:pP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p>
    <w:p w:rsidR="00F944FF" w:rsidRDefault="00F944FF" w:rsidP="00F944FF">
      <w:pPr>
        <w:pStyle w:val="HTMLPreformatted"/>
        <w:shd w:val="clear" w:color="auto" w:fill="FFFFFF"/>
        <w:rPr>
          <w:rFonts w:ascii="Consolas" w:hAnsi="Consolas" w:cs="Consolas"/>
          <w:color w:val="212529"/>
          <w:sz w:val="16"/>
          <w:szCs w:val="16"/>
        </w:rPr>
      </w:pP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p>
    <w:p w:rsidR="00F944FF" w:rsidRDefault="00F944FF" w:rsidP="00F944FF">
      <w:pPr>
        <w:rPr>
          <w:ins w:id="2752" w:author="Unknown"/>
          <w:rFonts w:ascii="Times New Roman" w:hAnsi="Times New Roman" w:cs="Times New Roman"/>
          <w:sz w:val="24"/>
          <w:szCs w:val="24"/>
        </w:rPr>
      </w:pPr>
      <w:r>
        <w:rPr>
          <w:noProof/>
        </w:rPr>
        <w:drawing>
          <wp:inline distT="0" distB="0" distL="0" distR="0">
            <wp:extent cx="2860040" cy="951230"/>
            <wp:effectExtent l="19050" t="0" r="0" b="0"/>
            <wp:docPr id="143" name="aelm1152" descr="https://www.wpf-tutorial.com/Images/ArticleImages/1/chapters/misc-controls/progressba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52" descr="https://www.wpf-tutorial.com/Images/ArticleImages/1/chapters/misc-controls/progressbar_simple.png"/>
                    <pic:cNvPicPr>
                      <a:picLocks noChangeAspect="1" noChangeArrowheads="1"/>
                    </pic:cNvPicPr>
                  </pic:nvPicPr>
                  <pic:blipFill>
                    <a:blip r:embed="rId111"/>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F944FF" w:rsidRDefault="00F944FF" w:rsidP="00F944FF">
      <w:pPr>
        <w:pStyle w:val="NormalWeb"/>
        <w:shd w:val="clear" w:color="auto" w:fill="FFFFFF"/>
        <w:spacing w:before="288" w:beforeAutospacing="0" w:after="288" w:afterAutospacing="0"/>
        <w:rPr>
          <w:ins w:id="2753" w:author="Unknown"/>
          <w:rFonts w:ascii="Segoe UI" w:hAnsi="Segoe UI" w:cs="Segoe UI"/>
          <w:color w:val="212529"/>
          <w:sz w:val="18"/>
          <w:szCs w:val="18"/>
        </w:rPr>
      </w:pPr>
      <w:ins w:id="2754" w:author="Unknown">
        <w:r>
          <w:rPr>
            <w:rFonts w:ascii="Segoe UI" w:hAnsi="Segoe UI" w:cs="Segoe UI"/>
            <w:color w:val="212529"/>
            <w:sz w:val="18"/>
            <w:szCs w:val="18"/>
          </w:rPr>
          <w:t>In this case, I've used a pretty standard approach of showing progress as a percentage (between 0 and 100%), giving it an initial value of 75. Another approach is to use actual minimum and maximum values from a list of tasks you're performing. For instance, if you loop through a collected list of files while checking each of them, you can set the Minimum property to 0, the Maximum to the amount of files in your list, and then just increment as you loop through it.</w:t>
        </w:r>
      </w:ins>
    </w:p>
    <w:p w:rsidR="00F944FF" w:rsidRDefault="00F944FF" w:rsidP="00F944FF">
      <w:pPr>
        <w:pStyle w:val="NormalWeb"/>
        <w:shd w:val="clear" w:color="auto" w:fill="FFFFFF"/>
        <w:spacing w:before="288" w:beforeAutospacing="0" w:after="288" w:afterAutospacing="0"/>
        <w:rPr>
          <w:ins w:id="2755" w:author="Unknown"/>
          <w:rFonts w:ascii="Segoe UI" w:hAnsi="Segoe UI" w:cs="Segoe UI"/>
          <w:color w:val="212529"/>
          <w:sz w:val="18"/>
          <w:szCs w:val="18"/>
        </w:rPr>
      </w:pPr>
      <w:ins w:id="2756" w:author="Unknown">
        <w:r>
          <w:rPr>
            <w:rFonts w:ascii="Segoe UI" w:hAnsi="Segoe UI" w:cs="Segoe UI"/>
            <w:color w:val="212529"/>
            <w:sz w:val="18"/>
            <w:szCs w:val="18"/>
          </w:rPr>
          <w:t>The ProgressBar is, just like other standard WPF controls, rendered to match the visual style of the operating system. Here on Windows 7, it has a nice animated gradient, as seen on the screenshot.</w:t>
        </w:r>
      </w:ins>
    </w:p>
    <w:p w:rsidR="00F944FF" w:rsidRDefault="00F944FF" w:rsidP="00F944FF">
      <w:pPr>
        <w:pStyle w:val="Heading2"/>
        <w:shd w:val="clear" w:color="auto" w:fill="FFFFFF"/>
        <w:spacing w:before="0"/>
        <w:rPr>
          <w:ins w:id="2757" w:author="Unknown"/>
          <w:rFonts w:ascii="Segoe UI" w:hAnsi="Segoe UI" w:cs="Segoe UI"/>
          <w:b w:val="0"/>
          <w:bCs w:val="0"/>
          <w:color w:val="33393E"/>
          <w:sz w:val="36"/>
          <w:szCs w:val="36"/>
        </w:rPr>
      </w:pPr>
      <w:ins w:id="2758" w:author="Unknown">
        <w:r>
          <w:rPr>
            <w:rFonts w:ascii="Segoe UI" w:hAnsi="Segoe UI" w:cs="Segoe UI"/>
            <w:b w:val="0"/>
            <w:bCs w:val="0"/>
            <w:color w:val="33393E"/>
          </w:rPr>
          <w:t>Showing progress while performing a lengthy task</w:t>
        </w:r>
      </w:ins>
    </w:p>
    <w:p w:rsidR="00F944FF" w:rsidRDefault="00F944FF" w:rsidP="00F944FF">
      <w:pPr>
        <w:pStyle w:val="NormalWeb"/>
        <w:shd w:val="clear" w:color="auto" w:fill="FFFFFF"/>
        <w:spacing w:before="288" w:beforeAutospacing="0" w:after="288" w:afterAutospacing="0"/>
        <w:rPr>
          <w:ins w:id="2759" w:author="Unknown"/>
          <w:rFonts w:ascii="Segoe UI" w:hAnsi="Segoe UI" w:cs="Segoe UI"/>
          <w:color w:val="212529"/>
          <w:sz w:val="18"/>
          <w:szCs w:val="18"/>
        </w:rPr>
      </w:pPr>
      <w:ins w:id="2760" w:author="Unknown">
        <w:r>
          <w:rPr>
            <w:rFonts w:ascii="Segoe UI" w:hAnsi="Segoe UI" w:cs="Segoe UI"/>
            <w:color w:val="212529"/>
            <w:sz w:val="18"/>
            <w:szCs w:val="18"/>
          </w:rPr>
          <w:t>The above example illustrates how simple it is to use a ProgressBar, but normally you would of course want to show the progress of some actual work and not just a static value.</w:t>
        </w:r>
      </w:ins>
    </w:p>
    <w:p w:rsidR="00F944FF" w:rsidRDefault="00F944FF" w:rsidP="00F944FF">
      <w:pPr>
        <w:pStyle w:val="NormalWeb"/>
        <w:shd w:val="clear" w:color="auto" w:fill="FFFFFF"/>
        <w:spacing w:before="288" w:beforeAutospacing="0" w:after="288" w:afterAutospacing="0"/>
        <w:rPr>
          <w:ins w:id="2761" w:author="Unknown"/>
          <w:rFonts w:ascii="Segoe UI" w:hAnsi="Segoe UI" w:cs="Segoe UI"/>
          <w:color w:val="212529"/>
          <w:sz w:val="18"/>
          <w:szCs w:val="18"/>
        </w:rPr>
      </w:pPr>
      <w:ins w:id="2762" w:author="Unknown">
        <w:r>
          <w:rPr>
            <w:rFonts w:ascii="Segoe UI" w:hAnsi="Segoe UI" w:cs="Segoe UI"/>
            <w:color w:val="212529"/>
            <w:sz w:val="18"/>
            <w:szCs w:val="18"/>
          </w:rPr>
          <w:t>In most situations you will use the ProgressBar to show progress for some heavy/lengthy task, and this this is where most new programmers run into a very common problem: If you do a piece of heavy work on the UI thread, while trying to simultaneously update e.g. a ProgressBar control, you will soon realize that you can't do both, at the same time, on the same thread. Or to be more clear, you can, but the ProgressBar won't actually show each update to the progress before the task is completed, which pretty much renders it useless.</w:t>
        </w:r>
      </w:ins>
    </w:p>
    <w:p w:rsidR="00F944FF" w:rsidRDefault="00F944FF" w:rsidP="00F944FF">
      <w:pPr>
        <w:pStyle w:val="NormalWeb"/>
        <w:shd w:val="clear" w:color="auto" w:fill="FFFFFF"/>
        <w:spacing w:before="288" w:beforeAutospacing="0" w:after="288" w:afterAutospacing="0"/>
        <w:rPr>
          <w:ins w:id="2763" w:author="Unknown"/>
          <w:rFonts w:ascii="Segoe UI" w:hAnsi="Segoe UI" w:cs="Segoe UI"/>
          <w:color w:val="212529"/>
          <w:sz w:val="18"/>
          <w:szCs w:val="18"/>
        </w:rPr>
      </w:pPr>
      <w:ins w:id="2764" w:author="Unknown">
        <w:r>
          <w:rPr>
            <w:rFonts w:ascii="Segoe UI" w:hAnsi="Segoe UI" w:cs="Segoe UI"/>
            <w:color w:val="212529"/>
            <w:sz w:val="18"/>
            <w:szCs w:val="18"/>
          </w:rPr>
          <w:t>To illustrate, you can try the following example:</w:t>
        </w:r>
      </w:ins>
    </w:p>
    <w:p w:rsidR="00F944FF" w:rsidRDefault="003C5A45" w:rsidP="00F944FF">
      <w:pPr>
        <w:shd w:val="clear" w:color="auto" w:fill="FFFFFF"/>
        <w:jc w:val="right"/>
        <w:rPr>
          <w:ins w:id="2765" w:author="Unknown"/>
          <w:rFonts w:ascii="Segoe UI" w:hAnsi="Segoe UI" w:cs="Segoe UI"/>
          <w:color w:val="212529"/>
          <w:sz w:val="18"/>
          <w:szCs w:val="18"/>
        </w:rPr>
      </w:pPr>
      <w:ins w:id="2766" w:author="Unknown">
        <w:r>
          <w:rPr>
            <w:rFonts w:ascii="Segoe UI" w:hAnsi="Segoe UI" w:cs="Segoe UI"/>
            <w:color w:val="212529"/>
            <w:sz w:val="18"/>
            <w:szCs w:val="18"/>
          </w:rPr>
          <w:fldChar w:fldCharType="begin"/>
        </w:r>
        <w:r w:rsidR="00F944F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944F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944FF" w:rsidRDefault="00F944FF" w:rsidP="00F944FF">
      <w:pPr>
        <w:pStyle w:val="HTMLPreformatted"/>
        <w:shd w:val="clear" w:color="auto" w:fill="FFFFFF"/>
        <w:rPr>
          <w:ins w:id="2767" w:author="Unknown"/>
          <w:rStyle w:val="hljs-tag"/>
          <w:rFonts w:ascii="Consolas" w:hAnsi="Consolas" w:cs="Consolas"/>
          <w:color w:val="0000FF"/>
          <w:shd w:val="clear" w:color="auto" w:fill="FFFFFF"/>
        </w:rPr>
      </w:pPr>
      <w:ins w:id="276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"WpfTutorialSamples.Misc_controls.ProgressBarTaskOnUiThread"</w:t>
        </w:r>
      </w:ins>
    </w:p>
    <w:p w:rsidR="00F944FF" w:rsidRDefault="00F944FF" w:rsidP="00F944FF">
      <w:pPr>
        <w:pStyle w:val="HTMLPreformatted"/>
        <w:shd w:val="clear" w:color="auto" w:fill="FFFFFF"/>
        <w:rPr>
          <w:ins w:id="2769" w:author="Unknown"/>
          <w:rStyle w:val="hljs-tag"/>
          <w:rFonts w:ascii="Consolas" w:hAnsi="Consolas" w:cs="Consolas"/>
          <w:color w:val="0000FF"/>
          <w:shd w:val="clear" w:color="auto" w:fill="FFFFFF"/>
        </w:rPr>
      </w:pPr>
      <w:ins w:id="277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F944FF" w:rsidRDefault="00F944FF" w:rsidP="00F944FF">
      <w:pPr>
        <w:pStyle w:val="HTMLPreformatted"/>
        <w:shd w:val="clear" w:color="auto" w:fill="FFFFFF"/>
        <w:rPr>
          <w:ins w:id="2771" w:author="Unknown"/>
          <w:rStyle w:val="hljs-tag"/>
          <w:rFonts w:ascii="Consolas" w:hAnsi="Consolas" w:cs="Consolas"/>
          <w:color w:val="0000FF"/>
          <w:shd w:val="clear" w:color="auto" w:fill="FFFFFF"/>
        </w:rPr>
      </w:pPr>
      <w:ins w:id="277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F944FF" w:rsidRDefault="00F944FF" w:rsidP="00F944FF">
      <w:pPr>
        <w:pStyle w:val="HTMLPreformatted"/>
        <w:shd w:val="clear" w:color="auto" w:fill="FFFFFF"/>
        <w:rPr>
          <w:ins w:id="2773" w:author="Unknown"/>
          <w:rStyle w:val="hljs-tag"/>
          <w:rFonts w:ascii="Consolas" w:hAnsi="Consolas" w:cs="Consolas"/>
          <w:color w:val="0000FF"/>
          <w:shd w:val="clear" w:color="auto" w:fill="FFFFFF"/>
        </w:rPr>
      </w:pPr>
      <w:ins w:id="277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"ProgressBarTaskOnUiThread"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ins>
    </w:p>
    <w:p w:rsidR="00F944FF" w:rsidRDefault="00F944FF" w:rsidP="00F944FF">
      <w:pPr>
        <w:pStyle w:val="HTMLPreformatted"/>
        <w:shd w:val="clear" w:color="auto" w:fill="FFFFFF"/>
        <w:rPr>
          <w:ins w:id="2775" w:author="Unknown"/>
          <w:rStyle w:val="HTMLCode"/>
          <w:rFonts w:ascii="Consolas" w:hAnsi="Consolas" w:cs="Consolas"/>
          <w:color w:val="000000"/>
          <w:shd w:val="clear" w:color="auto" w:fill="FFFFFF"/>
        </w:rPr>
      </w:pPr>
      <w:ins w:id="277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ContentRendered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"Window_ContentRendered"</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777" w:author="Unknown"/>
          <w:rStyle w:val="HTMLCode"/>
          <w:rFonts w:ascii="Consolas" w:hAnsi="Consolas" w:cs="Consolas"/>
          <w:color w:val="000000"/>
          <w:shd w:val="clear" w:color="auto" w:fill="FFFFFF"/>
        </w:rPr>
      </w:pPr>
      <w:ins w:id="27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779" w:author="Unknown"/>
          <w:rStyle w:val="HTMLCode"/>
          <w:rFonts w:ascii="Consolas" w:hAnsi="Consolas" w:cs="Consolas"/>
          <w:color w:val="000000"/>
          <w:shd w:val="clear" w:color="auto" w:fill="FFFFFF"/>
        </w:rPr>
      </w:pPr>
      <w:ins w:id="27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"pbStatus"</w:t>
        </w:r>
        <w:r>
          <w:rPr>
            <w:rStyle w:val="hljs-tag"/>
            <w:rFonts w:ascii="Consolas" w:hAnsi="Consolas" w:cs="Consolas"/>
            <w:color w:val="0000FF"/>
            <w:shd w:val="clear" w:color="auto" w:fill="FFFFFF"/>
          </w:rPr>
          <w:t xml:space="preserve"> /&gt;</w:t>
        </w:r>
      </w:ins>
    </w:p>
    <w:p w:rsidR="00F944FF" w:rsidRDefault="00F944FF" w:rsidP="00F944FF">
      <w:pPr>
        <w:pStyle w:val="HTMLPreformatted"/>
        <w:shd w:val="clear" w:color="auto" w:fill="FFFFFF"/>
        <w:rPr>
          <w:ins w:id="2781" w:author="Unknown"/>
          <w:rStyle w:val="HTMLCode"/>
          <w:rFonts w:ascii="Consolas" w:hAnsi="Consolas" w:cs="Consolas"/>
          <w:color w:val="000000"/>
          <w:shd w:val="clear" w:color="auto" w:fill="FFFFFF"/>
        </w:rPr>
      </w:pPr>
      <w:ins w:id="27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783" w:author="Unknown"/>
          <w:rFonts w:ascii="Consolas" w:hAnsi="Consolas" w:cs="Consolas"/>
          <w:color w:val="212529"/>
          <w:sz w:val="16"/>
          <w:szCs w:val="16"/>
        </w:rPr>
      </w:pPr>
      <w:ins w:id="278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F944FF" w:rsidRDefault="003C5A45" w:rsidP="00F944FF">
      <w:pPr>
        <w:shd w:val="clear" w:color="auto" w:fill="FFFFFF"/>
        <w:jc w:val="right"/>
        <w:rPr>
          <w:ins w:id="2785" w:author="Unknown"/>
          <w:rFonts w:ascii="Segoe UI" w:hAnsi="Segoe UI" w:cs="Segoe UI"/>
          <w:color w:val="212529"/>
          <w:sz w:val="18"/>
          <w:szCs w:val="18"/>
        </w:rPr>
      </w:pPr>
      <w:ins w:id="2786" w:author="Unknown">
        <w:r>
          <w:rPr>
            <w:rFonts w:ascii="Segoe UI" w:hAnsi="Segoe UI" w:cs="Segoe UI"/>
            <w:color w:val="212529"/>
            <w:sz w:val="18"/>
            <w:szCs w:val="18"/>
          </w:rPr>
          <w:fldChar w:fldCharType="begin"/>
        </w:r>
        <w:r w:rsidR="00F944F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944F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944FF" w:rsidRDefault="00F944FF" w:rsidP="00F944FF">
      <w:pPr>
        <w:pStyle w:val="HTMLPreformatted"/>
        <w:shd w:val="clear" w:color="auto" w:fill="FFFFFF"/>
        <w:rPr>
          <w:ins w:id="2787" w:author="Unknown"/>
          <w:rStyle w:val="HTMLCode"/>
          <w:rFonts w:ascii="Consolas" w:hAnsi="Consolas" w:cs="Consolas"/>
          <w:color w:val="000000"/>
          <w:shd w:val="clear" w:color="auto" w:fill="FFFFFF"/>
        </w:rPr>
      </w:pPr>
      <w:ins w:id="2788" w:author="Unknown">
        <w:r>
          <w:rPr>
            <w:rStyle w:val="hljs-keyword"/>
            <w:rFonts w:ascii="Consolas" w:hAnsi="Consolas" w:cs="Consolas"/>
            <w:color w:val="0000FF"/>
            <w:shd w:val="clear" w:color="auto" w:fill="FFFFFF"/>
          </w:rPr>
          <w:lastRenderedPageBreak/>
          <w:t>using</w:t>
        </w:r>
        <w:r>
          <w:rPr>
            <w:rStyle w:val="HTMLCode"/>
            <w:rFonts w:ascii="Consolas" w:hAnsi="Consolas" w:cs="Consolas"/>
            <w:color w:val="000000"/>
            <w:shd w:val="clear" w:color="auto" w:fill="FFFFFF"/>
          </w:rPr>
          <w:t xml:space="preserve"> System;</w:t>
        </w:r>
      </w:ins>
    </w:p>
    <w:p w:rsidR="00F944FF" w:rsidRDefault="00F944FF" w:rsidP="00F944FF">
      <w:pPr>
        <w:pStyle w:val="HTMLPreformatted"/>
        <w:shd w:val="clear" w:color="auto" w:fill="FFFFFF"/>
        <w:rPr>
          <w:ins w:id="2789" w:author="Unknown"/>
          <w:rStyle w:val="HTMLCode"/>
          <w:rFonts w:ascii="Consolas" w:hAnsi="Consolas" w:cs="Consolas"/>
          <w:color w:val="000000"/>
          <w:shd w:val="clear" w:color="auto" w:fill="FFFFFF"/>
        </w:rPr>
      </w:pPr>
      <w:ins w:id="279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System.Threading;</w:t>
        </w:r>
      </w:ins>
    </w:p>
    <w:p w:rsidR="00F944FF" w:rsidRDefault="00F944FF" w:rsidP="00F944FF">
      <w:pPr>
        <w:pStyle w:val="HTMLPreformatted"/>
        <w:shd w:val="clear" w:color="auto" w:fill="FFFFFF"/>
        <w:rPr>
          <w:ins w:id="2791" w:author="Unknown"/>
          <w:rStyle w:val="HTMLCode"/>
          <w:rFonts w:ascii="Consolas" w:hAnsi="Consolas" w:cs="Consolas"/>
          <w:color w:val="000000"/>
          <w:shd w:val="clear" w:color="auto" w:fill="FFFFFF"/>
        </w:rPr>
      </w:pPr>
      <w:ins w:id="2792"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F944FF" w:rsidRDefault="00F944FF" w:rsidP="00F944FF">
      <w:pPr>
        <w:pStyle w:val="HTMLPreformatted"/>
        <w:shd w:val="clear" w:color="auto" w:fill="FFFFFF"/>
        <w:rPr>
          <w:ins w:id="2793"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794" w:author="Unknown"/>
          <w:rStyle w:val="HTMLCode"/>
          <w:rFonts w:ascii="Consolas" w:hAnsi="Consolas" w:cs="Consolas"/>
          <w:color w:val="000000"/>
          <w:shd w:val="clear" w:color="auto" w:fill="FFFFFF"/>
        </w:rPr>
      </w:pPr>
      <w:ins w:id="2795"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ins>
    </w:p>
    <w:p w:rsidR="00F944FF" w:rsidRDefault="00F944FF" w:rsidP="00F944FF">
      <w:pPr>
        <w:pStyle w:val="HTMLPreformatted"/>
        <w:shd w:val="clear" w:color="auto" w:fill="FFFFFF"/>
        <w:rPr>
          <w:ins w:id="2796" w:author="Unknown"/>
          <w:rStyle w:val="HTMLCode"/>
          <w:rFonts w:ascii="Consolas" w:hAnsi="Consolas" w:cs="Consolas"/>
          <w:color w:val="000000"/>
          <w:shd w:val="clear" w:color="auto" w:fill="FFFFFF"/>
        </w:rPr>
      </w:pPr>
      <w:ins w:id="2797" w:author="Unknown">
        <w:r>
          <w:rPr>
            <w:rStyle w:val="HTMLCode"/>
            <w:rFonts w:ascii="Consolas" w:hAnsi="Consolas" w:cs="Consolas"/>
            <w:color w:val="000000"/>
            <w:shd w:val="clear" w:color="auto" w:fill="FFFFFF"/>
          </w:rPr>
          <w:t>{</w:t>
        </w:r>
      </w:ins>
    </w:p>
    <w:p w:rsidR="00F944FF" w:rsidRDefault="00F944FF" w:rsidP="00F944FF">
      <w:pPr>
        <w:pStyle w:val="HTMLPreformatted"/>
        <w:shd w:val="clear" w:color="auto" w:fill="FFFFFF"/>
        <w:rPr>
          <w:ins w:id="2798" w:author="Unknown"/>
          <w:rStyle w:val="HTMLCode"/>
          <w:rFonts w:ascii="Consolas" w:hAnsi="Consolas" w:cs="Consolas"/>
          <w:color w:val="000000"/>
          <w:shd w:val="clear" w:color="auto" w:fill="FFFFFF"/>
        </w:rPr>
      </w:pPr>
      <w:ins w:id="2799"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ProgressBarTaskOnUiThread</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F944FF" w:rsidRDefault="00F944FF" w:rsidP="00F944FF">
      <w:pPr>
        <w:pStyle w:val="HTMLPreformatted"/>
        <w:shd w:val="clear" w:color="auto" w:fill="FFFFFF"/>
        <w:rPr>
          <w:ins w:id="2800" w:author="Unknown"/>
          <w:rStyle w:val="HTMLCode"/>
          <w:rFonts w:ascii="Consolas" w:hAnsi="Consolas" w:cs="Consolas"/>
          <w:color w:val="000000"/>
          <w:shd w:val="clear" w:color="auto" w:fill="FFFFFF"/>
        </w:rPr>
      </w:pPr>
      <w:ins w:id="2801" w:author="Unknown">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02" w:author="Unknown"/>
          <w:rStyle w:val="HTMLCode"/>
          <w:rFonts w:ascii="Consolas" w:hAnsi="Consolas" w:cs="Consolas"/>
          <w:color w:val="000000"/>
          <w:shd w:val="clear" w:color="auto" w:fill="FFFFFF"/>
        </w:rPr>
      </w:pPr>
      <w:ins w:id="28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ProgressBarTaskOnUiThread</w:t>
        </w:r>
        <w:r>
          <w:rPr>
            <w:rStyle w:val="hljs-function"/>
            <w:rFonts w:ascii="Consolas" w:hAnsi="Consolas" w:cs="Consolas"/>
            <w:color w:val="000000"/>
            <w:shd w:val="clear" w:color="auto" w:fill="FFFFFF"/>
          </w:rPr>
          <w:t>()</w:t>
        </w:r>
      </w:ins>
    </w:p>
    <w:p w:rsidR="00F944FF" w:rsidRDefault="00F944FF" w:rsidP="00F944FF">
      <w:pPr>
        <w:pStyle w:val="HTMLPreformatted"/>
        <w:shd w:val="clear" w:color="auto" w:fill="FFFFFF"/>
        <w:rPr>
          <w:ins w:id="2804" w:author="Unknown"/>
          <w:rStyle w:val="HTMLCode"/>
          <w:rFonts w:ascii="Consolas" w:hAnsi="Consolas" w:cs="Consolas"/>
          <w:color w:val="000000"/>
          <w:shd w:val="clear" w:color="auto" w:fill="FFFFFF"/>
        </w:rPr>
      </w:pPr>
      <w:ins w:id="28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06" w:author="Unknown"/>
          <w:rStyle w:val="HTMLCode"/>
          <w:rFonts w:ascii="Consolas" w:hAnsi="Consolas" w:cs="Consolas"/>
          <w:color w:val="000000"/>
          <w:shd w:val="clear" w:color="auto" w:fill="FFFFFF"/>
        </w:rPr>
      </w:pPr>
      <w:ins w:id="28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F944FF" w:rsidRDefault="00F944FF" w:rsidP="00F944FF">
      <w:pPr>
        <w:pStyle w:val="HTMLPreformatted"/>
        <w:shd w:val="clear" w:color="auto" w:fill="FFFFFF"/>
        <w:rPr>
          <w:ins w:id="2808" w:author="Unknown"/>
          <w:rStyle w:val="HTMLCode"/>
          <w:rFonts w:ascii="Consolas" w:hAnsi="Consolas" w:cs="Consolas"/>
          <w:color w:val="000000"/>
          <w:shd w:val="clear" w:color="auto" w:fill="FFFFFF"/>
        </w:rPr>
      </w:pPr>
      <w:ins w:id="28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10"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811" w:author="Unknown"/>
          <w:rStyle w:val="HTMLCode"/>
          <w:rFonts w:ascii="Consolas" w:hAnsi="Consolas" w:cs="Consolas"/>
          <w:color w:val="000000"/>
          <w:shd w:val="clear" w:color="auto" w:fill="FFFFFF"/>
        </w:rPr>
      </w:pPr>
      <w:ins w:id="28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Window_ContentRendered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EventArgs e</w:t>
        </w:r>
        <w:r>
          <w:rPr>
            <w:rStyle w:val="hljs-function"/>
            <w:rFonts w:ascii="Consolas" w:hAnsi="Consolas" w:cs="Consolas"/>
            <w:color w:val="000000"/>
            <w:shd w:val="clear" w:color="auto" w:fill="FFFFFF"/>
          </w:rPr>
          <w:t>)</w:t>
        </w:r>
      </w:ins>
    </w:p>
    <w:p w:rsidR="00F944FF" w:rsidRDefault="00F944FF" w:rsidP="00F944FF">
      <w:pPr>
        <w:pStyle w:val="HTMLPreformatted"/>
        <w:shd w:val="clear" w:color="auto" w:fill="FFFFFF"/>
        <w:rPr>
          <w:ins w:id="2813" w:author="Unknown"/>
          <w:rStyle w:val="HTMLCode"/>
          <w:rFonts w:ascii="Consolas" w:hAnsi="Consolas" w:cs="Consolas"/>
          <w:color w:val="000000"/>
          <w:shd w:val="clear" w:color="auto" w:fill="FFFFFF"/>
        </w:rPr>
      </w:pPr>
      <w:ins w:id="281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15" w:author="Unknown"/>
          <w:rStyle w:val="HTMLCode"/>
          <w:rFonts w:ascii="Consolas" w:hAnsi="Consolas" w:cs="Consolas"/>
          <w:color w:val="000000"/>
          <w:shd w:val="clear" w:color="auto" w:fill="FFFFFF"/>
        </w:rPr>
      </w:pPr>
      <w:ins w:id="28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for</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i = </w:t>
        </w:r>
        <w:r>
          <w:rPr>
            <w:rStyle w:val="hljs-number"/>
            <w:rFonts w:ascii="Consolas" w:hAnsi="Consolas" w:cs="Consolas"/>
            <w:color w:val="000000"/>
            <w:shd w:val="clear" w:color="auto" w:fill="FFFFFF"/>
          </w:rPr>
          <w:t>0</w:t>
        </w:r>
        <w:r>
          <w:rPr>
            <w:rStyle w:val="HTMLCode"/>
            <w:rFonts w:ascii="Consolas" w:hAnsi="Consolas" w:cs="Consolas"/>
            <w:color w:val="000000"/>
            <w:shd w:val="clear" w:color="auto" w:fill="FFFFFF"/>
          </w:rPr>
          <w:t xml:space="preserve">; i &lt; </w:t>
        </w:r>
        <w:r>
          <w:rPr>
            <w:rStyle w:val="hljs-number"/>
            <w:rFonts w:ascii="Consolas" w:hAnsi="Consolas" w:cs="Consolas"/>
            <w:color w:val="000000"/>
            <w:shd w:val="clear" w:color="auto" w:fill="FFFFFF"/>
          </w:rPr>
          <w:t>100</w:t>
        </w:r>
        <w:r>
          <w:rPr>
            <w:rStyle w:val="HTMLCode"/>
            <w:rFonts w:ascii="Consolas" w:hAnsi="Consolas" w:cs="Consolas"/>
            <w:color w:val="000000"/>
            <w:shd w:val="clear" w:color="auto" w:fill="FFFFFF"/>
          </w:rPr>
          <w:t>; i++)</w:t>
        </w:r>
      </w:ins>
    </w:p>
    <w:p w:rsidR="00F944FF" w:rsidRDefault="00F944FF" w:rsidP="00F944FF">
      <w:pPr>
        <w:pStyle w:val="HTMLPreformatted"/>
        <w:shd w:val="clear" w:color="auto" w:fill="FFFFFF"/>
        <w:rPr>
          <w:ins w:id="2817" w:author="Unknown"/>
          <w:rStyle w:val="HTMLCode"/>
          <w:rFonts w:ascii="Consolas" w:hAnsi="Consolas" w:cs="Consolas"/>
          <w:color w:val="000000"/>
          <w:shd w:val="clear" w:color="auto" w:fill="FFFFFF"/>
        </w:rPr>
      </w:pPr>
      <w:ins w:id="281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19" w:author="Unknown"/>
          <w:rStyle w:val="HTMLCode"/>
          <w:rFonts w:ascii="Consolas" w:hAnsi="Consolas" w:cs="Consolas"/>
          <w:color w:val="000000"/>
          <w:shd w:val="clear" w:color="auto" w:fill="FFFFFF"/>
        </w:rPr>
      </w:pPr>
      <w:ins w:id="282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pbStatus.Value++;</w:t>
        </w:r>
      </w:ins>
    </w:p>
    <w:p w:rsidR="00F944FF" w:rsidRDefault="00F944FF" w:rsidP="00F944FF">
      <w:pPr>
        <w:pStyle w:val="HTMLPreformatted"/>
        <w:shd w:val="clear" w:color="auto" w:fill="FFFFFF"/>
        <w:rPr>
          <w:ins w:id="2821" w:author="Unknown"/>
          <w:rStyle w:val="HTMLCode"/>
          <w:rFonts w:ascii="Consolas" w:hAnsi="Consolas" w:cs="Consolas"/>
          <w:color w:val="000000"/>
          <w:shd w:val="clear" w:color="auto" w:fill="FFFFFF"/>
        </w:rPr>
      </w:pPr>
      <w:ins w:id="282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Thread.Sleep(</w:t>
        </w:r>
        <w:r>
          <w:rPr>
            <w:rStyle w:val="hljs-number"/>
            <w:rFonts w:ascii="Consolas" w:hAnsi="Consolas" w:cs="Consolas"/>
            <w:color w:val="000000"/>
            <w:shd w:val="clear" w:color="auto" w:fill="FFFFFF"/>
          </w:rPr>
          <w:t>100</w:t>
        </w:r>
        <w:r>
          <w:rPr>
            <w:rStyle w:val="HTMLCode"/>
            <w:rFonts w:ascii="Consolas" w:hAnsi="Consolas" w:cs="Consolas"/>
            <w:color w:val="000000"/>
            <w:shd w:val="clear" w:color="auto" w:fill="FFFFFF"/>
          </w:rPr>
          <w:t>);</w:t>
        </w:r>
      </w:ins>
    </w:p>
    <w:p w:rsidR="00F944FF" w:rsidRDefault="00F944FF" w:rsidP="00F944FF">
      <w:pPr>
        <w:pStyle w:val="HTMLPreformatted"/>
        <w:shd w:val="clear" w:color="auto" w:fill="FFFFFF"/>
        <w:rPr>
          <w:ins w:id="2823" w:author="Unknown"/>
          <w:rStyle w:val="HTMLCode"/>
          <w:rFonts w:ascii="Consolas" w:hAnsi="Consolas" w:cs="Consolas"/>
          <w:color w:val="000000"/>
          <w:shd w:val="clear" w:color="auto" w:fill="FFFFFF"/>
        </w:rPr>
      </w:pPr>
      <w:ins w:id="282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25" w:author="Unknown"/>
          <w:rStyle w:val="HTMLCode"/>
          <w:rFonts w:ascii="Consolas" w:hAnsi="Consolas" w:cs="Consolas"/>
          <w:color w:val="000000"/>
          <w:shd w:val="clear" w:color="auto" w:fill="FFFFFF"/>
        </w:rPr>
      </w:pPr>
      <w:ins w:id="28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27" w:author="Unknown"/>
          <w:rStyle w:val="HTMLCode"/>
          <w:rFonts w:ascii="Consolas" w:hAnsi="Consolas" w:cs="Consolas"/>
          <w:color w:val="000000"/>
          <w:shd w:val="clear" w:color="auto" w:fill="FFFFFF"/>
        </w:rPr>
      </w:pPr>
      <w:ins w:id="2828" w:author="Unknown">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29" w:author="Unknown"/>
          <w:rFonts w:ascii="Consolas" w:hAnsi="Consolas" w:cs="Consolas"/>
          <w:color w:val="212529"/>
          <w:sz w:val="16"/>
          <w:szCs w:val="16"/>
        </w:rPr>
      </w:pPr>
      <w:ins w:id="2830" w:author="Unknown">
        <w:r>
          <w:rPr>
            <w:rStyle w:val="HTMLCode"/>
            <w:rFonts w:ascii="Consolas" w:hAnsi="Consolas" w:cs="Consolas"/>
            <w:color w:val="000000"/>
            <w:shd w:val="clear" w:color="auto" w:fill="FFFFFF"/>
          </w:rPr>
          <w:t>}</w:t>
        </w:r>
      </w:ins>
    </w:p>
    <w:p w:rsidR="00F944FF" w:rsidRDefault="00F944FF" w:rsidP="00F944FF">
      <w:pPr>
        <w:pStyle w:val="NormalWeb"/>
        <w:shd w:val="clear" w:color="auto" w:fill="FFFFFF"/>
        <w:spacing w:before="288" w:beforeAutospacing="0" w:after="288" w:afterAutospacing="0"/>
        <w:rPr>
          <w:ins w:id="2831" w:author="Unknown"/>
          <w:rFonts w:ascii="Segoe UI" w:hAnsi="Segoe UI" w:cs="Segoe UI"/>
          <w:color w:val="212529"/>
          <w:sz w:val="18"/>
          <w:szCs w:val="18"/>
        </w:rPr>
      </w:pPr>
      <w:ins w:id="2832" w:author="Unknown">
        <w:r>
          <w:rPr>
            <w:rFonts w:ascii="Segoe UI" w:hAnsi="Segoe UI" w:cs="Segoe UI"/>
            <w:color w:val="212529"/>
            <w:sz w:val="18"/>
            <w:szCs w:val="18"/>
          </w:rPr>
          <w:t>A very basic example, where, as soon as the window is ready, we do a loop from 0 to 100 and in each iteration, we increment the value of the ProgressBar. Any modern computer can do this faster than you can blink your eyes, so I've added a delay to each iteration of 100 milliseconds. Unfortunately, as I already described, nothing will happen. This is how it looks in the middle of the process:</w:t>
        </w:r>
      </w:ins>
    </w:p>
    <w:p w:rsidR="00F944FF" w:rsidRDefault="00F944FF" w:rsidP="00F944FF">
      <w:pPr>
        <w:rPr>
          <w:ins w:id="2833" w:author="Unknown"/>
          <w:rFonts w:ascii="Times New Roman" w:hAnsi="Times New Roman" w:cs="Times New Roman"/>
          <w:sz w:val="24"/>
          <w:szCs w:val="24"/>
        </w:rPr>
      </w:pPr>
      <w:r>
        <w:rPr>
          <w:noProof/>
        </w:rPr>
        <w:drawing>
          <wp:inline distT="0" distB="0" distL="0" distR="0">
            <wp:extent cx="2860040" cy="951230"/>
            <wp:effectExtent l="19050" t="0" r="0" b="0"/>
            <wp:docPr id="142" name="aelm1162" descr="https://www.wpf-tutorial.com/Images/ArticleImages/1/chapters/misc-controls/progressbar_ui_thre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62" descr="https://www.wpf-tutorial.com/Images/ArticleImages/1/chapters/misc-controls/progressbar_ui_thread1.png"/>
                    <pic:cNvPicPr>
                      <a:picLocks noChangeAspect="1" noChangeArrowheads="1"/>
                    </pic:cNvPicPr>
                  </pic:nvPicPr>
                  <pic:blipFill>
                    <a:blip r:embed="rId112"/>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F944FF" w:rsidRDefault="00F944FF" w:rsidP="00F944FF">
      <w:pPr>
        <w:pStyle w:val="NormalWeb"/>
        <w:shd w:val="clear" w:color="auto" w:fill="FFFFFF"/>
        <w:spacing w:before="288" w:beforeAutospacing="0" w:after="288" w:afterAutospacing="0"/>
        <w:rPr>
          <w:ins w:id="2834" w:author="Unknown"/>
          <w:rFonts w:ascii="Segoe UI" w:hAnsi="Segoe UI" w:cs="Segoe UI"/>
          <w:color w:val="212529"/>
          <w:sz w:val="18"/>
          <w:szCs w:val="18"/>
        </w:rPr>
      </w:pPr>
      <w:ins w:id="2835" w:author="Unknown">
        <w:r>
          <w:rPr>
            <w:rFonts w:ascii="Segoe UI" w:hAnsi="Segoe UI" w:cs="Segoe UI"/>
            <w:color w:val="212529"/>
            <w:sz w:val="18"/>
            <w:szCs w:val="18"/>
          </w:rPr>
          <w:t>Notice that the cursor indicates that something is happening, yet the ProgressBar still looks like it did at the start (empty). As soon as the loop, which represents our lengthy task, is done, the ProgressBar will look like this:</w:t>
        </w:r>
      </w:ins>
    </w:p>
    <w:p w:rsidR="00F944FF" w:rsidRDefault="00F944FF" w:rsidP="00F944FF">
      <w:pPr>
        <w:rPr>
          <w:ins w:id="2836" w:author="Unknown"/>
          <w:rFonts w:ascii="Times New Roman" w:hAnsi="Times New Roman" w:cs="Times New Roman"/>
          <w:sz w:val="24"/>
          <w:szCs w:val="24"/>
        </w:rPr>
      </w:pPr>
      <w:r>
        <w:rPr>
          <w:noProof/>
        </w:rPr>
        <w:drawing>
          <wp:inline distT="0" distB="0" distL="0" distR="0">
            <wp:extent cx="2860040" cy="951230"/>
            <wp:effectExtent l="19050" t="0" r="0" b="0"/>
            <wp:docPr id="141" name="aelm1164" descr="https://www.wpf-tutorial.com/Images/ArticleImages/1/chapters/misc-controls/progressbar_ui_thre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64" descr="https://www.wpf-tutorial.com/Images/ArticleImages/1/chapters/misc-controls/progressbar_ui_thread2.png"/>
                    <pic:cNvPicPr>
                      <a:picLocks noChangeAspect="1" noChangeArrowheads="1"/>
                    </pic:cNvPicPr>
                  </pic:nvPicPr>
                  <pic:blipFill>
                    <a:blip r:embed="rId113"/>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F944FF" w:rsidRDefault="00F944FF" w:rsidP="00F944FF">
      <w:pPr>
        <w:pStyle w:val="NormalWeb"/>
        <w:shd w:val="clear" w:color="auto" w:fill="FFFFFF"/>
        <w:spacing w:before="288" w:beforeAutospacing="0" w:after="288" w:afterAutospacing="0"/>
        <w:rPr>
          <w:ins w:id="2837" w:author="Unknown"/>
          <w:rFonts w:ascii="Segoe UI" w:hAnsi="Segoe UI" w:cs="Segoe UI"/>
          <w:color w:val="212529"/>
          <w:sz w:val="18"/>
          <w:szCs w:val="18"/>
        </w:rPr>
      </w:pPr>
      <w:ins w:id="2838" w:author="Unknown">
        <w:r>
          <w:rPr>
            <w:rFonts w:ascii="Segoe UI" w:hAnsi="Segoe UI" w:cs="Segoe UI"/>
            <w:color w:val="212529"/>
            <w:sz w:val="18"/>
            <w:szCs w:val="18"/>
          </w:rPr>
          <w:t>That really didn't help your users see the progress! Instead, we have to perform the task on a worker thread and then push updates to the UI thread, which will then be able to immediately process and visually show these updates. An excellent tool for handling this job is the BackgroundWorker class, which we talk much more about elsewhere in this tutorial. Here's the same example as above, but this time using a BackgroundWorker:</w:t>
        </w:r>
      </w:ins>
    </w:p>
    <w:p w:rsidR="00F944FF" w:rsidRDefault="003C5A45" w:rsidP="00F944FF">
      <w:pPr>
        <w:shd w:val="clear" w:color="auto" w:fill="FFFFFF"/>
        <w:jc w:val="right"/>
        <w:rPr>
          <w:ins w:id="2839" w:author="Unknown"/>
          <w:rFonts w:ascii="Segoe UI" w:hAnsi="Segoe UI" w:cs="Segoe UI"/>
          <w:color w:val="212529"/>
          <w:sz w:val="18"/>
          <w:szCs w:val="18"/>
        </w:rPr>
      </w:pPr>
      <w:ins w:id="2840" w:author="Unknown">
        <w:r>
          <w:rPr>
            <w:rFonts w:ascii="Segoe UI" w:hAnsi="Segoe UI" w:cs="Segoe UI"/>
            <w:color w:val="212529"/>
            <w:sz w:val="18"/>
            <w:szCs w:val="18"/>
          </w:rPr>
          <w:fldChar w:fldCharType="begin"/>
        </w:r>
        <w:r w:rsidR="00F944F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944F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944FF" w:rsidRDefault="00F944FF" w:rsidP="00F944FF">
      <w:pPr>
        <w:pStyle w:val="HTMLPreformatted"/>
        <w:shd w:val="clear" w:color="auto" w:fill="FFFFFF"/>
        <w:rPr>
          <w:ins w:id="2841" w:author="Unknown"/>
          <w:rStyle w:val="hljs-tag"/>
          <w:rFonts w:ascii="Consolas" w:hAnsi="Consolas" w:cs="Consolas"/>
          <w:color w:val="0000FF"/>
          <w:shd w:val="clear" w:color="auto" w:fill="FFFFFF"/>
        </w:rPr>
      </w:pPr>
      <w:ins w:id="2842" w:author="Unknown">
        <w:r>
          <w:rPr>
            <w:rStyle w:val="hljs-tag"/>
            <w:rFonts w:ascii="Consolas" w:hAnsi="Consolas" w:cs="Consolas"/>
            <w:color w:val="0000FF"/>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"WpfTutorialSamples.Misc_controls.ProgressBarTaskOnWorkerThread"</w:t>
        </w:r>
      </w:ins>
    </w:p>
    <w:p w:rsidR="00F944FF" w:rsidRDefault="00F944FF" w:rsidP="00F944FF">
      <w:pPr>
        <w:pStyle w:val="HTMLPreformatted"/>
        <w:shd w:val="clear" w:color="auto" w:fill="FFFFFF"/>
        <w:rPr>
          <w:ins w:id="2843" w:author="Unknown"/>
          <w:rStyle w:val="hljs-tag"/>
          <w:rFonts w:ascii="Consolas" w:hAnsi="Consolas" w:cs="Consolas"/>
          <w:color w:val="0000FF"/>
          <w:shd w:val="clear" w:color="auto" w:fill="FFFFFF"/>
        </w:rPr>
      </w:pPr>
      <w:ins w:id="284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F944FF" w:rsidRDefault="00F944FF" w:rsidP="00F944FF">
      <w:pPr>
        <w:pStyle w:val="HTMLPreformatted"/>
        <w:shd w:val="clear" w:color="auto" w:fill="FFFFFF"/>
        <w:rPr>
          <w:ins w:id="2845" w:author="Unknown"/>
          <w:rStyle w:val="hljs-tag"/>
          <w:rFonts w:ascii="Consolas" w:hAnsi="Consolas" w:cs="Consolas"/>
          <w:color w:val="0000FF"/>
          <w:shd w:val="clear" w:color="auto" w:fill="FFFFFF"/>
        </w:rPr>
      </w:pPr>
      <w:ins w:id="284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F944FF" w:rsidRDefault="00F944FF" w:rsidP="00F944FF">
      <w:pPr>
        <w:pStyle w:val="HTMLPreformatted"/>
        <w:shd w:val="clear" w:color="auto" w:fill="FFFFFF"/>
        <w:rPr>
          <w:ins w:id="2847" w:author="Unknown"/>
          <w:rStyle w:val="hljs-tag"/>
          <w:rFonts w:ascii="Consolas" w:hAnsi="Consolas" w:cs="Consolas"/>
          <w:color w:val="0000FF"/>
          <w:shd w:val="clear" w:color="auto" w:fill="FFFFFF"/>
        </w:rPr>
      </w:pPr>
      <w:ins w:id="284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"ProgressBarTaskOnWorkerThread"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ins>
    </w:p>
    <w:p w:rsidR="00F944FF" w:rsidRDefault="00F944FF" w:rsidP="00F944FF">
      <w:pPr>
        <w:pStyle w:val="HTMLPreformatted"/>
        <w:shd w:val="clear" w:color="auto" w:fill="FFFFFF"/>
        <w:rPr>
          <w:ins w:id="2849" w:author="Unknown"/>
          <w:rStyle w:val="HTMLCode"/>
          <w:rFonts w:ascii="Consolas" w:hAnsi="Consolas" w:cs="Consolas"/>
          <w:color w:val="000000"/>
          <w:shd w:val="clear" w:color="auto" w:fill="FFFFFF"/>
        </w:rPr>
      </w:pPr>
      <w:ins w:id="285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ContentRendered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"Window_ContentRendered"</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851" w:author="Unknown"/>
          <w:rStyle w:val="HTMLCode"/>
          <w:rFonts w:ascii="Consolas" w:hAnsi="Consolas" w:cs="Consolas"/>
          <w:color w:val="000000"/>
          <w:shd w:val="clear" w:color="auto" w:fill="FFFFFF"/>
        </w:rPr>
      </w:pPr>
      <w:ins w:id="285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853" w:author="Unknown"/>
          <w:rStyle w:val="HTMLCode"/>
          <w:rFonts w:ascii="Consolas" w:hAnsi="Consolas" w:cs="Consolas"/>
          <w:color w:val="000000"/>
          <w:shd w:val="clear" w:color="auto" w:fill="FFFFFF"/>
        </w:rPr>
      </w:pPr>
      <w:ins w:id="285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"pbStatus"</w:t>
        </w:r>
        <w:r>
          <w:rPr>
            <w:rStyle w:val="hljs-tag"/>
            <w:rFonts w:ascii="Consolas" w:hAnsi="Consolas" w:cs="Consolas"/>
            <w:color w:val="0000FF"/>
            <w:shd w:val="clear" w:color="auto" w:fill="FFFFFF"/>
          </w:rPr>
          <w:t xml:space="preserve"> /&gt;</w:t>
        </w:r>
      </w:ins>
    </w:p>
    <w:p w:rsidR="00F944FF" w:rsidRDefault="00F944FF" w:rsidP="00F944FF">
      <w:pPr>
        <w:pStyle w:val="HTMLPreformatted"/>
        <w:shd w:val="clear" w:color="auto" w:fill="FFFFFF"/>
        <w:rPr>
          <w:ins w:id="2855" w:author="Unknown"/>
          <w:rStyle w:val="HTMLCode"/>
          <w:rFonts w:ascii="Consolas" w:hAnsi="Consolas" w:cs="Consolas"/>
          <w:color w:val="000000"/>
          <w:shd w:val="clear" w:color="auto" w:fill="FFFFFF"/>
        </w:rPr>
      </w:pPr>
      <w:ins w:id="285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857" w:author="Unknown"/>
          <w:rFonts w:ascii="Consolas" w:hAnsi="Consolas" w:cs="Consolas"/>
          <w:color w:val="212529"/>
          <w:sz w:val="16"/>
          <w:szCs w:val="16"/>
        </w:rPr>
      </w:pPr>
      <w:ins w:id="285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F944FF" w:rsidRDefault="003C5A45" w:rsidP="00F944FF">
      <w:pPr>
        <w:shd w:val="clear" w:color="auto" w:fill="FFFFFF"/>
        <w:jc w:val="right"/>
        <w:rPr>
          <w:ins w:id="2859" w:author="Unknown"/>
          <w:rFonts w:ascii="Segoe UI" w:hAnsi="Segoe UI" w:cs="Segoe UI"/>
          <w:color w:val="212529"/>
          <w:sz w:val="18"/>
          <w:szCs w:val="18"/>
        </w:rPr>
      </w:pPr>
      <w:ins w:id="2860" w:author="Unknown">
        <w:r>
          <w:rPr>
            <w:rFonts w:ascii="Segoe UI" w:hAnsi="Segoe UI" w:cs="Segoe UI"/>
            <w:color w:val="212529"/>
            <w:sz w:val="18"/>
            <w:szCs w:val="18"/>
          </w:rPr>
          <w:fldChar w:fldCharType="begin"/>
        </w:r>
        <w:r w:rsidR="00F944F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944F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944FF" w:rsidRDefault="00F944FF" w:rsidP="00F944FF">
      <w:pPr>
        <w:pStyle w:val="HTMLPreformatted"/>
        <w:shd w:val="clear" w:color="auto" w:fill="FFFFFF"/>
        <w:rPr>
          <w:ins w:id="2861" w:author="Unknown"/>
          <w:rStyle w:val="HTMLCode"/>
          <w:rFonts w:ascii="Consolas" w:hAnsi="Consolas" w:cs="Consolas"/>
          <w:color w:val="000000"/>
          <w:shd w:val="clear" w:color="auto" w:fill="FFFFFF"/>
        </w:rPr>
      </w:pPr>
      <w:ins w:id="2862"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F944FF" w:rsidRDefault="00F944FF" w:rsidP="00F944FF">
      <w:pPr>
        <w:pStyle w:val="HTMLPreformatted"/>
        <w:shd w:val="clear" w:color="auto" w:fill="FFFFFF"/>
        <w:rPr>
          <w:ins w:id="2863" w:author="Unknown"/>
          <w:rStyle w:val="HTMLCode"/>
          <w:rFonts w:ascii="Consolas" w:hAnsi="Consolas" w:cs="Consolas"/>
          <w:color w:val="000000"/>
          <w:shd w:val="clear" w:color="auto" w:fill="FFFFFF"/>
        </w:rPr>
      </w:pPr>
      <w:ins w:id="286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System.ComponentModel;</w:t>
        </w:r>
      </w:ins>
    </w:p>
    <w:p w:rsidR="00F944FF" w:rsidRDefault="00F944FF" w:rsidP="00F944FF">
      <w:pPr>
        <w:pStyle w:val="HTMLPreformatted"/>
        <w:shd w:val="clear" w:color="auto" w:fill="FFFFFF"/>
        <w:rPr>
          <w:ins w:id="2865" w:author="Unknown"/>
          <w:rStyle w:val="HTMLCode"/>
          <w:rFonts w:ascii="Consolas" w:hAnsi="Consolas" w:cs="Consolas"/>
          <w:color w:val="000000"/>
          <w:shd w:val="clear" w:color="auto" w:fill="FFFFFF"/>
        </w:rPr>
      </w:pPr>
      <w:ins w:id="286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System.Threading;</w:t>
        </w:r>
      </w:ins>
    </w:p>
    <w:p w:rsidR="00F944FF" w:rsidRDefault="00F944FF" w:rsidP="00F944FF">
      <w:pPr>
        <w:pStyle w:val="HTMLPreformatted"/>
        <w:shd w:val="clear" w:color="auto" w:fill="FFFFFF"/>
        <w:rPr>
          <w:ins w:id="2867" w:author="Unknown"/>
          <w:rStyle w:val="HTMLCode"/>
          <w:rFonts w:ascii="Consolas" w:hAnsi="Consolas" w:cs="Consolas"/>
          <w:color w:val="000000"/>
          <w:shd w:val="clear" w:color="auto" w:fill="FFFFFF"/>
        </w:rPr>
      </w:pPr>
      <w:ins w:id="286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F944FF" w:rsidRDefault="00F944FF" w:rsidP="00F944FF">
      <w:pPr>
        <w:pStyle w:val="HTMLPreformatted"/>
        <w:shd w:val="clear" w:color="auto" w:fill="FFFFFF"/>
        <w:rPr>
          <w:ins w:id="2869"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870" w:author="Unknown"/>
          <w:rStyle w:val="HTMLCode"/>
          <w:rFonts w:ascii="Consolas" w:hAnsi="Consolas" w:cs="Consolas"/>
          <w:color w:val="000000"/>
          <w:shd w:val="clear" w:color="auto" w:fill="FFFFFF"/>
        </w:rPr>
      </w:pPr>
      <w:ins w:id="2871"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ins>
    </w:p>
    <w:p w:rsidR="00F944FF" w:rsidRDefault="00F944FF" w:rsidP="00F944FF">
      <w:pPr>
        <w:pStyle w:val="HTMLPreformatted"/>
        <w:shd w:val="clear" w:color="auto" w:fill="FFFFFF"/>
        <w:rPr>
          <w:ins w:id="2872" w:author="Unknown"/>
          <w:rStyle w:val="HTMLCode"/>
          <w:rFonts w:ascii="Consolas" w:hAnsi="Consolas" w:cs="Consolas"/>
          <w:color w:val="000000"/>
          <w:shd w:val="clear" w:color="auto" w:fill="FFFFFF"/>
        </w:rPr>
      </w:pPr>
      <w:ins w:id="2873" w:author="Unknown">
        <w:r>
          <w:rPr>
            <w:rStyle w:val="HTMLCode"/>
            <w:rFonts w:ascii="Consolas" w:hAnsi="Consolas" w:cs="Consolas"/>
            <w:color w:val="000000"/>
            <w:shd w:val="clear" w:color="auto" w:fill="FFFFFF"/>
          </w:rPr>
          <w:t>{</w:t>
        </w:r>
      </w:ins>
    </w:p>
    <w:p w:rsidR="00F944FF" w:rsidRDefault="00F944FF" w:rsidP="00F944FF">
      <w:pPr>
        <w:pStyle w:val="HTMLPreformatted"/>
        <w:shd w:val="clear" w:color="auto" w:fill="FFFFFF"/>
        <w:rPr>
          <w:ins w:id="2874" w:author="Unknown"/>
          <w:rStyle w:val="HTMLCode"/>
          <w:rFonts w:ascii="Consolas" w:hAnsi="Consolas" w:cs="Consolas"/>
          <w:color w:val="000000"/>
          <w:shd w:val="clear" w:color="auto" w:fill="FFFFFF"/>
        </w:rPr>
      </w:pPr>
      <w:ins w:id="287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ProgressBarTaskOnWorkerThread</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F944FF" w:rsidRDefault="00F944FF" w:rsidP="00F944FF">
      <w:pPr>
        <w:pStyle w:val="HTMLPreformatted"/>
        <w:shd w:val="clear" w:color="auto" w:fill="FFFFFF"/>
        <w:rPr>
          <w:ins w:id="2876" w:author="Unknown"/>
          <w:rStyle w:val="HTMLCode"/>
          <w:rFonts w:ascii="Consolas" w:hAnsi="Consolas" w:cs="Consolas"/>
          <w:color w:val="000000"/>
          <w:shd w:val="clear" w:color="auto" w:fill="FFFFFF"/>
        </w:rPr>
      </w:pPr>
      <w:ins w:id="2877" w:author="Unknown">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78" w:author="Unknown"/>
          <w:rStyle w:val="HTMLCode"/>
          <w:rFonts w:ascii="Consolas" w:hAnsi="Consolas" w:cs="Consolas"/>
          <w:color w:val="000000"/>
          <w:shd w:val="clear" w:color="auto" w:fill="FFFFFF"/>
        </w:rPr>
      </w:pPr>
      <w:ins w:id="287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ProgressBarTaskOnWorkerThread</w:t>
        </w:r>
        <w:r>
          <w:rPr>
            <w:rStyle w:val="hljs-function"/>
            <w:rFonts w:ascii="Consolas" w:hAnsi="Consolas" w:cs="Consolas"/>
            <w:color w:val="000000"/>
            <w:shd w:val="clear" w:color="auto" w:fill="FFFFFF"/>
          </w:rPr>
          <w:t>()</w:t>
        </w:r>
      </w:ins>
    </w:p>
    <w:p w:rsidR="00F944FF" w:rsidRDefault="00F944FF" w:rsidP="00F944FF">
      <w:pPr>
        <w:pStyle w:val="HTMLPreformatted"/>
        <w:shd w:val="clear" w:color="auto" w:fill="FFFFFF"/>
        <w:rPr>
          <w:ins w:id="2880" w:author="Unknown"/>
          <w:rStyle w:val="HTMLCode"/>
          <w:rFonts w:ascii="Consolas" w:hAnsi="Consolas" w:cs="Consolas"/>
          <w:color w:val="000000"/>
          <w:shd w:val="clear" w:color="auto" w:fill="FFFFFF"/>
        </w:rPr>
      </w:pPr>
      <w:ins w:id="288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82" w:author="Unknown"/>
          <w:rStyle w:val="HTMLCode"/>
          <w:rFonts w:ascii="Consolas" w:hAnsi="Consolas" w:cs="Consolas"/>
          <w:color w:val="000000"/>
          <w:shd w:val="clear" w:color="auto" w:fill="FFFFFF"/>
        </w:rPr>
      </w:pPr>
      <w:ins w:id="288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F944FF" w:rsidRDefault="00F944FF" w:rsidP="00F944FF">
      <w:pPr>
        <w:pStyle w:val="HTMLPreformatted"/>
        <w:shd w:val="clear" w:color="auto" w:fill="FFFFFF"/>
        <w:rPr>
          <w:ins w:id="2884" w:author="Unknown"/>
          <w:rStyle w:val="HTMLCode"/>
          <w:rFonts w:ascii="Consolas" w:hAnsi="Consolas" w:cs="Consolas"/>
          <w:color w:val="000000"/>
          <w:shd w:val="clear" w:color="auto" w:fill="FFFFFF"/>
        </w:rPr>
      </w:pPr>
      <w:ins w:id="28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86"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887" w:author="Unknown"/>
          <w:rStyle w:val="HTMLCode"/>
          <w:rFonts w:ascii="Consolas" w:hAnsi="Consolas" w:cs="Consolas"/>
          <w:color w:val="000000"/>
          <w:shd w:val="clear" w:color="auto" w:fill="FFFFFF"/>
        </w:rPr>
      </w:pPr>
      <w:ins w:id="28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Window_ContentRendered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EventArgs e</w:t>
        </w:r>
        <w:r>
          <w:rPr>
            <w:rStyle w:val="hljs-function"/>
            <w:rFonts w:ascii="Consolas" w:hAnsi="Consolas" w:cs="Consolas"/>
            <w:color w:val="000000"/>
            <w:shd w:val="clear" w:color="auto" w:fill="FFFFFF"/>
          </w:rPr>
          <w:t>)</w:t>
        </w:r>
      </w:ins>
    </w:p>
    <w:p w:rsidR="00F944FF" w:rsidRDefault="00F944FF" w:rsidP="00F944FF">
      <w:pPr>
        <w:pStyle w:val="HTMLPreformatted"/>
        <w:shd w:val="clear" w:color="auto" w:fill="FFFFFF"/>
        <w:rPr>
          <w:ins w:id="2889" w:author="Unknown"/>
          <w:rStyle w:val="HTMLCode"/>
          <w:rFonts w:ascii="Consolas" w:hAnsi="Consolas" w:cs="Consolas"/>
          <w:color w:val="000000"/>
          <w:shd w:val="clear" w:color="auto" w:fill="FFFFFF"/>
        </w:rPr>
      </w:pPr>
      <w:ins w:id="289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891" w:author="Unknown"/>
          <w:rStyle w:val="HTMLCode"/>
          <w:rFonts w:ascii="Consolas" w:hAnsi="Consolas" w:cs="Consolas"/>
          <w:color w:val="000000"/>
          <w:shd w:val="clear" w:color="auto" w:fill="FFFFFF"/>
        </w:rPr>
      </w:pPr>
      <w:ins w:id="289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BackgroundWorker worker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BackgroundWorker();</w:t>
        </w:r>
      </w:ins>
    </w:p>
    <w:p w:rsidR="00F944FF" w:rsidRDefault="00F944FF" w:rsidP="00F944FF">
      <w:pPr>
        <w:pStyle w:val="HTMLPreformatted"/>
        <w:shd w:val="clear" w:color="auto" w:fill="FFFFFF"/>
        <w:rPr>
          <w:ins w:id="2893" w:author="Unknown"/>
          <w:rStyle w:val="HTMLCode"/>
          <w:rFonts w:ascii="Consolas" w:hAnsi="Consolas" w:cs="Consolas"/>
          <w:color w:val="000000"/>
          <w:shd w:val="clear" w:color="auto" w:fill="FFFFFF"/>
        </w:rPr>
      </w:pPr>
      <w:ins w:id="289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worker.WorkerReportsProgress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F944FF" w:rsidRDefault="00F944FF" w:rsidP="00F944FF">
      <w:pPr>
        <w:pStyle w:val="HTMLPreformatted"/>
        <w:shd w:val="clear" w:color="auto" w:fill="FFFFFF"/>
        <w:rPr>
          <w:ins w:id="2895" w:author="Unknown"/>
          <w:rStyle w:val="HTMLCode"/>
          <w:rFonts w:ascii="Consolas" w:hAnsi="Consolas" w:cs="Consolas"/>
          <w:color w:val="000000"/>
          <w:shd w:val="clear" w:color="auto" w:fill="FFFFFF"/>
        </w:rPr>
      </w:pPr>
      <w:ins w:id="289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worker.DoWork += worker_DoWork;</w:t>
        </w:r>
      </w:ins>
    </w:p>
    <w:p w:rsidR="00F944FF" w:rsidRDefault="00F944FF" w:rsidP="00F944FF">
      <w:pPr>
        <w:pStyle w:val="HTMLPreformatted"/>
        <w:shd w:val="clear" w:color="auto" w:fill="FFFFFF"/>
        <w:rPr>
          <w:ins w:id="2897" w:author="Unknown"/>
          <w:rStyle w:val="HTMLCode"/>
          <w:rFonts w:ascii="Consolas" w:hAnsi="Consolas" w:cs="Consolas"/>
          <w:color w:val="000000"/>
          <w:shd w:val="clear" w:color="auto" w:fill="FFFFFF"/>
        </w:rPr>
      </w:pPr>
      <w:ins w:id="289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worker.ProgressChanged += worker_ProgressChanged;</w:t>
        </w:r>
      </w:ins>
    </w:p>
    <w:p w:rsidR="00F944FF" w:rsidRDefault="00F944FF" w:rsidP="00F944FF">
      <w:pPr>
        <w:pStyle w:val="HTMLPreformatted"/>
        <w:shd w:val="clear" w:color="auto" w:fill="FFFFFF"/>
        <w:rPr>
          <w:ins w:id="2899"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900" w:author="Unknown"/>
          <w:rStyle w:val="HTMLCode"/>
          <w:rFonts w:ascii="Consolas" w:hAnsi="Consolas" w:cs="Consolas"/>
          <w:color w:val="000000"/>
          <w:shd w:val="clear" w:color="auto" w:fill="FFFFFF"/>
        </w:rPr>
      </w:pPr>
      <w:ins w:id="29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worker.RunWorkerAsync();</w:t>
        </w:r>
      </w:ins>
    </w:p>
    <w:p w:rsidR="00F944FF" w:rsidRDefault="00F944FF" w:rsidP="00F944FF">
      <w:pPr>
        <w:pStyle w:val="HTMLPreformatted"/>
        <w:shd w:val="clear" w:color="auto" w:fill="FFFFFF"/>
        <w:rPr>
          <w:ins w:id="2902" w:author="Unknown"/>
          <w:rStyle w:val="HTMLCode"/>
          <w:rFonts w:ascii="Consolas" w:hAnsi="Consolas" w:cs="Consolas"/>
          <w:color w:val="000000"/>
          <w:shd w:val="clear" w:color="auto" w:fill="FFFFFF"/>
        </w:rPr>
      </w:pPr>
      <w:ins w:id="29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04"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905" w:author="Unknown"/>
          <w:rStyle w:val="HTMLCode"/>
          <w:rFonts w:ascii="Consolas" w:hAnsi="Consolas" w:cs="Consolas"/>
          <w:color w:val="000000"/>
          <w:shd w:val="clear" w:color="auto" w:fill="FFFFFF"/>
        </w:rPr>
      </w:pPr>
      <w:ins w:id="29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worker_DoWork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DoWorkEventArgs e</w:t>
        </w:r>
        <w:r>
          <w:rPr>
            <w:rStyle w:val="hljs-function"/>
            <w:rFonts w:ascii="Consolas" w:hAnsi="Consolas" w:cs="Consolas"/>
            <w:color w:val="000000"/>
            <w:shd w:val="clear" w:color="auto" w:fill="FFFFFF"/>
          </w:rPr>
          <w:t>)</w:t>
        </w:r>
      </w:ins>
    </w:p>
    <w:p w:rsidR="00F944FF" w:rsidRDefault="00F944FF" w:rsidP="00F944FF">
      <w:pPr>
        <w:pStyle w:val="HTMLPreformatted"/>
        <w:shd w:val="clear" w:color="auto" w:fill="FFFFFF"/>
        <w:rPr>
          <w:ins w:id="2907" w:author="Unknown"/>
          <w:rStyle w:val="HTMLCode"/>
          <w:rFonts w:ascii="Consolas" w:hAnsi="Consolas" w:cs="Consolas"/>
          <w:color w:val="000000"/>
          <w:shd w:val="clear" w:color="auto" w:fill="FFFFFF"/>
        </w:rPr>
      </w:pPr>
      <w:ins w:id="290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09" w:author="Unknown"/>
          <w:rStyle w:val="HTMLCode"/>
          <w:rFonts w:ascii="Consolas" w:hAnsi="Consolas" w:cs="Consolas"/>
          <w:color w:val="000000"/>
          <w:shd w:val="clear" w:color="auto" w:fill="FFFFFF"/>
        </w:rPr>
      </w:pPr>
      <w:ins w:id="29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for</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i = </w:t>
        </w:r>
        <w:r>
          <w:rPr>
            <w:rStyle w:val="hljs-number"/>
            <w:rFonts w:ascii="Consolas" w:hAnsi="Consolas" w:cs="Consolas"/>
            <w:color w:val="000000"/>
            <w:shd w:val="clear" w:color="auto" w:fill="FFFFFF"/>
          </w:rPr>
          <w:t>0</w:t>
        </w:r>
        <w:r>
          <w:rPr>
            <w:rStyle w:val="HTMLCode"/>
            <w:rFonts w:ascii="Consolas" w:hAnsi="Consolas" w:cs="Consolas"/>
            <w:color w:val="000000"/>
            <w:shd w:val="clear" w:color="auto" w:fill="FFFFFF"/>
          </w:rPr>
          <w:t xml:space="preserve">; i &lt; </w:t>
        </w:r>
        <w:r>
          <w:rPr>
            <w:rStyle w:val="hljs-number"/>
            <w:rFonts w:ascii="Consolas" w:hAnsi="Consolas" w:cs="Consolas"/>
            <w:color w:val="000000"/>
            <w:shd w:val="clear" w:color="auto" w:fill="FFFFFF"/>
          </w:rPr>
          <w:t>100</w:t>
        </w:r>
        <w:r>
          <w:rPr>
            <w:rStyle w:val="HTMLCode"/>
            <w:rFonts w:ascii="Consolas" w:hAnsi="Consolas" w:cs="Consolas"/>
            <w:color w:val="000000"/>
            <w:shd w:val="clear" w:color="auto" w:fill="FFFFFF"/>
          </w:rPr>
          <w:t>; i++)</w:t>
        </w:r>
      </w:ins>
    </w:p>
    <w:p w:rsidR="00F944FF" w:rsidRDefault="00F944FF" w:rsidP="00F944FF">
      <w:pPr>
        <w:pStyle w:val="HTMLPreformatted"/>
        <w:shd w:val="clear" w:color="auto" w:fill="FFFFFF"/>
        <w:rPr>
          <w:ins w:id="2911" w:author="Unknown"/>
          <w:rStyle w:val="HTMLCode"/>
          <w:rFonts w:ascii="Consolas" w:hAnsi="Consolas" w:cs="Consolas"/>
          <w:color w:val="000000"/>
          <w:shd w:val="clear" w:color="auto" w:fill="FFFFFF"/>
        </w:rPr>
      </w:pPr>
      <w:ins w:id="29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13" w:author="Unknown"/>
          <w:rStyle w:val="HTMLCode"/>
          <w:rFonts w:ascii="Consolas" w:hAnsi="Consolas" w:cs="Consolas"/>
          <w:color w:val="000000"/>
          <w:shd w:val="clear" w:color="auto" w:fill="FFFFFF"/>
        </w:rPr>
      </w:pPr>
      <w:ins w:id="291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(sender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BackgroundWorker).ReportProgress(i);</w:t>
        </w:r>
      </w:ins>
    </w:p>
    <w:p w:rsidR="00F944FF" w:rsidRDefault="00F944FF" w:rsidP="00F944FF">
      <w:pPr>
        <w:pStyle w:val="HTMLPreformatted"/>
        <w:shd w:val="clear" w:color="auto" w:fill="FFFFFF"/>
        <w:rPr>
          <w:ins w:id="2915" w:author="Unknown"/>
          <w:rStyle w:val="HTMLCode"/>
          <w:rFonts w:ascii="Consolas" w:hAnsi="Consolas" w:cs="Consolas"/>
          <w:color w:val="000000"/>
          <w:shd w:val="clear" w:color="auto" w:fill="FFFFFF"/>
        </w:rPr>
      </w:pPr>
      <w:ins w:id="29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Thread.Sleep(</w:t>
        </w:r>
        <w:r>
          <w:rPr>
            <w:rStyle w:val="hljs-number"/>
            <w:rFonts w:ascii="Consolas" w:hAnsi="Consolas" w:cs="Consolas"/>
            <w:color w:val="000000"/>
            <w:shd w:val="clear" w:color="auto" w:fill="FFFFFF"/>
          </w:rPr>
          <w:t>100</w:t>
        </w:r>
        <w:r>
          <w:rPr>
            <w:rStyle w:val="HTMLCode"/>
            <w:rFonts w:ascii="Consolas" w:hAnsi="Consolas" w:cs="Consolas"/>
            <w:color w:val="000000"/>
            <w:shd w:val="clear" w:color="auto" w:fill="FFFFFF"/>
          </w:rPr>
          <w:t>);</w:t>
        </w:r>
      </w:ins>
    </w:p>
    <w:p w:rsidR="00F944FF" w:rsidRDefault="00F944FF" w:rsidP="00F944FF">
      <w:pPr>
        <w:pStyle w:val="HTMLPreformatted"/>
        <w:shd w:val="clear" w:color="auto" w:fill="FFFFFF"/>
        <w:rPr>
          <w:ins w:id="2917" w:author="Unknown"/>
          <w:rStyle w:val="HTMLCode"/>
          <w:rFonts w:ascii="Consolas" w:hAnsi="Consolas" w:cs="Consolas"/>
          <w:color w:val="000000"/>
          <w:shd w:val="clear" w:color="auto" w:fill="FFFFFF"/>
        </w:rPr>
      </w:pPr>
      <w:ins w:id="291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19" w:author="Unknown"/>
          <w:rStyle w:val="HTMLCode"/>
          <w:rFonts w:ascii="Consolas" w:hAnsi="Consolas" w:cs="Consolas"/>
          <w:color w:val="000000"/>
          <w:shd w:val="clear" w:color="auto" w:fill="FFFFFF"/>
        </w:rPr>
      </w:pPr>
      <w:ins w:id="292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21" w:author="Unknown"/>
          <w:rStyle w:val="HTMLCode"/>
          <w:rFonts w:ascii="Consolas" w:hAnsi="Consolas" w:cs="Consolas"/>
          <w:color w:val="000000"/>
          <w:shd w:val="clear" w:color="auto" w:fill="FFFFFF"/>
        </w:rPr>
      </w:pPr>
    </w:p>
    <w:p w:rsidR="00F944FF" w:rsidRDefault="00F944FF" w:rsidP="00F944FF">
      <w:pPr>
        <w:pStyle w:val="HTMLPreformatted"/>
        <w:shd w:val="clear" w:color="auto" w:fill="FFFFFF"/>
        <w:rPr>
          <w:ins w:id="2922" w:author="Unknown"/>
          <w:rStyle w:val="HTMLCode"/>
          <w:rFonts w:ascii="Consolas" w:hAnsi="Consolas" w:cs="Consolas"/>
          <w:color w:val="000000"/>
          <w:shd w:val="clear" w:color="auto" w:fill="FFFFFF"/>
        </w:rPr>
      </w:pPr>
      <w:ins w:id="292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worker_ProgressChanged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ProgressChangedEventArgs e</w:t>
        </w:r>
        <w:r>
          <w:rPr>
            <w:rStyle w:val="hljs-function"/>
            <w:rFonts w:ascii="Consolas" w:hAnsi="Consolas" w:cs="Consolas"/>
            <w:color w:val="000000"/>
            <w:shd w:val="clear" w:color="auto" w:fill="FFFFFF"/>
          </w:rPr>
          <w:t>)</w:t>
        </w:r>
      </w:ins>
    </w:p>
    <w:p w:rsidR="00F944FF" w:rsidRDefault="00F944FF" w:rsidP="00F944FF">
      <w:pPr>
        <w:pStyle w:val="HTMLPreformatted"/>
        <w:shd w:val="clear" w:color="auto" w:fill="FFFFFF"/>
        <w:rPr>
          <w:ins w:id="2924" w:author="Unknown"/>
          <w:rStyle w:val="HTMLCode"/>
          <w:rFonts w:ascii="Consolas" w:hAnsi="Consolas" w:cs="Consolas"/>
          <w:color w:val="000000"/>
          <w:shd w:val="clear" w:color="auto" w:fill="FFFFFF"/>
        </w:rPr>
      </w:pPr>
      <w:ins w:id="292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26" w:author="Unknown"/>
          <w:rStyle w:val="HTMLCode"/>
          <w:rFonts w:ascii="Consolas" w:hAnsi="Consolas" w:cs="Consolas"/>
          <w:color w:val="000000"/>
          <w:shd w:val="clear" w:color="auto" w:fill="FFFFFF"/>
        </w:rPr>
      </w:pPr>
      <w:ins w:id="292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pbStatus.Value = e.ProgressPercentage;</w:t>
        </w:r>
      </w:ins>
    </w:p>
    <w:p w:rsidR="00F944FF" w:rsidRDefault="00F944FF" w:rsidP="00F944FF">
      <w:pPr>
        <w:pStyle w:val="HTMLPreformatted"/>
        <w:shd w:val="clear" w:color="auto" w:fill="FFFFFF"/>
        <w:rPr>
          <w:ins w:id="2928" w:author="Unknown"/>
          <w:rStyle w:val="HTMLCode"/>
          <w:rFonts w:ascii="Consolas" w:hAnsi="Consolas" w:cs="Consolas"/>
          <w:color w:val="000000"/>
          <w:shd w:val="clear" w:color="auto" w:fill="FFFFFF"/>
        </w:rPr>
      </w:pPr>
      <w:ins w:id="292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30" w:author="Unknown"/>
          <w:rStyle w:val="HTMLCode"/>
          <w:rFonts w:ascii="Consolas" w:hAnsi="Consolas" w:cs="Consolas"/>
          <w:color w:val="000000"/>
          <w:shd w:val="clear" w:color="auto" w:fill="FFFFFF"/>
        </w:rPr>
      </w:pPr>
      <w:ins w:id="2931" w:author="Unknown">
        <w:r>
          <w:rPr>
            <w:rStyle w:val="HTMLCode"/>
            <w:rFonts w:ascii="Consolas" w:hAnsi="Consolas" w:cs="Consolas"/>
            <w:color w:val="000000"/>
            <w:shd w:val="clear" w:color="auto" w:fill="FFFFFF"/>
          </w:rPr>
          <w:tab/>
          <w:t>}</w:t>
        </w:r>
      </w:ins>
    </w:p>
    <w:p w:rsidR="00F944FF" w:rsidRDefault="00F944FF" w:rsidP="00F944FF">
      <w:pPr>
        <w:pStyle w:val="HTMLPreformatted"/>
        <w:shd w:val="clear" w:color="auto" w:fill="FFFFFF"/>
        <w:rPr>
          <w:ins w:id="2932" w:author="Unknown"/>
          <w:rFonts w:ascii="Consolas" w:hAnsi="Consolas" w:cs="Consolas"/>
          <w:color w:val="212529"/>
          <w:sz w:val="16"/>
          <w:szCs w:val="16"/>
        </w:rPr>
      </w:pPr>
      <w:ins w:id="2933" w:author="Unknown">
        <w:r>
          <w:rPr>
            <w:rStyle w:val="HTMLCode"/>
            <w:rFonts w:ascii="Consolas" w:hAnsi="Consolas" w:cs="Consolas"/>
            <w:color w:val="000000"/>
            <w:shd w:val="clear" w:color="auto" w:fill="FFFFFF"/>
          </w:rPr>
          <w:t>}</w:t>
        </w:r>
      </w:ins>
    </w:p>
    <w:p w:rsidR="00F944FF" w:rsidRDefault="00F944FF" w:rsidP="00F944FF">
      <w:pPr>
        <w:rPr>
          <w:ins w:id="2934" w:author="Unknown"/>
          <w:rFonts w:ascii="Times New Roman" w:hAnsi="Times New Roman" w:cs="Times New Roman"/>
          <w:sz w:val="24"/>
          <w:szCs w:val="24"/>
        </w:rPr>
      </w:pPr>
      <w:r>
        <w:rPr>
          <w:noProof/>
        </w:rPr>
        <w:lastRenderedPageBreak/>
        <w:drawing>
          <wp:inline distT="0" distB="0" distL="0" distR="0">
            <wp:extent cx="2860040" cy="951230"/>
            <wp:effectExtent l="19050" t="0" r="0" b="0"/>
            <wp:docPr id="140" name="aelm1168" descr="https://www.wpf-tutorial.com/Images/ArticleImages/1/chapters/misc-controls/progressbar_worker_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68" descr="https://www.wpf-tutorial.com/Images/ArticleImages/1/chapters/misc-controls/progressbar_worker_thread.png"/>
                    <pic:cNvPicPr>
                      <a:picLocks noChangeAspect="1" noChangeArrowheads="1"/>
                    </pic:cNvPicPr>
                  </pic:nvPicPr>
                  <pic:blipFill>
                    <a:blip r:embed="rId114"/>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F944FF" w:rsidRDefault="00F944FF" w:rsidP="00F944FF">
      <w:pPr>
        <w:pStyle w:val="NormalWeb"/>
        <w:shd w:val="clear" w:color="auto" w:fill="FFFFFF"/>
        <w:spacing w:before="288" w:beforeAutospacing="0" w:after="288" w:afterAutospacing="0"/>
        <w:rPr>
          <w:ins w:id="2935" w:author="Unknown"/>
          <w:rFonts w:ascii="Segoe UI" w:hAnsi="Segoe UI" w:cs="Segoe UI"/>
          <w:color w:val="212529"/>
          <w:sz w:val="18"/>
          <w:szCs w:val="18"/>
        </w:rPr>
      </w:pPr>
      <w:ins w:id="2936" w:author="Unknown">
        <w:r>
          <w:rPr>
            <w:rFonts w:ascii="Segoe UI" w:hAnsi="Segoe UI" w:cs="Segoe UI"/>
            <w:color w:val="212529"/>
            <w:sz w:val="18"/>
            <w:szCs w:val="18"/>
          </w:rPr>
          <w:t>As you can see on the screenshot, the progress is now updated all the way through the task, and as the cursor indicates, no hard work is being performed on the UI thread, which means that you can still interact with the rest of the interface.</w:t>
        </w:r>
      </w:ins>
    </w:p>
    <w:p w:rsidR="00F944FF" w:rsidRDefault="00F944FF" w:rsidP="00F944FF">
      <w:pPr>
        <w:pStyle w:val="NormalWeb"/>
        <w:shd w:val="clear" w:color="auto" w:fill="FFFFFF"/>
        <w:spacing w:before="288" w:beforeAutospacing="0" w:after="288" w:afterAutospacing="0"/>
        <w:rPr>
          <w:ins w:id="2937" w:author="Unknown"/>
          <w:rFonts w:ascii="Segoe UI" w:hAnsi="Segoe UI" w:cs="Segoe UI"/>
          <w:color w:val="212529"/>
          <w:sz w:val="18"/>
          <w:szCs w:val="18"/>
        </w:rPr>
      </w:pPr>
      <w:ins w:id="2938" w:author="Unknown">
        <w:r>
          <w:rPr>
            <w:rFonts w:ascii="Segoe UI" w:hAnsi="Segoe UI" w:cs="Segoe UI"/>
            <w:color w:val="212529"/>
            <w:sz w:val="18"/>
            <w:szCs w:val="18"/>
          </w:rPr>
          <w:t>Please be aware that while the BackgroundWorker does help a lot with multithreading related problems, there are still some things you should be aware of, so please have a look at the BackgroundWorker articles in this tutorial before doing anything more advanced than a scenario like the one above.</w:t>
        </w:r>
      </w:ins>
    </w:p>
    <w:p w:rsidR="00F944FF" w:rsidRDefault="00F944FF" w:rsidP="00F944FF">
      <w:pPr>
        <w:pStyle w:val="Heading2"/>
        <w:shd w:val="clear" w:color="auto" w:fill="FFFFFF"/>
        <w:spacing w:before="0"/>
        <w:rPr>
          <w:ins w:id="2939" w:author="Unknown"/>
          <w:rFonts w:ascii="Segoe UI" w:hAnsi="Segoe UI" w:cs="Segoe UI"/>
          <w:b w:val="0"/>
          <w:bCs w:val="0"/>
          <w:color w:val="33393E"/>
          <w:sz w:val="36"/>
          <w:szCs w:val="36"/>
        </w:rPr>
      </w:pPr>
      <w:ins w:id="2940" w:author="Unknown">
        <w:r>
          <w:rPr>
            <w:rFonts w:ascii="Segoe UI" w:hAnsi="Segoe UI" w:cs="Segoe UI"/>
            <w:b w:val="0"/>
            <w:bCs w:val="0"/>
            <w:color w:val="33393E"/>
          </w:rPr>
          <w:t>Indeterminate</w:t>
        </w:r>
      </w:ins>
    </w:p>
    <w:p w:rsidR="00F944FF" w:rsidRDefault="00F944FF" w:rsidP="00F944FF">
      <w:pPr>
        <w:pStyle w:val="NormalWeb"/>
        <w:shd w:val="clear" w:color="auto" w:fill="FFFFFF"/>
        <w:spacing w:before="288" w:beforeAutospacing="0" w:after="288" w:afterAutospacing="0"/>
        <w:rPr>
          <w:ins w:id="2941" w:author="Unknown"/>
          <w:rFonts w:ascii="Segoe UI" w:hAnsi="Segoe UI" w:cs="Segoe UI"/>
          <w:color w:val="212529"/>
          <w:sz w:val="18"/>
          <w:szCs w:val="18"/>
        </w:rPr>
      </w:pPr>
      <w:ins w:id="2942" w:author="Unknown">
        <w:r>
          <w:rPr>
            <w:rFonts w:ascii="Segoe UI" w:hAnsi="Segoe UI" w:cs="Segoe UI"/>
            <w:color w:val="212529"/>
            <w:sz w:val="18"/>
            <w:szCs w:val="18"/>
          </w:rPr>
          <w:t>For some tasks, expressing the progress as a percentage is not possible or you simply don't know how long it will take. For those situations, the indeterminate progress bar has been invented, where an animation lets the user know that something is happening, while indicating that the running time can't be determined.</w:t>
        </w:r>
      </w:ins>
    </w:p>
    <w:p w:rsidR="00F944FF" w:rsidRDefault="00F944FF" w:rsidP="00F944FF">
      <w:pPr>
        <w:pStyle w:val="NormalWeb"/>
        <w:shd w:val="clear" w:color="auto" w:fill="FFFFFF"/>
        <w:spacing w:before="288" w:beforeAutospacing="0" w:after="288" w:afterAutospacing="0"/>
        <w:rPr>
          <w:ins w:id="2943" w:author="Unknown"/>
          <w:rFonts w:ascii="Segoe UI" w:hAnsi="Segoe UI" w:cs="Segoe UI"/>
          <w:color w:val="212529"/>
          <w:sz w:val="18"/>
          <w:szCs w:val="18"/>
        </w:rPr>
      </w:pPr>
      <w:ins w:id="2944" w:author="Unknown">
        <w:r>
          <w:rPr>
            <w:rFonts w:ascii="Segoe UI" w:hAnsi="Segoe UI" w:cs="Segoe UI"/>
            <w:color w:val="212529"/>
            <w:sz w:val="18"/>
            <w:szCs w:val="18"/>
          </w:rPr>
          <w:t>The WPF ProgressBar supports this mode through the use of the IsIndeterminate property, which we'll show you in the next example:</w:t>
        </w:r>
      </w:ins>
    </w:p>
    <w:p w:rsidR="00F944FF" w:rsidRDefault="003C5A45" w:rsidP="00F944FF">
      <w:pPr>
        <w:shd w:val="clear" w:color="auto" w:fill="FFFFFF"/>
        <w:jc w:val="right"/>
        <w:rPr>
          <w:ins w:id="2945" w:author="Unknown"/>
          <w:rFonts w:ascii="Segoe UI" w:hAnsi="Segoe UI" w:cs="Segoe UI"/>
          <w:color w:val="212529"/>
          <w:sz w:val="18"/>
          <w:szCs w:val="18"/>
        </w:rPr>
      </w:pPr>
      <w:ins w:id="2946" w:author="Unknown">
        <w:r>
          <w:rPr>
            <w:rFonts w:ascii="Segoe UI" w:hAnsi="Segoe UI" w:cs="Segoe UI"/>
            <w:color w:val="212529"/>
            <w:sz w:val="18"/>
            <w:szCs w:val="18"/>
          </w:rPr>
          <w:fldChar w:fldCharType="begin"/>
        </w:r>
        <w:r w:rsidR="00F944F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944F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944FF" w:rsidRDefault="00F944FF" w:rsidP="00F944FF">
      <w:pPr>
        <w:pStyle w:val="HTMLPreformatted"/>
        <w:shd w:val="clear" w:color="auto" w:fill="FFFFFF"/>
        <w:rPr>
          <w:ins w:id="2947" w:author="Unknown"/>
          <w:rStyle w:val="hljs-tag"/>
          <w:rFonts w:ascii="Consolas" w:hAnsi="Consolas" w:cs="Consolas"/>
          <w:color w:val="0000FF"/>
          <w:shd w:val="clear" w:color="auto" w:fill="FFFFFF"/>
        </w:rPr>
      </w:pPr>
      <w:ins w:id="294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"WpfTutorialSamples.Misc_controls.ProgressBarIndeterminateSample"</w:t>
        </w:r>
      </w:ins>
    </w:p>
    <w:p w:rsidR="00F944FF" w:rsidRDefault="00F944FF" w:rsidP="00F944FF">
      <w:pPr>
        <w:pStyle w:val="HTMLPreformatted"/>
        <w:shd w:val="clear" w:color="auto" w:fill="FFFFFF"/>
        <w:rPr>
          <w:ins w:id="2949" w:author="Unknown"/>
          <w:rStyle w:val="hljs-tag"/>
          <w:rFonts w:ascii="Consolas" w:hAnsi="Consolas" w:cs="Consolas"/>
          <w:color w:val="0000FF"/>
          <w:shd w:val="clear" w:color="auto" w:fill="FFFFFF"/>
        </w:rPr>
      </w:pPr>
      <w:ins w:id="295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F944FF" w:rsidRDefault="00F944FF" w:rsidP="00F944FF">
      <w:pPr>
        <w:pStyle w:val="HTMLPreformatted"/>
        <w:shd w:val="clear" w:color="auto" w:fill="FFFFFF"/>
        <w:rPr>
          <w:ins w:id="2951" w:author="Unknown"/>
          <w:rStyle w:val="hljs-tag"/>
          <w:rFonts w:ascii="Consolas" w:hAnsi="Consolas" w:cs="Consolas"/>
          <w:color w:val="0000FF"/>
          <w:shd w:val="clear" w:color="auto" w:fill="FFFFFF"/>
        </w:rPr>
      </w:pPr>
      <w:ins w:id="295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F944FF" w:rsidRDefault="00F944FF" w:rsidP="00F944FF">
      <w:pPr>
        <w:pStyle w:val="HTMLPreformatted"/>
        <w:shd w:val="clear" w:color="auto" w:fill="FFFFFF"/>
        <w:rPr>
          <w:ins w:id="2953" w:author="Unknown"/>
          <w:rStyle w:val="HTMLCode"/>
          <w:rFonts w:ascii="Consolas" w:hAnsi="Consolas" w:cs="Consolas"/>
          <w:color w:val="000000"/>
          <w:shd w:val="clear" w:color="auto" w:fill="FFFFFF"/>
        </w:rPr>
      </w:pPr>
      <w:ins w:id="295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"ProgressBarIndeterminateSample"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955" w:author="Unknown"/>
          <w:rStyle w:val="HTMLCode"/>
          <w:rFonts w:ascii="Consolas" w:hAnsi="Consolas" w:cs="Consolas"/>
          <w:color w:val="000000"/>
          <w:shd w:val="clear" w:color="auto" w:fill="FFFFFF"/>
        </w:rPr>
      </w:pPr>
      <w:ins w:id="295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957" w:author="Unknown"/>
          <w:rStyle w:val="HTMLCode"/>
          <w:rFonts w:ascii="Consolas" w:hAnsi="Consolas" w:cs="Consolas"/>
          <w:color w:val="000000"/>
          <w:shd w:val="clear" w:color="auto" w:fill="FFFFFF"/>
        </w:rPr>
      </w:pPr>
      <w:ins w:id="295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"pbStatus"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IsIndeterminate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/&gt;</w:t>
        </w:r>
      </w:ins>
    </w:p>
    <w:p w:rsidR="00F944FF" w:rsidRDefault="00F944FF" w:rsidP="00F944FF">
      <w:pPr>
        <w:pStyle w:val="HTMLPreformatted"/>
        <w:shd w:val="clear" w:color="auto" w:fill="FFFFFF"/>
        <w:rPr>
          <w:ins w:id="2959" w:author="Unknown"/>
          <w:rStyle w:val="HTMLCode"/>
          <w:rFonts w:ascii="Consolas" w:hAnsi="Consolas" w:cs="Consolas"/>
          <w:color w:val="000000"/>
          <w:shd w:val="clear" w:color="auto" w:fill="FFFFFF"/>
        </w:rPr>
      </w:pPr>
      <w:ins w:id="296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961" w:author="Unknown"/>
          <w:rFonts w:ascii="Consolas" w:hAnsi="Consolas" w:cs="Consolas"/>
          <w:color w:val="212529"/>
          <w:sz w:val="16"/>
          <w:szCs w:val="16"/>
        </w:rPr>
      </w:pPr>
      <w:ins w:id="296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F944FF" w:rsidRDefault="00F944FF" w:rsidP="00F944FF">
      <w:pPr>
        <w:rPr>
          <w:ins w:id="2963" w:author="Unknown"/>
          <w:rFonts w:ascii="Times New Roman" w:hAnsi="Times New Roman" w:cs="Times New Roman"/>
          <w:sz w:val="24"/>
          <w:szCs w:val="24"/>
        </w:rPr>
      </w:pPr>
      <w:r>
        <w:rPr>
          <w:noProof/>
        </w:rPr>
        <w:drawing>
          <wp:inline distT="0" distB="0" distL="0" distR="0">
            <wp:extent cx="2860040" cy="951230"/>
            <wp:effectExtent l="19050" t="0" r="0" b="0"/>
            <wp:docPr id="139" name="aelm1175" descr="https://www.wpf-tutorial.com/Images/ArticleImages/1/chapters/misc-controls/progressbar_indetermi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75" descr="https://www.wpf-tutorial.com/Images/ArticleImages/1/chapters/misc-controls/progressbar_indeterminate.png"/>
                    <pic:cNvPicPr>
                      <a:picLocks noChangeAspect="1" noChangeArrowheads="1"/>
                    </pic:cNvPicPr>
                  </pic:nvPicPr>
                  <pic:blipFill>
                    <a:blip r:embed="rId115"/>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F944FF" w:rsidRDefault="00F944FF" w:rsidP="00F944FF">
      <w:pPr>
        <w:pStyle w:val="NormalWeb"/>
        <w:shd w:val="clear" w:color="auto" w:fill="FFFFFF"/>
        <w:spacing w:before="288" w:beforeAutospacing="0" w:after="288" w:afterAutospacing="0"/>
        <w:rPr>
          <w:ins w:id="2964" w:author="Unknown"/>
          <w:rFonts w:ascii="Segoe UI" w:hAnsi="Segoe UI" w:cs="Segoe UI"/>
          <w:color w:val="212529"/>
          <w:sz w:val="18"/>
          <w:szCs w:val="18"/>
        </w:rPr>
      </w:pPr>
      <w:ins w:id="2965" w:author="Unknown">
        <w:r>
          <w:rPr>
            <w:rFonts w:ascii="Segoe UI" w:hAnsi="Segoe UI" w:cs="Segoe UI"/>
            <w:color w:val="212529"/>
            <w:sz w:val="18"/>
            <w:szCs w:val="18"/>
          </w:rPr>
          <w:t>Notice that the green progress indicator is not anchored to either of the sides - instead it floats freely from start to finish and then it starts all over again.</w:t>
        </w:r>
      </w:ins>
    </w:p>
    <w:p w:rsidR="00F944FF" w:rsidRDefault="00F944FF" w:rsidP="00F944FF">
      <w:pPr>
        <w:pStyle w:val="Heading2"/>
        <w:shd w:val="clear" w:color="auto" w:fill="FFFFFF"/>
        <w:spacing w:before="0"/>
        <w:rPr>
          <w:ins w:id="2966" w:author="Unknown"/>
          <w:rFonts w:ascii="Segoe UI" w:hAnsi="Segoe UI" w:cs="Segoe UI"/>
          <w:b w:val="0"/>
          <w:bCs w:val="0"/>
          <w:color w:val="33393E"/>
          <w:sz w:val="36"/>
          <w:szCs w:val="36"/>
        </w:rPr>
      </w:pPr>
      <w:ins w:id="2967" w:author="Unknown">
        <w:r>
          <w:rPr>
            <w:rFonts w:ascii="Segoe UI" w:hAnsi="Segoe UI" w:cs="Segoe UI"/>
            <w:b w:val="0"/>
            <w:bCs w:val="0"/>
            <w:color w:val="33393E"/>
          </w:rPr>
          <w:t>ProgressBar with text</w:t>
        </w:r>
      </w:ins>
    </w:p>
    <w:p w:rsidR="00F944FF" w:rsidRDefault="00F944FF" w:rsidP="00F944FF">
      <w:pPr>
        <w:pStyle w:val="NormalWeb"/>
        <w:shd w:val="clear" w:color="auto" w:fill="FFFFFF"/>
        <w:spacing w:before="288" w:beforeAutospacing="0" w:after="288" w:afterAutospacing="0"/>
        <w:rPr>
          <w:ins w:id="2968" w:author="Unknown"/>
          <w:rFonts w:ascii="Segoe UI" w:hAnsi="Segoe UI" w:cs="Segoe UI"/>
          <w:color w:val="212529"/>
          <w:sz w:val="18"/>
          <w:szCs w:val="18"/>
        </w:rPr>
      </w:pPr>
      <w:ins w:id="2969" w:author="Unknown">
        <w:r>
          <w:rPr>
            <w:rFonts w:ascii="Segoe UI" w:hAnsi="Segoe UI" w:cs="Segoe UI"/>
            <w:color w:val="212529"/>
            <w:sz w:val="18"/>
            <w:szCs w:val="18"/>
          </w:rPr>
          <w:t>One thing that I really missed from the standard WPF ProgressBar is the ability to show a text representation of the progress as well as the progress bar. Fortunately for us, the flexibility of WPF makes this really easy for us to accomplish. Here's an example:</w:t>
        </w:r>
      </w:ins>
    </w:p>
    <w:p w:rsidR="00F944FF" w:rsidRDefault="003C5A45" w:rsidP="00F944FF">
      <w:pPr>
        <w:shd w:val="clear" w:color="auto" w:fill="FFFFFF"/>
        <w:jc w:val="right"/>
        <w:rPr>
          <w:ins w:id="2970" w:author="Unknown"/>
          <w:rFonts w:ascii="Segoe UI" w:hAnsi="Segoe UI" w:cs="Segoe UI"/>
          <w:color w:val="212529"/>
          <w:sz w:val="18"/>
          <w:szCs w:val="18"/>
        </w:rPr>
      </w:pPr>
      <w:ins w:id="2971" w:author="Unknown">
        <w:r>
          <w:rPr>
            <w:rFonts w:ascii="Segoe UI" w:hAnsi="Segoe UI" w:cs="Segoe UI"/>
            <w:color w:val="212529"/>
            <w:sz w:val="18"/>
            <w:szCs w:val="18"/>
          </w:rPr>
          <w:lastRenderedPageBreak/>
          <w:fldChar w:fldCharType="begin"/>
        </w:r>
        <w:r w:rsidR="00F944F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944F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944FF" w:rsidRDefault="00F944FF" w:rsidP="00F944FF">
      <w:pPr>
        <w:pStyle w:val="HTMLPreformatted"/>
        <w:shd w:val="clear" w:color="auto" w:fill="FFFFFF"/>
        <w:rPr>
          <w:ins w:id="2972" w:author="Unknown"/>
          <w:rStyle w:val="hljs-tag"/>
          <w:rFonts w:ascii="Consolas" w:hAnsi="Consolas" w:cs="Consolas"/>
          <w:color w:val="0000FF"/>
          <w:shd w:val="clear" w:color="auto" w:fill="FFFFFF"/>
        </w:rPr>
      </w:pPr>
      <w:ins w:id="2973"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"WpfTutorialSamples.Misc_controls.ProgressBarTextSample"</w:t>
        </w:r>
      </w:ins>
    </w:p>
    <w:p w:rsidR="00F944FF" w:rsidRDefault="00F944FF" w:rsidP="00F944FF">
      <w:pPr>
        <w:pStyle w:val="HTMLPreformatted"/>
        <w:shd w:val="clear" w:color="auto" w:fill="FFFFFF"/>
        <w:rPr>
          <w:ins w:id="2974" w:author="Unknown"/>
          <w:rStyle w:val="hljs-tag"/>
          <w:rFonts w:ascii="Consolas" w:hAnsi="Consolas" w:cs="Consolas"/>
          <w:color w:val="0000FF"/>
          <w:shd w:val="clear" w:color="auto" w:fill="FFFFFF"/>
        </w:rPr>
      </w:pPr>
      <w:ins w:id="297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F944FF" w:rsidRDefault="00F944FF" w:rsidP="00F944FF">
      <w:pPr>
        <w:pStyle w:val="HTMLPreformatted"/>
        <w:shd w:val="clear" w:color="auto" w:fill="FFFFFF"/>
        <w:rPr>
          <w:ins w:id="2976" w:author="Unknown"/>
          <w:rStyle w:val="hljs-tag"/>
          <w:rFonts w:ascii="Consolas" w:hAnsi="Consolas" w:cs="Consolas"/>
          <w:color w:val="0000FF"/>
          <w:shd w:val="clear" w:color="auto" w:fill="FFFFFF"/>
        </w:rPr>
      </w:pPr>
      <w:ins w:id="297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F944FF" w:rsidRDefault="00F944FF" w:rsidP="00F944FF">
      <w:pPr>
        <w:pStyle w:val="HTMLPreformatted"/>
        <w:shd w:val="clear" w:color="auto" w:fill="FFFFFF"/>
        <w:rPr>
          <w:ins w:id="2978" w:author="Unknown"/>
          <w:rStyle w:val="HTMLCode"/>
          <w:rFonts w:ascii="Consolas" w:hAnsi="Consolas" w:cs="Consolas"/>
          <w:color w:val="000000"/>
          <w:shd w:val="clear" w:color="auto" w:fill="FFFFFF"/>
        </w:rPr>
      </w:pPr>
      <w:ins w:id="297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"ProgressBarTextSample"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980" w:author="Unknown"/>
          <w:rStyle w:val="HTMLCode"/>
          <w:rFonts w:ascii="Consolas" w:hAnsi="Consolas" w:cs="Consolas"/>
          <w:color w:val="000000"/>
          <w:shd w:val="clear" w:color="auto" w:fill="FFFFFF"/>
        </w:rPr>
      </w:pPr>
      <w:ins w:id="298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982" w:author="Unknown"/>
          <w:rStyle w:val="HTMLCode"/>
          <w:rFonts w:ascii="Consolas" w:hAnsi="Consolas" w:cs="Consolas"/>
          <w:color w:val="000000"/>
          <w:shd w:val="clear" w:color="auto" w:fill="FFFFFF"/>
        </w:rPr>
      </w:pPr>
      <w:ins w:id="298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"75"</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"pbStatus"</w:t>
        </w:r>
        <w:r>
          <w:rPr>
            <w:rStyle w:val="hljs-tag"/>
            <w:rFonts w:ascii="Consolas" w:hAnsi="Consolas" w:cs="Consolas"/>
            <w:color w:val="0000FF"/>
            <w:shd w:val="clear" w:color="auto" w:fill="FFFFFF"/>
          </w:rPr>
          <w:t xml:space="preserve"> /&gt;</w:t>
        </w:r>
      </w:ins>
    </w:p>
    <w:p w:rsidR="00F944FF" w:rsidRDefault="00F944FF" w:rsidP="00F944FF">
      <w:pPr>
        <w:pStyle w:val="HTMLPreformatted"/>
        <w:shd w:val="clear" w:color="auto" w:fill="FFFFFF"/>
        <w:rPr>
          <w:ins w:id="2984" w:author="Unknown"/>
          <w:rStyle w:val="HTMLCode"/>
          <w:rFonts w:ascii="Consolas" w:hAnsi="Consolas" w:cs="Consolas"/>
          <w:color w:val="000000"/>
          <w:shd w:val="clear" w:color="auto" w:fill="FFFFFF"/>
        </w:rPr>
      </w:pPr>
      <w:ins w:id="298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ElementName=pbStatus, Path=Value, StringFormat={}{0:0}%}"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/&gt;</w:t>
        </w:r>
      </w:ins>
    </w:p>
    <w:p w:rsidR="00F944FF" w:rsidRDefault="00F944FF" w:rsidP="00F944FF">
      <w:pPr>
        <w:pStyle w:val="HTMLPreformatted"/>
        <w:shd w:val="clear" w:color="auto" w:fill="FFFFFF"/>
        <w:rPr>
          <w:ins w:id="2986" w:author="Unknown"/>
          <w:rStyle w:val="HTMLCode"/>
          <w:rFonts w:ascii="Consolas" w:hAnsi="Consolas" w:cs="Consolas"/>
          <w:color w:val="000000"/>
          <w:shd w:val="clear" w:color="auto" w:fill="FFFFFF"/>
        </w:rPr>
      </w:pPr>
      <w:ins w:id="298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F944FF" w:rsidRDefault="00F944FF" w:rsidP="00F944FF">
      <w:pPr>
        <w:pStyle w:val="HTMLPreformatted"/>
        <w:shd w:val="clear" w:color="auto" w:fill="FFFFFF"/>
        <w:rPr>
          <w:ins w:id="2988" w:author="Unknown"/>
          <w:rFonts w:ascii="Consolas" w:hAnsi="Consolas" w:cs="Consolas"/>
          <w:color w:val="212529"/>
          <w:sz w:val="16"/>
          <w:szCs w:val="16"/>
        </w:rPr>
      </w:pPr>
      <w:ins w:id="298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F944FF" w:rsidRDefault="00F944FF" w:rsidP="00F944FF">
      <w:pPr>
        <w:rPr>
          <w:ins w:id="2990" w:author="Unknown"/>
          <w:rFonts w:ascii="Times New Roman" w:hAnsi="Times New Roman" w:cs="Times New Roman"/>
          <w:sz w:val="24"/>
          <w:szCs w:val="24"/>
        </w:rPr>
      </w:pPr>
      <w:r>
        <w:rPr>
          <w:noProof/>
        </w:rPr>
        <w:drawing>
          <wp:inline distT="0" distB="0" distL="0" distR="0">
            <wp:extent cx="2860040" cy="951230"/>
            <wp:effectExtent l="19050" t="0" r="0" b="0"/>
            <wp:docPr id="138" name="aelm1180" descr="https://www.wpf-tutorial.com/Images/ArticleImages/1/chapters/misc-controls/progressba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80" descr="https://www.wpf-tutorial.com/Images/ArticleImages/1/chapters/misc-controls/progressbar_text.png"/>
                    <pic:cNvPicPr>
                      <a:picLocks noChangeAspect="1" noChangeArrowheads="1"/>
                    </pic:cNvPicPr>
                  </pic:nvPicPr>
                  <pic:blipFill>
                    <a:blip r:embed="rId116"/>
                    <a:srcRect/>
                    <a:stretch>
                      <a:fillRect/>
                    </a:stretch>
                  </pic:blipFill>
                  <pic:spPr bwMode="auto">
                    <a:xfrm>
                      <a:off x="0" y="0"/>
                      <a:ext cx="2860040" cy="951230"/>
                    </a:xfrm>
                    <a:prstGeom prst="rect">
                      <a:avLst/>
                    </a:prstGeom>
                    <a:noFill/>
                    <a:ln w="9525">
                      <a:noFill/>
                      <a:miter lim="800000"/>
                      <a:headEnd/>
                      <a:tailEnd/>
                    </a:ln>
                  </pic:spPr>
                </pic:pic>
              </a:graphicData>
            </a:graphic>
          </wp:inline>
        </w:drawing>
      </w:r>
    </w:p>
    <w:p w:rsidR="00F944FF" w:rsidRDefault="00F944FF" w:rsidP="00F944FF">
      <w:pPr>
        <w:pStyle w:val="NormalWeb"/>
        <w:shd w:val="clear" w:color="auto" w:fill="FFFFFF"/>
        <w:spacing w:before="288" w:beforeAutospacing="0" w:after="288" w:afterAutospacing="0"/>
        <w:rPr>
          <w:ins w:id="2991" w:author="Unknown"/>
          <w:rFonts w:ascii="Segoe UI" w:hAnsi="Segoe UI" w:cs="Segoe UI"/>
          <w:color w:val="212529"/>
          <w:sz w:val="18"/>
          <w:szCs w:val="18"/>
        </w:rPr>
      </w:pPr>
      <w:ins w:id="2992" w:author="Unknown">
        <w:r>
          <w:rPr>
            <w:rFonts w:ascii="Segoe UI" w:hAnsi="Segoe UI" w:cs="Segoe UI"/>
            <w:color w:val="212529"/>
            <w:sz w:val="18"/>
            <w:szCs w:val="18"/>
          </w:rPr>
          <w:t>We accomplish the above by putting the ProgressBar and the TextBlock showing the percentage inside of the same Grid, without specifying any rows or columns. This will render the TextBlock on top of the ProgressBar, which is exactly what we want here, because the TextBlock has a transparent background by default.</w:t>
        </w:r>
      </w:ins>
    </w:p>
    <w:p w:rsidR="00F944FF" w:rsidRDefault="00F944FF" w:rsidP="00F944FF">
      <w:pPr>
        <w:pStyle w:val="NormalWeb"/>
        <w:shd w:val="clear" w:color="auto" w:fill="FFFFFF"/>
        <w:spacing w:before="288" w:beforeAutospacing="0" w:after="288" w:afterAutospacing="0"/>
        <w:rPr>
          <w:ins w:id="2993" w:author="Unknown"/>
          <w:rFonts w:ascii="Segoe UI" w:hAnsi="Segoe UI" w:cs="Segoe UI"/>
          <w:color w:val="212529"/>
          <w:sz w:val="18"/>
          <w:szCs w:val="18"/>
        </w:rPr>
      </w:pPr>
      <w:ins w:id="2994" w:author="Unknown">
        <w:r>
          <w:rPr>
            <w:rFonts w:ascii="Segoe UI" w:hAnsi="Segoe UI" w:cs="Segoe UI"/>
            <w:color w:val="212529"/>
            <w:sz w:val="18"/>
            <w:szCs w:val="18"/>
          </w:rPr>
          <w:t>We use a binding to make sure that the TextBlock show the same value as the ProgressBar. Notice the special </w:t>
        </w:r>
        <w:r>
          <w:rPr>
            <w:rStyle w:val="Strong"/>
            <w:rFonts w:ascii="Segoe UI" w:hAnsi="Segoe UI" w:cs="Segoe UI"/>
            <w:color w:val="212529"/>
            <w:sz w:val="18"/>
            <w:szCs w:val="18"/>
          </w:rPr>
          <w:t>StringFormat</w:t>
        </w:r>
        <w:r>
          <w:rPr>
            <w:rFonts w:ascii="Segoe UI" w:hAnsi="Segoe UI" w:cs="Segoe UI"/>
            <w:color w:val="212529"/>
            <w:sz w:val="18"/>
            <w:szCs w:val="18"/>
          </w:rPr>
          <w:t> syntax, which allows us to show the value with a percentage sign postfix - it might look a bit strange, but please see the </w:t>
        </w:r>
        <w:r>
          <w:rPr>
            <w:rStyle w:val="Strong"/>
            <w:rFonts w:ascii="Segoe UI" w:hAnsi="Segoe UI" w:cs="Segoe UI"/>
            <w:color w:val="212529"/>
            <w:sz w:val="18"/>
            <w:szCs w:val="18"/>
          </w:rPr>
          <w:t>StringFormat</w:t>
        </w:r>
        <w:r>
          <w:rPr>
            <w:rFonts w:ascii="Segoe UI" w:hAnsi="Segoe UI" w:cs="Segoe UI"/>
            <w:color w:val="212529"/>
            <w:sz w:val="18"/>
            <w:szCs w:val="18"/>
          </w:rPr>
          <w:t> article of this tutorial for more information on it.</w:t>
        </w:r>
      </w:ins>
    </w:p>
    <w:p w:rsidR="006D5CC0" w:rsidRDefault="006D5CC0" w:rsidP="006D5CC0">
      <w:pPr>
        <w:shd w:val="clear" w:color="auto" w:fill="FFFFFF"/>
        <w:rPr>
          <w:rFonts w:ascii="Segoe UI" w:hAnsi="Segoe UI" w:cs="Segoe UI"/>
          <w:b/>
          <w:bCs/>
          <w:color w:val="C0C0C0"/>
        </w:rPr>
      </w:pPr>
      <w:r>
        <w:rPr>
          <w:rFonts w:ascii="Segoe UI" w:hAnsi="Segoe UI" w:cs="Segoe UI"/>
          <w:b/>
          <w:bCs/>
          <w:color w:val="C0C0C0"/>
        </w:rPr>
        <w:t>Misc. controls:</w:t>
      </w:r>
    </w:p>
    <w:p w:rsidR="006D5CC0" w:rsidRDefault="006D5CC0" w:rsidP="006D5CC0">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WebBrowser control</w:t>
      </w:r>
    </w:p>
    <w:p w:rsidR="006D5CC0" w:rsidRDefault="006D5CC0" w:rsidP="006D5CC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comes with a ready to use WebBrowser control, which allows you to host a complete web browser within your application. The WebBrowser control is really just a shell around an ActiveX version of Internet Explorer, but since this is an integrated part of Windows, your application should work on all Windows machines without requiring the installation of additional components.</w:t>
      </w:r>
    </w:p>
    <w:p w:rsidR="006D5CC0" w:rsidRDefault="006D5CC0" w:rsidP="006D5CC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I've done things a bit differently in this article: Instead of starting off with a very limited example and then adding to it, I've create just one but more complex example. It illustrates how easy you can get a small web browser up and running. It's very basic in its functionality, but you can easily extend it if you want to. Here's how it looks:</w:t>
      </w:r>
    </w:p>
    <w:p w:rsidR="006D5CC0" w:rsidRDefault="006D5CC0" w:rsidP="006D5CC0">
      <w:pPr>
        <w:rPr>
          <w:ins w:id="2995" w:author="Unknown"/>
          <w:rFonts w:ascii="Times New Roman" w:hAnsi="Times New Roman" w:cs="Times New Roman"/>
          <w:sz w:val="24"/>
          <w:szCs w:val="24"/>
        </w:rPr>
      </w:pPr>
      <w:r>
        <w:rPr>
          <w:noProof/>
        </w:rPr>
        <w:lastRenderedPageBreak/>
        <w:drawing>
          <wp:inline distT="0" distB="0" distL="0" distR="0">
            <wp:extent cx="4286885" cy="3811270"/>
            <wp:effectExtent l="19050" t="0" r="0" b="0"/>
            <wp:docPr id="144" name="aelm1185" descr="https://www.wpf-tutorial.com/Images/ArticleImages/1/chapters/misc-controls/webbrowser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185" descr="https://www.wpf-tutorial.com/Images/ArticleImages/1/chapters/misc-controls/webbrowser_sample.png"/>
                    <pic:cNvPicPr>
                      <a:picLocks noChangeAspect="1" noChangeArrowheads="1"/>
                    </pic:cNvPicPr>
                  </pic:nvPicPr>
                  <pic:blipFill>
                    <a:blip r:embed="rId117"/>
                    <a:srcRect/>
                    <a:stretch>
                      <a:fillRect/>
                    </a:stretch>
                  </pic:blipFill>
                  <pic:spPr bwMode="auto">
                    <a:xfrm>
                      <a:off x="0" y="0"/>
                      <a:ext cx="4286885" cy="3811270"/>
                    </a:xfrm>
                    <a:prstGeom prst="rect">
                      <a:avLst/>
                    </a:prstGeom>
                    <a:noFill/>
                    <a:ln w="9525">
                      <a:noFill/>
                      <a:miter lim="800000"/>
                      <a:headEnd/>
                      <a:tailEnd/>
                    </a:ln>
                  </pic:spPr>
                </pic:pic>
              </a:graphicData>
            </a:graphic>
          </wp:inline>
        </w:drawing>
      </w:r>
    </w:p>
    <w:p w:rsidR="006D5CC0" w:rsidRDefault="006D5CC0" w:rsidP="006D5CC0">
      <w:pPr>
        <w:pStyle w:val="NormalWeb"/>
        <w:shd w:val="clear" w:color="auto" w:fill="FFFFFF"/>
        <w:spacing w:before="288" w:beforeAutospacing="0" w:after="288" w:afterAutospacing="0"/>
        <w:rPr>
          <w:ins w:id="2996" w:author="Unknown"/>
          <w:rFonts w:ascii="Segoe UI" w:hAnsi="Segoe UI" w:cs="Segoe UI"/>
          <w:color w:val="212529"/>
          <w:sz w:val="18"/>
          <w:szCs w:val="18"/>
        </w:rPr>
      </w:pPr>
      <w:ins w:id="2997" w:author="Unknown">
        <w:r>
          <w:rPr>
            <w:rFonts w:ascii="Segoe UI" w:hAnsi="Segoe UI" w:cs="Segoe UI"/>
            <w:color w:val="212529"/>
            <w:sz w:val="18"/>
            <w:szCs w:val="18"/>
          </w:rPr>
          <w:t>So let's have a look at the code:</w:t>
        </w:r>
      </w:ins>
    </w:p>
    <w:p w:rsidR="006D5CC0" w:rsidRDefault="003C5A45" w:rsidP="006D5CC0">
      <w:pPr>
        <w:shd w:val="clear" w:color="auto" w:fill="FFFFFF"/>
        <w:jc w:val="right"/>
        <w:rPr>
          <w:ins w:id="2998" w:author="Unknown"/>
          <w:rFonts w:ascii="Segoe UI" w:hAnsi="Segoe UI" w:cs="Segoe UI"/>
          <w:color w:val="212529"/>
          <w:sz w:val="18"/>
          <w:szCs w:val="18"/>
        </w:rPr>
      </w:pPr>
      <w:ins w:id="2999" w:author="Unknown">
        <w:r>
          <w:rPr>
            <w:rFonts w:ascii="Segoe UI" w:hAnsi="Segoe UI" w:cs="Segoe UI"/>
            <w:color w:val="212529"/>
            <w:sz w:val="18"/>
            <w:szCs w:val="18"/>
          </w:rPr>
          <w:fldChar w:fldCharType="begin"/>
        </w:r>
        <w:r w:rsidR="006D5CC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D5CC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D5CC0" w:rsidRDefault="006D5CC0" w:rsidP="006D5CC0">
      <w:pPr>
        <w:pStyle w:val="HTMLPreformatted"/>
        <w:shd w:val="clear" w:color="auto" w:fill="FFFFFF"/>
        <w:rPr>
          <w:ins w:id="3000" w:author="Unknown"/>
          <w:rStyle w:val="hljs-tag"/>
          <w:rFonts w:ascii="Consolas" w:hAnsi="Consolas" w:cs="Consolas"/>
          <w:shd w:val="clear" w:color="auto" w:fill="FFFFFF"/>
        </w:rPr>
      </w:pPr>
      <w:ins w:id="300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"WpfTutorialSamples.Misc_controls.WebBrowserControlSample"</w:t>
        </w:r>
      </w:ins>
    </w:p>
    <w:p w:rsidR="006D5CC0" w:rsidRDefault="006D5CC0" w:rsidP="006D5CC0">
      <w:pPr>
        <w:pStyle w:val="HTMLPreformatted"/>
        <w:shd w:val="clear" w:color="auto" w:fill="FFFFFF"/>
        <w:rPr>
          <w:ins w:id="3002" w:author="Unknown"/>
          <w:rStyle w:val="hljs-tag"/>
          <w:rFonts w:ascii="Consolas" w:hAnsi="Consolas" w:cs="Consolas"/>
          <w:shd w:val="clear" w:color="auto" w:fill="FFFFFF"/>
        </w:rPr>
      </w:pPr>
      <w:ins w:id="300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6D5CC0" w:rsidRDefault="006D5CC0" w:rsidP="006D5CC0">
      <w:pPr>
        <w:pStyle w:val="HTMLPreformatted"/>
        <w:shd w:val="clear" w:color="auto" w:fill="FFFFFF"/>
        <w:rPr>
          <w:ins w:id="3004" w:author="Unknown"/>
          <w:rStyle w:val="hljs-tag"/>
          <w:rFonts w:ascii="Consolas" w:hAnsi="Consolas" w:cs="Consolas"/>
          <w:shd w:val="clear" w:color="auto" w:fill="FFFFFF"/>
        </w:rPr>
      </w:pPr>
      <w:ins w:id="300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6D5CC0" w:rsidRDefault="006D5CC0" w:rsidP="006D5CC0">
      <w:pPr>
        <w:pStyle w:val="HTMLPreformatted"/>
        <w:shd w:val="clear" w:color="auto" w:fill="FFFFFF"/>
        <w:rPr>
          <w:ins w:id="3006" w:author="Unknown"/>
          <w:rStyle w:val="HTMLCode"/>
          <w:rFonts w:ascii="Consolas" w:eastAsiaTheme="majorEastAsia" w:hAnsi="Consolas" w:cs="Consolas"/>
          <w:color w:val="000000"/>
          <w:shd w:val="clear" w:color="auto" w:fill="FFFFFF"/>
        </w:rPr>
      </w:pPr>
      <w:ins w:id="300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"WebBrowserControlSample"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"450"</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08" w:author="Unknown"/>
          <w:rStyle w:val="HTMLCode"/>
          <w:rFonts w:ascii="Consolas" w:eastAsiaTheme="majorEastAsia" w:hAnsi="Consolas" w:cs="Consolas"/>
          <w:color w:val="000000"/>
          <w:shd w:val="clear" w:color="auto" w:fill="FFFFFF"/>
        </w:rPr>
      </w:pPr>
      <w:ins w:id="300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10" w:author="Unknown"/>
          <w:rStyle w:val="HTMLCode"/>
          <w:rFonts w:ascii="Consolas" w:eastAsiaTheme="majorEastAsia" w:hAnsi="Consolas" w:cs="Consolas"/>
          <w:color w:val="000000"/>
          <w:shd w:val="clear" w:color="auto" w:fill="FFFFFF"/>
        </w:rPr>
      </w:pPr>
      <w:ins w:id="301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"NavigationCommands.BrowseBack"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"BrowseBack_CanExecute"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"BrowseBack_Executed"</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12" w:author="Unknown"/>
          <w:rStyle w:val="HTMLCode"/>
          <w:rFonts w:ascii="Consolas" w:eastAsiaTheme="majorEastAsia" w:hAnsi="Consolas" w:cs="Consolas"/>
          <w:color w:val="000000"/>
          <w:shd w:val="clear" w:color="auto" w:fill="FFFFFF"/>
        </w:rPr>
      </w:pPr>
      <w:ins w:id="301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"NavigationCommands.BrowseForward"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"BrowseForward_CanExecute"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"BrowseForward_Executed"</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14" w:author="Unknown"/>
          <w:rStyle w:val="HTMLCode"/>
          <w:rFonts w:ascii="Consolas" w:eastAsiaTheme="majorEastAsia" w:hAnsi="Consolas" w:cs="Consolas"/>
          <w:color w:val="000000"/>
          <w:shd w:val="clear" w:color="auto" w:fill="FFFFFF"/>
        </w:rPr>
      </w:pPr>
      <w:ins w:id="301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"NavigationCommands.GoToPage"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"GoToPage_CanExecute"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"GoToPage_Executed"</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16" w:author="Unknown"/>
          <w:rStyle w:val="HTMLCode"/>
          <w:rFonts w:ascii="Consolas" w:eastAsiaTheme="majorEastAsia" w:hAnsi="Consolas" w:cs="Consolas"/>
          <w:color w:val="000000"/>
          <w:shd w:val="clear" w:color="auto" w:fill="FFFFFF"/>
        </w:rPr>
      </w:pPr>
      <w:ins w:id="301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18" w:author="Unknown"/>
          <w:rStyle w:val="HTMLCode"/>
          <w:rFonts w:ascii="Consolas" w:eastAsiaTheme="majorEastAsia" w:hAnsi="Consolas" w:cs="Consolas"/>
          <w:color w:val="000000"/>
          <w:shd w:val="clear" w:color="auto" w:fill="FFFFFF"/>
        </w:rPr>
      </w:pPr>
      <w:ins w:id="301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20" w:author="Unknown"/>
          <w:rStyle w:val="HTMLCode"/>
          <w:rFonts w:ascii="Consolas" w:eastAsiaTheme="majorEastAsia" w:hAnsi="Consolas" w:cs="Consolas"/>
          <w:color w:val="000000"/>
          <w:shd w:val="clear" w:color="auto" w:fill="FFFFFF"/>
        </w:rPr>
      </w:pPr>
      <w:ins w:id="302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22" w:author="Unknown"/>
          <w:rStyle w:val="HTMLCode"/>
          <w:rFonts w:ascii="Consolas" w:eastAsiaTheme="majorEastAsia" w:hAnsi="Consolas" w:cs="Consolas"/>
          <w:color w:val="000000"/>
          <w:shd w:val="clear" w:color="auto" w:fill="FFFFFF"/>
        </w:rPr>
      </w:pPr>
      <w:ins w:id="302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"NavigationCommands.BrowseBack"</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24" w:author="Unknown"/>
          <w:rStyle w:val="HTMLCode"/>
          <w:rFonts w:ascii="Consolas" w:eastAsiaTheme="majorEastAsia" w:hAnsi="Consolas" w:cs="Consolas"/>
          <w:color w:val="000000"/>
          <w:shd w:val="clear" w:color="auto" w:fill="FFFFFF"/>
        </w:rPr>
      </w:pPr>
      <w:ins w:id="302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"/WpfTutorialSamples;component/Images/arrow_left.png"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26" w:author="Unknown"/>
          <w:rStyle w:val="HTMLCode"/>
          <w:rFonts w:ascii="Consolas" w:eastAsiaTheme="majorEastAsia" w:hAnsi="Consolas" w:cs="Consolas"/>
          <w:color w:val="000000"/>
          <w:shd w:val="clear" w:color="auto" w:fill="FFFFFF"/>
        </w:rPr>
      </w:pPr>
      <w:ins w:id="302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28" w:author="Unknown"/>
          <w:rStyle w:val="HTMLCode"/>
          <w:rFonts w:ascii="Consolas" w:eastAsiaTheme="majorEastAsia" w:hAnsi="Consolas" w:cs="Consolas"/>
          <w:color w:val="000000"/>
          <w:shd w:val="clear" w:color="auto" w:fill="FFFFFF"/>
        </w:rPr>
      </w:pPr>
      <w:ins w:id="302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"NavigationCommands.BrowseForward"</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30" w:author="Unknown"/>
          <w:rStyle w:val="HTMLCode"/>
          <w:rFonts w:ascii="Consolas" w:eastAsiaTheme="majorEastAsia" w:hAnsi="Consolas" w:cs="Consolas"/>
          <w:color w:val="000000"/>
          <w:shd w:val="clear" w:color="auto" w:fill="FFFFFF"/>
        </w:rPr>
      </w:pPr>
      <w:ins w:id="303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"/WpfTutorialSamples;component/Images/arrow_right.png"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32" w:author="Unknown"/>
          <w:rStyle w:val="HTMLCode"/>
          <w:rFonts w:ascii="Consolas" w:eastAsiaTheme="majorEastAsia" w:hAnsi="Consolas" w:cs="Consolas"/>
          <w:color w:val="000000"/>
          <w:shd w:val="clear" w:color="auto" w:fill="FFFFFF"/>
        </w:rPr>
      </w:pPr>
      <w:ins w:id="303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34" w:author="Unknown"/>
          <w:rStyle w:val="HTMLCode"/>
          <w:rFonts w:ascii="Consolas" w:eastAsiaTheme="majorEastAsia" w:hAnsi="Consolas" w:cs="Consolas"/>
          <w:color w:val="000000"/>
          <w:shd w:val="clear" w:color="auto" w:fill="FFFFFF"/>
        </w:rPr>
      </w:pPr>
      <w:ins w:id="303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36" w:author="Unknown"/>
          <w:rStyle w:val="HTMLCode"/>
          <w:rFonts w:ascii="Consolas" w:eastAsiaTheme="majorEastAsia" w:hAnsi="Consolas" w:cs="Consolas"/>
          <w:color w:val="000000"/>
          <w:shd w:val="clear" w:color="auto" w:fill="FFFFFF"/>
        </w:rPr>
      </w:pPr>
      <w:ins w:id="303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"txtUrl"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KeyUp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"txtUrl_KeyUp"</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38" w:author="Unknown"/>
          <w:rStyle w:val="HTMLCode"/>
          <w:rFonts w:ascii="Consolas" w:eastAsiaTheme="majorEastAsia" w:hAnsi="Consolas" w:cs="Consolas"/>
          <w:color w:val="000000"/>
          <w:shd w:val="clear" w:color="auto" w:fill="FFFFFF"/>
        </w:rPr>
      </w:pPr>
      <w:ins w:id="3039"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"NavigationCommands.GoToPage"</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40" w:author="Unknown"/>
          <w:rStyle w:val="HTMLCode"/>
          <w:rFonts w:ascii="Consolas" w:eastAsiaTheme="majorEastAsia" w:hAnsi="Consolas" w:cs="Consolas"/>
          <w:color w:val="000000"/>
          <w:shd w:val="clear" w:color="auto" w:fill="FFFFFF"/>
        </w:rPr>
      </w:pPr>
      <w:ins w:id="304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"/WpfTutorialSamples;component/Images/world_go.png"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/&gt;</w:t>
        </w:r>
      </w:ins>
    </w:p>
    <w:p w:rsidR="006D5CC0" w:rsidRDefault="006D5CC0" w:rsidP="006D5CC0">
      <w:pPr>
        <w:pStyle w:val="HTMLPreformatted"/>
        <w:shd w:val="clear" w:color="auto" w:fill="FFFFFF"/>
        <w:rPr>
          <w:ins w:id="3042" w:author="Unknown"/>
          <w:rStyle w:val="HTMLCode"/>
          <w:rFonts w:ascii="Consolas" w:eastAsiaTheme="majorEastAsia" w:hAnsi="Consolas" w:cs="Consolas"/>
          <w:color w:val="000000"/>
          <w:shd w:val="clear" w:color="auto" w:fill="FFFFFF"/>
        </w:rPr>
      </w:pPr>
      <w:ins w:id="304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44" w:author="Unknown"/>
          <w:rStyle w:val="HTMLCode"/>
          <w:rFonts w:ascii="Consolas" w:eastAsiaTheme="majorEastAsia" w:hAnsi="Consolas" w:cs="Consolas"/>
          <w:color w:val="000000"/>
          <w:shd w:val="clear" w:color="auto" w:fill="FFFFFF"/>
        </w:rPr>
      </w:pPr>
      <w:ins w:id="304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46" w:author="Unknown"/>
          <w:rStyle w:val="HTMLCode"/>
          <w:rFonts w:ascii="Consolas" w:eastAsiaTheme="majorEastAsia" w:hAnsi="Consolas" w:cs="Consolas"/>
          <w:color w:val="000000"/>
          <w:shd w:val="clear" w:color="auto" w:fill="FFFFFF"/>
        </w:rPr>
      </w:pPr>
      <w:ins w:id="30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WebBrowser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"wbSample"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Navigating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"wbSample_Navigating"</w:t>
        </w:r>
        <w:r>
          <w:rPr>
            <w:rStyle w:val="hljs-tag"/>
            <w:rFonts w:ascii="Consolas" w:hAnsi="Consolas" w:cs="Consolas"/>
            <w:shd w:val="clear" w:color="auto" w:fill="FFFFFF"/>
          </w:rPr>
          <w:t>&gt;&lt;/</w:t>
        </w:r>
        <w:r>
          <w:rPr>
            <w:rStyle w:val="hljs-name"/>
            <w:rFonts w:ascii="Consolas" w:hAnsi="Consolas" w:cs="Consolas"/>
            <w:color w:val="0000FF"/>
            <w:shd w:val="clear" w:color="auto" w:fill="FFFFFF"/>
          </w:rPr>
          <w:t>WebBrowser</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48" w:author="Unknown"/>
          <w:rStyle w:val="HTMLCode"/>
          <w:rFonts w:ascii="Consolas" w:eastAsiaTheme="majorEastAsia" w:hAnsi="Consolas" w:cs="Consolas"/>
          <w:color w:val="000000"/>
          <w:shd w:val="clear" w:color="auto" w:fill="FFFFFF"/>
        </w:rPr>
      </w:pPr>
      <w:ins w:id="30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6D5CC0" w:rsidRDefault="006D5CC0" w:rsidP="006D5CC0">
      <w:pPr>
        <w:pStyle w:val="HTMLPreformatted"/>
        <w:shd w:val="clear" w:color="auto" w:fill="FFFFFF"/>
        <w:rPr>
          <w:ins w:id="3050" w:author="Unknown"/>
          <w:rFonts w:ascii="Consolas" w:hAnsi="Consolas" w:cs="Consolas"/>
          <w:color w:val="212529"/>
          <w:sz w:val="16"/>
          <w:szCs w:val="16"/>
        </w:rPr>
      </w:pPr>
      <w:ins w:id="305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6D5CC0" w:rsidRDefault="003C5A45" w:rsidP="006D5CC0">
      <w:pPr>
        <w:shd w:val="clear" w:color="auto" w:fill="FFFFFF"/>
        <w:jc w:val="right"/>
        <w:rPr>
          <w:ins w:id="3052" w:author="Unknown"/>
          <w:rFonts w:ascii="Segoe UI" w:hAnsi="Segoe UI" w:cs="Segoe UI"/>
          <w:color w:val="212529"/>
          <w:sz w:val="18"/>
          <w:szCs w:val="18"/>
        </w:rPr>
      </w:pPr>
      <w:ins w:id="3053" w:author="Unknown">
        <w:r>
          <w:rPr>
            <w:rFonts w:ascii="Segoe UI" w:hAnsi="Segoe UI" w:cs="Segoe UI"/>
            <w:color w:val="212529"/>
            <w:sz w:val="18"/>
            <w:szCs w:val="18"/>
          </w:rPr>
          <w:fldChar w:fldCharType="begin"/>
        </w:r>
        <w:r w:rsidR="006D5CC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D5CC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D5CC0" w:rsidRDefault="006D5CC0" w:rsidP="006D5CC0">
      <w:pPr>
        <w:pStyle w:val="HTMLPreformatted"/>
        <w:shd w:val="clear" w:color="auto" w:fill="FFFFFF"/>
        <w:rPr>
          <w:ins w:id="3054" w:author="Unknown"/>
          <w:rStyle w:val="HTMLCode"/>
          <w:rFonts w:ascii="Consolas" w:eastAsiaTheme="majorEastAsia" w:hAnsi="Consolas" w:cs="Consolas"/>
          <w:color w:val="000000"/>
          <w:shd w:val="clear" w:color="auto" w:fill="FFFFFF"/>
        </w:rPr>
      </w:pPr>
      <w:ins w:id="305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6D5CC0" w:rsidRDefault="006D5CC0" w:rsidP="006D5CC0">
      <w:pPr>
        <w:pStyle w:val="HTMLPreformatted"/>
        <w:shd w:val="clear" w:color="auto" w:fill="FFFFFF"/>
        <w:rPr>
          <w:ins w:id="3056" w:author="Unknown"/>
          <w:rStyle w:val="HTMLCode"/>
          <w:rFonts w:ascii="Consolas" w:eastAsiaTheme="majorEastAsia" w:hAnsi="Consolas" w:cs="Consolas"/>
          <w:color w:val="000000"/>
          <w:shd w:val="clear" w:color="auto" w:fill="FFFFFF"/>
        </w:rPr>
      </w:pPr>
      <w:ins w:id="305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6D5CC0" w:rsidRDefault="006D5CC0" w:rsidP="006D5CC0">
      <w:pPr>
        <w:pStyle w:val="HTMLPreformatted"/>
        <w:shd w:val="clear" w:color="auto" w:fill="FFFFFF"/>
        <w:rPr>
          <w:ins w:id="3058" w:author="Unknown"/>
          <w:rStyle w:val="HTMLCode"/>
          <w:rFonts w:ascii="Consolas" w:eastAsiaTheme="majorEastAsia" w:hAnsi="Consolas" w:cs="Consolas"/>
          <w:color w:val="000000"/>
          <w:shd w:val="clear" w:color="auto" w:fill="FFFFFF"/>
        </w:rPr>
      </w:pPr>
      <w:ins w:id="305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System.Windows.Input;</w:t>
        </w:r>
      </w:ins>
    </w:p>
    <w:p w:rsidR="006D5CC0" w:rsidRDefault="006D5CC0" w:rsidP="006D5CC0">
      <w:pPr>
        <w:pStyle w:val="HTMLPreformatted"/>
        <w:shd w:val="clear" w:color="auto" w:fill="FFFFFF"/>
        <w:rPr>
          <w:ins w:id="3060"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061" w:author="Unknown"/>
          <w:rStyle w:val="HTMLCode"/>
          <w:rFonts w:ascii="Consolas" w:eastAsiaTheme="majorEastAsia" w:hAnsi="Consolas" w:cs="Consolas"/>
          <w:color w:val="000000"/>
          <w:shd w:val="clear" w:color="auto" w:fill="FFFFFF"/>
        </w:rPr>
      </w:pPr>
      <w:ins w:id="3062"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ins>
    </w:p>
    <w:p w:rsidR="006D5CC0" w:rsidRDefault="006D5CC0" w:rsidP="006D5CC0">
      <w:pPr>
        <w:pStyle w:val="HTMLPreformatted"/>
        <w:shd w:val="clear" w:color="auto" w:fill="FFFFFF"/>
        <w:rPr>
          <w:ins w:id="3063" w:author="Unknown"/>
          <w:rStyle w:val="HTMLCode"/>
          <w:rFonts w:ascii="Consolas" w:eastAsiaTheme="majorEastAsia" w:hAnsi="Consolas" w:cs="Consolas"/>
          <w:color w:val="000000"/>
          <w:shd w:val="clear" w:color="auto" w:fill="FFFFFF"/>
        </w:rPr>
      </w:pPr>
      <w:ins w:id="3064" w:author="Unknown">
        <w:r>
          <w:rPr>
            <w:rStyle w:val="HTMLCode"/>
            <w:rFonts w:ascii="Consolas" w:eastAsiaTheme="majorEastAsia" w:hAnsi="Consolas" w:cs="Consolas"/>
            <w:color w:val="000000"/>
            <w:shd w:val="clear" w:color="auto" w:fill="FFFFFF"/>
          </w:rPr>
          <w:t>{</w:t>
        </w:r>
      </w:ins>
    </w:p>
    <w:p w:rsidR="006D5CC0" w:rsidRDefault="006D5CC0" w:rsidP="006D5CC0">
      <w:pPr>
        <w:pStyle w:val="HTMLPreformatted"/>
        <w:shd w:val="clear" w:color="auto" w:fill="FFFFFF"/>
        <w:rPr>
          <w:ins w:id="3065" w:author="Unknown"/>
          <w:rStyle w:val="HTMLCode"/>
          <w:rFonts w:ascii="Consolas" w:eastAsiaTheme="majorEastAsia" w:hAnsi="Consolas" w:cs="Consolas"/>
          <w:color w:val="000000"/>
          <w:shd w:val="clear" w:color="auto" w:fill="FFFFFF"/>
        </w:rPr>
      </w:pPr>
      <w:ins w:id="3066"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WebBrowserControlSample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6D5CC0" w:rsidRDefault="006D5CC0" w:rsidP="006D5CC0">
      <w:pPr>
        <w:pStyle w:val="HTMLPreformatted"/>
        <w:shd w:val="clear" w:color="auto" w:fill="FFFFFF"/>
        <w:rPr>
          <w:ins w:id="3067" w:author="Unknown"/>
          <w:rStyle w:val="HTMLCode"/>
          <w:rFonts w:ascii="Consolas" w:eastAsiaTheme="majorEastAsia" w:hAnsi="Consolas" w:cs="Consolas"/>
          <w:color w:val="000000"/>
          <w:shd w:val="clear" w:color="auto" w:fill="FFFFFF"/>
        </w:rPr>
      </w:pPr>
      <w:ins w:id="3068" w:author="Unknown">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69" w:author="Unknown"/>
          <w:rStyle w:val="HTMLCode"/>
          <w:rFonts w:ascii="Consolas" w:eastAsiaTheme="majorEastAsia" w:hAnsi="Consolas" w:cs="Consolas"/>
          <w:color w:val="000000"/>
          <w:shd w:val="clear" w:color="auto" w:fill="FFFFFF"/>
        </w:rPr>
      </w:pPr>
      <w:ins w:id="30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WebBrowserControlSample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071" w:author="Unknown"/>
          <w:rStyle w:val="HTMLCode"/>
          <w:rFonts w:ascii="Consolas" w:eastAsiaTheme="majorEastAsia" w:hAnsi="Consolas" w:cs="Consolas"/>
          <w:color w:val="000000"/>
          <w:shd w:val="clear" w:color="auto" w:fill="FFFFFF"/>
        </w:rPr>
      </w:pPr>
      <w:ins w:id="30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73" w:author="Unknown"/>
          <w:rStyle w:val="HTMLCode"/>
          <w:rFonts w:ascii="Consolas" w:eastAsiaTheme="majorEastAsia" w:hAnsi="Consolas" w:cs="Consolas"/>
          <w:color w:val="000000"/>
          <w:shd w:val="clear" w:color="auto" w:fill="FFFFFF"/>
        </w:rPr>
      </w:pPr>
      <w:ins w:id="30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6D5CC0" w:rsidRDefault="006D5CC0" w:rsidP="006D5CC0">
      <w:pPr>
        <w:pStyle w:val="HTMLPreformatted"/>
        <w:shd w:val="clear" w:color="auto" w:fill="FFFFFF"/>
        <w:rPr>
          <w:ins w:id="3075" w:author="Unknown"/>
          <w:rStyle w:val="HTMLCode"/>
          <w:rFonts w:ascii="Consolas" w:eastAsiaTheme="majorEastAsia" w:hAnsi="Consolas" w:cs="Consolas"/>
          <w:color w:val="000000"/>
          <w:shd w:val="clear" w:color="auto" w:fill="FFFFFF"/>
        </w:rPr>
      </w:pPr>
      <w:ins w:id="307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wbSample.Navigate(</w:t>
        </w:r>
        <w:r>
          <w:rPr>
            <w:rStyle w:val="hljs-string"/>
            <w:rFonts w:ascii="Consolas" w:hAnsi="Consolas" w:cs="Consolas"/>
            <w:color w:val="A31515"/>
            <w:shd w:val="clear" w:color="auto" w:fill="FFFFFF"/>
          </w:rPr>
          <w:t>"http://www.wpf-tutorial.com"</w:t>
        </w:r>
        <w:r>
          <w:rPr>
            <w:rStyle w:val="HTMLCode"/>
            <w:rFonts w:ascii="Consolas" w:eastAsiaTheme="majorEastAsia" w:hAnsi="Consolas" w:cs="Consolas"/>
            <w:color w:val="000000"/>
            <w:shd w:val="clear" w:color="auto" w:fill="FFFFFF"/>
          </w:rPr>
          <w:t>);</w:t>
        </w:r>
      </w:ins>
    </w:p>
    <w:p w:rsidR="006D5CC0" w:rsidRDefault="006D5CC0" w:rsidP="006D5CC0">
      <w:pPr>
        <w:pStyle w:val="HTMLPreformatted"/>
        <w:shd w:val="clear" w:color="auto" w:fill="FFFFFF"/>
        <w:rPr>
          <w:ins w:id="3077" w:author="Unknown"/>
          <w:rStyle w:val="HTMLCode"/>
          <w:rFonts w:ascii="Consolas" w:eastAsiaTheme="majorEastAsia" w:hAnsi="Consolas" w:cs="Consolas"/>
          <w:color w:val="000000"/>
          <w:shd w:val="clear" w:color="auto" w:fill="FFFFFF"/>
        </w:rPr>
      </w:pPr>
      <w:ins w:id="307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79"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080" w:author="Unknown"/>
          <w:rStyle w:val="HTMLCode"/>
          <w:rFonts w:ascii="Consolas" w:eastAsiaTheme="majorEastAsia" w:hAnsi="Consolas" w:cs="Consolas"/>
          <w:color w:val="000000"/>
          <w:shd w:val="clear" w:color="auto" w:fill="FFFFFF"/>
        </w:rPr>
      </w:pPr>
      <w:ins w:id="30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txtUrl_KeyUp</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KeyEventArgs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082" w:author="Unknown"/>
          <w:rStyle w:val="HTMLCode"/>
          <w:rFonts w:ascii="Consolas" w:eastAsiaTheme="majorEastAsia" w:hAnsi="Consolas" w:cs="Consolas"/>
          <w:color w:val="000000"/>
          <w:shd w:val="clear" w:color="auto" w:fill="FFFFFF"/>
        </w:rPr>
      </w:pPr>
      <w:ins w:id="30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84" w:author="Unknown"/>
          <w:rStyle w:val="HTMLCode"/>
          <w:rFonts w:ascii="Consolas" w:eastAsiaTheme="majorEastAsia" w:hAnsi="Consolas" w:cs="Consolas"/>
          <w:color w:val="000000"/>
          <w:shd w:val="clear" w:color="auto" w:fill="FFFFFF"/>
        </w:rPr>
      </w:pPr>
      <w:ins w:id="30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(e.Key == Key.Enter)</w:t>
        </w:r>
      </w:ins>
    </w:p>
    <w:p w:rsidR="006D5CC0" w:rsidRDefault="006D5CC0" w:rsidP="006D5CC0">
      <w:pPr>
        <w:pStyle w:val="HTMLPreformatted"/>
        <w:shd w:val="clear" w:color="auto" w:fill="FFFFFF"/>
        <w:rPr>
          <w:ins w:id="3086" w:author="Unknown"/>
          <w:rStyle w:val="HTMLCode"/>
          <w:rFonts w:ascii="Consolas" w:eastAsiaTheme="majorEastAsia" w:hAnsi="Consolas" w:cs="Consolas"/>
          <w:color w:val="000000"/>
          <w:shd w:val="clear" w:color="auto" w:fill="FFFFFF"/>
        </w:rPr>
      </w:pPr>
      <w:ins w:id="30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wbSample.Navigate(txtUrl.Text);</w:t>
        </w:r>
      </w:ins>
    </w:p>
    <w:p w:rsidR="006D5CC0" w:rsidRDefault="006D5CC0" w:rsidP="006D5CC0">
      <w:pPr>
        <w:pStyle w:val="HTMLPreformatted"/>
        <w:shd w:val="clear" w:color="auto" w:fill="FFFFFF"/>
        <w:rPr>
          <w:ins w:id="3088" w:author="Unknown"/>
          <w:rStyle w:val="HTMLCode"/>
          <w:rFonts w:ascii="Consolas" w:eastAsiaTheme="majorEastAsia" w:hAnsi="Consolas" w:cs="Consolas"/>
          <w:color w:val="000000"/>
          <w:shd w:val="clear" w:color="auto" w:fill="FFFFFF"/>
        </w:rPr>
      </w:pPr>
      <w:ins w:id="30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90"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091" w:author="Unknown"/>
          <w:rStyle w:val="HTMLCode"/>
          <w:rFonts w:ascii="Consolas" w:eastAsiaTheme="majorEastAsia" w:hAnsi="Consolas" w:cs="Consolas"/>
          <w:color w:val="000000"/>
          <w:shd w:val="clear" w:color="auto" w:fill="FFFFFF"/>
        </w:rPr>
      </w:pPr>
      <w:ins w:id="30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wbSample_Navigating</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System.Windows.Navigation.NavigatingCancelEventArgs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093" w:author="Unknown"/>
          <w:rStyle w:val="HTMLCode"/>
          <w:rFonts w:ascii="Consolas" w:eastAsiaTheme="majorEastAsia" w:hAnsi="Consolas" w:cs="Consolas"/>
          <w:color w:val="000000"/>
          <w:shd w:val="clear" w:color="auto" w:fill="FFFFFF"/>
        </w:rPr>
      </w:pPr>
      <w:ins w:id="30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95" w:author="Unknown"/>
          <w:rStyle w:val="HTMLCode"/>
          <w:rFonts w:ascii="Consolas" w:eastAsiaTheme="majorEastAsia" w:hAnsi="Consolas" w:cs="Consolas"/>
          <w:color w:val="000000"/>
          <w:shd w:val="clear" w:color="auto" w:fill="FFFFFF"/>
        </w:rPr>
      </w:pPr>
      <w:ins w:id="30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txtUrl.Text = e.Uri.OriginalString;</w:t>
        </w:r>
      </w:ins>
    </w:p>
    <w:p w:rsidR="006D5CC0" w:rsidRDefault="006D5CC0" w:rsidP="006D5CC0">
      <w:pPr>
        <w:pStyle w:val="HTMLPreformatted"/>
        <w:shd w:val="clear" w:color="auto" w:fill="FFFFFF"/>
        <w:rPr>
          <w:ins w:id="3097" w:author="Unknown"/>
          <w:rStyle w:val="HTMLCode"/>
          <w:rFonts w:ascii="Consolas" w:eastAsiaTheme="majorEastAsia" w:hAnsi="Consolas" w:cs="Consolas"/>
          <w:color w:val="000000"/>
          <w:shd w:val="clear" w:color="auto" w:fill="FFFFFF"/>
        </w:rPr>
      </w:pPr>
      <w:ins w:id="30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099"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00" w:author="Unknown"/>
          <w:rStyle w:val="HTMLCode"/>
          <w:rFonts w:ascii="Consolas" w:eastAsiaTheme="majorEastAsia" w:hAnsi="Consolas" w:cs="Consolas"/>
          <w:color w:val="000000"/>
          <w:shd w:val="clear" w:color="auto" w:fill="FFFFFF"/>
        </w:rPr>
      </w:pPr>
      <w:ins w:id="310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BrowseBack_CanExecute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102" w:author="Unknown"/>
          <w:rStyle w:val="HTMLCode"/>
          <w:rFonts w:ascii="Consolas" w:eastAsiaTheme="majorEastAsia" w:hAnsi="Consolas" w:cs="Consolas"/>
          <w:color w:val="000000"/>
          <w:shd w:val="clear" w:color="auto" w:fill="FFFFFF"/>
        </w:rPr>
      </w:pPr>
      <w:ins w:id="310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04" w:author="Unknown"/>
          <w:rStyle w:val="HTMLCode"/>
          <w:rFonts w:ascii="Consolas" w:eastAsiaTheme="majorEastAsia" w:hAnsi="Consolas" w:cs="Consolas"/>
          <w:color w:val="000000"/>
          <w:shd w:val="clear" w:color="auto" w:fill="FFFFFF"/>
        </w:rPr>
      </w:pPr>
      <w:ins w:id="31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((wbSample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 &amp;&amp; (wbSample.CanGoBack));</w:t>
        </w:r>
      </w:ins>
    </w:p>
    <w:p w:rsidR="006D5CC0" w:rsidRDefault="006D5CC0" w:rsidP="006D5CC0">
      <w:pPr>
        <w:pStyle w:val="HTMLPreformatted"/>
        <w:shd w:val="clear" w:color="auto" w:fill="FFFFFF"/>
        <w:rPr>
          <w:ins w:id="3106" w:author="Unknown"/>
          <w:rStyle w:val="HTMLCode"/>
          <w:rFonts w:ascii="Consolas" w:eastAsiaTheme="majorEastAsia" w:hAnsi="Consolas" w:cs="Consolas"/>
          <w:color w:val="000000"/>
          <w:shd w:val="clear" w:color="auto" w:fill="FFFFFF"/>
        </w:rPr>
      </w:pPr>
      <w:ins w:id="31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08"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09" w:author="Unknown"/>
          <w:rStyle w:val="HTMLCode"/>
          <w:rFonts w:ascii="Consolas" w:eastAsiaTheme="majorEastAsia" w:hAnsi="Consolas" w:cs="Consolas"/>
          <w:color w:val="000000"/>
          <w:shd w:val="clear" w:color="auto" w:fill="FFFFFF"/>
        </w:rPr>
      </w:pPr>
      <w:ins w:id="31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BrowseBack_Executed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111" w:author="Unknown"/>
          <w:rStyle w:val="HTMLCode"/>
          <w:rFonts w:ascii="Consolas" w:eastAsiaTheme="majorEastAsia" w:hAnsi="Consolas" w:cs="Consolas"/>
          <w:color w:val="000000"/>
          <w:shd w:val="clear" w:color="auto" w:fill="FFFFFF"/>
        </w:rPr>
      </w:pPr>
      <w:ins w:id="31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13" w:author="Unknown"/>
          <w:rStyle w:val="HTMLCode"/>
          <w:rFonts w:ascii="Consolas" w:eastAsiaTheme="majorEastAsia" w:hAnsi="Consolas" w:cs="Consolas"/>
          <w:color w:val="000000"/>
          <w:shd w:val="clear" w:color="auto" w:fill="FFFFFF"/>
        </w:rPr>
      </w:pPr>
      <w:ins w:id="31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wbSample.GoBack();</w:t>
        </w:r>
      </w:ins>
    </w:p>
    <w:p w:rsidR="006D5CC0" w:rsidRDefault="006D5CC0" w:rsidP="006D5CC0">
      <w:pPr>
        <w:pStyle w:val="HTMLPreformatted"/>
        <w:shd w:val="clear" w:color="auto" w:fill="FFFFFF"/>
        <w:rPr>
          <w:ins w:id="3115" w:author="Unknown"/>
          <w:rStyle w:val="HTMLCode"/>
          <w:rFonts w:ascii="Consolas" w:eastAsiaTheme="majorEastAsia" w:hAnsi="Consolas" w:cs="Consolas"/>
          <w:color w:val="000000"/>
          <w:shd w:val="clear" w:color="auto" w:fill="FFFFFF"/>
        </w:rPr>
      </w:pPr>
      <w:ins w:id="31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17"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18" w:author="Unknown"/>
          <w:rStyle w:val="HTMLCode"/>
          <w:rFonts w:ascii="Consolas" w:eastAsiaTheme="majorEastAsia" w:hAnsi="Consolas" w:cs="Consolas"/>
          <w:color w:val="000000"/>
          <w:shd w:val="clear" w:color="auto" w:fill="FFFFFF"/>
        </w:rPr>
      </w:pPr>
      <w:ins w:id="31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BrowseForward_CanExecute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120" w:author="Unknown"/>
          <w:rStyle w:val="HTMLCode"/>
          <w:rFonts w:ascii="Consolas" w:eastAsiaTheme="majorEastAsia" w:hAnsi="Consolas" w:cs="Consolas"/>
          <w:color w:val="000000"/>
          <w:shd w:val="clear" w:color="auto" w:fill="FFFFFF"/>
        </w:rPr>
      </w:pPr>
      <w:ins w:id="31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22" w:author="Unknown"/>
          <w:rStyle w:val="HTMLCode"/>
          <w:rFonts w:ascii="Consolas" w:eastAsiaTheme="majorEastAsia" w:hAnsi="Consolas" w:cs="Consolas"/>
          <w:color w:val="000000"/>
          <w:shd w:val="clear" w:color="auto" w:fill="FFFFFF"/>
        </w:rPr>
      </w:pPr>
      <w:ins w:id="31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((wbSample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 &amp;&amp; (wbSample.CanGoForward));</w:t>
        </w:r>
      </w:ins>
    </w:p>
    <w:p w:rsidR="006D5CC0" w:rsidRDefault="006D5CC0" w:rsidP="006D5CC0">
      <w:pPr>
        <w:pStyle w:val="HTMLPreformatted"/>
        <w:shd w:val="clear" w:color="auto" w:fill="FFFFFF"/>
        <w:rPr>
          <w:ins w:id="3124" w:author="Unknown"/>
          <w:rStyle w:val="HTMLCode"/>
          <w:rFonts w:ascii="Consolas" w:eastAsiaTheme="majorEastAsia" w:hAnsi="Consolas" w:cs="Consolas"/>
          <w:color w:val="000000"/>
          <w:shd w:val="clear" w:color="auto" w:fill="FFFFFF"/>
        </w:rPr>
      </w:pPr>
      <w:ins w:id="31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26"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27" w:author="Unknown"/>
          <w:rStyle w:val="HTMLCode"/>
          <w:rFonts w:ascii="Consolas" w:eastAsiaTheme="majorEastAsia" w:hAnsi="Consolas" w:cs="Consolas"/>
          <w:color w:val="000000"/>
          <w:shd w:val="clear" w:color="auto" w:fill="FFFFFF"/>
        </w:rPr>
      </w:pPr>
      <w:ins w:id="3128"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BrowseForward_Executed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129" w:author="Unknown"/>
          <w:rStyle w:val="HTMLCode"/>
          <w:rFonts w:ascii="Consolas" w:eastAsiaTheme="majorEastAsia" w:hAnsi="Consolas" w:cs="Consolas"/>
          <w:color w:val="000000"/>
          <w:shd w:val="clear" w:color="auto" w:fill="FFFFFF"/>
        </w:rPr>
      </w:pPr>
      <w:ins w:id="31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31" w:author="Unknown"/>
          <w:rStyle w:val="HTMLCode"/>
          <w:rFonts w:ascii="Consolas" w:eastAsiaTheme="majorEastAsia" w:hAnsi="Consolas" w:cs="Consolas"/>
          <w:color w:val="000000"/>
          <w:shd w:val="clear" w:color="auto" w:fill="FFFFFF"/>
        </w:rPr>
      </w:pPr>
      <w:ins w:id="31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wbSample.GoForward();</w:t>
        </w:r>
      </w:ins>
    </w:p>
    <w:p w:rsidR="006D5CC0" w:rsidRDefault="006D5CC0" w:rsidP="006D5CC0">
      <w:pPr>
        <w:pStyle w:val="HTMLPreformatted"/>
        <w:shd w:val="clear" w:color="auto" w:fill="FFFFFF"/>
        <w:rPr>
          <w:ins w:id="3133" w:author="Unknown"/>
          <w:rStyle w:val="HTMLCode"/>
          <w:rFonts w:ascii="Consolas" w:eastAsiaTheme="majorEastAsia" w:hAnsi="Consolas" w:cs="Consolas"/>
          <w:color w:val="000000"/>
          <w:shd w:val="clear" w:color="auto" w:fill="FFFFFF"/>
        </w:rPr>
      </w:pPr>
      <w:ins w:id="31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35"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36" w:author="Unknown"/>
          <w:rStyle w:val="HTMLCode"/>
          <w:rFonts w:ascii="Consolas" w:eastAsiaTheme="majorEastAsia" w:hAnsi="Consolas" w:cs="Consolas"/>
          <w:color w:val="000000"/>
          <w:shd w:val="clear" w:color="auto" w:fill="FFFFFF"/>
        </w:rPr>
      </w:pPr>
      <w:ins w:id="31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GoToPage_CanExecute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138" w:author="Unknown"/>
          <w:rStyle w:val="HTMLCode"/>
          <w:rFonts w:ascii="Consolas" w:eastAsiaTheme="majorEastAsia" w:hAnsi="Consolas" w:cs="Consolas"/>
          <w:color w:val="000000"/>
          <w:shd w:val="clear" w:color="auto" w:fill="FFFFFF"/>
        </w:rPr>
      </w:pPr>
      <w:ins w:id="31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40" w:author="Unknown"/>
          <w:rStyle w:val="HTMLCode"/>
          <w:rFonts w:ascii="Consolas" w:eastAsiaTheme="majorEastAsia" w:hAnsi="Consolas" w:cs="Consolas"/>
          <w:color w:val="000000"/>
          <w:shd w:val="clear" w:color="auto" w:fill="FFFFFF"/>
        </w:rPr>
      </w:pPr>
      <w:ins w:id="31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6D5CC0" w:rsidRDefault="006D5CC0" w:rsidP="006D5CC0">
      <w:pPr>
        <w:pStyle w:val="HTMLPreformatted"/>
        <w:shd w:val="clear" w:color="auto" w:fill="FFFFFF"/>
        <w:rPr>
          <w:ins w:id="3142" w:author="Unknown"/>
          <w:rStyle w:val="HTMLCode"/>
          <w:rFonts w:ascii="Consolas" w:eastAsiaTheme="majorEastAsia" w:hAnsi="Consolas" w:cs="Consolas"/>
          <w:color w:val="000000"/>
          <w:shd w:val="clear" w:color="auto" w:fill="FFFFFF"/>
        </w:rPr>
      </w:pPr>
      <w:ins w:id="31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44"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45" w:author="Unknown"/>
          <w:rStyle w:val="HTMLCode"/>
          <w:rFonts w:ascii="Consolas" w:eastAsiaTheme="majorEastAsia" w:hAnsi="Consolas" w:cs="Consolas"/>
          <w:color w:val="000000"/>
          <w:shd w:val="clear" w:color="auto" w:fill="FFFFFF"/>
        </w:rPr>
      </w:pPr>
      <w:ins w:id="314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GoToPage_Executed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6D5CC0" w:rsidRDefault="006D5CC0" w:rsidP="006D5CC0">
      <w:pPr>
        <w:pStyle w:val="HTMLPreformatted"/>
        <w:shd w:val="clear" w:color="auto" w:fill="FFFFFF"/>
        <w:rPr>
          <w:ins w:id="3147" w:author="Unknown"/>
          <w:rStyle w:val="HTMLCode"/>
          <w:rFonts w:ascii="Consolas" w:eastAsiaTheme="majorEastAsia" w:hAnsi="Consolas" w:cs="Consolas"/>
          <w:color w:val="000000"/>
          <w:shd w:val="clear" w:color="auto" w:fill="FFFFFF"/>
        </w:rPr>
      </w:pPr>
      <w:ins w:id="31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49" w:author="Unknown"/>
          <w:rStyle w:val="HTMLCode"/>
          <w:rFonts w:ascii="Consolas" w:eastAsiaTheme="majorEastAsia" w:hAnsi="Consolas" w:cs="Consolas"/>
          <w:color w:val="000000"/>
          <w:shd w:val="clear" w:color="auto" w:fill="FFFFFF"/>
        </w:rPr>
      </w:pPr>
      <w:ins w:id="315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wbSample.Navigate(txtUrl.Text);</w:t>
        </w:r>
      </w:ins>
    </w:p>
    <w:p w:rsidR="006D5CC0" w:rsidRDefault="006D5CC0" w:rsidP="006D5CC0">
      <w:pPr>
        <w:pStyle w:val="HTMLPreformatted"/>
        <w:shd w:val="clear" w:color="auto" w:fill="FFFFFF"/>
        <w:rPr>
          <w:ins w:id="3151" w:author="Unknown"/>
          <w:rStyle w:val="HTMLCode"/>
          <w:rFonts w:ascii="Consolas" w:eastAsiaTheme="majorEastAsia" w:hAnsi="Consolas" w:cs="Consolas"/>
          <w:color w:val="000000"/>
          <w:shd w:val="clear" w:color="auto" w:fill="FFFFFF"/>
        </w:rPr>
      </w:pPr>
      <w:ins w:id="315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53" w:author="Unknown"/>
          <w:rStyle w:val="HTMLCode"/>
          <w:rFonts w:ascii="Consolas" w:eastAsiaTheme="majorEastAsia" w:hAnsi="Consolas" w:cs="Consolas"/>
          <w:color w:val="000000"/>
          <w:shd w:val="clear" w:color="auto" w:fill="FFFFFF"/>
        </w:rPr>
      </w:pPr>
    </w:p>
    <w:p w:rsidR="006D5CC0" w:rsidRDefault="006D5CC0" w:rsidP="006D5CC0">
      <w:pPr>
        <w:pStyle w:val="HTMLPreformatted"/>
        <w:shd w:val="clear" w:color="auto" w:fill="FFFFFF"/>
        <w:rPr>
          <w:ins w:id="3154" w:author="Unknown"/>
          <w:rStyle w:val="HTMLCode"/>
          <w:rFonts w:ascii="Consolas" w:eastAsiaTheme="majorEastAsia" w:hAnsi="Consolas" w:cs="Consolas"/>
          <w:color w:val="000000"/>
          <w:shd w:val="clear" w:color="auto" w:fill="FFFFFF"/>
        </w:rPr>
      </w:pPr>
      <w:ins w:id="3155" w:author="Unknown">
        <w:r>
          <w:rPr>
            <w:rStyle w:val="HTMLCode"/>
            <w:rFonts w:ascii="Consolas" w:eastAsiaTheme="majorEastAsia" w:hAnsi="Consolas" w:cs="Consolas"/>
            <w:color w:val="000000"/>
            <w:shd w:val="clear" w:color="auto" w:fill="FFFFFF"/>
          </w:rPr>
          <w:tab/>
          <w:t>}</w:t>
        </w:r>
      </w:ins>
    </w:p>
    <w:p w:rsidR="006D5CC0" w:rsidRDefault="006D5CC0" w:rsidP="006D5CC0">
      <w:pPr>
        <w:pStyle w:val="HTMLPreformatted"/>
        <w:shd w:val="clear" w:color="auto" w:fill="FFFFFF"/>
        <w:rPr>
          <w:ins w:id="3156" w:author="Unknown"/>
          <w:rFonts w:ascii="Consolas" w:hAnsi="Consolas" w:cs="Consolas"/>
          <w:color w:val="212529"/>
          <w:sz w:val="16"/>
          <w:szCs w:val="16"/>
        </w:rPr>
      </w:pPr>
      <w:ins w:id="3157" w:author="Unknown">
        <w:r>
          <w:rPr>
            <w:rStyle w:val="HTMLCode"/>
            <w:rFonts w:ascii="Consolas" w:eastAsiaTheme="majorEastAsia" w:hAnsi="Consolas" w:cs="Consolas"/>
            <w:color w:val="000000"/>
            <w:shd w:val="clear" w:color="auto" w:fill="FFFFFF"/>
          </w:rPr>
          <w:t>}</w:t>
        </w:r>
      </w:ins>
    </w:p>
    <w:p w:rsidR="006D5CC0" w:rsidRDefault="006D5CC0" w:rsidP="006D5CC0">
      <w:pPr>
        <w:pStyle w:val="NormalWeb"/>
        <w:shd w:val="clear" w:color="auto" w:fill="FFFFFF"/>
        <w:spacing w:before="288" w:beforeAutospacing="0" w:after="288" w:afterAutospacing="0"/>
        <w:rPr>
          <w:ins w:id="3158" w:author="Unknown"/>
          <w:rFonts w:ascii="Segoe UI" w:hAnsi="Segoe UI" w:cs="Segoe UI"/>
          <w:color w:val="212529"/>
          <w:sz w:val="18"/>
          <w:szCs w:val="18"/>
        </w:rPr>
      </w:pPr>
      <w:ins w:id="3159" w:author="Unknown">
        <w:r>
          <w:rPr>
            <w:rFonts w:ascii="Segoe UI" w:hAnsi="Segoe UI" w:cs="Segoe UI"/>
            <w:color w:val="212529"/>
            <w:sz w:val="18"/>
            <w:szCs w:val="18"/>
          </w:rPr>
          <w:t>The code might seem a bit overwhelming at first, but if you take a second look, you'll realize that there's a lot of repetition in it.</w:t>
        </w:r>
      </w:ins>
    </w:p>
    <w:p w:rsidR="006D5CC0" w:rsidRDefault="006D5CC0" w:rsidP="006D5CC0">
      <w:pPr>
        <w:pStyle w:val="NormalWeb"/>
        <w:shd w:val="clear" w:color="auto" w:fill="FFFFFF"/>
        <w:spacing w:before="288" w:beforeAutospacing="0" w:after="288" w:afterAutospacing="0"/>
        <w:rPr>
          <w:ins w:id="3160" w:author="Unknown"/>
          <w:rFonts w:ascii="Segoe UI" w:hAnsi="Segoe UI" w:cs="Segoe UI"/>
          <w:color w:val="212529"/>
          <w:sz w:val="18"/>
          <w:szCs w:val="18"/>
        </w:rPr>
      </w:pPr>
      <w:ins w:id="3161" w:author="Unknown">
        <w:r>
          <w:rPr>
            <w:rFonts w:ascii="Segoe UI" w:hAnsi="Segoe UI" w:cs="Segoe UI"/>
            <w:color w:val="212529"/>
            <w:sz w:val="18"/>
            <w:szCs w:val="18"/>
          </w:rPr>
          <w:t>Let's start off by talking about the </w:t>
        </w:r>
        <w:r>
          <w:rPr>
            <w:rStyle w:val="Strong"/>
            <w:rFonts w:ascii="Segoe UI" w:hAnsi="Segoe UI" w:cs="Segoe UI"/>
            <w:color w:val="212529"/>
            <w:sz w:val="18"/>
            <w:szCs w:val="18"/>
          </w:rPr>
          <w:t>XAML</w:t>
        </w:r>
        <w:r>
          <w:rPr>
            <w:rFonts w:ascii="Segoe UI" w:hAnsi="Segoe UI" w:cs="Segoe UI"/>
            <w:color w:val="212529"/>
            <w:sz w:val="18"/>
            <w:szCs w:val="18"/>
          </w:rPr>
          <w:t> part. Notice that I'm using several concepts discussed elsewhere in this tutorial, including the ToolBar control and WPF commands. The ToolBar is used to host a couple of buttons for going backward and forward. After that, we have an address bar for entering and showing the current URL, along with a button for navigating to the entered URL.</w:t>
        </w:r>
      </w:ins>
    </w:p>
    <w:p w:rsidR="006D5CC0" w:rsidRDefault="006D5CC0" w:rsidP="006D5CC0">
      <w:pPr>
        <w:pStyle w:val="NormalWeb"/>
        <w:shd w:val="clear" w:color="auto" w:fill="FFFFFF"/>
        <w:spacing w:before="288" w:beforeAutospacing="0" w:after="288" w:afterAutospacing="0"/>
        <w:rPr>
          <w:ins w:id="3162" w:author="Unknown"/>
          <w:rFonts w:ascii="Segoe UI" w:hAnsi="Segoe UI" w:cs="Segoe UI"/>
          <w:color w:val="212529"/>
          <w:sz w:val="18"/>
          <w:szCs w:val="18"/>
        </w:rPr>
      </w:pPr>
      <w:ins w:id="3163" w:author="Unknown">
        <w:r>
          <w:rPr>
            <w:rFonts w:ascii="Segoe UI" w:hAnsi="Segoe UI" w:cs="Segoe UI"/>
            <w:color w:val="212529"/>
            <w:sz w:val="18"/>
            <w:szCs w:val="18"/>
          </w:rPr>
          <w:t>Below the toolbar, we have the actual WebBrowser control. As you can see, using it only requires a single line of XAML - in this case we subscribe to the </w:t>
        </w:r>
        <w:r>
          <w:rPr>
            <w:rStyle w:val="Strong"/>
            <w:rFonts w:ascii="Segoe UI" w:hAnsi="Segoe UI" w:cs="Segoe UI"/>
            <w:color w:val="212529"/>
            <w:sz w:val="18"/>
            <w:szCs w:val="18"/>
          </w:rPr>
          <w:t>Navigating</w:t>
        </w:r>
        <w:r>
          <w:rPr>
            <w:rFonts w:ascii="Segoe UI" w:hAnsi="Segoe UI" w:cs="Segoe UI"/>
            <w:color w:val="212529"/>
            <w:sz w:val="18"/>
            <w:szCs w:val="18"/>
          </w:rPr>
          <w:t> event, which occurs as soon as the WebBrowser starts navigating to a URL.</w:t>
        </w:r>
      </w:ins>
    </w:p>
    <w:p w:rsidR="006D5CC0" w:rsidRDefault="006D5CC0" w:rsidP="006D5CC0">
      <w:pPr>
        <w:pStyle w:val="NormalWeb"/>
        <w:shd w:val="clear" w:color="auto" w:fill="FFFFFF"/>
        <w:spacing w:before="288" w:beforeAutospacing="0" w:after="288" w:afterAutospacing="0"/>
        <w:rPr>
          <w:ins w:id="3164" w:author="Unknown"/>
          <w:rFonts w:ascii="Segoe UI" w:hAnsi="Segoe UI" w:cs="Segoe UI"/>
          <w:color w:val="212529"/>
          <w:sz w:val="18"/>
          <w:szCs w:val="18"/>
        </w:rPr>
      </w:pPr>
      <w:ins w:id="3165" w:author="Unknown">
        <w:r>
          <w:rPr>
            <w:rFonts w:ascii="Segoe UI" w:hAnsi="Segoe UI" w:cs="Segoe UI"/>
            <w:color w:val="212529"/>
            <w:sz w:val="18"/>
            <w:szCs w:val="18"/>
          </w:rPr>
          <w:t>In </w:t>
        </w:r>
        <w:r>
          <w:rPr>
            <w:rStyle w:val="Strong"/>
            <w:rFonts w:ascii="Segoe UI" w:hAnsi="Segoe UI" w:cs="Segoe UI"/>
            <w:color w:val="212529"/>
            <w:sz w:val="18"/>
            <w:szCs w:val="18"/>
          </w:rPr>
          <w:t>Code-behind</w:t>
        </w:r>
        <w:r>
          <w:rPr>
            <w:rFonts w:ascii="Segoe UI" w:hAnsi="Segoe UI" w:cs="Segoe UI"/>
            <w:color w:val="212529"/>
            <w:sz w:val="18"/>
            <w:szCs w:val="18"/>
          </w:rPr>
          <w:t>, we start off by navigating to a URL already in the constructor of the Window, to have something to show immediately instead of a blank control. We then have the </w:t>
        </w:r>
        <w:r>
          <w:rPr>
            <w:rStyle w:val="Strong"/>
            <w:rFonts w:ascii="Segoe UI" w:hAnsi="Segoe UI" w:cs="Segoe UI"/>
            <w:color w:val="212529"/>
            <w:sz w:val="18"/>
            <w:szCs w:val="18"/>
          </w:rPr>
          <w:t>txtUrl_KeyUp</w:t>
        </w:r>
        <w:r>
          <w:rPr>
            <w:rFonts w:ascii="Segoe UI" w:hAnsi="Segoe UI" w:cs="Segoe UI"/>
            <w:color w:val="212529"/>
            <w:sz w:val="18"/>
            <w:szCs w:val="18"/>
          </w:rPr>
          <w:t> event, in which we check to see if the user has hit Enter inside of the address bar - if so, we start navigating to the entered URL.</w:t>
        </w:r>
      </w:ins>
    </w:p>
    <w:p w:rsidR="006D5CC0" w:rsidRDefault="006D5CC0" w:rsidP="006D5CC0">
      <w:pPr>
        <w:pStyle w:val="NormalWeb"/>
        <w:shd w:val="clear" w:color="auto" w:fill="FFFFFF"/>
        <w:spacing w:before="288" w:beforeAutospacing="0" w:after="288" w:afterAutospacing="0"/>
        <w:rPr>
          <w:ins w:id="3166" w:author="Unknown"/>
          <w:rFonts w:ascii="Segoe UI" w:hAnsi="Segoe UI" w:cs="Segoe UI"/>
          <w:color w:val="212529"/>
          <w:sz w:val="18"/>
          <w:szCs w:val="18"/>
        </w:rPr>
      </w:pPr>
      <w:ins w:id="3167" w:author="Unknown">
        <w:r>
          <w:rPr>
            <w:rFonts w:ascii="Segoe UI" w:hAnsi="Segoe UI" w:cs="Segoe UI"/>
            <w:color w:val="212529"/>
            <w:sz w:val="18"/>
            <w:szCs w:val="18"/>
          </w:rPr>
          <w:t>The </w:t>
        </w:r>
        <w:r>
          <w:rPr>
            <w:rStyle w:val="Strong"/>
            <w:rFonts w:ascii="Segoe UI" w:hAnsi="Segoe UI" w:cs="Segoe UI"/>
            <w:color w:val="212529"/>
            <w:sz w:val="18"/>
            <w:szCs w:val="18"/>
          </w:rPr>
          <w:t>wbSample_Navigating</w:t>
        </w:r>
        <w:r>
          <w:rPr>
            <w:rFonts w:ascii="Segoe UI" w:hAnsi="Segoe UI" w:cs="Segoe UI"/>
            <w:color w:val="212529"/>
            <w:sz w:val="18"/>
            <w:szCs w:val="18"/>
          </w:rPr>
          <w:t> event makes sure that the address bar is updated each time a new navigation starts. This is important because we want it to show the current URL no matter if the user initiated the navigation by entering a new URL or by clicking a link on the webpage.</w:t>
        </w:r>
      </w:ins>
    </w:p>
    <w:p w:rsidR="006D5CC0" w:rsidRDefault="006D5CC0" w:rsidP="006D5CC0">
      <w:pPr>
        <w:pStyle w:val="NormalWeb"/>
        <w:shd w:val="clear" w:color="auto" w:fill="FFFFFF"/>
        <w:spacing w:before="288" w:beforeAutospacing="0" w:after="288" w:afterAutospacing="0"/>
        <w:rPr>
          <w:ins w:id="3168" w:author="Unknown"/>
          <w:rFonts w:ascii="Segoe UI" w:hAnsi="Segoe UI" w:cs="Segoe UI"/>
          <w:color w:val="212529"/>
          <w:sz w:val="18"/>
          <w:szCs w:val="18"/>
        </w:rPr>
      </w:pPr>
      <w:ins w:id="3169" w:author="Unknown">
        <w:r>
          <w:rPr>
            <w:rFonts w:ascii="Segoe UI" w:hAnsi="Segoe UI" w:cs="Segoe UI"/>
            <w:color w:val="212529"/>
            <w:sz w:val="18"/>
            <w:szCs w:val="18"/>
          </w:rPr>
          <w:t>The last part of the Code-behind is simple handling of our commands: Two for the back and forward buttons, where we use the CanGoBack and CanGoForward to decide whether they can execute, and the GoBack and GoForward methods to do the actual work. This is very standard when dealing with WPF commands, as described in the commands section of this tutorial.</w:t>
        </w:r>
      </w:ins>
    </w:p>
    <w:p w:rsidR="006D5CC0" w:rsidRDefault="006D5CC0" w:rsidP="006D5CC0">
      <w:pPr>
        <w:pStyle w:val="NormalWeb"/>
        <w:shd w:val="clear" w:color="auto" w:fill="FFFFFF"/>
        <w:spacing w:before="288" w:beforeAutospacing="0" w:after="288" w:afterAutospacing="0"/>
        <w:rPr>
          <w:ins w:id="3170" w:author="Unknown"/>
          <w:rFonts w:ascii="Segoe UI" w:hAnsi="Segoe UI" w:cs="Segoe UI"/>
          <w:color w:val="212529"/>
          <w:sz w:val="18"/>
          <w:szCs w:val="18"/>
        </w:rPr>
      </w:pPr>
      <w:ins w:id="3171" w:author="Unknown">
        <w:r>
          <w:rPr>
            <w:rFonts w:ascii="Segoe UI" w:hAnsi="Segoe UI" w:cs="Segoe UI"/>
            <w:color w:val="212529"/>
            <w:sz w:val="18"/>
            <w:szCs w:val="18"/>
          </w:rPr>
          <w:t>For the last command, we allow it to always execute and when it does, we use the Navigate() method once again.</w:t>
        </w:r>
      </w:ins>
    </w:p>
    <w:p w:rsidR="00E05508" w:rsidRDefault="00E05508" w:rsidP="00E05508">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WindowsFormsHost control</w:t>
      </w:r>
    </w:p>
    <w:p w:rsidR="00E05508" w:rsidRDefault="00E05508" w:rsidP="00E05508">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lastRenderedPageBreak/>
        <w:t>WPF and WinForms are two distinct UI frameworks, both created by Microsoft. WPF is meant as a more modern alternative to WinForms, which was the first .NET UI framework. To lighten the transition between the two, Microsoft has made sure that WinForms controls may still be used inside of a WPF application. This is done with the WindowsFormsHost, which we'll discuss in this article.</w:t>
      </w:r>
    </w:p>
    <w:p w:rsidR="00E05508" w:rsidRDefault="00E05508" w:rsidP="00E05508">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To use the WindowsFormsHost and controls from WinForms, you need to add a reference to the following assemblies in your application:</w:t>
      </w:r>
    </w:p>
    <w:p w:rsidR="00E05508" w:rsidRDefault="00E05508" w:rsidP="00E05508">
      <w:pPr>
        <w:numPr>
          <w:ilvl w:val="0"/>
          <w:numId w:val="8"/>
        </w:numPr>
        <w:shd w:val="clear" w:color="auto" w:fill="FFFFFF"/>
        <w:spacing w:before="100" w:beforeAutospacing="1" w:after="100" w:afterAutospacing="1" w:line="240" w:lineRule="auto"/>
        <w:ind w:left="230" w:right="230"/>
        <w:rPr>
          <w:ins w:id="3172" w:author="Unknown"/>
          <w:rFonts w:ascii="Segoe UI" w:hAnsi="Segoe UI" w:cs="Segoe UI"/>
          <w:color w:val="212529"/>
          <w:sz w:val="18"/>
          <w:szCs w:val="18"/>
        </w:rPr>
      </w:pPr>
      <w:ins w:id="3173" w:author="Unknown">
        <w:r>
          <w:rPr>
            <w:rFonts w:ascii="Segoe UI" w:hAnsi="Segoe UI" w:cs="Segoe UI"/>
            <w:color w:val="212529"/>
            <w:sz w:val="18"/>
            <w:szCs w:val="18"/>
          </w:rPr>
          <w:t>WindowsFormsIntegration</w:t>
        </w:r>
      </w:ins>
    </w:p>
    <w:p w:rsidR="00E05508" w:rsidRDefault="00E05508" w:rsidP="00E05508">
      <w:pPr>
        <w:numPr>
          <w:ilvl w:val="0"/>
          <w:numId w:val="8"/>
        </w:numPr>
        <w:shd w:val="clear" w:color="auto" w:fill="FFFFFF"/>
        <w:spacing w:before="100" w:beforeAutospacing="1" w:after="100" w:afterAutospacing="1" w:line="240" w:lineRule="auto"/>
        <w:ind w:left="230" w:right="230"/>
        <w:rPr>
          <w:ins w:id="3174" w:author="Unknown"/>
          <w:rFonts w:ascii="Segoe UI" w:hAnsi="Segoe UI" w:cs="Segoe UI"/>
          <w:color w:val="212529"/>
          <w:sz w:val="18"/>
          <w:szCs w:val="18"/>
        </w:rPr>
      </w:pPr>
      <w:ins w:id="3175" w:author="Unknown">
        <w:r>
          <w:rPr>
            <w:rFonts w:ascii="Segoe UI" w:hAnsi="Segoe UI" w:cs="Segoe UI"/>
            <w:color w:val="212529"/>
            <w:sz w:val="18"/>
            <w:szCs w:val="18"/>
          </w:rPr>
          <w:t>System.Windows.Forms</w:t>
        </w:r>
      </w:ins>
    </w:p>
    <w:p w:rsidR="00E05508" w:rsidRDefault="00E05508" w:rsidP="00E05508">
      <w:pPr>
        <w:pStyle w:val="NormalWeb"/>
        <w:shd w:val="clear" w:color="auto" w:fill="FFFFFF"/>
        <w:spacing w:before="288" w:beforeAutospacing="0" w:after="288" w:afterAutospacing="0"/>
        <w:rPr>
          <w:ins w:id="3176" w:author="Unknown"/>
          <w:rFonts w:ascii="Segoe UI" w:hAnsi="Segoe UI" w:cs="Segoe UI"/>
          <w:color w:val="212529"/>
          <w:sz w:val="18"/>
          <w:szCs w:val="18"/>
        </w:rPr>
      </w:pPr>
      <w:ins w:id="3177" w:author="Unknown">
        <w:r>
          <w:rPr>
            <w:rFonts w:ascii="Segoe UI" w:hAnsi="Segoe UI" w:cs="Segoe UI"/>
            <w:color w:val="212529"/>
            <w:sz w:val="18"/>
            <w:szCs w:val="18"/>
          </w:rPr>
          <w:t>In Visual Studio, this is done by right-clicking the "</w:t>
        </w:r>
        <w:r>
          <w:rPr>
            <w:rFonts w:ascii="Segoe UI" w:hAnsi="Segoe UI" w:cs="Segoe UI"/>
            <w:b/>
            <w:bCs/>
            <w:color w:val="212529"/>
            <w:sz w:val="18"/>
            <w:szCs w:val="18"/>
          </w:rPr>
          <w:t>References</w:t>
        </w:r>
        <w:r>
          <w:rPr>
            <w:rFonts w:ascii="Segoe UI" w:hAnsi="Segoe UI" w:cs="Segoe UI"/>
            <w:color w:val="212529"/>
            <w:sz w:val="18"/>
            <w:szCs w:val="18"/>
          </w:rPr>
          <w:t>" node in your project and selecting "</w:t>
        </w:r>
        <w:r>
          <w:rPr>
            <w:rFonts w:ascii="Segoe UI" w:hAnsi="Segoe UI" w:cs="Segoe UI"/>
            <w:b/>
            <w:bCs/>
            <w:color w:val="212529"/>
            <w:sz w:val="18"/>
            <w:szCs w:val="18"/>
          </w:rPr>
          <w:t>Add reference</w:t>
        </w:r>
        <w:r>
          <w:rPr>
            <w:rFonts w:ascii="Segoe UI" w:hAnsi="Segoe UI" w:cs="Segoe UI"/>
            <w:color w:val="212529"/>
            <w:sz w:val="18"/>
            <w:szCs w:val="18"/>
          </w:rPr>
          <w:t>":</w:t>
        </w:r>
      </w:ins>
    </w:p>
    <w:p w:rsidR="00E05508" w:rsidRDefault="00E05508" w:rsidP="00E05508">
      <w:pPr>
        <w:rPr>
          <w:ins w:id="3178" w:author="Unknown"/>
          <w:rFonts w:ascii="Times New Roman" w:hAnsi="Times New Roman" w:cs="Times New Roman"/>
          <w:sz w:val="24"/>
          <w:szCs w:val="24"/>
        </w:rPr>
      </w:pPr>
      <w:r>
        <w:rPr>
          <w:noProof/>
        </w:rPr>
        <w:drawing>
          <wp:inline distT="0" distB="0" distL="0" distR="0">
            <wp:extent cx="3752850" cy="2479675"/>
            <wp:effectExtent l="19050" t="0" r="0" b="0"/>
            <wp:docPr id="147" name="aelm1205" descr="https://www.wpf-tutorial.com/Images/ArticleImages/1/chapters/misc-controls/vs_referenc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05" descr="https://www.wpf-tutorial.com/Images/ArticleImages/1/chapters/misc-controls/vs_reference_menu.png"/>
                    <pic:cNvPicPr>
                      <a:picLocks noChangeAspect="1" noChangeArrowheads="1"/>
                    </pic:cNvPicPr>
                  </pic:nvPicPr>
                  <pic:blipFill>
                    <a:blip r:embed="rId118"/>
                    <a:srcRect/>
                    <a:stretch>
                      <a:fillRect/>
                    </a:stretch>
                  </pic:blipFill>
                  <pic:spPr bwMode="auto">
                    <a:xfrm>
                      <a:off x="0" y="0"/>
                      <a:ext cx="3752850" cy="2479675"/>
                    </a:xfrm>
                    <a:prstGeom prst="rect">
                      <a:avLst/>
                    </a:prstGeom>
                    <a:noFill/>
                    <a:ln w="9525">
                      <a:noFill/>
                      <a:miter lim="800000"/>
                      <a:headEnd/>
                      <a:tailEnd/>
                    </a:ln>
                  </pic:spPr>
                </pic:pic>
              </a:graphicData>
            </a:graphic>
          </wp:inline>
        </w:drawing>
      </w:r>
    </w:p>
    <w:p w:rsidR="00E05508" w:rsidRDefault="00E05508" w:rsidP="00E05508">
      <w:pPr>
        <w:pStyle w:val="NormalWeb"/>
        <w:shd w:val="clear" w:color="auto" w:fill="FFFFFF"/>
        <w:spacing w:before="288" w:beforeAutospacing="0" w:after="288" w:afterAutospacing="0"/>
        <w:rPr>
          <w:ins w:id="3179" w:author="Unknown"/>
          <w:rFonts w:ascii="Segoe UI" w:hAnsi="Segoe UI" w:cs="Segoe UI"/>
          <w:color w:val="212529"/>
          <w:sz w:val="18"/>
          <w:szCs w:val="18"/>
        </w:rPr>
      </w:pPr>
      <w:ins w:id="3180" w:author="Unknown">
        <w:r>
          <w:rPr>
            <w:rFonts w:ascii="Segoe UI" w:hAnsi="Segoe UI" w:cs="Segoe UI"/>
            <w:color w:val="212529"/>
            <w:sz w:val="18"/>
            <w:szCs w:val="18"/>
          </w:rPr>
          <w:t>In the dialog that pops up, you should select "</w:t>
        </w:r>
        <w:r>
          <w:rPr>
            <w:rFonts w:ascii="Segoe UI" w:hAnsi="Segoe UI" w:cs="Segoe UI"/>
            <w:b/>
            <w:bCs/>
            <w:color w:val="212529"/>
            <w:sz w:val="18"/>
            <w:szCs w:val="18"/>
          </w:rPr>
          <w:t>Assemblies</w:t>
        </w:r>
        <w:r>
          <w:rPr>
            <w:rFonts w:ascii="Segoe UI" w:hAnsi="Segoe UI" w:cs="Segoe UI"/>
            <w:color w:val="212529"/>
            <w:sz w:val="18"/>
            <w:szCs w:val="18"/>
          </w:rPr>
          <w:t>" and then check the two assemblies that we need to add:</w:t>
        </w:r>
      </w:ins>
    </w:p>
    <w:p w:rsidR="00E05508" w:rsidRDefault="00E05508" w:rsidP="00E05508">
      <w:pPr>
        <w:rPr>
          <w:ins w:id="3181" w:author="Unknown"/>
          <w:rFonts w:ascii="Times New Roman" w:hAnsi="Times New Roman" w:cs="Times New Roman"/>
          <w:sz w:val="24"/>
          <w:szCs w:val="24"/>
        </w:rPr>
      </w:pPr>
      <w:r>
        <w:rPr>
          <w:noProof/>
        </w:rPr>
        <w:lastRenderedPageBreak/>
        <w:drawing>
          <wp:inline distT="0" distB="0" distL="0" distR="0">
            <wp:extent cx="4886325" cy="3759835"/>
            <wp:effectExtent l="19050" t="0" r="9525" b="0"/>
            <wp:docPr id="146" name="aelm1207" descr="https://www.wpf-tutorial.com/Images/ArticleImages/1/chapters/misc-controls/vs_reference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07" descr="https://www.wpf-tutorial.com/Images/ArticleImages/1/chapters/misc-controls/vs_reference_dialog.png"/>
                    <pic:cNvPicPr>
                      <a:picLocks noChangeAspect="1" noChangeArrowheads="1"/>
                    </pic:cNvPicPr>
                  </pic:nvPicPr>
                  <pic:blipFill>
                    <a:blip r:embed="rId119"/>
                    <a:srcRect/>
                    <a:stretch>
                      <a:fillRect/>
                    </a:stretch>
                  </pic:blipFill>
                  <pic:spPr bwMode="auto">
                    <a:xfrm>
                      <a:off x="0" y="0"/>
                      <a:ext cx="4886325" cy="3759835"/>
                    </a:xfrm>
                    <a:prstGeom prst="rect">
                      <a:avLst/>
                    </a:prstGeom>
                    <a:noFill/>
                    <a:ln w="9525">
                      <a:noFill/>
                      <a:miter lim="800000"/>
                      <a:headEnd/>
                      <a:tailEnd/>
                    </a:ln>
                  </pic:spPr>
                </pic:pic>
              </a:graphicData>
            </a:graphic>
          </wp:inline>
        </w:drawing>
      </w:r>
    </w:p>
    <w:p w:rsidR="00E05508" w:rsidRDefault="00E05508" w:rsidP="00E05508">
      <w:pPr>
        <w:pStyle w:val="Heading2"/>
        <w:shd w:val="clear" w:color="auto" w:fill="FFFFFF"/>
        <w:spacing w:before="0"/>
        <w:rPr>
          <w:ins w:id="3182" w:author="Unknown"/>
          <w:rFonts w:ascii="Segoe UI" w:hAnsi="Segoe UI" w:cs="Segoe UI"/>
          <w:b w:val="0"/>
          <w:bCs w:val="0"/>
          <w:color w:val="33393E"/>
        </w:rPr>
      </w:pPr>
      <w:ins w:id="3183" w:author="Unknown">
        <w:r>
          <w:rPr>
            <w:rFonts w:ascii="Segoe UI" w:hAnsi="Segoe UI" w:cs="Segoe UI"/>
            <w:b w:val="0"/>
            <w:bCs w:val="0"/>
            <w:color w:val="33393E"/>
          </w:rPr>
          <w:t>Using the WinForms WebBrowser control</w:t>
        </w:r>
      </w:ins>
    </w:p>
    <w:p w:rsidR="00E05508" w:rsidRDefault="00E05508" w:rsidP="00E05508">
      <w:pPr>
        <w:pStyle w:val="NormalWeb"/>
        <w:shd w:val="clear" w:color="auto" w:fill="FFFFFF"/>
        <w:spacing w:before="288" w:beforeAutospacing="0" w:after="288" w:afterAutospacing="0"/>
        <w:rPr>
          <w:ins w:id="3184" w:author="Unknown"/>
          <w:rFonts w:ascii="Segoe UI" w:hAnsi="Segoe UI" w:cs="Segoe UI"/>
          <w:color w:val="212529"/>
          <w:sz w:val="18"/>
          <w:szCs w:val="18"/>
        </w:rPr>
      </w:pPr>
      <w:ins w:id="3185" w:author="Unknown">
        <w:r>
          <w:rPr>
            <w:rFonts w:ascii="Segoe UI" w:hAnsi="Segoe UI" w:cs="Segoe UI"/>
            <w:color w:val="212529"/>
            <w:sz w:val="18"/>
            <w:szCs w:val="18"/>
          </w:rPr>
          <w:t>In a previous article, we used the WPF WebBrowser control to create a small web browser. However, as stated in that article, the WPF WebBrowser control is a bit limited when compared to the WinForms version. There are many examples on things easily done with the WinForms version, which are either harder or impossible to do with the WPF version.</w:t>
        </w:r>
      </w:ins>
    </w:p>
    <w:p w:rsidR="00E05508" w:rsidRDefault="00E05508" w:rsidP="00E05508">
      <w:pPr>
        <w:pStyle w:val="NormalWeb"/>
        <w:shd w:val="clear" w:color="auto" w:fill="FFFFFF"/>
        <w:spacing w:before="288" w:beforeAutospacing="0" w:after="288" w:afterAutospacing="0"/>
        <w:rPr>
          <w:ins w:id="3186" w:author="Unknown"/>
          <w:rFonts w:ascii="Segoe UI" w:hAnsi="Segoe UI" w:cs="Segoe UI"/>
          <w:color w:val="212529"/>
          <w:sz w:val="18"/>
          <w:szCs w:val="18"/>
        </w:rPr>
      </w:pPr>
      <w:ins w:id="3187" w:author="Unknown">
        <w:r>
          <w:rPr>
            <w:rFonts w:ascii="Segoe UI" w:hAnsi="Segoe UI" w:cs="Segoe UI"/>
            <w:color w:val="212529"/>
            <w:sz w:val="18"/>
            <w:szCs w:val="18"/>
          </w:rPr>
          <w:t>A small example is the </w:t>
        </w:r>
        <w:r>
          <w:rPr>
            <w:rStyle w:val="Strong"/>
            <w:rFonts w:ascii="Segoe UI" w:hAnsi="Segoe UI" w:cs="Segoe UI"/>
            <w:color w:val="212529"/>
            <w:sz w:val="18"/>
            <w:szCs w:val="18"/>
          </w:rPr>
          <w:t>DocumentTitle</w:t>
        </w:r>
        <w:r>
          <w:rPr>
            <w:rFonts w:ascii="Segoe UI" w:hAnsi="Segoe UI" w:cs="Segoe UI"/>
            <w:color w:val="212529"/>
            <w:sz w:val="18"/>
            <w:szCs w:val="18"/>
          </w:rPr>
          <w:t> property and corresponding </w:t>
        </w:r>
        <w:r>
          <w:rPr>
            <w:rStyle w:val="Strong"/>
            <w:rFonts w:ascii="Segoe UI" w:hAnsi="Segoe UI" w:cs="Segoe UI"/>
            <w:color w:val="212529"/>
            <w:sz w:val="18"/>
            <w:szCs w:val="18"/>
          </w:rPr>
          <w:t>DocumentTitleChanged</w:t>
        </w:r>
        <w:r>
          <w:rPr>
            <w:rFonts w:ascii="Segoe UI" w:hAnsi="Segoe UI" w:cs="Segoe UI"/>
            <w:color w:val="212529"/>
            <w:sz w:val="18"/>
            <w:szCs w:val="18"/>
          </w:rPr>
          <w:t> event, which makes it easy to get and update the title of the window to match the title of the current webpage. We'll use this as an excuse to test out the WinForms version right here in our WPF application:</w:t>
        </w:r>
      </w:ins>
    </w:p>
    <w:p w:rsidR="00E05508" w:rsidRDefault="003C5A45" w:rsidP="00E05508">
      <w:pPr>
        <w:shd w:val="clear" w:color="auto" w:fill="FFFFFF"/>
        <w:jc w:val="right"/>
        <w:rPr>
          <w:ins w:id="3188" w:author="Unknown"/>
          <w:rFonts w:ascii="Segoe UI" w:hAnsi="Segoe UI" w:cs="Segoe UI"/>
          <w:color w:val="212529"/>
          <w:sz w:val="18"/>
          <w:szCs w:val="18"/>
        </w:rPr>
      </w:pPr>
      <w:ins w:id="3189" w:author="Unknown">
        <w:r>
          <w:rPr>
            <w:rFonts w:ascii="Segoe UI" w:hAnsi="Segoe UI" w:cs="Segoe UI"/>
            <w:color w:val="212529"/>
            <w:sz w:val="18"/>
            <w:szCs w:val="18"/>
          </w:rPr>
          <w:fldChar w:fldCharType="begin"/>
        </w:r>
        <w:r w:rsidR="00E05508">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05508">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05508" w:rsidRDefault="00E05508" w:rsidP="00E05508">
      <w:pPr>
        <w:pStyle w:val="HTMLPreformatted"/>
        <w:shd w:val="clear" w:color="auto" w:fill="FFFFFF"/>
        <w:rPr>
          <w:ins w:id="3190" w:author="Unknown"/>
          <w:rStyle w:val="hljs-tag"/>
          <w:rFonts w:ascii="Consolas" w:hAnsi="Consolas" w:cs="Consolas"/>
          <w:color w:val="0000FF"/>
          <w:shd w:val="clear" w:color="auto" w:fill="FFFFFF"/>
        </w:rPr>
      </w:pPr>
      <w:ins w:id="319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"WpfTutorialSamples.Misc_controls.WindowsFormsHostSample"</w:t>
        </w:r>
      </w:ins>
    </w:p>
    <w:p w:rsidR="00E05508" w:rsidRDefault="00E05508" w:rsidP="00E05508">
      <w:pPr>
        <w:pStyle w:val="HTMLPreformatted"/>
        <w:shd w:val="clear" w:color="auto" w:fill="FFFFFF"/>
        <w:rPr>
          <w:ins w:id="3192" w:author="Unknown"/>
          <w:rStyle w:val="hljs-tag"/>
          <w:rFonts w:ascii="Consolas" w:hAnsi="Consolas" w:cs="Consolas"/>
          <w:color w:val="0000FF"/>
          <w:shd w:val="clear" w:color="auto" w:fill="FFFFFF"/>
        </w:rPr>
      </w:pPr>
      <w:ins w:id="319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05508" w:rsidRDefault="00E05508" w:rsidP="00E05508">
      <w:pPr>
        <w:pStyle w:val="HTMLPreformatted"/>
        <w:shd w:val="clear" w:color="auto" w:fill="FFFFFF"/>
        <w:rPr>
          <w:ins w:id="3194" w:author="Unknown"/>
          <w:rStyle w:val="hljs-tag"/>
          <w:rFonts w:ascii="Consolas" w:hAnsi="Consolas" w:cs="Consolas"/>
          <w:color w:val="0000FF"/>
          <w:shd w:val="clear" w:color="auto" w:fill="FFFFFF"/>
        </w:rPr>
      </w:pPr>
      <w:ins w:id="319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05508" w:rsidRDefault="00E05508" w:rsidP="00E05508">
      <w:pPr>
        <w:pStyle w:val="HTMLPreformatted"/>
        <w:shd w:val="clear" w:color="auto" w:fill="FFFFFF"/>
        <w:rPr>
          <w:ins w:id="3196" w:author="Unknown"/>
          <w:rStyle w:val="hljs-tag"/>
          <w:rFonts w:ascii="Consolas" w:hAnsi="Consolas" w:cs="Consolas"/>
          <w:color w:val="0000FF"/>
          <w:shd w:val="clear" w:color="auto" w:fill="FFFFFF"/>
        </w:rPr>
      </w:pPr>
      <w:ins w:id="319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xmlns:wf</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"clr-namespace:System.Windows.Forms;assembly=System.Windows.Forms"</w:t>
        </w:r>
      </w:ins>
    </w:p>
    <w:p w:rsidR="00E05508" w:rsidRDefault="00E05508" w:rsidP="00E05508">
      <w:pPr>
        <w:pStyle w:val="HTMLPreformatted"/>
        <w:shd w:val="clear" w:color="auto" w:fill="FFFFFF"/>
        <w:rPr>
          <w:ins w:id="3198" w:author="Unknown"/>
          <w:rStyle w:val="HTMLCode"/>
          <w:rFonts w:ascii="Consolas" w:hAnsi="Consolas" w:cs="Consolas"/>
          <w:color w:val="000000"/>
          <w:shd w:val="clear" w:color="auto" w:fill="FFFFFF"/>
        </w:rPr>
      </w:pPr>
      <w:ins w:id="319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"WindowsFormsHostSample"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"450"</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00" w:author="Unknown"/>
          <w:rStyle w:val="HTMLCode"/>
          <w:rFonts w:ascii="Consolas" w:hAnsi="Consolas" w:cs="Consolas"/>
          <w:color w:val="000000"/>
          <w:shd w:val="clear" w:color="auto" w:fill="FFFFFF"/>
        </w:rPr>
      </w:pPr>
      <w:ins w:id="320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02" w:author="Unknown"/>
          <w:rStyle w:val="HTMLCode"/>
          <w:rFonts w:ascii="Consolas" w:hAnsi="Consolas" w:cs="Consolas"/>
          <w:color w:val="000000"/>
          <w:shd w:val="clear" w:color="auto" w:fill="FFFFFF"/>
        </w:rPr>
      </w:pPr>
      <w:ins w:id="320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WindowsFormsHost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"wfhSample"</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04" w:author="Unknown"/>
          <w:rStyle w:val="HTMLCode"/>
          <w:rFonts w:ascii="Consolas" w:hAnsi="Consolas" w:cs="Consolas"/>
          <w:color w:val="000000"/>
          <w:shd w:val="clear" w:color="auto" w:fill="FFFFFF"/>
        </w:rPr>
      </w:pPr>
      <w:ins w:id="320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WindowsFormsHost.Child</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06" w:author="Unknown"/>
          <w:rStyle w:val="HTMLCode"/>
          <w:rFonts w:ascii="Consolas" w:hAnsi="Consolas" w:cs="Consolas"/>
          <w:color w:val="000000"/>
          <w:shd w:val="clear" w:color="auto" w:fill="FFFFFF"/>
        </w:rPr>
      </w:pPr>
      <w:ins w:id="320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wf:WebBrowser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DocumentTitleChanged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"wbWinForms_DocumentTitleChanged"</w:t>
        </w:r>
        <w:r>
          <w:rPr>
            <w:rStyle w:val="hljs-tag"/>
            <w:rFonts w:ascii="Consolas" w:hAnsi="Consolas" w:cs="Consolas"/>
            <w:color w:val="0000FF"/>
            <w:shd w:val="clear" w:color="auto" w:fill="FFFFFF"/>
          </w:rPr>
          <w:t xml:space="preserve"> /&gt;</w:t>
        </w:r>
      </w:ins>
    </w:p>
    <w:p w:rsidR="00E05508" w:rsidRDefault="00E05508" w:rsidP="00E05508">
      <w:pPr>
        <w:pStyle w:val="HTMLPreformatted"/>
        <w:shd w:val="clear" w:color="auto" w:fill="FFFFFF"/>
        <w:rPr>
          <w:ins w:id="3208" w:author="Unknown"/>
          <w:rStyle w:val="HTMLCode"/>
          <w:rFonts w:ascii="Consolas" w:hAnsi="Consolas" w:cs="Consolas"/>
          <w:color w:val="000000"/>
          <w:shd w:val="clear" w:color="auto" w:fill="FFFFFF"/>
        </w:rPr>
      </w:pPr>
      <w:ins w:id="32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WindowsFormsHost.Child</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10" w:author="Unknown"/>
          <w:rStyle w:val="HTMLCode"/>
          <w:rFonts w:ascii="Consolas" w:hAnsi="Consolas" w:cs="Consolas"/>
          <w:color w:val="000000"/>
          <w:shd w:val="clear" w:color="auto" w:fill="FFFFFF"/>
        </w:rPr>
      </w:pPr>
      <w:ins w:id="321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WindowsFormsHost</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12" w:author="Unknown"/>
          <w:rStyle w:val="HTMLCode"/>
          <w:rFonts w:ascii="Consolas" w:hAnsi="Consolas" w:cs="Consolas"/>
          <w:color w:val="000000"/>
          <w:shd w:val="clear" w:color="auto" w:fill="FFFFFF"/>
        </w:rPr>
      </w:pPr>
      <w:ins w:id="321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E05508" w:rsidRDefault="00E05508" w:rsidP="00E05508">
      <w:pPr>
        <w:pStyle w:val="HTMLPreformatted"/>
        <w:shd w:val="clear" w:color="auto" w:fill="FFFFFF"/>
        <w:rPr>
          <w:ins w:id="3214" w:author="Unknown"/>
          <w:rFonts w:ascii="Consolas" w:hAnsi="Consolas" w:cs="Consolas"/>
          <w:color w:val="212529"/>
          <w:sz w:val="16"/>
          <w:szCs w:val="16"/>
        </w:rPr>
      </w:pPr>
      <w:ins w:id="321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05508" w:rsidRDefault="003C5A45" w:rsidP="00E05508">
      <w:pPr>
        <w:shd w:val="clear" w:color="auto" w:fill="FFFFFF"/>
        <w:jc w:val="right"/>
        <w:rPr>
          <w:ins w:id="3216" w:author="Unknown"/>
          <w:rFonts w:ascii="Segoe UI" w:hAnsi="Segoe UI" w:cs="Segoe UI"/>
          <w:color w:val="212529"/>
          <w:sz w:val="18"/>
          <w:szCs w:val="18"/>
        </w:rPr>
      </w:pPr>
      <w:ins w:id="3217" w:author="Unknown">
        <w:r>
          <w:rPr>
            <w:rFonts w:ascii="Segoe UI" w:hAnsi="Segoe UI" w:cs="Segoe UI"/>
            <w:color w:val="212529"/>
            <w:sz w:val="18"/>
            <w:szCs w:val="18"/>
          </w:rPr>
          <w:lastRenderedPageBreak/>
          <w:fldChar w:fldCharType="begin"/>
        </w:r>
        <w:r w:rsidR="00E05508">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05508">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05508" w:rsidRDefault="00E05508" w:rsidP="00E05508">
      <w:pPr>
        <w:pStyle w:val="HTMLPreformatted"/>
        <w:shd w:val="clear" w:color="auto" w:fill="FFFFFF"/>
        <w:rPr>
          <w:ins w:id="3218" w:author="Unknown"/>
          <w:rStyle w:val="HTMLCode"/>
          <w:rFonts w:ascii="Consolas" w:hAnsi="Consolas" w:cs="Consolas"/>
          <w:color w:val="000000"/>
          <w:shd w:val="clear" w:color="auto" w:fill="FFFFFF"/>
        </w:rPr>
      </w:pPr>
      <w:ins w:id="3219"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E05508" w:rsidRDefault="00E05508" w:rsidP="00E05508">
      <w:pPr>
        <w:pStyle w:val="HTMLPreformatted"/>
        <w:shd w:val="clear" w:color="auto" w:fill="FFFFFF"/>
        <w:rPr>
          <w:ins w:id="3220" w:author="Unknown"/>
          <w:rStyle w:val="HTMLCode"/>
          <w:rFonts w:ascii="Consolas" w:hAnsi="Consolas" w:cs="Consolas"/>
          <w:color w:val="000000"/>
          <w:shd w:val="clear" w:color="auto" w:fill="FFFFFF"/>
        </w:rPr>
      </w:pPr>
      <w:ins w:id="322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E05508" w:rsidRDefault="00E05508" w:rsidP="00E05508">
      <w:pPr>
        <w:pStyle w:val="HTMLPreformatted"/>
        <w:shd w:val="clear" w:color="auto" w:fill="FFFFFF"/>
        <w:rPr>
          <w:ins w:id="3222" w:author="Unknown"/>
          <w:rStyle w:val="HTMLCode"/>
          <w:rFonts w:ascii="Consolas" w:hAnsi="Consolas" w:cs="Consolas"/>
          <w:color w:val="000000"/>
          <w:shd w:val="clear" w:color="auto" w:fill="FFFFFF"/>
        </w:rPr>
      </w:pPr>
    </w:p>
    <w:p w:rsidR="00E05508" w:rsidRDefault="00E05508" w:rsidP="00E05508">
      <w:pPr>
        <w:pStyle w:val="HTMLPreformatted"/>
        <w:shd w:val="clear" w:color="auto" w:fill="FFFFFF"/>
        <w:rPr>
          <w:ins w:id="3223" w:author="Unknown"/>
          <w:rStyle w:val="HTMLCode"/>
          <w:rFonts w:ascii="Consolas" w:hAnsi="Consolas" w:cs="Consolas"/>
          <w:color w:val="000000"/>
          <w:shd w:val="clear" w:color="auto" w:fill="FFFFFF"/>
        </w:rPr>
      </w:pPr>
      <w:ins w:id="3224"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ins>
    </w:p>
    <w:p w:rsidR="00E05508" w:rsidRDefault="00E05508" w:rsidP="00E05508">
      <w:pPr>
        <w:pStyle w:val="HTMLPreformatted"/>
        <w:shd w:val="clear" w:color="auto" w:fill="FFFFFF"/>
        <w:rPr>
          <w:ins w:id="3225" w:author="Unknown"/>
          <w:rStyle w:val="HTMLCode"/>
          <w:rFonts w:ascii="Consolas" w:hAnsi="Consolas" w:cs="Consolas"/>
          <w:color w:val="000000"/>
          <w:shd w:val="clear" w:color="auto" w:fill="FFFFFF"/>
        </w:rPr>
      </w:pPr>
      <w:ins w:id="3226" w:author="Unknown">
        <w:r>
          <w:rPr>
            <w:rStyle w:val="HTMLCode"/>
            <w:rFonts w:ascii="Consolas" w:hAnsi="Consolas" w:cs="Consolas"/>
            <w:color w:val="000000"/>
            <w:shd w:val="clear" w:color="auto" w:fill="FFFFFF"/>
          </w:rPr>
          <w:t>{</w:t>
        </w:r>
      </w:ins>
    </w:p>
    <w:p w:rsidR="00E05508" w:rsidRDefault="00E05508" w:rsidP="00E05508">
      <w:pPr>
        <w:pStyle w:val="HTMLPreformatted"/>
        <w:shd w:val="clear" w:color="auto" w:fill="FFFFFF"/>
        <w:rPr>
          <w:ins w:id="3227" w:author="Unknown"/>
          <w:rStyle w:val="HTMLCode"/>
          <w:rFonts w:ascii="Consolas" w:hAnsi="Consolas" w:cs="Consolas"/>
          <w:color w:val="000000"/>
          <w:shd w:val="clear" w:color="auto" w:fill="FFFFFF"/>
        </w:rPr>
      </w:pPr>
      <w:ins w:id="3228"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WindowsFormsHostSample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E05508" w:rsidRDefault="00E05508" w:rsidP="00E05508">
      <w:pPr>
        <w:pStyle w:val="HTMLPreformatted"/>
        <w:shd w:val="clear" w:color="auto" w:fill="FFFFFF"/>
        <w:rPr>
          <w:ins w:id="3229" w:author="Unknown"/>
          <w:rStyle w:val="HTMLCode"/>
          <w:rFonts w:ascii="Consolas" w:hAnsi="Consolas" w:cs="Consolas"/>
          <w:color w:val="000000"/>
          <w:shd w:val="clear" w:color="auto" w:fill="FFFFFF"/>
        </w:rPr>
      </w:pPr>
      <w:ins w:id="3230" w:author="Unknown">
        <w:r>
          <w:rPr>
            <w:rStyle w:val="HTMLCode"/>
            <w:rFonts w:ascii="Consolas" w:hAnsi="Consolas" w:cs="Consolas"/>
            <w:color w:val="000000"/>
            <w:shd w:val="clear" w:color="auto" w:fill="FFFFFF"/>
          </w:rPr>
          <w:tab/>
          <w:t>{</w:t>
        </w:r>
      </w:ins>
    </w:p>
    <w:p w:rsidR="00E05508" w:rsidRDefault="00E05508" w:rsidP="00E05508">
      <w:pPr>
        <w:pStyle w:val="HTMLPreformatted"/>
        <w:shd w:val="clear" w:color="auto" w:fill="FFFFFF"/>
        <w:rPr>
          <w:ins w:id="3231" w:author="Unknown"/>
          <w:rStyle w:val="HTMLCode"/>
          <w:rFonts w:ascii="Consolas" w:hAnsi="Consolas" w:cs="Consolas"/>
          <w:color w:val="000000"/>
          <w:shd w:val="clear" w:color="auto" w:fill="FFFFFF"/>
        </w:rPr>
      </w:pPr>
      <w:ins w:id="32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WindowsFormsHostSample</w:t>
        </w:r>
        <w:r>
          <w:rPr>
            <w:rStyle w:val="hljs-function"/>
            <w:rFonts w:ascii="Consolas" w:hAnsi="Consolas" w:cs="Consolas"/>
            <w:color w:val="000000"/>
            <w:shd w:val="clear" w:color="auto" w:fill="FFFFFF"/>
          </w:rPr>
          <w:t>()</w:t>
        </w:r>
      </w:ins>
    </w:p>
    <w:p w:rsidR="00E05508" w:rsidRDefault="00E05508" w:rsidP="00E05508">
      <w:pPr>
        <w:pStyle w:val="HTMLPreformatted"/>
        <w:shd w:val="clear" w:color="auto" w:fill="FFFFFF"/>
        <w:rPr>
          <w:ins w:id="3233" w:author="Unknown"/>
          <w:rStyle w:val="HTMLCode"/>
          <w:rFonts w:ascii="Consolas" w:hAnsi="Consolas" w:cs="Consolas"/>
          <w:color w:val="000000"/>
          <w:shd w:val="clear" w:color="auto" w:fill="FFFFFF"/>
        </w:rPr>
      </w:pPr>
      <w:ins w:id="32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05508" w:rsidRDefault="00E05508" w:rsidP="00E05508">
      <w:pPr>
        <w:pStyle w:val="HTMLPreformatted"/>
        <w:shd w:val="clear" w:color="auto" w:fill="FFFFFF"/>
        <w:rPr>
          <w:ins w:id="3235" w:author="Unknown"/>
          <w:rStyle w:val="HTMLCode"/>
          <w:rFonts w:ascii="Consolas" w:hAnsi="Consolas" w:cs="Consolas"/>
          <w:color w:val="000000"/>
          <w:shd w:val="clear" w:color="auto" w:fill="FFFFFF"/>
        </w:rPr>
      </w:pPr>
      <w:ins w:id="32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E05508" w:rsidRDefault="00E05508" w:rsidP="00E05508">
      <w:pPr>
        <w:pStyle w:val="HTMLPreformatted"/>
        <w:shd w:val="clear" w:color="auto" w:fill="FFFFFF"/>
        <w:rPr>
          <w:ins w:id="3237" w:author="Unknown"/>
          <w:rStyle w:val="HTMLCode"/>
          <w:rFonts w:ascii="Consolas" w:hAnsi="Consolas" w:cs="Consolas"/>
          <w:color w:val="000000"/>
          <w:shd w:val="clear" w:color="auto" w:fill="FFFFFF"/>
        </w:rPr>
      </w:pPr>
      <w:ins w:id="32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(wfhSample.Child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System.Windows.Forms.WebBrowser).Navigate(</w:t>
        </w:r>
        <w:r>
          <w:rPr>
            <w:rStyle w:val="hljs-string"/>
            <w:rFonts w:ascii="Consolas" w:hAnsi="Consolas" w:cs="Consolas"/>
            <w:color w:val="A31515"/>
            <w:shd w:val="clear" w:color="auto" w:fill="FFFFFF"/>
          </w:rPr>
          <w:t>"http://www.wpf-tutorial.com"</w:t>
        </w:r>
        <w:r>
          <w:rPr>
            <w:rStyle w:val="HTMLCode"/>
            <w:rFonts w:ascii="Consolas" w:hAnsi="Consolas" w:cs="Consolas"/>
            <w:color w:val="000000"/>
            <w:shd w:val="clear" w:color="auto" w:fill="FFFFFF"/>
          </w:rPr>
          <w:t>);</w:t>
        </w:r>
      </w:ins>
    </w:p>
    <w:p w:rsidR="00E05508" w:rsidRDefault="00E05508" w:rsidP="00E05508">
      <w:pPr>
        <w:pStyle w:val="HTMLPreformatted"/>
        <w:shd w:val="clear" w:color="auto" w:fill="FFFFFF"/>
        <w:rPr>
          <w:ins w:id="3239" w:author="Unknown"/>
          <w:rStyle w:val="HTMLCode"/>
          <w:rFonts w:ascii="Consolas" w:hAnsi="Consolas" w:cs="Consolas"/>
          <w:color w:val="000000"/>
          <w:shd w:val="clear" w:color="auto" w:fill="FFFFFF"/>
        </w:rPr>
      </w:pPr>
      <w:ins w:id="32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05508" w:rsidRDefault="00E05508" w:rsidP="00E05508">
      <w:pPr>
        <w:pStyle w:val="HTMLPreformatted"/>
        <w:shd w:val="clear" w:color="auto" w:fill="FFFFFF"/>
        <w:rPr>
          <w:ins w:id="3241" w:author="Unknown"/>
          <w:rStyle w:val="HTMLCode"/>
          <w:rFonts w:ascii="Consolas" w:hAnsi="Consolas" w:cs="Consolas"/>
          <w:color w:val="000000"/>
          <w:shd w:val="clear" w:color="auto" w:fill="FFFFFF"/>
        </w:rPr>
      </w:pPr>
    </w:p>
    <w:p w:rsidR="00E05508" w:rsidRDefault="00E05508" w:rsidP="00E05508">
      <w:pPr>
        <w:pStyle w:val="HTMLPreformatted"/>
        <w:shd w:val="clear" w:color="auto" w:fill="FFFFFF"/>
        <w:rPr>
          <w:ins w:id="3242" w:author="Unknown"/>
          <w:rStyle w:val="HTMLCode"/>
          <w:rFonts w:ascii="Consolas" w:hAnsi="Consolas" w:cs="Consolas"/>
          <w:color w:val="000000"/>
          <w:shd w:val="clear" w:color="auto" w:fill="FFFFFF"/>
        </w:rPr>
      </w:pPr>
      <w:ins w:id="324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wbWinForms_DocumentTitleChanged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EventArgs e</w:t>
        </w:r>
        <w:r>
          <w:rPr>
            <w:rStyle w:val="hljs-function"/>
            <w:rFonts w:ascii="Consolas" w:hAnsi="Consolas" w:cs="Consolas"/>
            <w:color w:val="000000"/>
            <w:shd w:val="clear" w:color="auto" w:fill="FFFFFF"/>
          </w:rPr>
          <w:t>)</w:t>
        </w:r>
      </w:ins>
    </w:p>
    <w:p w:rsidR="00E05508" w:rsidRDefault="00E05508" w:rsidP="00E05508">
      <w:pPr>
        <w:pStyle w:val="HTMLPreformatted"/>
        <w:shd w:val="clear" w:color="auto" w:fill="FFFFFF"/>
        <w:rPr>
          <w:ins w:id="3244" w:author="Unknown"/>
          <w:rStyle w:val="HTMLCode"/>
          <w:rFonts w:ascii="Consolas" w:hAnsi="Consolas" w:cs="Consolas"/>
          <w:color w:val="000000"/>
          <w:shd w:val="clear" w:color="auto" w:fill="FFFFFF"/>
        </w:rPr>
      </w:pPr>
      <w:ins w:id="32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05508" w:rsidRDefault="00E05508" w:rsidP="00E05508">
      <w:pPr>
        <w:pStyle w:val="HTMLPreformatted"/>
        <w:shd w:val="clear" w:color="auto" w:fill="FFFFFF"/>
        <w:rPr>
          <w:ins w:id="3246" w:author="Unknown"/>
          <w:rStyle w:val="HTMLCode"/>
          <w:rFonts w:ascii="Consolas" w:hAnsi="Consolas" w:cs="Consolas"/>
          <w:color w:val="000000"/>
          <w:shd w:val="clear" w:color="auto" w:fill="FFFFFF"/>
        </w:rPr>
      </w:pPr>
      <w:ins w:id="32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.Title = (sender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System.Windows.Forms.WebBrowser).DocumentTitle;</w:t>
        </w:r>
      </w:ins>
    </w:p>
    <w:p w:rsidR="00E05508" w:rsidRDefault="00E05508" w:rsidP="00E05508">
      <w:pPr>
        <w:pStyle w:val="HTMLPreformatted"/>
        <w:shd w:val="clear" w:color="auto" w:fill="FFFFFF"/>
        <w:rPr>
          <w:ins w:id="3248" w:author="Unknown"/>
          <w:rStyle w:val="HTMLCode"/>
          <w:rFonts w:ascii="Consolas" w:hAnsi="Consolas" w:cs="Consolas"/>
          <w:color w:val="000000"/>
          <w:shd w:val="clear" w:color="auto" w:fill="FFFFFF"/>
        </w:rPr>
      </w:pPr>
      <w:ins w:id="32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05508" w:rsidRDefault="00E05508" w:rsidP="00E05508">
      <w:pPr>
        <w:pStyle w:val="HTMLPreformatted"/>
        <w:shd w:val="clear" w:color="auto" w:fill="FFFFFF"/>
        <w:rPr>
          <w:ins w:id="3250" w:author="Unknown"/>
          <w:rStyle w:val="HTMLCode"/>
          <w:rFonts w:ascii="Consolas" w:hAnsi="Consolas" w:cs="Consolas"/>
          <w:color w:val="000000"/>
          <w:shd w:val="clear" w:color="auto" w:fill="FFFFFF"/>
        </w:rPr>
      </w:pPr>
      <w:ins w:id="3251" w:author="Unknown">
        <w:r>
          <w:rPr>
            <w:rStyle w:val="HTMLCode"/>
            <w:rFonts w:ascii="Consolas" w:hAnsi="Consolas" w:cs="Consolas"/>
            <w:color w:val="000000"/>
            <w:shd w:val="clear" w:color="auto" w:fill="FFFFFF"/>
          </w:rPr>
          <w:tab/>
          <w:t>}</w:t>
        </w:r>
      </w:ins>
    </w:p>
    <w:p w:rsidR="00E05508" w:rsidRDefault="00E05508" w:rsidP="00E05508">
      <w:pPr>
        <w:pStyle w:val="HTMLPreformatted"/>
        <w:shd w:val="clear" w:color="auto" w:fill="FFFFFF"/>
        <w:rPr>
          <w:ins w:id="3252" w:author="Unknown"/>
          <w:rFonts w:ascii="Consolas" w:hAnsi="Consolas" w:cs="Consolas"/>
          <w:color w:val="212529"/>
          <w:sz w:val="16"/>
          <w:szCs w:val="16"/>
        </w:rPr>
      </w:pPr>
      <w:ins w:id="3253" w:author="Unknown">
        <w:r>
          <w:rPr>
            <w:rStyle w:val="HTMLCode"/>
            <w:rFonts w:ascii="Consolas" w:hAnsi="Consolas" w:cs="Consolas"/>
            <w:color w:val="000000"/>
            <w:shd w:val="clear" w:color="auto" w:fill="FFFFFF"/>
          </w:rPr>
          <w:t>}</w:t>
        </w:r>
      </w:ins>
    </w:p>
    <w:p w:rsidR="00E05508" w:rsidRDefault="00E05508" w:rsidP="00E05508">
      <w:pPr>
        <w:rPr>
          <w:ins w:id="3254" w:author="Unknown"/>
          <w:rFonts w:ascii="Times New Roman" w:hAnsi="Times New Roman" w:cs="Times New Roman"/>
          <w:sz w:val="24"/>
          <w:szCs w:val="24"/>
        </w:rPr>
      </w:pPr>
    </w:p>
    <w:p w:rsidR="00E05508" w:rsidRDefault="00E05508" w:rsidP="00E05508">
      <w:pPr>
        <w:pStyle w:val="NormalWeb"/>
        <w:shd w:val="clear" w:color="auto" w:fill="FFFFFF"/>
        <w:spacing w:before="288" w:beforeAutospacing="0" w:after="288" w:afterAutospacing="0"/>
        <w:rPr>
          <w:ins w:id="3255" w:author="Unknown"/>
          <w:rFonts w:ascii="Segoe UI" w:hAnsi="Segoe UI" w:cs="Segoe UI"/>
          <w:color w:val="212529"/>
          <w:sz w:val="18"/>
          <w:szCs w:val="18"/>
        </w:rPr>
      </w:pPr>
      <w:ins w:id="3256" w:author="Unknown">
        <w:r>
          <w:rPr>
            <w:rFonts w:ascii="Segoe UI" w:hAnsi="Segoe UI" w:cs="Segoe UI"/>
            <w:color w:val="212529"/>
            <w:sz w:val="18"/>
            <w:szCs w:val="18"/>
          </w:rPr>
          <w:t>Pay special attention to the line where we add the WinForms namespace to the window, so that we may reference controls from it:</w:t>
        </w:r>
      </w:ins>
    </w:p>
    <w:p w:rsidR="00E05508" w:rsidRDefault="00E05508" w:rsidP="00E05508">
      <w:pPr>
        <w:pStyle w:val="HTMLPreformatted"/>
        <w:shd w:val="clear" w:color="auto" w:fill="FFFFFF"/>
        <w:rPr>
          <w:ins w:id="3257" w:author="Unknown"/>
          <w:rFonts w:ascii="Consolas" w:hAnsi="Consolas" w:cs="Consolas"/>
          <w:color w:val="212529"/>
          <w:sz w:val="16"/>
          <w:szCs w:val="16"/>
        </w:rPr>
      </w:pPr>
      <w:ins w:id="3258" w:author="Unknown">
        <w:r>
          <w:rPr>
            <w:rStyle w:val="HTMLCode"/>
            <w:rFonts w:ascii="Consolas" w:hAnsi="Consolas" w:cs="Consolas"/>
            <w:color w:val="000000"/>
            <w:shd w:val="clear" w:color="auto" w:fill="FFFFFF"/>
          </w:rPr>
          <w:t>xmlns:wf=</w:t>
        </w:r>
        <w:r>
          <w:rPr>
            <w:rStyle w:val="hljs-string"/>
            <w:rFonts w:ascii="Consolas" w:hAnsi="Consolas" w:cs="Consolas"/>
            <w:color w:val="A31515"/>
            <w:shd w:val="clear" w:color="auto" w:fill="FFFFFF"/>
          </w:rPr>
          <w:t>"clr-namespace:System.Windows.Forms;assembly=System.Windows.Forms"</w:t>
        </w:r>
      </w:ins>
    </w:p>
    <w:p w:rsidR="00E05508" w:rsidRDefault="00E05508" w:rsidP="00E05508">
      <w:pPr>
        <w:pStyle w:val="NormalWeb"/>
        <w:shd w:val="clear" w:color="auto" w:fill="FFFFFF"/>
        <w:spacing w:before="288" w:beforeAutospacing="0" w:after="288" w:afterAutospacing="0"/>
        <w:rPr>
          <w:ins w:id="3259" w:author="Unknown"/>
          <w:rFonts w:ascii="Segoe UI" w:hAnsi="Segoe UI" w:cs="Segoe UI"/>
          <w:color w:val="212529"/>
          <w:sz w:val="18"/>
          <w:szCs w:val="18"/>
        </w:rPr>
      </w:pPr>
      <w:ins w:id="3260" w:author="Unknown">
        <w:r>
          <w:rPr>
            <w:rFonts w:ascii="Segoe UI" w:hAnsi="Segoe UI" w:cs="Segoe UI"/>
            <w:color w:val="212529"/>
            <w:sz w:val="18"/>
            <w:szCs w:val="18"/>
          </w:rPr>
          <w:t>This will allow us to reference WinForms controls using the wf: prefix.</w:t>
        </w:r>
      </w:ins>
    </w:p>
    <w:p w:rsidR="00E05508" w:rsidRDefault="00E05508" w:rsidP="00E05508">
      <w:pPr>
        <w:pStyle w:val="NormalWeb"/>
        <w:shd w:val="clear" w:color="auto" w:fill="FFFFFF"/>
        <w:spacing w:before="288" w:beforeAutospacing="0" w:after="288" w:afterAutospacing="0"/>
        <w:rPr>
          <w:ins w:id="3261" w:author="Unknown"/>
          <w:rFonts w:ascii="Segoe UI" w:hAnsi="Segoe UI" w:cs="Segoe UI"/>
          <w:color w:val="212529"/>
          <w:sz w:val="18"/>
          <w:szCs w:val="18"/>
        </w:rPr>
      </w:pPr>
      <w:ins w:id="3262" w:author="Unknown">
        <w:r>
          <w:rPr>
            <w:rFonts w:ascii="Segoe UI" w:hAnsi="Segoe UI" w:cs="Segoe UI"/>
            <w:color w:val="212529"/>
            <w:sz w:val="18"/>
            <w:szCs w:val="18"/>
          </w:rPr>
          <w:t>The WindowsFormsHost is fairly simple to use, as you can see. It has a Child property, in which you can define a single WinForms control, much like the WPF Window only holds a single root control. If you need more controls from WinForms inside of your WindowsFormsHost, you can use the </w:t>
        </w:r>
        <w:r>
          <w:rPr>
            <w:rStyle w:val="Strong"/>
            <w:rFonts w:ascii="Segoe UI" w:hAnsi="Segoe UI" w:cs="Segoe UI"/>
            <w:color w:val="212529"/>
            <w:sz w:val="18"/>
            <w:szCs w:val="18"/>
          </w:rPr>
          <w:t>Panel</w:t>
        </w:r>
        <w:r>
          <w:rPr>
            <w:rFonts w:ascii="Segoe UI" w:hAnsi="Segoe UI" w:cs="Segoe UI"/>
            <w:color w:val="212529"/>
            <w:sz w:val="18"/>
            <w:szCs w:val="18"/>
          </w:rPr>
          <w:t> control from WinForms or any of the other container controls.</w:t>
        </w:r>
      </w:ins>
    </w:p>
    <w:p w:rsidR="00E05508" w:rsidRDefault="00E05508" w:rsidP="00E05508">
      <w:pPr>
        <w:pStyle w:val="NormalWeb"/>
        <w:shd w:val="clear" w:color="auto" w:fill="FFFFFF"/>
        <w:spacing w:before="288" w:beforeAutospacing="0" w:after="288" w:afterAutospacing="0"/>
        <w:rPr>
          <w:ins w:id="3263" w:author="Unknown"/>
          <w:rFonts w:ascii="Segoe UI" w:hAnsi="Segoe UI" w:cs="Segoe UI"/>
          <w:color w:val="212529"/>
          <w:sz w:val="18"/>
          <w:szCs w:val="18"/>
        </w:rPr>
      </w:pPr>
      <w:ins w:id="3264" w:author="Unknown">
        <w:r>
          <w:rPr>
            <w:rFonts w:ascii="Segoe UI" w:hAnsi="Segoe UI" w:cs="Segoe UI"/>
            <w:color w:val="212529"/>
            <w:sz w:val="18"/>
            <w:szCs w:val="18"/>
          </w:rPr>
          <w:t>The WinForms WebBrowser control is used by referencing the System.Windows.Forms assembly, using the wf prefix, as explained above.</w:t>
        </w:r>
      </w:ins>
    </w:p>
    <w:p w:rsidR="00E05508" w:rsidRDefault="00E05508" w:rsidP="00E05508">
      <w:pPr>
        <w:pStyle w:val="NormalWeb"/>
        <w:shd w:val="clear" w:color="auto" w:fill="FFFFFF"/>
        <w:spacing w:before="288" w:beforeAutospacing="0" w:after="288" w:afterAutospacing="0"/>
        <w:rPr>
          <w:ins w:id="3265" w:author="Unknown"/>
          <w:rFonts w:ascii="Segoe UI" w:hAnsi="Segoe UI" w:cs="Segoe UI"/>
          <w:color w:val="212529"/>
          <w:sz w:val="18"/>
          <w:szCs w:val="18"/>
        </w:rPr>
      </w:pPr>
      <w:ins w:id="3266" w:author="Unknown">
        <w:r>
          <w:rPr>
            <w:rFonts w:ascii="Segoe UI" w:hAnsi="Segoe UI" w:cs="Segoe UI"/>
            <w:color w:val="212529"/>
            <w:sz w:val="18"/>
            <w:szCs w:val="18"/>
          </w:rPr>
          <w:t>In </w:t>
        </w:r>
        <w:r>
          <w:rPr>
            <w:rStyle w:val="Strong"/>
            <w:rFonts w:ascii="Segoe UI" w:hAnsi="Segoe UI" w:cs="Segoe UI"/>
            <w:color w:val="212529"/>
            <w:sz w:val="18"/>
            <w:szCs w:val="18"/>
          </w:rPr>
          <w:t>Code-behind</w:t>
        </w:r>
        <w:r>
          <w:rPr>
            <w:rFonts w:ascii="Segoe UI" w:hAnsi="Segoe UI" w:cs="Segoe UI"/>
            <w:color w:val="212529"/>
            <w:sz w:val="18"/>
            <w:szCs w:val="18"/>
          </w:rPr>
          <w:t>, we do an initial call to Navigate, to have a visible webpage instead of the empty control on startup. We then handle the</w:t>
        </w:r>
        <w:r>
          <w:rPr>
            <w:rStyle w:val="Strong"/>
            <w:rFonts w:ascii="Segoe UI" w:hAnsi="Segoe UI" w:cs="Segoe UI"/>
            <w:color w:val="212529"/>
            <w:sz w:val="18"/>
            <w:szCs w:val="18"/>
          </w:rPr>
          <w:t>DocumentTitleChanged</w:t>
        </w:r>
        <w:r>
          <w:rPr>
            <w:rFonts w:ascii="Segoe UI" w:hAnsi="Segoe UI" w:cs="Segoe UI"/>
            <w:color w:val="212529"/>
            <w:sz w:val="18"/>
            <w:szCs w:val="18"/>
          </w:rPr>
          <w:t> event, in which we update the Title property of the Window in accordance with the current </w:t>
        </w:r>
        <w:r>
          <w:rPr>
            <w:rStyle w:val="Strong"/>
            <w:rFonts w:ascii="Segoe UI" w:hAnsi="Segoe UI" w:cs="Segoe UI"/>
            <w:color w:val="212529"/>
            <w:sz w:val="18"/>
            <w:szCs w:val="18"/>
          </w:rPr>
          <w:t>DocumentTitle</w:t>
        </w:r>
        <w:r>
          <w:rPr>
            <w:rFonts w:ascii="Segoe UI" w:hAnsi="Segoe UI" w:cs="Segoe UI"/>
            <w:color w:val="212529"/>
            <w:sz w:val="18"/>
            <w:szCs w:val="18"/>
          </w:rPr>
          <w:t> value of the WebBrowser control.</w:t>
        </w:r>
      </w:ins>
    </w:p>
    <w:p w:rsidR="00E05508" w:rsidRDefault="00E05508" w:rsidP="00E05508">
      <w:pPr>
        <w:pStyle w:val="NormalWeb"/>
        <w:shd w:val="clear" w:color="auto" w:fill="FFFFFF"/>
        <w:spacing w:before="288" w:beforeAutospacing="0" w:after="288" w:afterAutospacing="0"/>
        <w:rPr>
          <w:ins w:id="3267" w:author="Unknown"/>
          <w:rFonts w:ascii="Segoe UI" w:hAnsi="Segoe UI" w:cs="Segoe UI"/>
          <w:color w:val="212529"/>
          <w:sz w:val="18"/>
          <w:szCs w:val="18"/>
        </w:rPr>
      </w:pPr>
      <w:ins w:id="3268" w:author="Unknown">
        <w:r>
          <w:rPr>
            <w:rFonts w:ascii="Segoe UI" w:hAnsi="Segoe UI" w:cs="Segoe UI"/>
            <w:color w:val="212529"/>
            <w:sz w:val="18"/>
            <w:szCs w:val="18"/>
          </w:rPr>
          <w:t>Congratulations, you now have a WPF application with a WinForms WebBrowser hosted inside of it.</w:t>
        </w:r>
      </w:ins>
    </w:p>
    <w:p w:rsidR="00CF4D4A" w:rsidRDefault="00CF4D4A" w:rsidP="00667656"/>
    <w:p w:rsidR="008322CA" w:rsidRDefault="008322CA" w:rsidP="008322CA">
      <w:pPr>
        <w:shd w:val="clear" w:color="auto" w:fill="FFFFFF"/>
        <w:rPr>
          <w:rFonts w:ascii="Segoe UI" w:hAnsi="Segoe UI" w:cs="Segoe UI"/>
          <w:b/>
          <w:bCs/>
          <w:color w:val="C0C0C0"/>
        </w:rPr>
      </w:pPr>
      <w:r>
        <w:rPr>
          <w:rFonts w:ascii="Segoe UI" w:hAnsi="Segoe UI" w:cs="Segoe UI"/>
          <w:b/>
          <w:bCs/>
          <w:color w:val="C0C0C0"/>
        </w:rPr>
        <w:t>Misc. controls:</w:t>
      </w:r>
    </w:p>
    <w:p w:rsidR="008322CA" w:rsidRDefault="008322CA" w:rsidP="008322CA">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lastRenderedPageBreak/>
        <w:t>The GroupBox control</w:t>
      </w:r>
    </w:p>
    <w:p w:rsidR="008322CA" w:rsidRDefault="008322CA" w:rsidP="008322C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GroupBox control will allow you to visually group a set of controls together. This could obviously be done using one of the many panels as well, but the GroupBox adds a special type of header and border, which has historically been used a lot within in the Windows operating system. Here's a screenshot of how it might look when you use the </w:t>
      </w:r>
      <w:r>
        <w:rPr>
          <w:rStyle w:val="Strong"/>
          <w:rFonts w:ascii="Segoe UI" w:hAnsi="Segoe UI" w:cs="Segoe UI"/>
          <w:color w:val="212529"/>
          <w:sz w:val="18"/>
          <w:szCs w:val="18"/>
        </w:rPr>
        <w:t>GroupBox</w:t>
      </w:r>
      <w:r>
        <w:rPr>
          <w:rFonts w:ascii="Segoe UI" w:hAnsi="Segoe UI" w:cs="Segoe UI"/>
          <w:color w:val="212529"/>
          <w:sz w:val="18"/>
          <w:szCs w:val="18"/>
        </w:rPr>
        <w:t> control:</w:t>
      </w:r>
    </w:p>
    <w:p w:rsidR="008322CA" w:rsidRDefault="008322CA" w:rsidP="008322CA">
      <w:pPr>
        <w:rPr>
          <w:ins w:id="3269" w:author="Unknown"/>
          <w:rFonts w:ascii="Times New Roman" w:hAnsi="Times New Roman" w:cs="Times New Roman"/>
          <w:sz w:val="24"/>
          <w:szCs w:val="24"/>
        </w:rPr>
      </w:pPr>
      <w:r>
        <w:rPr>
          <w:noProof/>
        </w:rPr>
        <w:drawing>
          <wp:inline distT="0" distB="0" distL="0" distR="0">
            <wp:extent cx="2720975" cy="2033905"/>
            <wp:effectExtent l="19050" t="0" r="3175" b="0"/>
            <wp:docPr id="149" name="aelm6823" descr="https://www.wpf-tutorial.com/Images/ArticleImages/1/misc-controls/groupbox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23" descr="https://www.wpf-tutorial.com/Images/ArticleImages/1/misc-controls/groupbox_sample.png"/>
                    <pic:cNvPicPr>
                      <a:picLocks noChangeAspect="1" noChangeArrowheads="1"/>
                    </pic:cNvPicPr>
                  </pic:nvPicPr>
                  <pic:blipFill>
                    <a:blip r:embed="rId120"/>
                    <a:srcRect/>
                    <a:stretch>
                      <a:fillRect/>
                    </a:stretch>
                  </pic:blipFill>
                  <pic:spPr bwMode="auto">
                    <a:xfrm>
                      <a:off x="0" y="0"/>
                      <a:ext cx="2720975" cy="2033905"/>
                    </a:xfrm>
                    <a:prstGeom prst="rect">
                      <a:avLst/>
                    </a:prstGeom>
                    <a:noFill/>
                    <a:ln w="9525">
                      <a:noFill/>
                      <a:miter lim="800000"/>
                      <a:headEnd/>
                      <a:tailEnd/>
                    </a:ln>
                  </pic:spPr>
                </pic:pic>
              </a:graphicData>
            </a:graphic>
          </wp:inline>
        </w:drawing>
      </w:r>
    </w:p>
    <w:p w:rsidR="008322CA" w:rsidRDefault="008322CA" w:rsidP="008322CA">
      <w:pPr>
        <w:pStyle w:val="NormalWeb"/>
        <w:shd w:val="clear" w:color="auto" w:fill="FFFFFF"/>
        <w:spacing w:before="288" w:beforeAutospacing="0" w:after="288" w:afterAutospacing="0"/>
        <w:rPr>
          <w:ins w:id="3270" w:author="Unknown"/>
          <w:rFonts w:ascii="Segoe UI" w:hAnsi="Segoe UI" w:cs="Segoe UI"/>
          <w:color w:val="212529"/>
          <w:sz w:val="18"/>
          <w:szCs w:val="18"/>
        </w:rPr>
      </w:pPr>
      <w:ins w:id="3271" w:author="Unknown">
        <w:r>
          <w:rPr>
            <w:rFonts w:ascii="Segoe UI" w:hAnsi="Segoe UI" w:cs="Segoe UI"/>
            <w:color w:val="212529"/>
            <w:sz w:val="18"/>
            <w:szCs w:val="18"/>
          </w:rPr>
          <w:t>Notice the border around the controls, with the text "GroupBox Sample" placed inside the border line - this is how a GroupBox looks and acts. Using a GroupBox is as simple as adding the tag to your Window and writing something relevant in the </w:t>
        </w:r>
        <w:r>
          <w:rPr>
            <w:rStyle w:val="Strong"/>
            <w:rFonts w:ascii="Segoe UI" w:hAnsi="Segoe UI" w:cs="Segoe UI"/>
            <w:color w:val="212529"/>
            <w:sz w:val="18"/>
            <w:szCs w:val="18"/>
          </w:rPr>
          <w:t>Header</w:t>
        </w:r>
        <w:r>
          <w:rPr>
            <w:rFonts w:ascii="Segoe UI" w:hAnsi="Segoe UI" w:cs="Segoe UI"/>
            <w:color w:val="212529"/>
            <w:sz w:val="18"/>
            <w:szCs w:val="18"/>
          </w:rPr>
          <w:t> property:</w:t>
        </w:r>
      </w:ins>
    </w:p>
    <w:p w:rsidR="008322CA" w:rsidRDefault="008322CA" w:rsidP="008322CA">
      <w:pPr>
        <w:pStyle w:val="HTMLPreformatted"/>
        <w:shd w:val="clear" w:color="auto" w:fill="FFFFFF"/>
        <w:rPr>
          <w:ins w:id="3272" w:author="Unknown"/>
          <w:rFonts w:ascii="Consolas" w:hAnsi="Consolas" w:cs="Consolas"/>
          <w:color w:val="212529"/>
          <w:sz w:val="16"/>
          <w:szCs w:val="16"/>
        </w:rPr>
      </w:pPr>
      <w:ins w:id="3273"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"GroupBox Sample"</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w:t>
        </w:r>
        <w:r>
          <w:rPr>
            <w:rStyle w:val="hljs-tag"/>
            <w:rFonts w:ascii="Consolas" w:eastAsiaTheme="majorEastAsia" w:hAnsi="Consolas" w:cs="Consolas"/>
            <w:color w:val="0000FF"/>
            <w:shd w:val="clear" w:color="auto" w:fill="FFFFFF"/>
          </w:rPr>
          <w:t>&gt;</w:t>
        </w:r>
      </w:ins>
    </w:p>
    <w:p w:rsidR="008322CA" w:rsidRDefault="008322CA" w:rsidP="008322CA">
      <w:pPr>
        <w:pStyle w:val="NormalWeb"/>
        <w:shd w:val="clear" w:color="auto" w:fill="FFFFFF"/>
        <w:spacing w:before="288" w:beforeAutospacing="0" w:after="288" w:afterAutospacing="0"/>
        <w:rPr>
          <w:ins w:id="3274" w:author="Unknown"/>
          <w:rFonts w:ascii="Segoe UI" w:hAnsi="Segoe UI" w:cs="Segoe UI"/>
          <w:color w:val="212529"/>
          <w:sz w:val="18"/>
          <w:szCs w:val="18"/>
        </w:rPr>
      </w:pPr>
      <w:ins w:id="3275" w:author="Unknown">
        <w:r>
          <w:rPr>
            <w:rFonts w:ascii="Segoe UI" w:hAnsi="Segoe UI" w:cs="Segoe UI"/>
            <w:color w:val="212529"/>
            <w:sz w:val="18"/>
            <w:szCs w:val="18"/>
          </w:rPr>
          <w:t>The GroupBox can only contain a single child element, but that's no problem - just make this one control a Panel, and you are free to add multiple controls to the panel, e.g. to create a dialog like the one displayed above. Here's the full XAML code listing for my example dialog:</w:t>
        </w:r>
      </w:ins>
    </w:p>
    <w:p w:rsidR="008322CA" w:rsidRDefault="003C5A45" w:rsidP="008322CA">
      <w:pPr>
        <w:shd w:val="clear" w:color="auto" w:fill="FFFFFF"/>
        <w:jc w:val="right"/>
        <w:rPr>
          <w:ins w:id="3276" w:author="Unknown"/>
          <w:rFonts w:ascii="Segoe UI" w:hAnsi="Segoe UI" w:cs="Segoe UI"/>
          <w:color w:val="212529"/>
          <w:sz w:val="18"/>
          <w:szCs w:val="18"/>
        </w:rPr>
      </w:pPr>
      <w:ins w:id="3277" w:author="Unknown">
        <w:r>
          <w:rPr>
            <w:rFonts w:ascii="Segoe UI" w:hAnsi="Segoe UI" w:cs="Segoe UI"/>
            <w:color w:val="212529"/>
            <w:sz w:val="18"/>
            <w:szCs w:val="18"/>
          </w:rPr>
          <w:fldChar w:fldCharType="begin"/>
        </w:r>
        <w:r w:rsidR="008322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322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322CA" w:rsidRDefault="008322CA" w:rsidP="008322CA">
      <w:pPr>
        <w:pStyle w:val="HTMLPreformatted"/>
        <w:shd w:val="clear" w:color="auto" w:fill="FFFFFF"/>
        <w:rPr>
          <w:ins w:id="3278" w:author="Unknown"/>
          <w:rFonts w:ascii="Consolas" w:hAnsi="Consolas" w:cs="Consolas"/>
          <w:color w:val="212529"/>
          <w:sz w:val="16"/>
          <w:szCs w:val="16"/>
        </w:rPr>
      </w:pPr>
      <w:ins w:id="3279"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"WpfTutorialSamples.Misc_controls.GroupBoxSample"</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"http://schemas.microsoft.com/expression/blend/2008"</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xmlns:mc</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"http://schemas.openxmlformats.org/markup-compatibility/2006"</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xmlns:local</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"clr-namespace:WpfTutorialSamples.Misc_controls"</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"d"</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"GroupBoxSample"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"220"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"GroupBox Sample"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Padding</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First name: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TextBox</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Last name: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TextBox</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"0,20"</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Add User</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lastRenderedPageBreak/>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&gt;</w:t>
        </w:r>
      </w:ins>
    </w:p>
    <w:p w:rsidR="008322CA" w:rsidRDefault="008322CA" w:rsidP="008322CA">
      <w:pPr>
        <w:pStyle w:val="Heading2"/>
        <w:shd w:val="clear" w:color="auto" w:fill="FFFFFF"/>
        <w:spacing w:before="0"/>
        <w:rPr>
          <w:ins w:id="3280" w:author="Unknown"/>
          <w:rFonts w:ascii="Segoe UI" w:hAnsi="Segoe UI" w:cs="Segoe UI"/>
          <w:b w:val="0"/>
          <w:bCs w:val="0"/>
          <w:color w:val="33393E"/>
          <w:sz w:val="36"/>
          <w:szCs w:val="36"/>
        </w:rPr>
      </w:pPr>
      <w:ins w:id="3281" w:author="Unknown">
        <w:r>
          <w:rPr>
            <w:rFonts w:ascii="Segoe UI" w:hAnsi="Segoe UI" w:cs="Segoe UI"/>
            <w:b w:val="0"/>
            <w:bCs w:val="0"/>
            <w:color w:val="33393E"/>
          </w:rPr>
          <w:t>GroupBox with custom Header</w:t>
        </w:r>
      </w:ins>
    </w:p>
    <w:p w:rsidR="008322CA" w:rsidRDefault="008322CA" w:rsidP="008322CA">
      <w:pPr>
        <w:pStyle w:val="NormalWeb"/>
        <w:shd w:val="clear" w:color="auto" w:fill="FFFFFF"/>
        <w:spacing w:before="288" w:beforeAutospacing="0" w:after="288" w:afterAutospacing="0"/>
        <w:rPr>
          <w:ins w:id="3282" w:author="Unknown"/>
          <w:rFonts w:ascii="Segoe UI" w:hAnsi="Segoe UI" w:cs="Segoe UI"/>
          <w:color w:val="212529"/>
          <w:sz w:val="18"/>
          <w:szCs w:val="18"/>
        </w:rPr>
      </w:pPr>
      <w:ins w:id="3283" w:author="Unknown">
        <w:r>
          <w:rPr>
            <w:rFonts w:ascii="Segoe UI" w:hAnsi="Segoe UI" w:cs="Segoe UI"/>
            <w:color w:val="212529"/>
            <w:sz w:val="18"/>
            <w:szCs w:val="18"/>
          </w:rPr>
          <w:t>The Header of a GroupBox is normally just plain, unformatted text, but perhaps you're looking to make it a bit more fancy? No problem, because just like pretty much anything found in the WPF framework, you can just replace the text with one or several other controls. So you can just add a TextBlock control and then change the formatting, e.g. the color of the text. You can even add an image, if you want to, like I have done in this next example:</w:t>
        </w:r>
      </w:ins>
    </w:p>
    <w:p w:rsidR="008322CA" w:rsidRDefault="008322CA" w:rsidP="008322CA">
      <w:pPr>
        <w:rPr>
          <w:ins w:id="3284" w:author="Unknown"/>
          <w:rFonts w:ascii="Times New Roman" w:hAnsi="Times New Roman" w:cs="Times New Roman"/>
          <w:sz w:val="24"/>
          <w:szCs w:val="24"/>
        </w:rPr>
      </w:pPr>
      <w:r>
        <w:rPr>
          <w:noProof/>
        </w:rPr>
        <w:drawing>
          <wp:inline distT="0" distB="0" distL="0" distR="0">
            <wp:extent cx="2720975" cy="2033905"/>
            <wp:effectExtent l="19050" t="0" r="3175" b="0"/>
            <wp:docPr id="148" name="aelm6830" descr="https://www.wpf-tutorial.com/Images/ArticleImages/1/misc-controls/groupbox_custom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30" descr="https://www.wpf-tutorial.com/Images/ArticleImages/1/misc-controls/groupbox_custom_header.png"/>
                    <pic:cNvPicPr>
                      <a:picLocks noChangeAspect="1" noChangeArrowheads="1"/>
                    </pic:cNvPicPr>
                  </pic:nvPicPr>
                  <pic:blipFill>
                    <a:blip r:embed="rId121"/>
                    <a:srcRect/>
                    <a:stretch>
                      <a:fillRect/>
                    </a:stretch>
                  </pic:blipFill>
                  <pic:spPr bwMode="auto">
                    <a:xfrm>
                      <a:off x="0" y="0"/>
                      <a:ext cx="2720975" cy="2033905"/>
                    </a:xfrm>
                    <a:prstGeom prst="rect">
                      <a:avLst/>
                    </a:prstGeom>
                    <a:noFill/>
                    <a:ln w="9525">
                      <a:noFill/>
                      <a:miter lim="800000"/>
                      <a:headEnd/>
                      <a:tailEnd/>
                    </a:ln>
                  </pic:spPr>
                </pic:pic>
              </a:graphicData>
            </a:graphic>
          </wp:inline>
        </w:drawing>
      </w:r>
    </w:p>
    <w:p w:rsidR="008322CA" w:rsidRDefault="008322CA" w:rsidP="008322CA">
      <w:pPr>
        <w:pStyle w:val="NormalWeb"/>
        <w:shd w:val="clear" w:color="auto" w:fill="FFFFFF"/>
        <w:spacing w:before="288" w:beforeAutospacing="0" w:after="288" w:afterAutospacing="0"/>
        <w:rPr>
          <w:ins w:id="3285" w:author="Unknown"/>
          <w:rFonts w:ascii="Segoe UI" w:hAnsi="Segoe UI" w:cs="Segoe UI"/>
          <w:color w:val="212529"/>
          <w:sz w:val="18"/>
          <w:szCs w:val="18"/>
        </w:rPr>
      </w:pPr>
      <w:ins w:id="3286" w:author="Unknown">
        <w:r>
          <w:rPr>
            <w:rFonts w:ascii="Segoe UI" w:hAnsi="Segoe UI" w:cs="Segoe UI"/>
            <w:color w:val="212529"/>
            <w:sz w:val="18"/>
            <w:szCs w:val="18"/>
          </w:rPr>
          <w:t>Now the Header has an image and bold text, and it's so easy to do:</w:t>
        </w:r>
      </w:ins>
    </w:p>
    <w:p w:rsidR="008322CA" w:rsidRDefault="003C5A45" w:rsidP="008322CA">
      <w:pPr>
        <w:shd w:val="clear" w:color="auto" w:fill="FFFFFF"/>
        <w:jc w:val="right"/>
        <w:rPr>
          <w:ins w:id="3287" w:author="Unknown"/>
          <w:rFonts w:ascii="Segoe UI" w:hAnsi="Segoe UI" w:cs="Segoe UI"/>
          <w:color w:val="212529"/>
          <w:sz w:val="18"/>
          <w:szCs w:val="18"/>
        </w:rPr>
      </w:pPr>
      <w:ins w:id="3288" w:author="Unknown">
        <w:r>
          <w:rPr>
            <w:rFonts w:ascii="Segoe UI" w:hAnsi="Segoe UI" w:cs="Segoe UI"/>
            <w:color w:val="212529"/>
            <w:sz w:val="18"/>
            <w:szCs w:val="18"/>
          </w:rPr>
          <w:fldChar w:fldCharType="begin"/>
        </w:r>
        <w:r w:rsidR="008322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322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322CA" w:rsidRDefault="008322CA" w:rsidP="008322CA">
      <w:pPr>
        <w:pStyle w:val="HTMLPreformatted"/>
        <w:shd w:val="clear" w:color="auto" w:fill="FFFFFF"/>
        <w:rPr>
          <w:ins w:id="3289" w:author="Unknown"/>
          <w:rFonts w:ascii="Consolas" w:hAnsi="Consolas" w:cs="Consolas"/>
          <w:color w:val="212529"/>
          <w:sz w:val="16"/>
          <w:szCs w:val="16"/>
        </w:rPr>
      </w:pPr>
      <w:ins w:id="3290" w:author="Unknown">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"WpfTutorialSamples.Misc_controls.GroupBoxSample"</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xmlns:d</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"http://schemas.microsoft.com/expression/blend/2008"</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xmlns:mc</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"http://schemas.openxmlformats.org/markup-compatibility/2006"</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xmlns:local</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"clr-namespace:WpfTutorialSamples.Misc_controls"</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"d"</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"GroupBoxSample"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"220"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Padding</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GroupBox.Header</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"Horizontal"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Image</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"/WpfTutorialSamples;component/Images/group.png"</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"3,0"</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GroupBox Sample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GroupBox.Header</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First name: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TextBox</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Last name:</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TextBlock</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TextBox</w:t>
        </w:r>
        <w:r>
          <w:rPr>
            <w:rStyle w:val="hljs-tag"/>
            <w:rFonts w:ascii="Consolas" w:eastAsiaTheme="majorEastAsia"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eastAsiaTheme="majorEastAsia" w:hAnsi="Consolas" w:cs="Consolas"/>
            <w:color w:val="0000FF"/>
            <w:shd w:val="clear" w:color="auto" w:fill="FFFFFF"/>
          </w:rPr>
          <w:t>=</w:t>
        </w:r>
        <w:r>
          <w:rPr>
            <w:rStyle w:val="hljs-string"/>
            <w:rFonts w:ascii="Consolas" w:hAnsi="Consolas" w:cs="Consolas"/>
            <w:color w:val="A31515"/>
            <w:shd w:val="clear" w:color="auto" w:fill="FFFFFF"/>
          </w:rPr>
          <w:t>"0,20"</w:t>
        </w:r>
        <w:r>
          <w:rPr>
            <w:rStyle w:val="hljs-tag"/>
            <w:rFonts w:ascii="Consolas" w:eastAsiaTheme="majorEastAsia" w:hAnsi="Consolas" w:cs="Consolas"/>
            <w:color w:val="0000FF"/>
            <w:shd w:val="clear" w:color="auto" w:fill="FFFFFF"/>
          </w:rPr>
          <w:t>&gt;</w:t>
        </w:r>
        <w:r>
          <w:rPr>
            <w:rStyle w:val="HTMLCode"/>
            <w:rFonts w:ascii="Consolas" w:hAnsi="Consolas" w:cs="Consolas"/>
            <w:color w:val="000000"/>
            <w:shd w:val="clear" w:color="auto" w:fill="FFFFFF"/>
          </w:rPr>
          <w:t>Add User</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Button</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lastRenderedPageBreak/>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StackPanel</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GroupBox</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Grid</w:t>
        </w:r>
        <w:r>
          <w:rPr>
            <w:rStyle w:val="hljs-tag"/>
            <w:rFonts w:ascii="Consolas" w:eastAsiaTheme="majorEastAsia" w:hAnsi="Consolas" w:cs="Consolas"/>
            <w:color w:val="0000FF"/>
            <w:shd w:val="clear" w:color="auto" w:fill="FFFFFF"/>
          </w:rPr>
          <w:t>&gt;</w:t>
        </w:r>
        <w:r>
          <w:rPr>
            <w:rFonts w:ascii="Consolas" w:hAnsi="Consolas" w:cs="Consolas"/>
            <w:color w:val="000000"/>
            <w:shd w:val="clear" w:color="auto" w:fill="FFFFFF"/>
          </w:rPr>
          <w:br/>
        </w:r>
        <w:r>
          <w:rPr>
            <w:rStyle w:val="hljs-tag"/>
            <w:rFonts w:ascii="Consolas" w:eastAsiaTheme="majorEastAsia" w:hAnsi="Consolas" w:cs="Consolas"/>
            <w:color w:val="0000FF"/>
            <w:shd w:val="clear" w:color="auto" w:fill="FFFFFF"/>
          </w:rPr>
          <w:t>&lt;/</w:t>
        </w:r>
        <w:r>
          <w:rPr>
            <w:rStyle w:val="hljs-name"/>
            <w:rFonts w:ascii="Consolas" w:hAnsi="Consolas" w:cs="Consolas"/>
            <w:shd w:val="clear" w:color="auto" w:fill="FFFFFF"/>
          </w:rPr>
          <w:t>Window</w:t>
        </w:r>
        <w:r>
          <w:rPr>
            <w:rStyle w:val="hljs-tag"/>
            <w:rFonts w:ascii="Consolas" w:eastAsiaTheme="majorEastAsia" w:hAnsi="Consolas" w:cs="Consolas"/>
            <w:color w:val="0000FF"/>
            <w:shd w:val="clear" w:color="auto" w:fill="FFFFFF"/>
          </w:rPr>
          <w:t>&gt;</w:t>
        </w:r>
      </w:ins>
    </w:p>
    <w:p w:rsidR="008322CA" w:rsidRDefault="008322CA" w:rsidP="008322CA">
      <w:pPr>
        <w:pStyle w:val="NormalWeb"/>
        <w:shd w:val="clear" w:color="auto" w:fill="FFFFFF"/>
        <w:spacing w:before="288" w:beforeAutospacing="0" w:after="288" w:afterAutospacing="0"/>
        <w:rPr>
          <w:ins w:id="3291" w:author="Unknown"/>
          <w:rFonts w:ascii="Segoe UI" w:hAnsi="Segoe UI" w:cs="Segoe UI"/>
          <w:color w:val="212529"/>
          <w:sz w:val="18"/>
          <w:szCs w:val="18"/>
        </w:rPr>
      </w:pPr>
      <w:ins w:id="3292" w:author="Unknown">
        <w:r>
          <w:rPr>
            <w:rFonts w:ascii="Segoe UI" w:hAnsi="Segoe UI" w:cs="Segoe UI"/>
            <w:color w:val="212529"/>
            <w:sz w:val="18"/>
            <w:szCs w:val="18"/>
          </w:rPr>
          <w:t>Notice how I have simply replaced the Header property with a </w:t>
        </w:r>
        <w:r>
          <w:rPr>
            <w:rStyle w:val="Strong"/>
            <w:rFonts w:ascii="Segoe UI" w:hAnsi="Segoe UI" w:cs="Segoe UI"/>
            <w:color w:val="212529"/>
            <w:sz w:val="18"/>
            <w:szCs w:val="18"/>
          </w:rPr>
          <w:t>GroupBox.Header</w:t>
        </w:r>
        <w:r>
          <w:rPr>
            <w:rFonts w:ascii="Segoe UI" w:hAnsi="Segoe UI" w:cs="Segoe UI"/>
            <w:color w:val="212529"/>
            <w:sz w:val="18"/>
            <w:szCs w:val="18"/>
          </w:rPr>
          <w:t> tag, which then hosts a StackPanel to contain an Image and a TextBlock - with that in place, you have full control of how the Header should look!</w:t>
        </w:r>
      </w:ins>
    </w:p>
    <w:p w:rsidR="00271573" w:rsidRDefault="00271573" w:rsidP="00271573">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Calendar control</w:t>
      </w:r>
    </w:p>
    <w:p w:rsidR="00271573" w:rsidRDefault="00271573" w:rsidP="00271573">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comes with a control for displaying a full calendar right out of the box. It's so simple that you only have to drop it inside your window for a full calendar view, like this:</w:t>
      </w:r>
    </w:p>
    <w:p w:rsidR="00271573" w:rsidRDefault="003C5A45" w:rsidP="00271573">
      <w:pPr>
        <w:shd w:val="clear" w:color="auto" w:fill="FFFFFF"/>
        <w:jc w:val="right"/>
        <w:rPr>
          <w:rFonts w:ascii="Segoe UI" w:hAnsi="Segoe UI" w:cs="Segoe UI"/>
          <w:color w:val="212529"/>
          <w:sz w:val="18"/>
          <w:szCs w:val="18"/>
        </w:rPr>
      </w:pPr>
      <w:hyperlink r:id="rId122" w:history="1">
        <w:r w:rsidR="00271573">
          <w:rPr>
            <w:rStyle w:val="Hyperlink"/>
            <w:rFonts w:ascii="Segoe UI" w:hAnsi="Segoe UI" w:cs="Segoe UI"/>
            <w:color w:val="808080"/>
            <w:sz w:val="17"/>
            <w:szCs w:val="17"/>
            <w:shd w:val="clear" w:color="auto" w:fill="9AC046"/>
          </w:rPr>
          <w:t xml:space="preserve"> </w:t>
        </w:r>
      </w:hyperlink>
    </w:p>
    <w:p w:rsidR="00271573" w:rsidRDefault="00271573" w:rsidP="00271573">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"WpfTutorialSamples.Misc_controls.CalendarControlSample"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"CalendarControlSample"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271573" w:rsidRDefault="00271573" w:rsidP="00271573">
      <w:pPr>
        <w:rPr>
          <w:ins w:id="3293" w:author="Unknown"/>
          <w:rFonts w:ascii="Times New Roman" w:hAnsi="Times New Roman" w:cs="Times New Roman"/>
          <w:sz w:val="24"/>
          <w:szCs w:val="24"/>
        </w:rPr>
      </w:pPr>
      <w:r>
        <w:rPr>
          <w:noProof/>
        </w:rPr>
        <w:drawing>
          <wp:inline distT="0" distB="0" distL="0" distR="0">
            <wp:extent cx="2860040" cy="2377440"/>
            <wp:effectExtent l="19050" t="0" r="0" b="0"/>
            <wp:docPr id="161" name="aelm6730" descr="https://www.wpf-tutorial.com/Images/ArticleImages/1/misc-controls/calenda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30" descr="https://www.wpf-tutorial.com/Images/ArticleImages/1/misc-controls/calendar_simple.png"/>
                    <pic:cNvPicPr>
                      <a:picLocks noChangeAspect="1" noChangeArrowheads="1"/>
                    </pic:cNvPicPr>
                  </pic:nvPicPr>
                  <pic:blipFill>
                    <a:blip r:embed="rId123"/>
                    <a:srcRect/>
                    <a:stretch>
                      <a:fillRect/>
                    </a:stretch>
                  </pic:blipFill>
                  <pic:spPr bwMode="auto">
                    <a:xfrm>
                      <a:off x="0" y="0"/>
                      <a:ext cx="2860040" cy="2377440"/>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294" w:author="Unknown"/>
          <w:rFonts w:ascii="Segoe UI" w:hAnsi="Segoe UI" w:cs="Segoe UI"/>
          <w:color w:val="212529"/>
          <w:sz w:val="18"/>
          <w:szCs w:val="18"/>
        </w:rPr>
      </w:pPr>
      <w:ins w:id="3295" w:author="Unknown">
        <w:r>
          <w:rPr>
            <w:rFonts w:ascii="Segoe UI" w:hAnsi="Segoe UI" w:cs="Segoe UI"/>
            <w:color w:val="212529"/>
            <w:sz w:val="18"/>
            <w:szCs w:val="18"/>
          </w:rPr>
          <w:t>Notice how you now get a full list of the dates within the selected month, including the possibility to jump to previous and next months using the arrows in the top of the control. Unless you set a specific date, the current month will be shown and the current date will be marked as selected.</w:t>
        </w:r>
      </w:ins>
    </w:p>
    <w:p w:rsidR="00271573" w:rsidRDefault="00271573" w:rsidP="00271573">
      <w:pPr>
        <w:pStyle w:val="Heading2"/>
        <w:shd w:val="clear" w:color="auto" w:fill="FFFFFF"/>
        <w:spacing w:before="0"/>
        <w:rPr>
          <w:ins w:id="3296" w:author="Unknown"/>
          <w:rFonts w:ascii="Segoe UI" w:hAnsi="Segoe UI" w:cs="Segoe UI"/>
          <w:b w:val="0"/>
          <w:bCs w:val="0"/>
          <w:color w:val="33393E"/>
          <w:sz w:val="36"/>
          <w:szCs w:val="36"/>
        </w:rPr>
      </w:pPr>
      <w:ins w:id="3297" w:author="Unknown">
        <w:r>
          <w:rPr>
            <w:rFonts w:ascii="Segoe UI" w:hAnsi="Segoe UI" w:cs="Segoe UI"/>
            <w:b w:val="0"/>
            <w:bCs w:val="0"/>
            <w:color w:val="33393E"/>
          </w:rPr>
          <w:t>Calendar size</w:t>
        </w:r>
      </w:ins>
    </w:p>
    <w:p w:rsidR="00271573" w:rsidRDefault="00271573" w:rsidP="00271573">
      <w:pPr>
        <w:pStyle w:val="NormalWeb"/>
        <w:shd w:val="clear" w:color="auto" w:fill="FFFFFF"/>
        <w:spacing w:before="288" w:beforeAutospacing="0" w:after="288" w:afterAutospacing="0"/>
        <w:rPr>
          <w:ins w:id="3298" w:author="Unknown"/>
          <w:rFonts w:ascii="Segoe UI" w:hAnsi="Segoe UI" w:cs="Segoe UI"/>
          <w:color w:val="212529"/>
          <w:sz w:val="18"/>
          <w:szCs w:val="18"/>
        </w:rPr>
      </w:pPr>
      <w:ins w:id="3299" w:author="Unknown">
        <w:r>
          <w:rPr>
            <w:rFonts w:ascii="Segoe UI" w:hAnsi="Segoe UI" w:cs="Segoe UI"/>
            <w:color w:val="212529"/>
            <w:sz w:val="18"/>
            <w:szCs w:val="18"/>
          </w:rPr>
          <w:t>You will probably notice from our first example that the Calendar doesn't take up all the available space. In fact, even if you give it a large width and height, the actual calendar part will still only take up the amount of space you see on the screenshot, and if you set either of the values very low, the calendar will only be partially visible.</w:t>
        </w:r>
      </w:ins>
    </w:p>
    <w:p w:rsidR="00271573" w:rsidRDefault="00271573" w:rsidP="00271573">
      <w:pPr>
        <w:pStyle w:val="NormalWeb"/>
        <w:shd w:val="clear" w:color="auto" w:fill="FFFFFF"/>
        <w:spacing w:before="288" w:beforeAutospacing="0" w:after="288" w:afterAutospacing="0"/>
        <w:rPr>
          <w:ins w:id="3300" w:author="Unknown"/>
          <w:rFonts w:ascii="Segoe UI" w:hAnsi="Segoe UI" w:cs="Segoe UI"/>
          <w:color w:val="212529"/>
          <w:sz w:val="18"/>
          <w:szCs w:val="18"/>
        </w:rPr>
      </w:pPr>
      <w:ins w:id="3301" w:author="Unknown">
        <w:r>
          <w:rPr>
            <w:rFonts w:ascii="Segoe UI" w:hAnsi="Segoe UI" w:cs="Segoe UI"/>
            <w:color w:val="212529"/>
            <w:sz w:val="18"/>
            <w:szCs w:val="18"/>
          </w:rPr>
          <w:lastRenderedPageBreak/>
          <w:t>This fixed size behavior is not very typical WPF, where things usually stretch to fill out available space, and it can be a bit annoying to work with if you have a designated amount of space available for the calendar which you want it to fill out. Fortunately for us, everything in WPF is scalable but in the case of the Calendar control, it needs a bit of help. We'll use the Viewbox control for this purpose:</w:t>
        </w:r>
      </w:ins>
    </w:p>
    <w:p w:rsidR="00271573" w:rsidRDefault="003C5A45" w:rsidP="00271573">
      <w:pPr>
        <w:shd w:val="clear" w:color="auto" w:fill="FFFFFF"/>
        <w:jc w:val="right"/>
        <w:rPr>
          <w:ins w:id="3302" w:author="Unknown"/>
          <w:rFonts w:ascii="Segoe UI" w:hAnsi="Segoe UI" w:cs="Segoe UI"/>
          <w:color w:val="212529"/>
          <w:sz w:val="18"/>
          <w:szCs w:val="18"/>
        </w:rPr>
      </w:pPr>
      <w:ins w:id="3303"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04" w:author="Unknown"/>
          <w:rFonts w:ascii="Consolas" w:hAnsi="Consolas" w:cs="Consolas"/>
          <w:color w:val="212529"/>
          <w:sz w:val="16"/>
          <w:szCs w:val="16"/>
        </w:rPr>
      </w:pPr>
      <w:ins w:id="330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"WpfTutorialSamples.Misc_controls.CalendarViewboxSample"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"CalendarViewboxSample"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271573" w:rsidP="00271573">
      <w:pPr>
        <w:rPr>
          <w:ins w:id="3306" w:author="Unknown"/>
          <w:rFonts w:ascii="Times New Roman" w:hAnsi="Times New Roman" w:cs="Times New Roman"/>
          <w:sz w:val="24"/>
          <w:szCs w:val="24"/>
        </w:rPr>
      </w:pPr>
      <w:r>
        <w:rPr>
          <w:noProof/>
        </w:rPr>
        <w:drawing>
          <wp:inline distT="0" distB="0" distL="0" distR="0">
            <wp:extent cx="2860040" cy="3335655"/>
            <wp:effectExtent l="19050" t="0" r="0" b="0"/>
            <wp:docPr id="160" name="aelm6735" descr="https://www.wpf-tutorial.com/Images/ArticleImages/1/misc-controls/calendar_viewbox_uni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35" descr="https://www.wpf-tutorial.com/Images/ArticleImages/1/misc-controls/calendar_viewbox_uniform.png"/>
                    <pic:cNvPicPr>
                      <a:picLocks noChangeAspect="1" noChangeArrowheads="1"/>
                    </pic:cNvPicPr>
                  </pic:nvPicPr>
                  <pic:blipFill>
                    <a:blip r:embed="rId124"/>
                    <a:srcRect/>
                    <a:stretch>
                      <a:fillRect/>
                    </a:stretch>
                  </pic:blipFill>
                  <pic:spPr bwMode="auto">
                    <a:xfrm>
                      <a:off x="0" y="0"/>
                      <a:ext cx="2860040" cy="3335655"/>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07" w:author="Unknown"/>
          <w:rFonts w:ascii="Segoe UI" w:hAnsi="Segoe UI" w:cs="Segoe UI"/>
          <w:color w:val="212529"/>
          <w:sz w:val="18"/>
          <w:szCs w:val="18"/>
        </w:rPr>
      </w:pPr>
      <w:ins w:id="3308" w:author="Unknown">
        <w:r>
          <w:rPr>
            <w:rFonts w:ascii="Segoe UI" w:hAnsi="Segoe UI" w:cs="Segoe UI"/>
            <w:color w:val="212529"/>
            <w:sz w:val="18"/>
            <w:szCs w:val="18"/>
          </w:rPr>
          <w:t>Notice how the Calendar control now scales up to the point where it uses all the available space in the width. The scaling is performed on all parts of the control, including font sizes and border widths.</w:t>
        </w:r>
      </w:ins>
    </w:p>
    <w:p w:rsidR="00271573" w:rsidRDefault="00271573" w:rsidP="00271573">
      <w:pPr>
        <w:pStyle w:val="NormalWeb"/>
        <w:shd w:val="clear" w:color="auto" w:fill="FFFFFF"/>
        <w:spacing w:before="288" w:beforeAutospacing="0" w:after="288" w:afterAutospacing="0"/>
        <w:rPr>
          <w:ins w:id="3309" w:author="Unknown"/>
          <w:rFonts w:ascii="Segoe UI" w:hAnsi="Segoe UI" w:cs="Segoe UI"/>
          <w:color w:val="212529"/>
          <w:sz w:val="18"/>
          <w:szCs w:val="18"/>
        </w:rPr>
      </w:pPr>
      <w:ins w:id="3310" w:author="Unknown">
        <w:r>
          <w:rPr>
            <w:rFonts w:ascii="Segoe UI" w:hAnsi="Segoe UI" w:cs="Segoe UI"/>
            <w:color w:val="212529"/>
            <w:sz w:val="18"/>
            <w:szCs w:val="18"/>
          </w:rPr>
          <w:t>You will probably also notice that the Calendar control doesn't use up all the available height space. This is noticeable because the window is higher than it is wide and by default, the Viewbox will stretch while maintaining the original aspect ratio. You can easily make it stretch to fill all space in both directions though - simply change the </w:t>
        </w:r>
        <w:r>
          <w:rPr>
            <w:rStyle w:val="Strong"/>
            <w:rFonts w:ascii="Segoe UI" w:hAnsi="Segoe UI" w:cs="Segoe UI"/>
            <w:color w:val="212529"/>
            <w:sz w:val="18"/>
            <w:szCs w:val="18"/>
          </w:rPr>
          <w:t>Stretch</w:t>
        </w:r>
        <w:r>
          <w:rPr>
            <w:rFonts w:ascii="Segoe UI" w:hAnsi="Segoe UI" w:cs="Segoe UI"/>
            <w:color w:val="212529"/>
            <w:sz w:val="18"/>
            <w:szCs w:val="18"/>
          </w:rPr>
          <w:t> property from its default </w:t>
        </w:r>
        <w:r>
          <w:rPr>
            <w:rStyle w:val="Strong"/>
            <w:rFonts w:ascii="Segoe UI" w:hAnsi="Segoe UI" w:cs="Segoe UI"/>
            <w:color w:val="212529"/>
            <w:sz w:val="18"/>
            <w:szCs w:val="18"/>
          </w:rPr>
          <w:t>Uniform</w:t>
        </w:r>
        <w:r>
          <w:rPr>
            <w:rFonts w:ascii="Segoe UI" w:hAnsi="Segoe UI" w:cs="Segoe UI"/>
            <w:color w:val="212529"/>
            <w:sz w:val="18"/>
            <w:szCs w:val="18"/>
          </w:rPr>
          <w:t> value to </w:t>
        </w:r>
        <w:r>
          <w:rPr>
            <w:rStyle w:val="Strong"/>
            <w:rFonts w:ascii="Segoe UI" w:hAnsi="Segoe UI" w:cs="Segoe UI"/>
            <w:color w:val="212529"/>
            <w:sz w:val="18"/>
            <w:szCs w:val="18"/>
          </w:rPr>
          <w:t>Fill</w:t>
        </w:r>
        <w:r>
          <w:rPr>
            <w:rFonts w:ascii="Segoe UI" w:hAnsi="Segoe UI" w:cs="Segoe UI"/>
            <w:color w:val="212529"/>
            <w:sz w:val="18"/>
            <w:szCs w:val="18"/>
          </w:rPr>
          <w:t>:</w:t>
        </w:r>
      </w:ins>
    </w:p>
    <w:p w:rsidR="00271573" w:rsidRDefault="003C5A45" w:rsidP="00271573">
      <w:pPr>
        <w:shd w:val="clear" w:color="auto" w:fill="FFFFFF"/>
        <w:jc w:val="right"/>
        <w:rPr>
          <w:ins w:id="3311" w:author="Unknown"/>
          <w:rFonts w:ascii="Segoe UI" w:hAnsi="Segoe UI" w:cs="Segoe UI"/>
          <w:color w:val="212529"/>
          <w:sz w:val="18"/>
          <w:szCs w:val="18"/>
        </w:rPr>
      </w:pPr>
      <w:ins w:id="3312"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13" w:author="Unknown"/>
          <w:rFonts w:ascii="Consolas" w:hAnsi="Consolas" w:cs="Consolas"/>
          <w:color w:val="212529"/>
          <w:sz w:val="16"/>
          <w:szCs w:val="16"/>
        </w:rPr>
      </w:pPr>
      <w:ins w:id="331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"WpfTutorialSamples.Misc_controls.CalendarViewboxSample"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"CalendarViewboxSample"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Stretch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"Fill"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StretchDirection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"UpOnly"</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271573" w:rsidP="00271573">
      <w:pPr>
        <w:rPr>
          <w:ins w:id="3315" w:author="Unknown"/>
          <w:rFonts w:ascii="Times New Roman" w:hAnsi="Times New Roman" w:cs="Times New Roman"/>
          <w:sz w:val="24"/>
          <w:szCs w:val="24"/>
        </w:rPr>
      </w:pPr>
      <w:r>
        <w:rPr>
          <w:noProof/>
        </w:rPr>
        <w:drawing>
          <wp:inline distT="0" distB="0" distL="0" distR="0">
            <wp:extent cx="2860040" cy="3335655"/>
            <wp:effectExtent l="19050" t="0" r="0" b="0"/>
            <wp:docPr id="159" name="aelm6739" descr="https://www.wpf-tutorial.com/Images/ArticleImages/1/misc-controls/calendar_viewbox_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39" descr="https://www.wpf-tutorial.com/Images/ArticleImages/1/misc-controls/calendar_viewbox_fill.png"/>
                    <pic:cNvPicPr>
                      <a:picLocks noChangeAspect="1" noChangeArrowheads="1"/>
                    </pic:cNvPicPr>
                  </pic:nvPicPr>
                  <pic:blipFill>
                    <a:blip r:embed="rId125"/>
                    <a:srcRect/>
                    <a:stretch>
                      <a:fillRect/>
                    </a:stretch>
                  </pic:blipFill>
                  <pic:spPr bwMode="auto">
                    <a:xfrm>
                      <a:off x="0" y="0"/>
                      <a:ext cx="2860040" cy="3335655"/>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16" w:author="Unknown"/>
          <w:rFonts w:ascii="Segoe UI" w:hAnsi="Segoe UI" w:cs="Segoe UI"/>
          <w:color w:val="212529"/>
          <w:sz w:val="18"/>
          <w:szCs w:val="18"/>
        </w:rPr>
      </w:pPr>
      <w:ins w:id="3317" w:author="Unknown">
        <w:r>
          <w:rPr>
            <w:rFonts w:ascii="Segoe UI" w:hAnsi="Segoe UI" w:cs="Segoe UI"/>
            <w:color w:val="212529"/>
            <w:sz w:val="18"/>
            <w:szCs w:val="18"/>
          </w:rPr>
          <w:t>Now it takes up all the available space, in both directions. This is generally not preferable though, since most controls, and this one in particular, will look strange if it gets an abnormal set of dimensions, e.g. 800 pixels high and 300 pixels wide. A </w:t>
        </w:r>
        <w:r>
          <w:rPr>
            <w:rStyle w:val="Strong"/>
            <w:rFonts w:ascii="Segoe UI" w:hAnsi="Segoe UI" w:cs="Segoe UI"/>
            <w:color w:val="212529"/>
            <w:sz w:val="18"/>
            <w:szCs w:val="18"/>
          </w:rPr>
          <w:t>Stretch</w:t>
        </w:r>
        <w:r>
          <w:rPr>
            <w:rFonts w:ascii="Segoe UI" w:hAnsi="Segoe UI" w:cs="Segoe UI"/>
            <w:color w:val="212529"/>
            <w:sz w:val="18"/>
            <w:szCs w:val="18"/>
          </w:rPr>
          <w:t> mode set to </w:t>
        </w:r>
        <w:r>
          <w:rPr>
            <w:rStyle w:val="Strong"/>
            <w:rFonts w:ascii="Segoe UI" w:hAnsi="Segoe UI" w:cs="Segoe UI"/>
            <w:color w:val="212529"/>
            <w:sz w:val="18"/>
            <w:szCs w:val="18"/>
          </w:rPr>
          <w:t>Uniform</w:t>
        </w:r>
        <w:r>
          <w:rPr>
            <w:rFonts w:ascii="Segoe UI" w:hAnsi="Segoe UI" w:cs="Segoe UI"/>
            <w:color w:val="212529"/>
            <w:sz w:val="18"/>
            <w:szCs w:val="18"/>
          </w:rPr>
          <w:t> (or left out, as it is the default) is usually the way to go.</w:t>
        </w:r>
      </w:ins>
    </w:p>
    <w:p w:rsidR="00271573" w:rsidRDefault="00271573" w:rsidP="00271573">
      <w:pPr>
        <w:pStyle w:val="NormalWeb"/>
        <w:shd w:val="clear" w:color="auto" w:fill="FFFFFF"/>
        <w:spacing w:before="288" w:beforeAutospacing="0" w:after="288" w:afterAutospacing="0"/>
        <w:rPr>
          <w:ins w:id="3318" w:author="Unknown"/>
          <w:rFonts w:ascii="Segoe UI" w:hAnsi="Segoe UI" w:cs="Segoe UI"/>
          <w:color w:val="212529"/>
          <w:sz w:val="18"/>
          <w:szCs w:val="18"/>
        </w:rPr>
      </w:pPr>
      <w:ins w:id="3319" w:author="Unknown">
        <w:r>
          <w:rPr>
            <w:rFonts w:ascii="Segoe UI" w:hAnsi="Segoe UI" w:cs="Segoe UI"/>
            <w:color w:val="212529"/>
            <w:sz w:val="18"/>
            <w:szCs w:val="18"/>
          </w:rPr>
          <w:t>I would recommend including the </w:t>
        </w:r>
        <w:r>
          <w:rPr>
            <w:rStyle w:val="Strong"/>
            <w:rFonts w:ascii="Segoe UI" w:hAnsi="Segoe UI" w:cs="Segoe UI"/>
            <w:color w:val="212529"/>
            <w:sz w:val="18"/>
            <w:szCs w:val="18"/>
          </w:rPr>
          <w:t>StretchDirection</w:t>
        </w:r>
        <w:r>
          <w:rPr>
            <w:rFonts w:ascii="Segoe UI" w:hAnsi="Segoe UI" w:cs="Segoe UI"/>
            <w:color w:val="212529"/>
            <w:sz w:val="18"/>
            <w:szCs w:val="18"/>
          </w:rPr>
          <w:t> property though, as seen in this example. It allows us to specify that the contents should only be scaled up or down, which can be useful. For instance, the Calendar control becomes quite useless below a certain size, where you can no longer see what it is, and to avoid that, you can set the </w:t>
        </w:r>
        <w:r>
          <w:rPr>
            <w:rStyle w:val="Strong"/>
            <w:rFonts w:ascii="Segoe UI" w:hAnsi="Segoe UI" w:cs="Segoe UI"/>
            <w:color w:val="212529"/>
            <w:sz w:val="18"/>
            <w:szCs w:val="18"/>
          </w:rPr>
          <w:t>StretchDirection</w:t>
        </w:r>
        <w:r>
          <w:rPr>
            <w:rFonts w:ascii="Segoe UI" w:hAnsi="Segoe UI" w:cs="Segoe UI"/>
            <w:color w:val="212529"/>
            <w:sz w:val="18"/>
            <w:szCs w:val="18"/>
          </w:rPr>
          <w:t> to </w:t>
        </w:r>
        <w:r>
          <w:rPr>
            <w:rStyle w:val="Strong"/>
            <w:rFonts w:ascii="Segoe UI" w:hAnsi="Segoe UI" w:cs="Segoe UI"/>
            <w:color w:val="212529"/>
            <w:sz w:val="18"/>
            <w:szCs w:val="18"/>
          </w:rPr>
          <w:t>UpOnly</w:t>
        </w:r>
        <w:r>
          <w:rPr>
            <w:rFonts w:ascii="Segoe UI" w:hAnsi="Segoe UI" w:cs="Segoe UI"/>
            <w:color w:val="212529"/>
            <w:sz w:val="18"/>
            <w:szCs w:val="18"/>
          </w:rPr>
          <w:t> - the Calendar control will then no longer be scaled below its default size.</w:t>
        </w:r>
      </w:ins>
    </w:p>
    <w:p w:rsidR="00271573" w:rsidRDefault="00271573" w:rsidP="00271573">
      <w:pPr>
        <w:pStyle w:val="Heading2"/>
        <w:shd w:val="clear" w:color="auto" w:fill="FFFFFF"/>
        <w:spacing w:before="0"/>
        <w:rPr>
          <w:ins w:id="3320" w:author="Unknown"/>
          <w:rFonts w:ascii="Segoe UI" w:hAnsi="Segoe UI" w:cs="Segoe UI"/>
          <w:b w:val="0"/>
          <w:bCs w:val="0"/>
          <w:color w:val="33393E"/>
          <w:sz w:val="36"/>
          <w:szCs w:val="36"/>
        </w:rPr>
      </w:pPr>
      <w:ins w:id="3321" w:author="Unknown">
        <w:r>
          <w:rPr>
            <w:rFonts w:ascii="Segoe UI" w:hAnsi="Segoe UI" w:cs="Segoe UI"/>
            <w:b w:val="0"/>
            <w:bCs w:val="0"/>
            <w:color w:val="33393E"/>
          </w:rPr>
          <w:t>Setting the initial view using DisplayDate</w:t>
        </w:r>
      </w:ins>
    </w:p>
    <w:p w:rsidR="00271573" w:rsidRDefault="00271573" w:rsidP="00271573">
      <w:pPr>
        <w:pStyle w:val="NormalWeb"/>
        <w:shd w:val="clear" w:color="auto" w:fill="FFFFFF"/>
        <w:spacing w:before="288" w:beforeAutospacing="0" w:after="288" w:afterAutospacing="0"/>
        <w:rPr>
          <w:ins w:id="3322" w:author="Unknown"/>
          <w:rFonts w:ascii="Segoe UI" w:hAnsi="Segoe UI" w:cs="Segoe UI"/>
          <w:color w:val="212529"/>
          <w:sz w:val="18"/>
          <w:szCs w:val="18"/>
        </w:rPr>
      </w:pPr>
      <w:ins w:id="3323" w:author="Unknown">
        <w:r>
          <w:rPr>
            <w:rFonts w:ascii="Segoe UI" w:hAnsi="Segoe UI" w:cs="Segoe UI"/>
            <w:color w:val="212529"/>
            <w:sz w:val="18"/>
            <w:szCs w:val="18"/>
          </w:rPr>
          <w:t>The Calendar control will by default show the current month, but you can change this by using the </w:t>
        </w:r>
        <w:r>
          <w:rPr>
            <w:rStyle w:val="Strong"/>
            <w:rFonts w:ascii="Segoe UI" w:hAnsi="Segoe UI" w:cs="Segoe UI"/>
            <w:color w:val="212529"/>
            <w:sz w:val="18"/>
            <w:szCs w:val="18"/>
          </w:rPr>
          <w:t>DisplayDate</w:t>
        </w:r>
        <w:r>
          <w:rPr>
            <w:rFonts w:ascii="Segoe UI" w:hAnsi="Segoe UI" w:cs="Segoe UI"/>
            <w:color w:val="212529"/>
            <w:sz w:val="18"/>
            <w:szCs w:val="18"/>
          </w:rPr>
          <w:t> property. Simply set it to a date within the month you wish to start with and it will be reflected in the control:</w:t>
        </w:r>
      </w:ins>
    </w:p>
    <w:p w:rsidR="00271573" w:rsidRDefault="003C5A45" w:rsidP="00271573">
      <w:pPr>
        <w:shd w:val="clear" w:color="auto" w:fill="FFFFFF"/>
        <w:jc w:val="right"/>
        <w:rPr>
          <w:ins w:id="3324" w:author="Unknown"/>
          <w:rFonts w:ascii="Segoe UI" w:hAnsi="Segoe UI" w:cs="Segoe UI"/>
          <w:color w:val="212529"/>
          <w:sz w:val="18"/>
          <w:szCs w:val="18"/>
        </w:rPr>
      </w:pPr>
      <w:ins w:id="3325"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26" w:author="Unknown"/>
          <w:rFonts w:ascii="Consolas" w:hAnsi="Consolas" w:cs="Consolas"/>
          <w:color w:val="212529"/>
          <w:sz w:val="16"/>
          <w:szCs w:val="16"/>
        </w:rPr>
      </w:pPr>
      <w:ins w:id="332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"WpfTutorialSamples.Misc_controls.CalendarDisplayDateSample"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"CalendarDisplayDateSample"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DisplayDate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"01.01.2014"</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271573" w:rsidP="00271573">
      <w:pPr>
        <w:rPr>
          <w:ins w:id="3328" w:author="Unknown"/>
          <w:rFonts w:ascii="Times New Roman" w:hAnsi="Times New Roman" w:cs="Times New Roman"/>
          <w:sz w:val="24"/>
          <w:szCs w:val="24"/>
        </w:rPr>
      </w:pPr>
      <w:r>
        <w:rPr>
          <w:noProof/>
        </w:rPr>
        <w:lastRenderedPageBreak/>
        <w:drawing>
          <wp:inline distT="0" distB="0" distL="0" distR="0">
            <wp:extent cx="2860040" cy="2860040"/>
            <wp:effectExtent l="19050" t="0" r="0" b="0"/>
            <wp:docPr id="158" name="aelm6745" descr="https://www.wpf-tutorial.com/Images/ArticleImages/1/misc-controls/calendar_displa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45" descr="https://www.wpf-tutorial.com/Images/ArticleImages/1/misc-controls/calendar_displaydate.png"/>
                    <pic:cNvPicPr>
                      <a:picLocks noChangeAspect="1" noChangeArrowheads="1"/>
                    </pic:cNvPicPr>
                  </pic:nvPicPr>
                  <pic:blipFill>
                    <a:blip r:embed="rId12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271573" w:rsidRDefault="00271573" w:rsidP="00271573">
      <w:pPr>
        <w:pStyle w:val="Heading2"/>
        <w:shd w:val="clear" w:color="auto" w:fill="FFFFFF"/>
        <w:spacing w:before="0"/>
        <w:rPr>
          <w:ins w:id="3329" w:author="Unknown"/>
          <w:rFonts w:ascii="Segoe UI" w:hAnsi="Segoe UI" w:cs="Segoe UI"/>
          <w:b w:val="0"/>
          <w:bCs w:val="0"/>
          <w:color w:val="33393E"/>
        </w:rPr>
      </w:pPr>
      <w:ins w:id="3330" w:author="Unknown">
        <w:r>
          <w:rPr>
            <w:rFonts w:ascii="Segoe UI" w:hAnsi="Segoe UI" w:cs="Segoe UI"/>
            <w:b w:val="0"/>
            <w:bCs w:val="0"/>
            <w:color w:val="33393E"/>
          </w:rPr>
          <w:t>Calendar SelectionMode</w:t>
        </w:r>
      </w:ins>
    </w:p>
    <w:p w:rsidR="00271573" w:rsidRDefault="00271573" w:rsidP="00271573">
      <w:pPr>
        <w:pStyle w:val="NormalWeb"/>
        <w:shd w:val="clear" w:color="auto" w:fill="FFFFFF"/>
        <w:spacing w:before="288" w:beforeAutospacing="0" w:after="288" w:afterAutospacing="0"/>
        <w:rPr>
          <w:ins w:id="3331" w:author="Unknown"/>
          <w:rFonts w:ascii="Segoe UI" w:hAnsi="Segoe UI" w:cs="Segoe UI"/>
          <w:color w:val="212529"/>
          <w:sz w:val="18"/>
          <w:szCs w:val="18"/>
        </w:rPr>
      </w:pPr>
      <w:ins w:id="3332" w:author="Unknown">
        <w:r>
          <w:rPr>
            <w:rFonts w:ascii="Segoe UI" w:hAnsi="Segoe UI" w:cs="Segoe UI"/>
            <w:color w:val="212529"/>
            <w:sz w:val="18"/>
            <w:szCs w:val="18"/>
          </w:rPr>
          <w:t>The </w:t>
        </w:r>
        <w:r>
          <w:rPr>
            <w:rStyle w:val="Strong"/>
            <w:rFonts w:ascii="Segoe UI" w:hAnsi="Segoe UI" w:cs="Segoe UI"/>
            <w:color w:val="212529"/>
            <w:sz w:val="18"/>
            <w:szCs w:val="18"/>
          </w:rPr>
          <w:t>SelectionMode</w:t>
        </w:r>
        <w:r>
          <w:rPr>
            <w:rFonts w:ascii="Segoe UI" w:hAnsi="Segoe UI" w:cs="Segoe UI"/>
            <w:color w:val="212529"/>
            <w:sz w:val="18"/>
            <w:szCs w:val="18"/>
          </w:rPr>
          <w:t> property is interesting. By changing it from its default value, </w:t>
        </w:r>
        <w:r>
          <w:rPr>
            <w:rStyle w:val="Strong"/>
            <w:rFonts w:ascii="Segoe UI" w:hAnsi="Segoe UI" w:cs="Segoe UI"/>
            <w:color w:val="212529"/>
            <w:sz w:val="18"/>
            <w:szCs w:val="18"/>
          </w:rPr>
          <w:t>SingleDate</w:t>
        </w:r>
        <w:r>
          <w:rPr>
            <w:rFonts w:ascii="Segoe UI" w:hAnsi="Segoe UI" w:cs="Segoe UI"/>
            <w:color w:val="212529"/>
            <w:sz w:val="18"/>
            <w:szCs w:val="18"/>
          </w:rPr>
          <w:t>, you can select multiple dates or ranges of dates. Here's an example:</w:t>
        </w:r>
      </w:ins>
    </w:p>
    <w:p w:rsidR="00271573" w:rsidRDefault="003C5A45" w:rsidP="00271573">
      <w:pPr>
        <w:shd w:val="clear" w:color="auto" w:fill="FFFFFF"/>
        <w:jc w:val="right"/>
        <w:rPr>
          <w:ins w:id="3333" w:author="Unknown"/>
          <w:rFonts w:ascii="Segoe UI" w:hAnsi="Segoe UI" w:cs="Segoe UI"/>
          <w:color w:val="212529"/>
          <w:sz w:val="18"/>
          <w:szCs w:val="18"/>
        </w:rPr>
      </w:pPr>
      <w:ins w:id="3334"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35" w:author="Unknown"/>
          <w:rFonts w:ascii="Consolas" w:hAnsi="Consolas" w:cs="Consolas"/>
          <w:color w:val="212529"/>
          <w:sz w:val="16"/>
          <w:szCs w:val="16"/>
        </w:rPr>
      </w:pPr>
      <w:ins w:id="333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"WpfTutorialSamples.Misc_controls.CalendarSelectionModeSample"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"CalendarSelectionModeSample"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"SingleRange"</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271573" w:rsidP="00271573">
      <w:pPr>
        <w:rPr>
          <w:ins w:id="3337" w:author="Unknown"/>
          <w:rFonts w:ascii="Times New Roman" w:hAnsi="Times New Roman" w:cs="Times New Roman"/>
          <w:sz w:val="24"/>
          <w:szCs w:val="24"/>
        </w:rPr>
      </w:pPr>
      <w:r>
        <w:rPr>
          <w:noProof/>
        </w:rPr>
        <w:lastRenderedPageBreak/>
        <w:drawing>
          <wp:inline distT="0" distB="0" distL="0" distR="0">
            <wp:extent cx="2860040" cy="2860040"/>
            <wp:effectExtent l="19050" t="0" r="0" b="0"/>
            <wp:docPr id="157" name="aelm6749" descr="https://www.wpf-tutorial.com/Images/ArticleImages/1/misc-controls/calendar_selection_r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49" descr="https://www.wpf-tutorial.com/Images/ArticleImages/1/misc-controls/calendar_selection_range.png"/>
                    <pic:cNvPicPr>
                      <a:picLocks noChangeAspect="1" noChangeArrowheads="1"/>
                    </pic:cNvPicPr>
                  </pic:nvPicPr>
                  <pic:blipFill>
                    <a:blip r:embed="rId127"/>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38" w:author="Unknown"/>
          <w:rFonts w:ascii="Segoe UI" w:hAnsi="Segoe UI" w:cs="Segoe UI"/>
          <w:color w:val="212529"/>
          <w:sz w:val="18"/>
          <w:szCs w:val="18"/>
        </w:rPr>
      </w:pPr>
      <w:ins w:id="3339" w:author="Unknown">
        <w:r>
          <w:rPr>
            <w:rFonts w:ascii="Segoe UI" w:hAnsi="Segoe UI" w:cs="Segoe UI"/>
            <w:color w:val="212529"/>
            <w:sz w:val="18"/>
            <w:szCs w:val="18"/>
          </w:rPr>
          <w:t>In the </w:t>
        </w:r>
        <w:r>
          <w:rPr>
            <w:rStyle w:val="Strong"/>
            <w:rFonts w:ascii="Segoe UI" w:hAnsi="Segoe UI" w:cs="Segoe UI"/>
            <w:color w:val="212529"/>
            <w:sz w:val="18"/>
            <w:szCs w:val="18"/>
          </w:rPr>
          <w:t>SingleRange</w:t>
        </w:r>
        <w:r>
          <w:rPr>
            <w:rFonts w:ascii="Segoe UI" w:hAnsi="Segoe UI" w:cs="Segoe UI"/>
            <w:color w:val="212529"/>
            <w:sz w:val="18"/>
            <w:szCs w:val="18"/>
          </w:rPr>
          <w:t> SelectionMode, you can select an entire range of dates, either by holding down the left mouse button and dragging from one date to another or by holding down the Ctrl or Shift keys while clicking several dates, much like multi selection works in all parts of Windows. On the screenshot, I've selected an entire week, from Sunday to Monday, but you can just as easily select dates in the middle of the week and ranges which expands a single week.</w:t>
        </w:r>
      </w:ins>
    </w:p>
    <w:p w:rsidR="00271573" w:rsidRDefault="00271573" w:rsidP="00271573">
      <w:pPr>
        <w:pStyle w:val="NormalWeb"/>
        <w:shd w:val="clear" w:color="auto" w:fill="FFFFFF"/>
        <w:spacing w:before="288" w:beforeAutospacing="0" w:after="288" w:afterAutospacing="0"/>
        <w:rPr>
          <w:ins w:id="3340" w:author="Unknown"/>
          <w:rFonts w:ascii="Segoe UI" w:hAnsi="Segoe UI" w:cs="Segoe UI"/>
          <w:color w:val="212529"/>
          <w:sz w:val="18"/>
          <w:szCs w:val="18"/>
        </w:rPr>
      </w:pPr>
      <w:ins w:id="3341" w:author="Unknown">
        <w:r>
          <w:rPr>
            <w:rFonts w:ascii="Segoe UI" w:hAnsi="Segoe UI" w:cs="Segoe UI"/>
            <w:color w:val="212529"/>
            <w:sz w:val="18"/>
            <w:szCs w:val="18"/>
          </w:rPr>
          <w:t>SingleRange mode only allows a single range of dates to be selected though, much like the name suggests. This means that you can't select two dates which are not next to each other, and you can't select more than one range. If you want this, you should switch to </w:t>
        </w:r>
        <w:r>
          <w:rPr>
            <w:rStyle w:val="Strong"/>
            <w:rFonts w:ascii="Segoe UI" w:hAnsi="Segoe UI" w:cs="Segoe UI"/>
            <w:color w:val="212529"/>
            <w:sz w:val="18"/>
            <w:szCs w:val="18"/>
          </w:rPr>
          <w:t>MultipleRange</w:t>
        </w:r>
        <w:r>
          <w:rPr>
            <w:rFonts w:ascii="Segoe UI" w:hAnsi="Segoe UI" w:cs="Segoe UI"/>
            <w:color w:val="212529"/>
            <w:sz w:val="18"/>
            <w:szCs w:val="18"/>
          </w:rPr>
          <w:t> selection:</w:t>
        </w:r>
      </w:ins>
    </w:p>
    <w:p w:rsidR="00271573" w:rsidRDefault="00271573" w:rsidP="00271573">
      <w:pPr>
        <w:pStyle w:val="HTMLPreformatted"/>
        <w:shd w:val="clear" w:color="auto" w:fill="FFFFFF"/>
        <w:rPr>
          <w:ins w:id="3342" w:author="Unknown"/>
          <w:rFonts w:ascii="Consolas" w:hAnsi="Consolas" w:cs="Consolas"/>
          <w:color w:val="212529"/>
          <w:sz w:val="16"/>
          <w:szCs w:val="16"/>
        </w:rPr>
      </w:pPr>
      <w:ins w:id="334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"MultipleRange"</w:t>
        </w:r>
        <w:r>
          <w:rPr>
            <w:rStyle w:val="hljs-tag"/>
            <w:rFonts w:ascii="Consolas" w:hAnsi="Consolas" w:cs="Consolas"/>
            <w:shd w:val="clear" w:color="auto" w:fill="FFFFFF"/>
          </w:rPr>
          <w:t xml:space="preserve"> /&gt;</w:t>
        </w:r>
      </w:ins>
    </w:p>
    <w:p w:rsidR="00271573" w:rsidRDefault="00271573" w:rsidP="00271573">
      <w:pPr>
        <w:rPr>
          <w:ins w:id="3344" w:author="Unknown"/>
          <w:rFonts w:ascii="Times New Roman" w:hAnsi="Times New Roman" w:cs="Times New Roman"/>
          <w:sz w:val="24"/>
          <w:szCs w:val="24"/>
        </w:rPr>
      </w:pPr>
      <w:r>
        <w:rPr>
          <w:noProof/>
        </w:rPr>
        <w:drawing>
          <wp:inline distT="0" distB="0" distL="0" distR="0">
            <wp:extent cx="2860040" cy="2860040"/>
            <wp:effectExtent l="19050" t="0" r="0" b="0"/>
            <wp:docPr id="156" name="aelm6753" descr="https://www.wpf-tutorial.com/Images/ArticleImages/1/misc-controls/calendar_selection_mult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53" descr="https://www.wpf-tutorial.com/Images/ArticleImages/1/misc-controls/calendar_selection_multiple.png"/>
                    <pic:cNvPicPr>
                      <a:picLocks noChangeAspect="1" noChangeArrowheads="1"/>
                    </pic:cNvPicPr>
                  </pic:nvPicPr>
                  <pic:blipFill>
                    <a:blip r:embed="rId12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45" w:author="Unknown"/>
          <w:rFonts w:ascii="Segoe UI" w:hAnsi="Segoe UI" w:cs="Segoe UI"/>
          <w:color w:val="212529"/>
          <w:sz w:val="18"/>
          <w:szCs w:val="18"/>
        </w:rPr>
      </w:pPr>
      <w:ins w:id="3346" w:author="Unknown">
        <w:r>
          <w:rPr>
            <w:rFonts w:ascii="Segoe UI" w:hAnsi="Segoe UI" w:cs="Segoe UI"/>
            <w:color w:val="212529"/>
            <w:sz w:val="18"/>
            <w:szCs w:val="18"/>
          </w:rPr>
          <w:t>With this property, there are really no limits to the dates you can select. In this case, I've selected all the Saturdays, all the Sundays and a couple of week days in between.</w:t>
        </w:r>
      </w:ins>
    </w:p>
    <w:p w:rsidR="00271573" w:rsidRDefault="00271573" w:rsidP="00271573">
      <w:pPr>
        <w:pStyle w:val="NormalWeb"/>
        <w:shd w:val="clear" w:color="auto" w:fill="FFFFFF"/>
        <w:spacing w:before="288" w:beforeAutospacing="0" w:after="288" w:afterAutospacing="0"/>
        <w:rPr>
          <w:ins w:id="3347" w:author="Unknown"/>
          <w:rFonts w:ascii="Segoe UI" w:hAnsi="Segoe UI" w:cs="Segoe UI"/>
          <w:color w:val="212529"/>
          <w:sz w:val="18"/>
          <w:szCs w:val="18"/>
        </w:rPr>
      </w:pPr>
      <w:ins w:id="3348" w:author="Unknown">
        <w:r>
          <w:rPr>
            <w:rFonts w:ascii="Segoe UI" w:hAnsi="Segoe UI" w:cs="Segoe UI"/>
            <w:color w:val="212529"/>
            <w:sz w:val="18"/>
            <w:szCs w:val="18"/>
          </w:rPr>
          <w:lastRenderedPageBreak/>
          <w:t>Of course, if you don't want the ability to select one or several dates, you can set the </w:t>
        </w:r>
        <w:r>
          <w:rPr>
            <w:rStyle w:val="Strong"/>
            <w:rFonts w:ascii="Segoe UI" w:hAnsi="Segoe UI" w:cs="Segoe UI"/>
            <w:color w:val="212529"/>
            <w:sz w:val="18"/>
            <w:szCs w:val="18"/>
          </w:rPr>
          <w:t>SelectionMode</w:t>
        </w:r>
        <w:r>
          <w:rPr>
            <w:rFonts w:ascii="Segoe UI" w:hAnsi="Segoe UI" w:cs="Segoe UI"/>
            <w:color w:val="212529"/>
            <w:sz w:val="18"/>
            <w:szCs w:val="18"/>
          </w:rPr>
          <w:t> to </w:t>
        </w:r>
        <w:r>
          <w:rPr>
            <w:rStyle w:val="Strong"/>
            <w:rFonts w:ascii="Segoe UI" w:hAnsi="Segoe UI" w:cs="Segoe UI"/>
            <w:color w:val="212529"/>
            <w:sz w:val="18"/>
            <w:szCs w:val="18"/>
          </w:rPr>
          <w:t>None</w:t>
        </w:r>
        <w:r>
          <w:rPr>
            <w:rFonts w:ascii="Segoe UI" w:hAnsi="Segoe UI" w:cs="Segoe UI"/>
            <w:color w:val="212529"/>
            <w:sz w:val="18"/>
            <w:szCs w:val="18"/>
          </w:rPr>
          <w:t>.</w:t>
        </w:r>
      </w:ins>
    </w:p>
    <w:p w:rsidR="00271573" w:rsidRDefault="00271573" w:rsidP="00271573">
      <w:pPr>
        <w:pStyle w:val="NormalWeb"/>
        <w:shd w:val="clear" w:color="auto" w:fill="FFFFFF"/>
        <w:spacing w:before="288" w:beforeAutospacing="0" w:after="288" w:afterAutospacing="0"/>
        <w:rPr>
          <w:ins w:id="3349" w:author="Unknown"/>
          <w:rFonts w:ascii="Segoe UI" w:hAnsi="Segoe UI" w:cs="Segoe UI"/>
          <w:color w:val="212529"/>
          <w:sz w:val="18"/>
          <w:szCs w:val="18"/>
        </w:rPr>
      </w:pPr>
      <w:ins w:id="3350" w:author="Unknown">
        <w:r>
          <w:rPr>
            <w:rFonts w:ascii="Segoe UI" w:hAnsi="Segoe UI" w:cs="Segoe UI"/>
            <w:color w:val="212529"/>
            <w:sz w:val="18"/>
            <w:szCs w:val="18"/>
          </w:rPr>
          <w:t>Now let's discuss how we can work with the selected date(s) of the Calendar control.</w:t>
        </w:r>
      </w:ins>
    </w:p>
    <w:p w:rsidR="00271573" w:rsidRDefault="00271573" w:rsidP="00271573">
      <w:pPr>
        <w:pStyle w:val="Heading2"/>
        <w:shd w:val="clear" w:color="auto" w:fill="FFFFFF"/>
        <w:spacing w:before="0"/>
        <w:rPr>
          <w:ins w:id="3351" w:author="Unknown"/>
          <w:rFonts w:ascii="Segoe UI" w:hAnsi="Segoe UI" w:cs="Segoe UI"/>
          <w:b w:val="0"/>
          <w:bCs w:val="0"/>
          <w:color w:val="33393E"/>
          <w:sz w:val="36"/>
          <w:szCs w:val="36"/>
        </w:rPr>
      </w:pPr>
      <w:ins w:id="3352" w:author="Unknown">
        <w:r>
          <w:rPr>
            <w:rFonts w:ascii="Segoe UI" w:hAnsi="Segoe UI" w:cs="Segoe UI"/>
            <w:b w:val="0"/>
            <w:bCs w:val="0"/>
            <w:color w:val="33393E"/>
          </w:rPr>
          <w:t>Working with the selected date</w:t>
        </w:r>
      </w:ins>
    </w:p>
    <w:p w:rsidR="00271573" w:rsidRDefault="00271573" w:rsidP="00271573">
      <w:pPr>
        <w:pStyle w:val="NormalWeb"/>
        <w:shd w:val="clear" w:color="auto" w:fill="FFFFFF"/>
        <w:spacing w:before="288" w:beforeAutospacing="0" w:after="288" w:afterAutospacing="0"/>
        <w:rPr>
          <w:ins w:id="3353" w:author="Unknown"/>
          <w:rFonts w:ascii="Segoe UI" w:hAnsi="Segoe UI" w:cs="Segoe UI"/>
          <w:color w:val="212529"/>
          <w:sz w:val="18"/>
          <w:szCs w:val="18"/>
        </w:rPr>
      </w:pPr>
      <w:ins w:id="3354" w:author="Unknown">
        <w:r>
          <w:rPr>
            <w:rFonts w:ascii="Segoe UI" w:hAnsi="Segoe UI" w:cs="Segoe UI"/>
            <w:color w:val="212529"/>
            <w:sz w:val="18"/>
            <w:szCs w:val="18"/>
          </w:rPr>
          <w:t>The </w:t>
        </w:r>
        <w:r>
          <w:rPr>
            <w:rStyle w:val="Strong"/>
            <w:rFonts w:ascii="Segoe UI" w:hAnsi="Segoe UI" w:cs="Segoe UI"/>
            <w:color w:val="212529"/>
            <w:sz w:val="18"/>
            <w:szCs w:val="18"/>
          </w:rPr>
          <w:t>SelectedDate</w:t>
        </w:r>
        <w:r>
          <w:rPr>
            <w:rFonts w:ascii="Segoe UI" w:hAnsi="Segoe UI" w:cs="Segoe UI"/>
            <w:color w:val="212529"/>
            <w:sz w:val="18"/>
            <w:szCs w:val="18"/>
          </w:rPr>
          <w:t> property is all you need if you're only allowing single selections (see the above explanation on selection modes). It allows you to both set and get a currently selected date, from Code-behind as well as through a data binding.</w:t>
        </w:r>
      </w:ins>
    </w:p>
    <w:p w:rsidR="00271573" w:rsidRDefault="00271573" w:rsidP="00271573">
      <w:pPr>
        <w:pStyle w:val="NormalWeb"/>
        <w:shd w:val="clear" w:color="auto" w:fill="FFFFFF"/>
        <w:spacing w:before="288" w:beforeAutospacing="0" w:after="288" w:afterAutospacing="0"/>
        <w:rPr>
          <w:ins w:id="3355" w:author="Unknown"/>
          <w:rFonts w:ascii="Segoe UI" w:hAnsi="Segoe UI" w:cs="Segoe UI"/>
          <w:color w:val="212529"/>
          <w:sz w:val="18"/>
          <w:szCs w:val="18"/>
        </w:rPr>
      </w:pPr>
      <w:ins w:id="3356" w:author="Unknown">
        <w:r>
          <w:rPr>
            <w:rFonts w:ascii="Segoe UI" w:hAnsi="Segoe UI" w:cs="Segoe UI"/>
            <w:color w:val="212529"/>
            <w:sz w:val="18"/>
            <w:szCs w:val="18"/>
          </w:rPr>
          <w:t>Here's an example where we set the selected date to tomorrow from Code-behind and then use a data binding to read out the selected date to a TextBox control:</w:t>
        </w:r>
      </w:ins>
    </w:p>
    <w:p w:rsidR="00271573" w:rsidRDefault="003C5A45" w:rsidP="00271573">
      <w:pPr>
        <w:shd w:val="clear" w:color="auto" w:fill="FFFFFF"/>
        <w:jc w:val="right"/>
        <w:rPr>
          <w:ins w:id="3357" w:author="Unknown"/>
          <w:rFonts w:ascii="Segoe UI" w:hAnsi="Segoe UI" w:cs="Segoe UI"/>
          <w:color w:val="212529"/>
          <w:sz w:val="18"/>
          <w:szCs w:val="18"/>
        </w:rPr>
      </w:pPr>
      <w:ins w:id="3358"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59" w:author="Unknown"/>
          <w:rFonts w:ascii="Consolas" w:hAnsi="Consolas" w:cs="Consolas"/>
          <w:color w:val="212529"/>
          <w:sz w:val="16"/>
          <w:szCs w:val="16"/>
        </w:rPr>
      </w:pPr>
      <w:ins w:id="336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"WpfTutorialSamples.Misc_controls.CalendarSelectionSample"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"CalendarSelectionSample"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"280"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"220"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"MultipleRange"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SelectedDate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"10.10.2013"</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Selected date: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ElementName=cldSample, Path=SelectedDate, StringFormat=d, UpdateSourceTrigger=PropertyChanged}"</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3C5A45" w:rsidP="00271573">
      <w:pPr>
        <w:shd w:val="clear" w:color="auto" w:fill="FFFFFF"/>
        <w:jc w:val="right"/>
        <w:rPr>
          <w:ins w:id="3361" w:author="Unknown"/>
          <w:rFonts w:ascii="Segoe UI" w:hAnsi="Segoe UI" w:cs="Segoe UI"/>
          <w:color w:val="212529"/>
          <w:sz w:val="18"/>
          <w:szCs w:val="18"/>
        </w:rPr>
      </w:pPr>
      <w:ins w:id="3362"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63" w:author="Unknown"/>
          <w:rFonts w:ascii="Consolas" w:hAnsi="Consolas" w:cs="Consolas"/>
          <w:color w:val="212529"/>
          <w:sz w:val="16"/>
          <w:szCs w:val="16"/>
        </w:rPr>
      </w:pPr>
      <w:ins w:id="336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r>
          <w:rPr>
            <w:rFonts w:ascii="Consolas" w:hAnsi="Consolas" w:cs="Consolas"/>
            <w:color w:val="000000"/>
            <w:shd w:val="clear" w:color="auto" w:fill="FFFFFF"/>
          </w:rPr>
          <w:br/>
        </w:r>
        <w:r>
          <w:rPr>
            <w:rFonts w:ascii="Consolas" w:hAnsi="Consolas" w:cs="Consolas"/>
            <w:color w:val="000000"/>
            <w:shd w:val="clear" w:color="auto" w:fill="FFFFFF"/>
          </w:rPr>
          <w:br/>
        </w:r>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CalendarSelectionSample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CalendarSelectionSample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InitializeComponent();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cldSample.SelectedDate = DateTime.Now.AddDays(</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ins>
    </w:p>
    <w:p w:rsidR="00271573" w:rsidRDefault="00271573" w:rsidP="00271573">
      <w:pPr>
        <w:rPr>
          <w:ins w:id="3365" w:author="Unknown"/>
          <w:rFonts w:ascii="Times New Roman" w:hAnsi="Times New Roman" w:cs="Times New Roman"/>
          <w:sz w:val="24"/>
          <w:szCs w:val="24"/>
        </w:rPr>
      </w:pPr>
      <w:r>
        <w:rPr>
          <w:noProof/>
        </w:rPr>
        <w:lastRenderedPageBreak/>
        <w:drawing>
          <wp:inline distT="0" distB="0" distL="0" distR="0">
            <wp:extent cx="2092325" cy="2662555"/>
            <wp:effectExtent l="19050" t="0" r="3175" b="0"/>
            <wp:docPr id="155" name="aelm6762" descr="https://www.wpf-tutorial.com/Images/ArticleImages/1/misc-controls/calendar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62" descr="https://www.wpf-tutorial.com/Images/ArticleImages/1/misc-controls/calendar_selection.png"/>
                    <pic:cNvPicPr>
                      <a:picLocks noChangeAspect="1" noChangeArrowheads="1"/>
                    </pic:cNvPicPr>
                  </pic:nvPicPr>
                  <pic:blipFill>
                    <a:blip r:embed="rId129"/>
                    <a:srcRect/>
                    <a:stretch>
                      <a:fillRect/>
                    </a:stretch>
                  </pic:blipFill>
                  <pic:spPr bwMode="auto">
                    <a:xfrm>
                      <a:off x="0" y="0"/>
                      <a:ext cx="2092325" cy="2662555"/>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66" w:author="Unknown"/>
          <w:rFonts w:ascii="Segoe UI" w:hAnsi="Segoe UI" w:cs="Segoe UI"/>
          <w:color w:val="212529"/>
          <w:sz w:val="18"/>
          <w:szCs w:val="18"/>
        </w:rPr>
      </w:pPr>
      <w:ins w:id="3367" w:author="Unknown">
        <w:r>
          <w:rPr>
            <w:rFonts w:ascii="Segoe UI" w:hAnsi="Segoe UI" w:cs="Segoe UI"/>
            <w:color w:val="212529"/>
            <w:sz w:val="18"/>
            <w:szCs w:val="18"/>
          </w:rPr>
          <w:t>In Code-behind, we simply set the </w:t>
        </w:r>
        <w:r>
          <w:rPr>
            <w:rStyle w:val="Strong"/>
            <w:rFonts w:ascii="Segoe UI" w:hAnsi="Segoe UI" w:cs="Segoe UI"/>
            <w:color w:val="212529"/>
            <w:sz w:val="18"/>
            <w:szCs w:val="18"/>
          </w:rPr>
          <w:t>SelectedDate</w:t>
        </w:r>
        <w:r>
          <w:rPr>
            <w:rFonts w:ascii="Segoe UI" w:hAnsi="Segoe UI" w:cs="Segoe UI"/>
            <w:color w:val="212529"/>
            <w:sz w:val="18"/>
            <w:szCs w:val="18"/>
          </w:rPr>
          <w:t> property to the current date plus one day, meaning tomorrow. The user can then change this selection by clicking in the Calendar control, and through the data binding established in Text property of the TextBox, this change will automatically be reflected there.</w:t>
        </w:r>
      </w:ins>
    </w:p>
    <w:p w:rsidR="00271573" w:rsidRDefault="00271573" w:rsidP="00271573">
      <w:pPr>
        <w:pStyle w:val="NormalWeb"/>
        <w:shd w:val="clear" w:color="auto" w:fill="FFFFFF"/>
        <w:spacing w:before="288" w:beforeAutospacing="0" w:after="288" w:afterAutospacing="0"/>
        <w:rPr>
          <w:ins w:id="3368" w:author="Unknown"/>
          <w:rFonts w:ascii="Segoe UI" w:hAnsi="Segoe UI" w:cs="Segoe UI"/>
          <w:color w:val="212529"/>
          <w:sz w:val="18"/>
          <w:szCs w:val="18"/>
        </w:rPr>
      </w:pPr>
      <w:ins w:id="3369" w:author="Unknown">
        <w:r>
          <w:rPr>
            <w:rFonts w:ascii="Segoe UI" w:hAnsi="Segoe UI" w:cs="Segoe UI"/>
            <w:color w:val="212529"/>
            <w:sz w:val="18"/>
            <w:szCs w:val="18"/>
          </w:rPr>
          <w:t>As an added bonus, through the magic of data binding, you can also change the value from the TextBox - just input a valid date and the change will be immediately reflected in the Calendar control. Should you enter a bad date, the automatic binding validation notifies you of the problem:</w:t>
        </w:r>
      </w:ins>
    </w:p>
    <w:p w:rsidR="00271573" w:rsidRDefault="00271573" w:rsidP="00271573">
      <w:pPr>
        <w:rPr>
          <w:ins w:id="3370" w:author="Unknown"/>
          <w:rFonts w:ascii="Times New Roman" w:hAnsi="Times New Roman" w:cs="Times New Roman"/>
          <w:sz w:val="24"/>
          <w:szCs w:val="24"/>
        </w:rPr>
      </w:pPr>
      <w:r>
        <w:rPr>
          <w:noProof/>
        </w:rPr>
        <w:drawing>
          <wp:inline distT="0" distB="0" distL="0" distR="0">
            <wp:extent cx="2092325" cy="2662555"/>
            <wp:effectExtent l="19050" t="0" r="3175" b="0"/>
            <wp:docPr id="154" name="aelm6765" descr="https://www.wpf-tutorial.com/Images/ArticleImages/1/misc-controls/calendar_selection_validation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65" descr="https://www.wpf-tutorial.com/Images/ArticleImages/1/misc-controls/calendar_selection_validation_error.png"/>
                    <pic:cNvPicPr>
                      <a:picLocks noChangeAspect="1" noChangeArrowheads="1"/>
                    </pic:cNvPicPr>
                  </pic:nvPicPr>
                  <pic:blipFill>
                    <a:blip r:embed="rId130"/>
                    <a:srcRect/>
                    <a:stretch>
                      <a:fillRect/>
                    </a:stretch>
                  </pic:blipFill>
                  <pic:spPr bwMode="auto">
                    <a:xfrm>
                      <a:off x="0" y="0"/>
                      <a:ext cx="2092325" cy="2662555"/>
                    </a:xfrm>
                    <a:prstGeom prst="rect">
                      <a:avLst/>
                    </a:prstGeom>
                    <a:noFill/>
                    <a:ln w="9525">
                      <a:noFill/>
                      <a:miter lim="800000"/>
                      <a:headEnd/>
                      <a:tailEnd/>
                    </a:ln>
                  </pic:spPr>
                </pic:pic>
              </a:graphicData>
            </a:graphic>
          </wp:inline>
        </w:drawing>
      </w:r>
    </w:p>
    <w:p w:rsidR="00271573" w:rsidRDefault="00271573" w:rsidP="00271573">
      <w:pPr>
        <w:pStyle w:val="Heading2"/>
        <w:shd w:val="clear" w:color="auto" w:fill="FFFFFF"/>
        <w:spacing w:before="0"/>
        <w:rPr>
          <w:ins w:id="3371" w:author="Unknown"/>
          <w:rFonts w:ascii="Segoe UI" w:hAnsi="Segoe UI" w:cs="Segoe UI"/>
          <w:b w:val="0"/>
          <w:bCs w:val="0"/>
          <w:color w:val="33393E"/>
        </w:rPr>
      </w:pPr>
      <w:ins w:id="3372" w:author="Unknown">
        <w:r>
          <w:rPr>
            <w:rFonts w:ascii="Segoe UI" w:hAnsi="Segoe UI" w:cs="Segoe UI"/>
            <w:b w:val="0"/>
            <w:bCs w:val="0"/>
            <w:color w:val="33393E"/>
          </w:rPr>
          <w:t>Working with multiple selected dates</w:t>
        </w:r>
      </w:ins>
    </w:p>
    <w:p w:rsidR="00271573" w:rsidRDefault="00271573" w:rsidP="00271573">
      <w:pPr>
        <w:pStyle w:val="NormalWeb"/>
        <w:shd w:val="clear" w:color="auto" w:fill="FFFFFF"/>
        <w:spacing w:before="288" w:beforeAutospacing="0" w:after="288" w:afterAutospacing="0"/>
        <w:rPr>
          <w:ins w:id="3373" w:author="Unknown"/>
          <w:rFonts w:ascii="Segoe UI" w:hAnsi="Segoe UI" w:cs="Segoe UI"/>
          <w:color w:val="212529"/>
          <w:sz w:val="18"/>
          <w:szCs w:val="18"/>
        </w:rPr>
      </w:pPr>
      <w:ins w:id="3374" w:author="Unknown">
        <w:r>
          <w:rPr>
            <w:rFonts w:ascii="Segoe UI" w:hAnsi="Segoe UI" w:cs="Segoe UI"/>
            <w:color w:val="212529"/>
            <w:sz w:val="18"/>
            <w:szCs w:val="18"/>
          </w:rPr>
          <w:t>If you allow more than one selected date at the time, you won't find the SelectedDate property that useful. Instead, you should use the SelectedDates, which is a collection of currently selected dates in the Calendar control. This property can be accessed from Code-behind or used with a binding, like we do here:</w:t>
        </w:r>
      </w:ins>
    </w:p>
    <w:p w:rsidR="00271573" w:rsidRDefault="003C5A45" w:rsidP="00271573">
      <w:pPr>
        <w:shd w:val="clear" w:color="auto" w:fill="FFFFFF"/>
        <w:jc w:val="right"/>
        <w:rPr>
          <w:ins w:id="3375" w:author="Unknown"/>
          <w:rFonts w:ascii="Segoe UI" w:hAnsi="Segoe UI" w:cs="Segoe UI"/>
          <w:color w:val="212529"/>
          <w:sz w:val="18"/>
          <w:szCs w:val="18"/>
        </w:rPr>
      </w:pPr>
      <w:ins w:id="3376"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77" w:author="Unknown"/>
          <w:rFonts w:ascii="Consolas" w:hAnsi="Consolas" w:cs="Consolas"/>
          <w:color w:val="212529"/>
          <w:sz w:val="16"/>
          <w:szCs w:val="16"/>
        </w:rPr>
      </w:pPr>
      <w:ins w:id="3378"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"WpfTutorialSamples.Misc_controls.CalendarSelectedDatesSample"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"CalendarSelectedDatesSample"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"220"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"MultipleRange"</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Selected dates: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ItemsSource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ElementName=cldSample, Path=SelectedDates}"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MinHeight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271573" w:rsidP="00271573">
      <w:pPr>
        <w:rPr>
          <w:ins w:id="3379" w:author="Unknown"/>
          <w:rFonts w:ascii="Times New Roman" w:hAnsi="Times New Roman" w:cs="Times New Roman"/>
          <w:sz w:val="24"/>
          <w:szCs w:val="24"/>
        </w:rPr>
      </w:pPr>
      <w:r>
        <w:rPr>
          <w:noProof/>
        </w:rPr>
        <w:drawing>
          <wp:inline distT="0" distB="0" distL="0" distR="0">
            <wp:extent cx="2092325" cy="4001135"/>
            <wp:effectExtent l="19050" t="0" r="3175" b="0"/>
            <wp:docPr id="153" name="aelm6769" descr="https://www.wpf-tutorial.com/Images/ArticleImages/1/misc-controls/calendar_selected_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69" descr="https://www.wpf-tutorial.com/Images/ArticleImages/1/misc-controls/calendar_selected_dates.png"/>
                    <pic:cNvPicPr>
                      <a:picLocks noChangeAspect="1" noChangeArrowheads="1"/>
                    </pic:cNvPicPr>
                  </pic:nvPicPr>
                  <pic:blipFill>
                    <a:blip r:embed="rId131"/>
                    <a:srcRect/>
                    <a:stretch>
                      <a:fillRect/>
                    </a:stretch>
                  </pic:blipFill>
                  <pic:spPr bwMode="auto">
                    <a:xfrm>
                      <a:off x="0" y="0"/>
                      <a:ext cx="2092325" cy="4001135"/>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80" w:author="Unknown"/>
          <w:rFonts w:ascii="Segoe UI" w:hAnsi="Segoe UI" w:cs="Segoe UI"/>
          <w:color w:val="212529"/>
          <w:sz w:val="18"/>
          <w:szCs w:val="18"/>
        </w:rPr>
      </w:pPr>
      <w:ins w:id="3381" w:author="Unknown">
        <w:r>
          <w:rPr>
            <w:rFonts w:ascii="Segoe UI" w:hAnsi="Segoe UI" w:cs="Segoe UI"/>
            <w:color w:val="212529"/>
            <w:sz w:val="18"/>
            <w:szCs w:val="18"/>
          </w:rPr>
          <w:t>With a simple binding like that, we're now able to display a list of the currently selected dates.</w:t>
        </w:r>
      </w:ins>
    </w:p>
    <w:p w:rsidR="00271573" w:rsidRDefault="00271573" w:rsidP="00271573">
      <w:pPr>
        <w:pStyle w:val="NormalWeb"/>
        <w:shd w:val="clear" w:color="auto" w:fill="FFFFFF"/>
        <w:spacing w:before="288" w:beforeAutospacing="0" w:after="288" w:afterAutospacing="0"/>
        <w:rPr>
          <w:ins w:id="3382" w:author="Unknown"/>
          <w:rFonts w:ascii="Segoe UI" w:hAnsi="Segoe UI" w:cs="Segoe UI"/>
          <w:color w:val="212529"/>
          <w:sz w:val="18"/>
          <w:szCs w:val="18"/>
        </w:rPr>
      </w:pPr>
      <w:ins w:id="3383" w:author="Unknown">
        <w:r>
          <w:rPr>
            <w:rFonts w:ascii="Segoe UI" w:hAnsi="Segoe UI" w:cs="Segoe UI"/>
            <w:color w:val="212529"/>
            <w:sz w:val="18"/>
            <w:szCs w:val="18"/>
          </w:rPr>
          <w:t>If you want to react to dates being changed from Code-behind, you can subscribe to the </w:t>
        </w:r>
        <w:r>
          <w:rPr>
            <w:rStyle w:val="Strong"/>
            <w:rFonts w:ascii="Segoe UI" w:hAnsi="Segoe UI" w:cs="Segoe UI"/>
            <w:color w:val="212529"/>
            <w:sz w:val="18"/>
            <w:szCs w:val="18"/>
          </w:rPr>
          <w:t>SelectedDatesChanged</w:t>
        </w:r>
        <w:r>
          <w:rPr>
            <w:rFonts w:ascii="Segoe UI" w:hAnsi="Segoe UI" w:cs="Segoe UI"/>
            <w:color w:val="212529"/>
            <w:sz w:val="18"/>
            <w:szCs w:val="18"/>
          </w:rPr>
          <w:t> event of the Calendar control.</w:t>
        </w:r>
      </w:ins>
    </w:p>
    <w:p w:rsidR="00271573" w:rsidRDefault="00271573" w:rsidP="00271573">
      <w:pPr>
        <w:pStyle w:val="Heading2"/>
        <w:shd w:val="clear" w:color="auto" w:fill="FFFFFF"/>
        <w:spacing w:before="0"/>
        <w:rPr>
          <w:ins w:id="3384" w:author="Unknown"/>
          <w:rFonts w:ascii="Segoe UI" w:hAnsi="Segoe UI" w:cs="Segoe UI"/>
          <w:b w:val="0"/>
          <w:bCs w:val="0"/>
          <w:color w:val="33393E"/>
          <w:sz w:val="36"/>
          <w:szCs w:val="36"/>
        </w:rPr>
      </w:pPr>
      <w:ins w:id="3385" w:author="Unknown">
        <w:r>
          <w:rPr>
            <w:rFonts w:ascii="Segoe UI" w:hAnsi="Segoe UI" w:cs="Segoe UI"/>
            <w:b w:val="0"/>
            <w:bCs w:val="0"/>
            <w:color w:val="33393E"/>
          </w:rPr>
          <w:t>Blackout dates</w:t>
        </w:r>
      </w:ins>
    </w:p>
    <w:p w:rsidR="00271573" w:rsidRDefault="00271573" w:rsidP="00271573">
      <w:pPr>
        <w:pStyle w:val="NormalWeb"/>
        <w:shd w:val="clear" w:color="auto" w:fill="FFFFFF"/>
        <w:spacing w:before="288" w:beforeAutospacing="0" w:after="288" w:afterAutospacing="0"/>
        <w:rPr>
          <w:ins w:id="3386" w:author="Unknown"/>
          <w:rFonts w:ascii="Segoe UI" w:hAnsi="Segoe UI" w:cs="Segoe UI"/>
          <w:color w:val="212529"/>
          <w:sz w:val="18"/>
          <w:szCs w:val="18"/>
        </w:rPr>
      </w:pPr>
      <w:ins w:id="3387" w:author="Unknown">
        <w:r>
          <w:rPr>
            <w:rFonts w:ascii="Segoe UI" w:hAnsi="Segoe UI" w:cs="Segoe UI"/>
            <w:color w:val="212529"/>
            <w:sz w:val="18"/>
            <w:szCs w:val="18"/>
          </w:rPr>
          <w:t>Depending on what you use the Calendar control for, you may want to black out certain dates. This could be relevant e.g. in a booking application, where you want to prevent already reserved dates from being selected. The Calendar control supports this right out of the box through the use of the </w:t>
        </w:r>
        <w:r>
          <w:rPr>
            <w:rStyle w:val="Strong"/>
            <w:rFonts w:ascii="Segoe UI" w:hAnsi="Segoe UI" w:cs="Segoe UI"/>
            <w:color w:val="212529"/>
            <w:sz w:val="18"/>
            <w:szCs w:val="18"/>
          </w:rPr>
          <w:t>BlackoutDates</w:t>
        </w:r>
        <w:r>
          <w:rPr>
            <w:rFonts w:ascii="Segoe UI" w:hAnsi="Segoe UI" w:cs="Segoe UI"/>
            <w:color w:val="212529"/>
            <w:sz w:val="18"/>
            <w:szCs w:val="18"/>
          </w:rPr>
          <w:t> collection, which you can of course use from both XAML and Code-behind:</w:t>
        </w:r>
      </w:ins>
    </w:p>
    <w:p w:rsidR="00271573" w:rsidRDefault="003C5A45" w:rsidP="00271573">
      <w:pPr>
        <w:shd w:val="clear" w:color="auto" w:fill="FFFFFF"/>
        <w:jc w:val="right"/>
        <w:rPr>
          <w:ins w:id="3388" w:author="Unknown"/>
          <w:rFonts w:ascii="Segoe UI" w:hAnsi="Segoe UI" w:cs="Segoe UI"/>
          <w:color w:val="212529"/>
          <w:sz w:val="18"/>
          <w:szCs w:val="18"/>
        </w:rPr>
      </w:pPr>
      <w:ins w:id="3389"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90" w:author="Unknown"/>
          <w:rFonts w:ascii="Consolas" w:hAnsi="Consolas" w:cs="Consolas"/>
          <w:color w:val="212529"/>
          <w:sz w:val="16"/>
          <w:szCs w:val="16"/>
        </w:rPr>
      </w:pPr>
      <w:ins w:id="3391"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"WpfTutorialSamples.Misc_controls.CalendarBlockedoutDatesSample"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"CalendarBlockedoutDatesSample"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"MultipleRange"</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Calendar.BlackoutDates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CalendarDateRange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Start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"10.13.2013"</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"10.19.2013"</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CalendarDateRange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Start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"10.27.2013"</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"10.31.2013"</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Calendar.BlackoutDates</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3C5A45" w:rsidP="00271573">
      <w:pPr>
        <w:shd w:val="clear" w:color="auto" w:fill="FFFFFF"/>
        <w:jc w:val="right"/>
        <w:rPr>
          <w:ins w:id="3392" w:author="Unknown"/>
          <w:rFonts w:ascii="Segoe UI" w:hAnsi="Segoe UI" w:cs="Segoe UI"/>
          <w:color w:val="212529"/>
          <w:sz w:val="18"/>
          <w:szCs w:val="18"/>
        </w:rPr>
      </w:pPr>
      <w:ins w:id="3393"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394" w:author="Unknown"/>
          <w:rFonts w:ascii="Consolas" w:hAnsi="Consolas" w:cs="Consolas"/>
          <w:color w:val="212529"/>
          <w:sz w:val="16"/>
          <w:szCs w:val="16"/>
        </w:rPr>
      </w:pPr>
      <w:ins w:id="339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System.Windows.Controls;</w:t>
        </w:r>
        <w:r>
          <w:rPr>
            <w:rFonts w:ascii="Consolas" w:hAnsi="Consolas" w:cs="Consolas"/>
            <w:color w:val="000000"/>
            <w:shd w:val="clear" w:color="auto" w:fill="FFFFFF"/>
          </w:rPr>
          <w:br/>
        </w:r>
        <w:r>
          <w:rPr>
            <w:rFonts w:ascii="Consolas" w:hAnsi="Consolas" w:cs="Consolas"/>
            <w:color w:val="000000"/>
            <w:shd w:val="clear" w:color="auto" w:fill="FFFFFF"/>
          </w:rPr>
          <w:br/>
        </w:r>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CalendarBlockedoutDatesSample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CalendarBlockedoutDatesSample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InitializeComponent();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cldSample.BlackoutDates.AddDatesInPast();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cldSample.BlackoutDates.Add(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CalendarDateRange(DateTime.Today, DateTime.Today.AddDays(</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ins>
    </w:p>
    <w:p w:rsidR="00271573" w:rsidRDefault="00271573" w:rsidP="00271573">
      <w:pPr>
        <w:rPr>
          <w:ins w:id="3396" w:author="Unknown"/>
          <w:rFonts w:ascii="Times New Roman" w:hAnsi="Times New Roman" w:cs="Times New Roman"/>
          <w:sz w:val="24"/>
          <w:szCs w:val="24"/>
        </w:rPr>
      </w:pPr>
      <w:r>
        <w:rPr>
          <w:noProof/>
        </w:rPr>
        <w:drawing>
          <wp:inline distT="0" distB="0" distL="0" distR="0">
            <wp:extent cx="2860040" cy="2860040"/>
            <wp:effectExtent l="19050" t="0" r="0" b="0"/>
            <wp:docPr id="152" name="aelm6776" descr="https://www.wpf-tutorial.com/Images/ArticleImages/1/misc-controls/calendar_blacke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76" descr="https://www.wpf-tutorial.com/Images/ArticleImages/1/misc-controls/calendar_blackedout.png"/>
                    <pic:cNvPicPr>
                      <a:picLocks noChangeAspect="1" noChangeArrowheads="1"/>
                    </pic:cNvPicPr>
                  </pic:nvPicPr>
                  <pic:blipFill>
                    <a:blip r:embed="rId13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397" w:author="Unknown"/>
          <w:rFonts w:ascii="Segoe UI" w:hAnsi="Segoe UI" w:cs="Segoe UI"/>
          <w:color w:val="212529"/>
          <w:sz w:val="18"/>
          <w:szCs w:val="18"/>
        </w:rPr>
      </w:pPr>
      <w:ins w:id="3398" w:author="Unknown">
        <w:r>
          <w:rPr>
            <w:rFonts w:ascii="Segoe UI" w:hAnsi="Segoe UI" w:cs="Segoe UI"/>
            <w:color w:val="212529"/>
            <w:sz w:val="18"/>
            <w:szCs w:val="18"/>
          </w:rPr>
          <w:t>In this example, I demonstrate both ways of adding blacked out dates - through XAML and through Code-behind. Both ways works by adding instances of </w:t>
        </w:r>
        <w:r>
          <w:rPr>
            <w:rStyle w:val="Strong"/>
            <w:rFonts w:ascii="Segoe UI" w:hAnsi="Segoe UI" w:cs="Segoe UI"/>
            <w:color w:val="212529"/>
            <w:sz w:val="18"/>
            <w:szCs w:val="18"/>
          </w:rPr>
          <w:t>CalendarDateRange</w:t>
        </w:r>
        <w:r>
          <w:rPr>
            <w:rFonts w:ascii="Segoe UI" w:hAnsi="Segoe UI" w:cs="Segoe UI"/>
            <w:color w:val="212529"/>
            <w:sz w:val="18"/>
            <w:szCs w:val="18"/>
          </w:rPr>
          <w:t> to the </w:t>
        </w:r>
        <w:r>
          <w:rPr>
            <w:rStyle w:val="Strong"/>
            <w:rFonts w:ascii="Segoe UI" w:hAnsi="Segoe UI" w:cs="Segoe UI"/>
            <w:color w:val="212529"/>
            <w:sz w:val="18"/>
            <w:szCs w:val="18"/>
          </w:rPr>
          <w:t>BlackedoutDates</w:t>
        </w:r>
        <w:r>
          <w:rPr>
            <w:rFonts w:ascii="Segoe UI" w:hAnsi="Segoe UI" w:cs="Segoe UI"/>
            <w:color w:val="212529"/>
            <w:sz w:val="18"/>
            <w:szCs w:val="18"/>
          </w:rPr>
          <w:t> collection.</w:t>
        </w:r>
      </w:ins>
    </w:p>
    <w:p w:rsidR="00271573" w:rsidRDefault="00271573" w:rsidP="00271573">
      <w:pPr>
        <w:pStyle w:val="NormalWeb"/>
        <w:shd w:val="clear" w:color="auto" w:fill="FFFFFF"/>
        <w:spacing w:before="288" w:beforeAutospacing="0" w:after="288" w:afterAutospacing="0"/>
        <w:rPr>
          <w:ins w:id="3399" w:author="Unknown"/>
          <w:rFonts w:ascii="Segoe UI" w:hAnsi="Segoe UI" w:cs="Segoe UI"/>
          <w:color w:val="212529"/>
          <w:sz w:val="18"/>
          <w:szCs w:val="18"/>
        </w:rPr>
      </w:pPr>
      <w:ins w:id="3400" w:author="Unknown">
        <w:r>
          <w:rPr>
            <w:rFonts w:ascii="Segoe UI" w:hAnsi="Segoe UI" w:cs="Segoe UI"/>
            <w:color w:val="212529"/>
            <w:sz w:val="18"/>
            <w:szCs w:val="18"/>
          </w:rPr>
          <w:lastRenderedPageBreak/>
          <w:t>In XAML, I'm hardcoding the date ranges (mostly to show you it can be done that way too), while I do something a bit more clever in Code-behind, by first adding all past dates to the collection with a single call to the </w:t>
        </w:r>
        <w:r>
          <w:rPr>
            <w:rStyle w:val="Strong"/>
            <w:rFonts w:ascii="Segoe UI" w:hAnsi="Segoe UI" w:cs="Segoe UI"/>
            <w:color w:val="212529"/>
            <w:sz w:val="18"/>
            <w:szCs w:val="18"/>
          </w:rPr>
          <w:t>AddDatesInPast()</w:t>
        </w:r>
        <w:r>
          <w:rPr>
            <w:rFonts w:ascii="Segoe UI" w:hAnsi="Segoe UI" w:cs="Segoe UI"/>
            <w:color w:val="212529"/>
            <w:sz w:val="18"/>
            <w:szCs w:val="18"/>
          </w:rPr>
          <w:t> method and then adding a range consisting of today and tomorrow.</w:t>
        </w:r>
      </w:ins>
    </w:p>
    <w:p w:rsidR="00271573" w:rsidRDefault="00271573" w:rsidP="00271573">
      <w:pPr>
        <w:pStyle w:val="Heading2"/>
        <w:shd w:val="clear" w:color="auto" w:fill="FFFFFF"/>
        <w:spacing w:before="0"/>
        <w:rPr>
          <w:ins w:id="3401" w:author="Unknown"/>
          <w:rFonts w:ascii="Segoe UI" w:hAnsi="Segoe UI" w:cs="Segoe UI"/>
          <w:b w:val="0"/>
          <w:bCs w:val="0"/>
          <w:color w:val="33393E"/>
          <w:sz w:val="36"/>
          <w:szCs w:val="36"/>
        </w:rPr>
      </w:pPr>
      <w:ins w:id="3402" w:author="Unknown">
        <w:r>
          <w:rPr>
            <w:rFonts w:ascii="Segoe UI" w:hAnsi="Segoe UI" w:cs="Segoe UI"/>
            <w:b w:val="0"/>
            <w:bCs w:val="0"/>
            <w:color w:val="33393E"/>
          </w:rPr>
          <w:t>DisplayMode - showing months or years</w:t>
        </w:r>
      </w:ins>
    </w:p>
    <w:p w:rsidR="00271573" w:rsidRDefault="00271573" w:rsidP="00271573">
      <w:pPr>
        <w:pStyle w:val="NormalWeb"/>
        <w:shd w:val="clear" w:color="auto" w:fill="FFFFFF"/>
        <w:spacing w:before="288" w:beforeAutospacing="0" w:after="288" w:afterAutospacing="0"/>
        <w:rPr>
          <w:ins w:id="3403" w:author="Unknown"/>
          <w:rFonts w:ascii="Segoe UI" w:hAnsi="Segoe UI" w:cs="Segoe UI"/>
          <w:color w:val="212529"/>
          <w:sz w:val="18"/>
          <w:szCs w:val="18"/>
        </w:rPr>
      </w:pPr>
      <w:ins w:id="3404" w:author="Unknown">
        <w:r>
          <w:rPr>
            <w:rFonts w:ascii="Segoe UI" w:hAnsi="Segoe UI" w:cs="Segoe UI"/>
            <w:color w:val="212529"/>
            <w:sz w:val="18"/>
            <w:szCs w:val="18"/>
          </w:rPr>
          <w:t>The </w:t>
        </w:r>
        <w:r>
          <w:rPr>
            <w:rStyle w:val="Strong"/>
            <w:rFonts w:ascii="Segoe UI" w:hAnsi="Segoe UI" w:cs="Segoe UI"/>
            <w:color w:val="212529"/>
            <w:sz w:val="18"/>
            <w:szCs w:val="18"/>
          </w:rPr>
          <w:t>DisplayMode</w:t>
        </w:r>
        <w:r>
          <w:rPr>
            <w:rFonts w:ascii="Segoe UI" w:hAnsi="Segoe UI" w:cs="Segoe UI"/>
            <w:color w:val="212529"/>
            <w:sz w:val="18"/>
            <w:szCs w:val="18"/>
          </w:rPr>
          <w:t> property can change the Calendar control from a place where you can select a date to a place where you can select a month or even a year. This is done through the DisplayMode property, which defaults to Month, which we've used in all the previous examples. Here's how it looks if we change it:</w:t>
        </w:r>
      </w:ins>
    </w:p>
    <w:p w:rsidR="00271573" w:rsidRDefault="003C5A45" w:rsidP="00271573">
      <w:pPr>
        <w:shd w:val="clear" w:color="auto" w:fill="FFFFFF"/>
        <w:jc w:val="right"/>
        <w:rPr>
          <w:ins w:id="3405" w:author="Unknown"/>
          <w:rFonts w:ascii="Segoe UI" w:hAnsi="Segoe UI" w:cs="Segoe UI"/>
          <w:color w:val="212529"/>
          <w:sz w:val="18"/>
          <w:szCs w:val="18"/>
        </w:rPr>
      </w:pPr>
      <w:ins w:id="3406" w:author="Unknown">
        <w:r>
          <w:rPr>
            <w:rFonts w:ascii="Segoe UI" w:hAnsi="Segoe UI" w:cs="Segoe UI"/>
            <w:color w:val="212529"/>
            <w:sz w:val="18"/>
            <w:szCs w:val="18"/>
          </w:rPr>
          <w:fldChar w:fldCharType="begin"/>
        </w:r>
        <w:r w:rsidR="0027157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7157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71573" w:rsidRDefault="00271573" w:rsidP="00271573">
      <w:pPr>
        <w:pStyle w:val="HTMLPreformatted"/>
        <w:shd w:val="clear" w:color="auto" w:fill="FFFFFF"/>
        <w:rPr>
          <w:ins w:id="3407" w:author="Unknown"/>
          <w:rFonts w:ascii="Consolas" w:hAnsi="Consolas" w:cs="Consolas"/>
          <w:color w:val="212529"/>
          <w:sz w:val="16"/>
          <w:szCs w:val="16"/>
        </w:rPr>
      </w:pPr>
      <w:ins w:id="340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"WpfTutorialSamples.Misc_controls.CalendarDisplayModeSample"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"CalendarDisplayModeSample"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"Year"</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Viewbox</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71573" w:rsidRDefault="00271573" w:rsidP="00271573">
      <w:pPr>
        <w:rPr>
          <w:ins w:id="3409" w:author="Unknown"/>
          <w:rFonts w:ascii="Times New Roman" w:hAnsi="Times New Roman" w:cs="Times New Roman"/>
          <w:sz w:val="24"/>
          <w:szCs w:val="24"/>
        </w:rPr>
      </w:pPr>
      <w:r>
        <w:rPr>
          <w:noProof/>
        </w:rPr>
        <w:drawing>
          <wp:inline distT="0" distB="0" distL="0" distR="0">
            <wp:extent cx="2860040" cy="2860040"/>
            <wp:effectExtent l="19050" t="0" r="0" b="0"/>
            <wp:docPr id="151" name="aelm6782" descr="https://www.wpf-tutorial.com/Images/ArticleImages/1/misc-controls/calendar_display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82" descr="https://www.wpf-tutorial.com/Images/ArticleImages/1/misc-controls/calendar_display_year.png"/>
                    <pic:cNvPicPr>
                      <a:picLocks noChangeAspect="1" noChangeArrowheads="1"/>
                    </pic:cNvPicPr>
                  </pic:nvPicPr>
                  <pic:blipFill>
                    <a:blip r:embed="rId13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271573" w:rsidRDefault="00271573" w:rsidP="00271573">
      <w:pPr>
        <w:pStyle w:val="NormalWeb"/>
        <w:shd w:val="clear" w:color="auto" w:fill="FFFFFF"/>
        <w:spacing w:before="288" w:beforeAutospacing="0" w:after="288" w:afterAutospacing="0"/>
        <w:rPr>
          <w:ins w:id="3410" w:author="Unknown"/>
          <w:rFonts w:ascii="Segoe UI" w:hAnsi="Segoe UI" w:cs="Segoe UI"/>
          <w:color w:val="212529"/>
          <w:sz w:val="18"/>
          <w:szCs w:val="18"/>
        </w:rPr>
      </w:pPr>
      <w:ins w:id="3411" w:author="Unknown">
        <w:r>
          <w:rPr>
            <w:rFonts w:ascii="Segoe UI" w:hAnsi="Segoe UI" w:cs="Segoe UI"/>
            <w:color w:val="212529"/>
            <w:sz w:val="18"/>
            <w:szCs w:val="18"/>
          </w:rPr>
          <w:t>By setting the </w:t>
        </w:r>
        <w:r>
          <w:rPr>
            <w:rStyle w:val="Strong"/>
            <w:rFonts w:ascii="Segoe UI" w:hAnsi="Segoe UI" w:cs="Segoe UI"/>
            <w:color w:val="212529"/>
            <w:sz w:val="18"/>
            <w:szCs w:val="18"/>
          </w:rPr>
          <w:t>DisplayMode</w:t>
        </w:r>
        <w:r>
          <w:rPr>
            <w:rFonts w:ascii="Segoe UI" w:hAnsi="Segoe UI" w:cs="Segoe UI"/>
            <w:color w:val="212529"/>
            <w:sz w:val="18"/>
            <w:szCs w:val="18"/>
          </w:rPr>
          <w:t> to </w:t>
        </w:r>
        <w:r>
          <w:rPr>
            <w:rStyle w:val="Strong"/>
            <w:rFonts w:ascii="Segoe UI" w:hAnsi="Segoe UI" w:cs="Segoe UI"/>
            <w:color w:val="212529"/>
            <w:sz w:val="18"/>
            <w:szCs w:val="18"/>
          </w:rPr>
          <w:t>Year</w:t>
        </w:r>
        <w:r>
          <w:rPr>
            <w:rFonts w:ascii="Segoe UI" w:hAnsi="Segoe UI" w:cs="Segoe UI"/>
            <w:color w:val="212529"/>
            <w:sz w:val="18"/>
            <w:szCs w:val="18"/>
          </w:rPr>
          <w:t>, we can now select a month of a given year. You can change the year in the top, by using the arrows.</w:t>
        </w:r>
      </w:ins>
    </w:p>
    <w:p w:rsidR="00271573" w:rsidRDefault="00271573" w:rsidP="00271573">
      <w:pPr>
        <w:pStyle w:val="NormalWeb"/>
        <w:shd w:val="clear" w:color="auto" w:fill="FFFFFF"/>
        <w:spacing w:before="288" w:beforeAutospacing="0" w:after="288" w:afterAutospacing="0"/>
        <w:rPr>
          <w:ins w:id="3412" w:author="Unknown"/>
          <w:rFonts w:ascii="Segoe UI" w:hAnsi="Segoe UI" w:cs="Segoe UI"/>
          <w:color w:val="212529"/>
          <w:sz w:val="18"/>
          <w:szCs w:val="18"/>
        </w:rPr>
      </w:pPr>
      <w:ins w:id="3413" w:author="Unknown">
        <w:r>
          <w:rPr>
            <w:rFonts w:ascii="Segoe UI" w:hAnsi="Segoe UI" w:cs="Segoe UI"/>
            <w:color w:val="212529"/>
            <w:sz w:val="18"/>
            <w:szCs w:val="18"/>
          </w:rPr>
          <w:t>The Calendar control also allows for selecting an entire year, by using the </w:t>
        </w:r>
        <w:r>
          <w:rPr>
            <w:rStyle w:val="Strong"/>
            <w:rFonts w:ascii="Segoe UI" w:hAnsi="Segoe UI" w:cs="Segoe UI"/>
            <w:color w:val="212529"/>
            <w:sz w:val="18"/>
            <w:szCs w:val="18"/>
          </w:rPr>
          <w:t>Decade</w:t>
        </w:r>
        <w:r>
          <w:rPr>
            <w:rFonts w:ascii="Segoe UI" w:hAnsi="Segoe UI" w:cs="Segoe UI"/>
            <w:color w:val="212529"/>
            <w:sz w:val="18"/>
            <w:szCs w:val="18"/>
          </w:rPr>
          <w:t> value for the </w:t>
        </w:r>
        <w:r>
          <w:rPr>
            <w:rStyle w:val="Strong"/>
            <w:rFonts w:ascii="Segoe UI" w:hAnsi="Segoe UI" w:cs="Segoe UI"/>
            <w:color w:val="212529"/>
            <w:sz w:val="18"/>
            <w:szCs w:val="18"/>
          </w:rPr>
          <w:t>DisplayMode</w:t>
        </w:r>
        <w:r>
          <w:rPr>
            <w:rFonts w:ascii="Segoe UI" w:hAnsi="Segoe UI" w:cs="Segoe UI"/>
            <w:color w:val="212529"/>
            <w:sz w:val="18"/>
            <w:szCs w:val="18"/>
          </w:rPr>
          <w:t> property:</w:t>
        </w:r>
      </w:ins>
    </w:p>
    <w:p w:rsidR="00271573" w:rsidRDefault="00271573" w:rsidP="00271573">
      <w:pPr>
        <w:pStyle w:val="HTMLPreformatted"/>
        <w:shd w:val="clear" w:color="auto" w:fill="FFFFFF"/>
        <w:rPr>
          <w:ins w:id="3414" w:author="Unknown"/>
          <w:rFonts w:ascii="Consolas" w:hAnsi="Consolas" w:cs="Consolas"/>
          <w:color w:val="212529"/>
          <w:sz w:val="16"/>
          <w:szCs w:val="16"/>
        </w:rPr>
      </w:pPr>
      <w:ins w:id="341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Calendar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"Decade"</w:t>
        </w:r>
        <w:r>
          <w:rPr>
            <w:rStyle w:val="hljs-tag"/>
            <w:rFonts w:ascii="Consolas" w:hAnsi="Consolas" w:cs="Consolas"/>
            <w:shd w:val="clear" w:color="auto" w:fill="FFFFFF"/>
          </w:rPr>
          <w:t xml:space="preserve"> /&gt;</w:t>
        </w:r>
      </w:ins>
    </w:p>
    <w:p w:rsidR="00CF4D4A" w:rsidRDefault="00271573" w:rsidP="00271573">
      <w:r>
        <w:rPr>
          <w:noProof/>
        </w:rPr>
        <w:lastRenderedPageBreak/>
        <w:drawing>
          <wp:inline distT="0" distB="0" distL="0" distR="0">
            <wp:extent cx="2860040" cy="2860040"/>
            <wp:effectExtent l="19050" t="0" r="0" b="0"/>
            <wp:docPr id="150" name="aelm6786" descr="https://www.wpf-tutorial.com/Images/ArticleImages/1/misc-controls/calendar_display_de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86" descr="https://www.wpf-tutorial.com/Images/ArticleImages/1/misc-controls/calendar_display_decade.png"/>
                    <pic:cNvPicPr>
                      <a:picLocks noChangeAspect="1" noChangeArrowheads="1"/>
                    </pic:cNvPicPr>
                  </pic:nvPicPr>
                  <pic:blipFill>
                    <a:blip r:embed="rId13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B529D" w:rsidRDefault="008B529D" w:rsidP="00271573"/>
    <w:p w:rsidR="008B529D" w:rsidRDefault="008B529D" w:rsidP="008B529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DatePicker control</w:t>
      </w:r>
    </w:p>
    <w:p w:rsidR="008B529D" w:rsidRDefault="008B529D" w:rsidP="008B529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Dealing with dates in general can be cumbersome. There are many ways of writing a date, depending on where in the world your user(s) are, so allowing them to enter a date freely in a TextBox is almost never a good idea. Fortunately for us, WPF comes with several controls for dealing with dates.</w:t>
      </w:r>
    </w:p>
    <w:p w:rsidR="008B529D" w:rsidRDefault="008B529D" w:rsidP="008B529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We already looked at one of these controls, the </w:t>
      </w:r>
      <w:r>
        <w:rPr>
          <w:rStyle w:val="Emphasis"/>
          <w:rFonts w:ascii="Segoe UI" w:hAnsi="Segoe UI" w:cs="Segoe UI"/>
          <w:color w:val="212529"/>
          <w:sz w:val="18"/>
          <w:szCs w:val="18"/>
        </w:rPr>
        <w:t>Calendar</w:t>
      </w:r>
      <w:r>
        <w:rPr>
          <w:rFonts w:ascii="Segoe UI" w:hAnsi="Segoe UI" w:cs="Segoe UI"/>
          <w:color w:val="212529"/>
          <w:sz w:val="18"/>
          <w:szCs w:val="18"/>
        </w:rPr>
        <w:t> control, which is great if selecting the date is the primary task of your dialog. However, often you will need to collect a date along with a lot of other information, in a form with multiple input controls like TextBox's, ComboBox's and so on. For a situation like that, you need a date-input control which can blend in with the rest and fit into the layout of a form - in other words, you need the </w:t>
      </w:r>
      <w:r>
        <w:rPr>
          <w:rStyle w:val="Strong"/>
          <w:rFonts w:ascii="Segoe UI" w:hAnsi="Segoe UI" w:cs="Segoe UI"/>
          <w:color w:val="212529"/>
          <w:sz w:val="18"/>
          <w:szCs w:val="18"/>
        </w:rPr>
        <w:t>DatePicker</w:t>
      </w:r>
      <w:r>
        <w:rPr>
          <w:rFonts w:ascii="Segoe UI" w:hAnsi="Segoe UI" w:cs="Segoe UI"/>
          <w:color w:val="212529"/>
          <w:sz w:val="18"/>
          <w:szCs w:val="18"/>
        </w:rPr>
        <w:t> control!</w:t>
      </w:r>
    </w:p>
    <w:p w:rsidR="008B529D" w:rsidRDefault="008B529D" w:rsidP="008B529D">
      <w:pPr>
        <w:pStyle w:val="NormalWeb"/>
        <w:shd w:val="clear" w:color="auto" w:fill="FFFFFF"/>
        <w:spacing w:before="288" w:beforeAutospacing="0" w:after="288" w:afterAutospacing="0"/>
        <w:rPr>
          <w:ins w:id="3416" w:author="Unknown"/>
          <w:rFonts w:ascii="Segoe UI" w:hAnsi="Segoe UI" w:cs="Segoe UI"/>
          <w:color w:val="212529"/>
          <w:sz w:val="18"/>
          <w:szCs w:val="18"/>
        </w:rPr>
      </w:pPr>
      <w:ins w:id="3417" w:author="Unknown">
        <w:r>
          <w:rPr>
            <w:rFonts w:ascii="Segoe UI" w:hAnsi="Segoe UI" w:cs="Segoe UI"/>
            <w:color w:val="212529"/>
            <w:sz w:val="18"/>
            <w:szCs w:val="18"/>
          </w:rPr>
          <w:t>The DatePicker control will be displayed pretty much like a regular TextBox, but with a small button which will bring up a Calendar-view when clicked, allowing your user to select the date. Here's an example of how it could look:</w:t>
        </w:r>
      </w:ins>
    </w:p>
    <w:p w:rsidR="008B529D" w:rsidRDefault="008B529D" w:rsidP="008B529D">
      <w:pPr>
        <w:rPr>
          <w:ins w:id="3418" w:author="Unknown"/>
          <w:rFonts w:ascii="Times New Roman" w:hAnsi="Times New Roman" w:cs="Times New Roman"/>
          <w:sz w:val="24"/>
          <w:szCs w:val="24"/>
        </w:rPr>
      </w:pPr>
      <w:r>
        <w:rPr>
          <w:noProof/>
        </w:rPr>
        <w:lastRenderedPageBreak/>
        <w:drawing>
          <wp:inline distT="0" distB="0" distL="0" distR="0">
            <wp:extent cx="2720975" cy="3167380"/>
            <wp:effectExtent l="19050" t="0" r="3175" b="0"/>
            <wp:docPr id="166" name="aelm6856" descr="https://www.wpf-tutorial.com/Images/ArticleImages/1/misc-controls/datepicker_initial_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56" descr="https://www.wpf-tutorial.com/Images/ArticleImages/1/misc-controls/datepicker_initial_state.png"/>
                    <pic:cNvPicPr>
                      <a:picLocks noChangeAspect="1" noChangeArrowheads="1"/>
                    </pic:cNvPicPr>
                  </pic:nvPicPr>
                  <pic:blipFill>
                    <a:blip r:embed="rId135"/>
                    <a:srcRect/>
                    <a:stretch>
                      <a:fillRect/>
                    </a:stretch>
                  </pic:blipFill>
                  <pic:spPr bwMode="auto">
                    <a:xfrm>
                      <a:off x="0" y="0"/>
                      <a:ext cx="2720975" cy="3167380"/>
                    </a:xfrm>
                    <a:prstGeom prst="rect">
                      <a:avLst/>
                    </a:prstGeom>
                    <a:noFill/>
                    <a:ln w="9525">
                      <a:noFill/>
                      <a:miter lim="800000"/>
                      <a:headEnd/>
                      <a:tailEnd/>
                    </a:ln>
                  </pic:spPr>
                </pic:pic>
              </a:graphicData>
            </a:graphic>
          </wp:inline>
        </w:drawing>
      </w:r>
    </w:p>
    <w:p w:rsidR="008B529D" w:rsidRDefault="008B529D" w:rsidP="008B529D">
      <w:pPr>
        <w:pStyle w:val="NormalWeb"/>
        <w:shd w:val="clear" w:color="auto" w:fill="FFFFFF"/>
        <w:spacing w:before="288" w:beforeAutospacing="0" w:after="288" w:afterAutospacing="0"/>
        <w:rPr>
          <w:ins w:id="3419" w:author="Unknown"/>
          <w:rFonts w:ascii="Segoe UI" w:hAnsi="Segoe UI" w:cs="Segoe UI"/>
          <w:color w:val="212529"/>
          <w:sz w:val="18"/>
          <w:szCs w:val="18"/>
        </w:rPr>
      </w:pPr>
      <w:ins w:id="3420" w:author="Unknown">
        <w:r>
          <w:rPr>
            <w:rFonts w:ascii="Segoe UI" w:hAnsi="Segoe UI" w:cs="Segoe UI"/>
            <w:color w:val="212529"/>
            <w:sz w:val="18"/>
            <w:szCs w:val="18"/>
          </w:rPr>
          <w:t>You can then write the date manually or click the small button to select the date from a calendar control:</w:t>
        </w:r>
      </w:ins>
    </w:p>
    <w:p w:rsidR="008B529D" w:rsidRDefault="008B529D" w:rsidP="008B529D">
      <w:pPr>
        <w:rPr>
          <w:ins w:id="3421" w:author="Unknown"/>
          <w:rFonts w:ascii="Times New Roman" w:hAnsi="Times New Roman" w:cs="Times New Roman"/>
          <w:sz w:val="24"/>
          <w:szCs w:val="24"/>
        </w:rPr>
      </w:pPr>
      <w:r>
        <w:rPr>
          <w:noProof/>
        </w:rPr>
        <w:drawing>
          <wp:inline distT="0" distB="0" distL="0" distR="0">
            <wp:extent cx="2720975" cy="3167380"/>
            <wp:effectExtent l="19050" t="0" r="3175" b="0"/>
            <wp:docPr id="165" name="aelm6857" descr="https://www.wpf-tutorial.com/Images/ArticleImages/1/misc-controls/datepicker_select_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57" descr="https://www.wpf-tutorial.com/Images/ArticleImages/1/misc-controls/datepicker_select_date.png"/>
                    <pic:cNvPicPr>
                      <a:picLocks noChangeAspect="1" noChangeArrowheads="1"/>
                    </pic:cNvPicPr>
                  </pic:nvPicPr>
                  <pic:blipFill>
                    <a:blip r:embed="rId136"/>
                    <a:srcRect/>
                    <a:stretch>
                      <a:fillRect/>
                    </a:stretch>
                  </pic:blipFill>
                  <pic:spPr bwMode="auto">
                    <a:xfrm>
                      <a:off x="0" y="0"/>
                      <a:ext cx="2720975" cy="3167380"/>
                    </a:xfrm>
                    <a:prstGeom prst="rect">
                      <a:avLst/>
                    </a:prstGeom>
                    <a:noFill/>
                    <a:ln w="9525">
                      <a:noFill/>
                      <a:miter lim="800000"/>
                      <a:headEnd/>
                      <a:tailEnd/>
                    </a:ln>
                  </pic:spPr>
                </pic:pic>
              </a:graphicData>
            </a:graphic>
          </wp:inline>
        </w:drawing>
      </w:r>
    </w:p>
    <w:p w:rsidR="008B529D" w:rsidRDefault="008B529D" w:rsidP="008B529D">
      <w:pPr>
        <w:pStyle w:val="Heading2"/>
        <w:shd w:val="clear" w:color="auto" w:fill="FFFFFF"/>
        <w:spacing w:before="0"/>
        <w:rPr>
          <w:ins w:id="3422" w:author="Unknown"/>
          <w:rFonts w:ascii="Segoe UI" w:hAnsi="Segoe UI" w:cs="Segoe UI"/>
          <w:b w:val="0"/>
          <w:bCs w:val="0"/>
          <w:color w:val="33393E"/>
        </w:rPr>
      </w:pPr>
      <w:ins w:id="3423" w:author="Unknown">
        <w:r>
          <w:rPr>
            <w:rFonts w:ascii="Segoe UI" w:hAnsi="Segoe UI" w:cs="Segoe UI"/>
            <w:b w:val="0"/>
            <w:bCs w:val="0"/>
            <w:color w:val="33393E"/>
          </w:rPr>
          <w:t>Adding a DatePicker control</w:t>
        </w:r>
      </w:ins>
    </w:p>
    <w:p w:rsidR="008B529D" w:rsidRDefault="008B529D" w:rsidP="008B529D">
      <w:pPr>
        <w:pStyle w:val="NormalWeb"/>
        <w:shd w:val="clear" w:color="auto" w:fill="FFFFFF"/>
        <w:spacing w:before="288" w:beforeAutospacing="0" w:after="288" w:afterAutospacing="0"/>
        <w:rPr>
          <w:ins w:id="3424" w:author="Unknown"/>
          <w:rFonts w:ascii="Segoe UI" w:hAnsi="Segoe UI" w:cs="Segoe UI"/>
          <w:color w:val="212529"/>
          <w:sz w:val="18"/>
          <w:szCs w:val="18"/>
        </w:rPr>
      </w:pPr>
      <w:ins w:id="3425" w:author="Unknown">
        <w:r>
          <w:rPr>
            <w:rFonts w:ascii="Segoe UI" w:hAnsi="Segoe UI" w:cs="Segoe UI"/>
            <w:color w:val="212529"/>
            <w:sz w:val="18"/>
            <w:szCs w:val="18"/>
          </w:rPr>
          <w:t>The DatePicker control works straight out of the box - just add it anywhere in your Window and you're good to go:</w:t>
        </w:r>
      </w:ins>
    </w:p>
    <w:p w:rsidR="008B529D" w:rsidRDefault="008B529D" w:rsidP="008B529D">
      <w:pPr>
        <w:pStyle w:val="HTMLPreformatted"/>
        <w:shd w:val="clear" w:color="auto" w:fill="FFFFFF"/>
        <w:rPr>
          <w:ins w:id="3426" w:author="Unknown"/>
          <w:rFonts w:ascii="Consolas" w:hAnsi="Consolas" w:cs="Consolas"/>
          <w:color w:val="212529"/>
          <w:sz w:val="16"/>
          <w:szCs w:val="16"/>
        </w:rPr>
      </w:pPr>
      <w:ins w:id="342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w:t>
        </w:r>
      </w:ins>
    </w:p>
    <w:p w:rsidR="008B529D" w:rsidRDefault="008B529D" w:rsidP="008B529D">
      <w:pPr>
        <w:pStyle w:val="NormalWeb"/>
        <w:shd w:val="clear" w:color="auto" w:fill="FFFFFF"/>
        <w:spacing w:before="288" w:beforeAutospacing="0" w:after="288" w:afterAutospacing="0"/>
        <w:rPr>
          <w:ins w:id="3428" w:author="Unknown"/>
          <w:rFonts w:ascii="Segoe UI" w:hAnsi="Segoe UI" w:cs="Segoe UI"/>
          <w:color w:val="212529"/>
          <w:sz w:val="18"/>
          <w:szCs w:val="18"/>
        </w:rPr>
      </w:pPr>
      <w:ins w:id="3429" w:author="Unknown">
        <w:r>
          <w:rPr>
            <w:rFonts w:ascii="Segoe UI" w:hAnsi="Segoe UI" w:cs="Segoe UI"/>
            <w:color w:val="212529"/>
            <w:sz w:val="18"/>
            <w:szCs w:val="18"/>
          </w:rPr>
          <w:lastRenderedPageBreak/>
          <w:t>Here's the full code listing used to create the example dialog above:</w:t>
        </w:r>
      </w:ins>
    </w:p>
    <w:p w:rsidR="008B529D" w:rsidRDefault="003C5A45" w:rsidP="008B529D">
      <w:pPr>
        <w:shd w:val="clear" w:color="auto" w:fill="FFFFFF"/>
        <w:jc w:val="right"/>
        <w:rPr>
          <w:ins w:id="3430" w:author="Unknown"/>
          <w:rFonts w:ascii="Segoe UI" w:hAnsi="Segoe UI" w:cs="Segoe UI"/>
          <w:color w:val="212529"/>
          <w:sz w:val="18"/>
          <w:szCs w:val="18"/>
        </w:rPr>
      </w:pPr>
      <w:ins w:id="3431" w:author="Unknown">
        <w:r>
          <w:rPr>
            <w:rFonts w:ascii="Segoe UI" w:hAnsi="Segoe UI" w:cs="Segoe UI"/>
            <w:color w:val="212529"/>
            <w:sz w:val="18"/>
            <w:szCs w:val="18"/>
          </w:rPr>
          <w:fldChar w:fldCharType="begin"/>
        </w:r>
        <w:r w:rsidR="008B529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B529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B529D" w:rsidRDefault="008B529D" w:rsidP="008B529D">
      <w:pPr>
        <w:pStyle w:val="HTMLPreformatted"/>
        <w:shd w:val="clear" w:color="auto" w:fill="FFFFFF"/>
        <w:rPr>
          <w:ins w:id="3432" w:author="Unknown"/>
          <w:rFonts w:ascii="Consolas" w:hAnsi="Consolas" w:cs="Consolas"/>
          <w:color w:val="212529"/>
          <w:sz w:val="16"/>
          <w:szCs w:val="16"/>
        </w:rPr>
      </w:pPr>
      <w:ins w:id="3433"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"WpfTutorialSamples.Misc_controls.DatePickerSample"</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"http://schemas.microsoft.com/expression/blend/2008"</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xmlns:mc</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"http://schemas.openxmlformats.org/markup-compatibility/2006"</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xmlns:local</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"clr-namespace:WpfTutorialSamples.Misc_controls"</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mc:Ignorable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"DatePickerSample"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Name: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Birthday:</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Gender:</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Female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Male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Signup</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8B529D" w:rsidRDefault="008B529D" w:rsidP="008B529D">
      <w:pPr>
        <w:pStyle w:val="Heading2"/>
        <w:shd w:val="clear" w:color="auto" w:fill="FFFFFF"/>
        <w:spacing w:before="0"/>
        <w:rPr>
          <w:ins w:id="3434" w:author="Unknown"/>
          <w:rFonts w:ascii="Segoe UI" w:hAnsi="Segoe UI" w:cs="Segoe UI"/>
          <w:b w:val="0"/>
          <w:bCs w:val="0"/>
          <w:color w:val="33393E"/>
          <w:sz w:val="36"/>
          <w:szCs w:val="36"/>
        </w:rPr>
      </w:pPr>
      <w:ins w:id="3435" w:author="Unknown">
        <w:r>
          <w:rPr>
            <w:rFonts w:ascii="Segoe UI" w:hAnsi="Segoe UI" w:cs="Segoe UI"/>
            <w:b w:val="0"/>
            <w:bCs w:val="0"/>
            <w:color w:val="33393E"/>
          </w:rPr>
          <w:t>DisplayDate and SelectedDate</w:t>
        </w:r>
      </w:ins>
    </w:p>
    <w:p w:rsidR="008B529D" w:rsidRDefault="008B529D" w:rsidP="008B529D">
      <w:pPr>
        <w:pStyle w:val="NormalWeb"/>
        <w:shd w:val="clear" w:color="auto" w:fill="FFFFFF"/>
        <w:spacing w:before="288" w:beforeAutospacing="0" w:after="288" w:afterAutospacing="0"/>
        <w:rPr>
          <w:ins w:id="3436" w:author="Unknown"/>
          <w:rFonts w:ascii="Segoe UI" w:hAnsi="Segoe UI" w:cs="Segoe UI"/>
          <w:color w:val="212529"/>
          <w:sz w:val="18"/>
          <w:szCs w:val="18"/>
        </w:rPr>
      </w:pPr>
      <w:ins w:id="3437" w:author="Unknown">
        <w:r>
          <w:rPr>
            <w:rFonts w:ascii="Segoe UI" w:hAnsi="Segoe UI" w:cs="Segoe UI"/>
            <w:color w:val="212529"/>
            <w:sz w:val="18"/>
            <w:szCs w:val="18"/>
          </w:rPr>
          <w:t>By default, the DatePicker control will not have a date selected - that is left to the user. However, if you need to prefill the control with a date, just use the </w:t>
        </w:r>
        <w:r>
          <w:rPr>
            <w:rStyle w:val="Strong"/>
            <w:rFonts w:ascii="Segoe UI" w:hAnsi="Segoe UI" w:cs="Segoe UI"/>
            <w:color w:val="212529"/>
            <w:sz w:val="18"/>
            <w:szCs w:val="18"/>
          </w:rPr>
          <w:t>SelectedDate</w:t>
        </w:r>
        <w:r>
          <w:rPr>
            <w:rFonts w:ascii="Segoe UI" w:hAnsi="Segoe UI" w:cs="Segoe UI"/>
            <w:color w:val="212529"/>
            <w:sz w:val="18"/>
            <w:szCs w:val="18"/>
          </w:rPr>
          <w:t> property, like this:</w:t>
        </w:r>
      </w:ins>
    </w:p>
    <w:p w:rsidR="008B529D" w:rsidRDefault="008B529D" w:rsidP="008B529D">
      <w:pPr>
        <w:pStyle w:val="HTMLPreformatted"/>
        <w:shd w:val="clear" w:color="auto" w:fill="FFFFFF"/>
        <w:rPr>
          <w:ins w:id="3438" w:author="Unknown"/>
          <w:rFonts w:ascii="Consolas" w:hAnsi="Consolas" w:cs="Consolas"/>
          <w:color w:val="212529"/>
          <w:sz w:val="16"/>
          <w:szCs w:val="16"/>
        </w:rPr>
      </w:pPr>
      <w:ins w:id="343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SelectedDate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"2000-12-31"</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w:t>
        </w:r>
      </w:ins>
    </w:p>
    <w:p w:rsidR="008B529D" w:rsidRDefault="008B529D" w:rsidP="008B529D">
      <w:pPr>
        <w:pStyle w:val="NormalWeb"/>
        <w:shd w:val="clear" w:color="auto" w:fill="FFFFFF"/>
        <w:spacing w:before="288" w:beforeAutospacing="0" w:after="288" w:afterAutospacing="0"/>
        <w:rPr>
          <w:ins w:id="3440" w:author="Unknown"/>
          <w:rFonts w:ascii="Segoe UI" w:hAnsi="Segoe UI" w:cs="Segoe UI"/>
          <w:color w:val="212529"/>
          <w:sz w:val="18"/>
          <w:szCs w:val="18"/>
        </w:rPr>
      </w:pPr>
      <w:ins w:id="3441" w:author="Unknown">
        <w:r>
          <w:rPr>
            <w:rFonts w:ascii="Segoe UI" w:hAnsi="Segoe UI" w:cs="Segoe UI"/>
            <w:color w:val="212529"/>
            <w:sz w:val="18"/>
            <w:szCs w:val="18"/>
          </w:rPr>
          <w:t>The DatePicker will now have a pre-selected date, which the user can choose to override by selecting/entering another date. The </w:t>
        </w:r>
        <w:r>
          <w:rPr>
            <w:rStyle w:val="Strong"/>
            <w:rFonts w:ascii="Segoe UI" w:hAnsi="Segoe UI" w:cs="Segoe UI"/>
            <w:color w:val="212529"/>
            <w:sz w:val="18"/>
            <w:szCs w:val="18"/>
          </w:rPr>
          <w:t>SelectedDate</w:t>
        </w:r>
        <w:r>
          <w:rPr>
            <w:rFonts w:ascii="Segoe UI" w:hAnsi="Segoe UI" w:cs="Segoe UI"/>
            <w:color w:val="212529"/>
            <w:sz w:val="18"/>
            <w:szCs w:val="18"/>
          </w:rPr>
          <w:t> can also be set from Code-behind, and perhaps more importantly, it can also be read from Code-behind, or you can bind it's value to your Model or another control.</w:t>
        </w:r>
      </w:ins>
    </w:p>
    <w:p w:rsidR="008B529D" w:rsidRDefault="008B529D" w:rsidP="008B529D">
      <w:pPr>
        <w:pStyle w:val="NormalWeb"/>
        <w:shd w:val="clear" w:color="auto" w:fill="FFFFFF"/>
        <w:spacing w:before="288" w:beforeAutospacing="0" w:after="288" w:afterAutospacing="0"/>
        <w:rPr>
          <w:ins w:id="3442" w:author="Unknown"/>
          <w:rFonts w:ascii="Segoe UI" w:hAnsi="Segoe UI" w:cs="Segoe UI"/>
          <w:color w:val="212529"/>
          <w:sz w:val="18"/>
          <w:szCs w:val="18"/>
        </w:rPr>
      </w:pPr>
      <w:ins w:id="3443" w:author="Unknown">
        <w:r>
          <w:rPr>
            <w:rFonts w:ascii="Segoe UI" w:hAnsi="Segoe UI" w:cs="Segoe UI"/>
            <w:color w:val="212529"/>
            <w:sz w:val="18"/>
            <w:szCs w:val="18"/>
          </w:rPr>
          <w:t>Sometimes you might need to start the calendar at a specific date, without actually selecting one for the user. For that, we have the </w:t>
        </w:r>
        <w:r>
          <w:rPr>
            <w:rStyle w:val="Strong"/>
            <w:rFonts w:ascii="Segoe UI" w:hAnsi="Segoe UI" w:cs="Segoe UI"/>
            <w:color w:val="212529"/>
            <w:sz w:val="18"/>
            <w:szCs w:val="18"/>
          </w:rPr>
          <w:t>DisplayDate</w:t>
        </w:r>
        <w:r>
          <w:rPr>
            <w:rFonts w:ascii="Segoe UI" w:hAnsi="Segoe UI" w:cs="Segoe UI"/>
            <w:color w:val="212529"/>
            <w:sz w:val="18"/>
            <w:szCs w:val="18"/>
          </w:rPr>
          <w:t> property. The default value is the current date, but you can easily change that:</w:t>
        </w:r>
      </w:ins>
    </w:p>
    <w:p w:rsidR="008B529D" w:rsidRDefault="008B529D" w:rsidP="008B529D">
      <w:pPr>
        <w:pStyle w:val="HTMLPreformatted"/>
        <w:shd w:val="clear" w:color="auto" w:fill="FFFFFF"/>
        <w:rPr>
          <w:ins w:id="3444" w:author="Unknown"/>
          <w:rFonts w:ascii="Consolas" w:hAnsi="Consolas" w:cs="Consolas"/>
          <w:color w:val="212529"/>
          <w:sz w:val="16"/>
          <w:szCs w:val="16"/>
        </w:rPr>
      </w:pPr>
      <w:ins w:id="344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"dp1"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DisplayDate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"2019-01-01"</w:t>
        </w:r>
        <w:r>
          <w:rPr>
            <w:rStyle w:val="hljs-tag"/>
            <w:rFonts w:ascii="Consolas" w:hAnsi="Consolas" w:cs="Consolas"/>
            <w:color w:val="0000FF"/>
            <w:shd w:val="clear" w:color="auto" w:fill="FFFFFF"/>
          </w:rPr>
          <w:t xml:space="preserve"> /&gt;</w:t>
        </w:r>
      </w:ins>
    </w:p>
    <w:p w:rsidR="008B529D" w:rsidRDefault="008B529D" w:rsidP="008B529D">
      <w:pPr>
        <w:rPr>
          <w:ins w:id="3446" w:author="Unknown"/>
          <w:rFonts w:ascii="Times New Roman" w:hAnsi="Times New Roman" w:cs="Times New Roman"/>
          <w:sz w:val="24"/>
          <w:szCs w:val="24"/>
        </w:rPr>
      </w:pPr>
      <w:r>
        <w:rPr>
          <w:noProof/>
        </w:rPr>
        <w:lastRenderedPageBreak/>
        <w:drawing>
          <wp:inline distT="0" distB="0" distL="0" distR="0">
            <wp:extent cx="2720975" cy="2787015"/>
            <wp:effectExtent l="19050" t="0" r="3175" b="0"/>
            <wp:docPr id="164" name="aelm6879" descr="https://www.wpf-tutorial.com/Images/ArticleImages/1/misc-controls/datepicker_displa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79" descr="https://www.wpf-tutorial.com/Images/ArticleImages/1/misc-controls/datepicker_displaydate.png"/>
                    <pic:cNvPicPr>
                      <a:picLocks noChangeAspect="1" noChangeArrowheads="1"/>
                    </pic:cNvPicPr>
                  </pic:nvPicPr>
                  <pic:blipFill>
                    <a:blip r:embed="rId137"/>
                    <a:srcRect/>
                    <a:stretch>
                      <a:fillRect/>
                    </a:stretch>
                  </pic:blipFill>
                  <pic:spPr bwMode="auto">
                    <a:xfrm>
                      <a:off x="0" y="0"/>
                      <a:ext cx="2720975" cy="2787015"/>
                    </a:xfrm>
                    <a:prstGeom prst="rect">
                      <a:avLst/>
                    </a:prstGeom>
                    <a:noFill/>
                    <a:ln w="9525">
                      <a:noFill/>
                      <a:miter lim="800000"/>
                      <a:headEnd/>
                      <a:tailEnd/>
                    </a:ln>
                  </pic:spPr>
                </pic:pic>
              </a:graphicData>
            </a:graphic>
          </wp:inline>
        </w:drawing>
      </w:r>
    </w:p>
    <w:p w:rsidR="008B529D" w:rsidRDefault="008B529D" w:rsidP="008B529D">
      <w:pPr>
        <w:pStyle w:val="NormalWeb"/>
        <w:shd w:val="clear" w:color="auto" w:fill="FFFFFF"/>
        <w:spacing w:before="288" w:beforeAutospacing="0" w:after="288" w:afterAutospacing="0"/>
        <w:rPr>
          <w:ins w:id="3447" w:author="Unknown"/>
          <w:rFonts w:ascii="Segoe UI" w:hAnsi="Segoe UI" w:cs="Segoe UI"/>
          <w:color w:val="212529"/>
          <w:sz w:val="18"/>
          <w:szCs w:val="18"/>
        </w:rPr>
      </w:pPr>
      <w:ins w:id="3448" w:author="Unknown">
        <w:r>
          <w:rPr>
            <w:rFonts w:ascii="Segoe UI" w:hAnsi="Segoe UI" w:cs="Segoe UI"/>
            <w:color w:val="212529"/>
            <w:sz w:val="18"/>
            <w:szCs w:val="18"/>
          </w:rPr>
          <w:t>Notice how, when we use the DisplayDate property, the calendar starts at the specified date (and highlights it), but no date is actually selected (as indicated by the "Select a date" text).</w:t>
        </w:r>
      </w:ins>
    </w:p>
    <w:p w:rsidR="008B529D" w:rsidRDefault="008B529D" w:rsidP="008B529D">
      <w:pPr>
        <w:pStyle w:val="Heading2"/>
        <w:shd w:val="clear" w:color="auto" w:fill="FFFFFF"/>
        <w:spacing w:before="0"/>
        <w:rPr>
          <w:ins w:id="3449" w:author="Unknown"/>
          <w:rFonts w:ascii="Segoe UI" w:hAnsi="Segoe UI" w:cs="Segoe UI"/>
          <w:b w:val="0"/>
          <w:bCs w:val="0"/>
          <w:color w:val="33393E"/>
          <w:sz w:val="36"/>
          <w:szCs w:val="36"/>
        </w:rPr>
      </w:pPr>
      <w:ins w:id="3450" w:author="Unknown">
        <w:r>
          <w:rPr>
            <w:rFonts w:ascii="Segoe UI" w:hAnsi="Segoe UI" w:cs="Segoe UI"/>
            <w:b w:val="0"/>
            <w:bCs w:val="0"/>
            <w:color w:val="33393E"/>
          </w:rPr>
          <w:t>SelectedDateFormat</w:t>
        </w:r>
      </w:ins>
    </w:p>
    <w:p w:rsidR="008B529D" w:rsidRDefault="008B529D" w:rsidP="008B529D">
      <w:pPr>
        <w:pStyle w:val="NormalWeb"/>
        <w:shd w:val="clear" w:color="auto" w:fill="FFFFFF"/>
        <w:spacing w:before="288" w:beforeAutospacing="0" w:after="288" w:afterAutospacing="0"/>
        <w:rPr>
          <w:ins w:id="3451" w:author="Unknown"/>
          <w:rFonts w:ascii="Segoe UI" w:hAnsi="Segoe UI" w:cs="Segoe UI"/>
          <w:color w:val="212529"/>
          <w:sz w:val="18"/>
          <w:szCs w:val="18"/>
        </w:rPr>
      </w:pPr>
      <w:ins w:id="3452" w:author="Unknown">
        <w:r>
          <w:rPr>
            <w:rFonts w:ascii="Segoe UI" w:hAnsi="Segoe UI" w:cs="Segoe UI"/>
            <w:color w:val="212529"/>
            <w:sz w:val="18"/>
            <w:szCs w:val="18"/>
          </w:rPr>
          <w:t>Another interesting property is the </w:t>
        </w:r>
        <w:r>
          <w:rPr>
            <w:rStyle w:val="Strong"/>
            <w:rFonts w:ascii="Segoe UI" w:hAnsi="Segoe UI" w:cs="Segoe UI"/>
            <w:color w:val="212529"/>
            <w:sz w:val="18"/>
            <w:szCs w:val="18"/>
          </w:rPr>
          <w:t>SelectedDateFormat</w:t>
        </w:r>
        <w:r>
          <w:rPr>
            <w:rFonts w:ascii="Segoe UI" w:hAnsi="Segoe UI" w:cs="Segoe UI"/>
            <w:color w:val="212529"/>
            <w:sz w:val="18"/>
            <w:szCs w:val="18"/>
          </w:rPr>
          <w:t>. The default value is </w:t>
        </w:r>
        <w:r>
          <w:rPr>
            <w:rStyle w:val="Strong"/>
            <w:rFonts w:ascii="Segoe UI" w:hAnsi="Segoe UI" w:cs="Segoe UI"/>
            <w:color w:val="212529"/>
            <w:sz w:val="18"/>
            <w:szCs w:val="18"/>
          </w:rPr>
          <w:t>Short</w:t>
        </w:r>
        <w:r>
          <w:rPr>
            <w:rFonts w:ascii="Segoe UI" w:hAnsi="Segoe UI" w:cs="Segoe UI"/>
            <w:color w:val="212529"/>
            <w:sz w:val="18"/>
            <w:szCs w:val="18"/>
          </w:rPr>
          <w:t>, but if you change it to </w:t>
        </w:r>
        <w:r>
          <w:rPr>
            <w:rStyle w:val="Strong"/>
            <w:rFonts w:ascii="Segoe UI" w:hAnsi="Segoe UI" w:cs="Segoe UI"/>
            <w:color w:val="212529"/>
            <w:sz w:val="18"/>
            <w:szCs w:val="18"/>
          </w:rPr>
          <w:t>Long</w:t>
        </w:r>
        <w:r>
          <w:rPr>
            <w:rFonts w:ascii="Segoe UI" w:hAnsi="Segoe UI" w:cs="Segoe UI"/>
            <w:color w:val="212529"/>
            <w:sz w:val="18"/>
            <w:szCs w:val="18"/>
          </w:rPr>
          <w:t>, it will be formatted in a slightly more verbose way:</w:t>
        </w:r>
      </w:ins>
    </w:p>
    <w:p w:rsidR="008B529D" w:rsidRDefault="008B529D" w:rsidP="008B529D">
      <w:pPr>
        <w:pStyle w:val="HTMLPreformatted"/>
        <w:shd w:val="clear" w:color="auto" w:fill="FFFFFF"/>
        <w:rPr>
          <w:ins w:id="3453" w:author="Unknown"/>
          <w:rFonts w:ascii="Consolas" w:hAnsi="Consolas" w:cs="Consolas"/>
          <w:color w:val="212529"/>
          <w:sz w:val="16"/>
          <w:szCs w:val="16"/>
        </w:rPr>
      </w:pPr>
      <w:ins w:id="345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SelectedDate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"2000-12-31"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SelectedDateFormat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"Long"</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w:t>
        </w:r>
      </w:ins>
    </w:p>
    <w:p w:rsidR="008B529D" w:rsidRDefault="008B529D" w:rsidP="008B529D">
      <w:pPr>
        <w:rPr>
          <w:ins w:id="3455" w:author="Unknown"/>
          <w:rFonts w:ascii="Times New Roman" w:hAnsi="Times New Roman" w:cs="Times New Roman"/>
          <w:sz w:val="24"/>
          <w:szCs w:val="24"/>
        </w:rPr>
      </w:pPr>
      <w:r>
        <w:rPr>
          <w:noProof/>
        </w:rPr>
        <w:drawing>
          <wp:inline distT="0" distB="0" distL="0" distR="0">
            <wp:extent cx="2720975" cy="1053465"/>
            <wp:effectExtent l="19050" t="0" r="3175" b="0"/>
            <wp:docPr id="163" name="aelm6869" descr="https://www.wpf-tutorial.com/Images/ArticleImages/1/misc-controls/datepicker_selected_date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69" descr="https://www.wpf-tutorial.com/Images/ArticleImages/1/misc-controls/datepicker_selected_date_format.png"/>
                    <pic:cNvPicPr>
                      <a:picLocks noChangeAspect="1" noChangeArrowheads="1"/>
                    </pic:cNvPicPr>
                  </pic:nvPicPr>
                  <pic:blipFill>
                    <a:blip r:embed="rId138"/>
                    <a:srcRect/>
                    <a:stretch>
                      <a:fillRect/>
                    </a:stretch>
                  </pic:blipFill>
                  <pic:spPr bwMode="auto">
                    <a:xfrm>
                      <a:off x="0" y="0"/>
                      <a:ext cx="2720975" cy="1053465"/>
                    </a:xfrm>
                    <a:prstGeom prst="rect">
                      <a:avLst/>
                    </a:prstGeom>
                    <a:noFill/>
                    <a:ln w="9525">
                      <a:noFill/>
                      <a:miter lim="800000"/>
                      <a:headEnd/>
                      <a:tailEnd/>
                    </a:ln>
                  </pic:spPr>
                </pic:pic>
              </a:graphicData>
            </a:graphic>
          </wp:inline>
        </w:drawing>
      </w:r>
    </w:p>
    <w:p w:rsidR="008B529D" w:rsidRDefault="008B529D" w:rsidP="008B529D">
      <w:pPr>
        <w:pStyle w:val="NormalWeb"/>
        <w:shd w:val="clear" w:color="auto" w:fill="FFFFFF"/>
        <w:spacing w:before="288" w:beforeAutospacing="0" w:after="288" w:afterAutospacing="0"/>
        <w:rPr>
          <w:ins w:id="3456" w:author="Unknown"/>
          <w:rFonts w:ascii="Segoe UI" w:hAnsi="Segoe UI" w:cs="Segoe UI"/>
          <w:color w:val="212529"/>
          <w:sz w:val="18"/>
          <w:szCs w:val="18"/>
        </w:rPr>
      </w:pPr>
      <w:ins w:id="3457" w:author="Unknown">
        <w:r>
          <w:rPr>
            <w:rFonts w:ascii="Segoe UI" w:hAnsi="Segoe UI" w:cs="Segoe UI"/>
            <w:color w:val="212529"/>
            <w:sz w:val="18"/>
            <w:szCs w:val="18"/>
          </w:rPr>
          <w:t>Whether the Short or the Long format is used, the actual format of the date is decided by the culture of your application. If you don't specifically define a culture for your application, the system settings are used. You will notice from the screenshots of this article that on this computer, the date format is DMY (date-month-year), but this can easily be changed by setting a specific culture. We'll discuss that elsewhere in this tutorial.</w:t>
        </w:r>
      </w:ins>
    </w:p>
    <w:p w:rsidR="008B529D" w:rsidRDefault="008B529D" w:rsidP="008B529D">
      <w:pPr>
        <w:pStyle w:val="Heading2"/>
        <w:shd w:val="clear" w:color="auto" w:fill="FFFFFF"/>
        <w:spacing w:before="0"/>
        <w:rPr>
          <w:ins w:id="3458" w:author="Unknown"/>
          <w:rFonts w:ascii="Segoe UI" w:hAnsi="Segoe UI" w:cs="Segoe UI"/>
          <w:b w:val="0"/>
          <w:bCs w:val="0"/>
          <w:color w:val="33393E"/>
          <w:sz w:val="36"/>
          <w:szCs w:val="36"/>
        </w:rPr>
      </w:pPr>
      <w:ins w:id="3459" w:author="Unknown">
        <w:r>
          <w:rPr>
            <w:rFonts w:ascii="Segoe UI" w:hAnsi="Segoe UI" w:cs="Segoe UI"/>
            <w:b w:val="0"/>
            <w:bCs w:val="0"/>
            <w:color w:val="33393E"/>
          </w:rPr>
          <w:t>Blackout dates</w:t>
        </w:r>
      </w:ins>
    </w:p>
    <w:p w:rsidR="008B529D" w:rsidRDefault="008B529D" w:rsidP="008B529D">
      <w:pPr>
        <w:pStyle w:val="NormalWeb"/>
        <w:shd w:val="clear" w:color="auto" w:fill="FFFFFF"/>
        <w:spacing w:before="288" w:beforeAutospacing="0" w:after="288" w:afterAutospacing="0"/>
        <w:rPr>
          <w:ins w:id="3460" w:author="Unknown"/>
          <w:rFonts w:ascii="Segoe UI" w:hAnsi="Segoe UI" w:cs="Segoe UI"/>
          <w:color w:val="212529"/>
          <w:sz w:val="18"/>
          <w:szCs w:val="18"/>
        </w:rPr>
      </w:pPr>
      <w:ins w:id="3461" w:author="Unknown">
        <w:r>
          <w:rPr>
            <w:rFonts w:ascii="Segoe UI" w:hAnsi="Segoe UI" w:cs="Segoe UI"/>
            <w:color w:val="212529"/>
            <w:sz w:val="18"/>
            <w:szCs w:val="18"/>
          </w:rPr>
          <w:t>Depending on what you use the DatePicker control for, you may want to black out certain dates. This will prevent the selection of these dates, which will be visually indicated, and could be relevant e.g. in a booking application, where you want to prevent already reserved dates from being selected. The DatePicker control supports this right out of the box through the use of the BlackoutDates collection, which you can of course use from both XAML and Code-behind. Here's how to do it with XAML:</w:t>
        </w:r>
      </w:ins>
    </w:p>
    <w:p w:rsidR="008B529D" w:rsidRDefault="003C5A45" w:rsidP="008B529D">
      <w:pPr>
        <w:shd w:val="clear" w:color="auto" w:fill="FFFFFF"/>
        <w:jc w:val="right"/>
        <w:rPr>
          <w:ins w:id="3462" w:author="Unknown"/>
          <w:rFonts w:ascii="Segoe UI" w:hAnsi="Segoe UI" w:cs="Segoe UI"/>
          <w:color w:val="212529"/>
          <w:sz w:val="18"/>
          <w:szCs w:val="18"/>
        </w:rPr>
      </w:pPr>
      <w:ins w:id="3463" w:author="Unknown">
        <w:r>
          <w:rPr>
            <w:rFonts w:ascii="Segoe UI" w:hAnsi="Segoe UI" w:cs="Segoe UI"/>
            <w:color w:val="212529"/>
            <w:sz w:val="18"/>
            <w:szCs w:val="18"/>
          </w:rPr>
          <w:fldChar w:fldCharType="begin"/>
        </w:r>
        <w:r w:rsidR="008B529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8B529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8B529D" w:rsidRDefault="008B529D" w:rsidP="008B529D">
      <w:pPr>
        <w:pStyle w:val="HTMLPreformatted"/>
        <w:shd w:val="clear" w:color="auto" w:fill="FFFFFF"/>
        <w:rPr>
          <w:ins w:id="3464" w:author="Unknown"/>
          <w:rFonts w:ascii="Consolas" w:hAnsi="Consolas" w:cs="Consolas"/>
          <w:color w:val="212529"/>
          <w:sz w:val="16"/>
          <w:szCs w:val="16"/>
        </w:rPr>
      </w:pPr>
      <w:ins w:id="3465" w:author="Unknown">
        <w:r>
          <w:rPr>
            <w:rStyle w:val="hljs-tag"/>
            <w:rFonts w:ascii="Consolas" w:hAnsi="Consolas" w:cs="Consolas"/>
            <w:color w:val="0000FF"/>
            <w:shd w:val="clear" w:color="auto" w:fill="FFFFFF"/>
          </w:rPr>
          <w:lastRenderedPageBreak/>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"dp1"</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DatePicker.BlackoutDates</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CalendarDateRange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Start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"2019-04-01"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End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"2019-04-07"</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CalendarDateRange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Start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"2019-04-22"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End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"2019-04-28"</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DatePicker.BlackoutDates</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&gt;</w:t>
        </w:r>
      </w:ins>
    </w:p>
    <w:p w:rsidR="008B529D" w:rsidRDefault="008B529D" w:rsidP="008B529D">
      <w:pPr>
        <w:pStyle w:val="NormalWeb"/>
        <w:shd w:val="clear" w:color="auto" w:fill="FFFFFF"/>
        <w:spacing w:before="288" w:beforeAutospacing="0" w:after="288" w:afterAutospacing="0"/>
        <w:rPr>
          <w:ins w:id="3466" w:author="Unknown"/>
          <w:rFonts w:ascii="Segoe UI" w:hAnsi="Segoe UI" w:cs="Segoe UI"/>
          <w:color w:val="212529"/>
          <w:sz w:val="18"/>
          <w:szCs w:val="18"/>
        </w:rPr>
      </w:pPr>
      <w:ins w:id="3467" w:author="Unknown">
        <w:r>
          <w:rPr>
            <w:rFonts w:ascii="Segoe UI" w:hAnsi="Segoe UI" w:cs="Segoe UI"/>
            <w:color w:val="212529"/>
            <w:sz w:val="18"/>
            <w:szCs w:val="18"/>
          </w:rPr>
          <w:t>The result will look like this:</w:t>
        </w:r>
      </w:ins>
    </w:p>
    <w:p w:rsidR="008B529D" w:rsidRDefault="008B529D" w:rsidP="008B529D">
      <w:pPr>
        <w:rPr>
          <w:ins w:id="3468" w:author="Unknown"/>
          <w:rFonts w:ascii="Times New Roman" w:hAnsi="Times New Roman" w:cs="Times New Roman"/>
          <w:sz w:val="24"/>
          <w:szCs w:val="24"/>
        </w:rPr>
      </w:pPr>
      <w:r>
        <w:rPr>
          <w:noProof/>
        </w:rPr>
        <w:drawing>
          <wp:inline distT="0" distB="0" distL="0" distR="0">
            <wp:extent cx="2720975" cy="2787015"/>
            <wp:effectExtent l="19050" t="0" r="3175" b="0"/>
            <wp:docPr id="162" name="aelm6875" descr="https://www.wpf-tutorial.com/Images/ArticleImages/1/misc-controls/datepicker_blackout_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75" descr="https://www.wpf-tutorial.com/Images/ArticleImages/1/misc-controls/datepicker_blackout_dates.png"/>
                    <pic:cNvPicPr>
                      <a:picLocks noChangeAspect="1" noChangeArrowheads="1"/>
                    </pic:cNvPicPr>
                  </pic:nvPicPr>
                  <pic:blipFill>
                    <a:blip r:embed="rId139"/>
                    <a:srcRect/>
                    <a:stretch>
                      <a:fillRect/>
                    </a:stretch>
                  </pic:blipFill>
                  <pic:spPr bwMode="auto">
                    <a:xfrm>
                      <a:off x="0" y="0"/>
                      <a:ext cx="2720975" cy="2787015"/>
                    </a:xfrm>
                    <a:prstGeom prst="rect">
                      <a:avLst/>
                    </a:prstGeom>
                    <a:noFill/>
                    <a:ln w="9525">
                      <a:noFill/>
                      <a:miter lim="800000"/>
                      <a:headEnd/>
                      <a:tailEnd/>
                    </a:ln>
                  </pic:spPr>
                </pic:pic>
              </a:graphicData>
            </a:graphic>
          </wp:inline>
        </w:drawing>
      </w:r>
    </w:p>
    <w:p w:rsidR="008B529D" w:rsidRDefault="008B529D" w:rsidP="008B529D">
      <w:pPr>
        <w:pStyle w:val="NormalWeb"/>
        <w:shd w:val="clear" w:color="auto" w:fill="FFFFFF"/>
        <w:spacing w:before="288" w:beforeAutospacing="0" w:after="288" w:afterAutospacing="0"/>
        <w:rPr>
          <w:ins w:id="3469" w:author="Unknown"/>
          <w:rFonts w:ascii="Segoe UI" w:hAnsi="Segoe UI" w:cs="Segoe UI"/>
          <w:color w:val="212529"/>
          <w:sz w:val="18"/>
          <w:szCs w:val="18"/>
        </w:rPr>
      </w:pPr>
      <w:ins w:id="3470" w:author="Unknown">
        <w:r>
          <w:rPr>
            <w:rFonts w:ascii="Segoe UI" w:hAnsi="Segoe UI" w:cs="Segoe UI"/>
            <w:color w:val="212529"/>
            <w:sz w:val="18"/>
            <w:szCs w:val="18"/>
          </w:rPr>
          <w:t>Doing it from Code-behind is just as easy and it has two added benefits: First of all, you can create the date range dynamically, e.g. based on the current date. You can also use the </w:t>
        </w:r>
        <w:r>
          <w:rPr>
            <w:rStyle w:val="Strong"/>
            <w:rFonts w:ascii="Segoe UI" w:hAnsi="Segoe UI" w:cs="Segoe UI"/>
            <w:color w:val="212529"/>
            <w:sz w:val="18"/>
            <w:szCs w:val="18"/>
          </w:rPr>
          <w:t>AddDatesInPast()</w:t>
        </w:r>
        <w:r>
          <w:rPr>
            <w:rFonts w:ascii="Segoe UI" w:hAnsi="Segoe UI" w:cs="Segoe UI"/>
            <w:color w:val="212529"/>
            <w:sz w:val="18"/>
            <w:szCs w:val="18"/>
          </w:rPr>
          <w:t> method to automatically exclude all dates in the past. Here's an example:</w:t>
        </w:r>
      </w:ins>
    </w:p>
    <w:p w:rsidR="008B529D" w:rsidRDefault="008B529D" w:rsidP="008B529D">
      <w:pPr>
        <w:pStyle w:val="HTMLPreformatted"/>
        <w:shd w:val="clear" w:color="auto" w:fill="FFFFFF"/>
        <w:rPr>
          <w:ins w:id="3471" w:author="Unknown"/>
          <w:rFonts w:ascii="Consolas" w:hAnsi="Consolas" w:cs="Consolas"/>
          <w:color w:val="212529"/>
          <w:sz w:val="16"/>
          <w:szCs w:val="16"/>
        </w:rPr>
      </w:pPr>
      <w:ins w:id="3472" w:author="Unknown">
        <w:r>
          <w:rPr>
            <w:rStyle w:val="hljs-selector-tag"/>
            <w:rFonts w:ascii="Consolas" w:hAnsi="Consolas" w:cs="Consolas"/>
            <w:color w:val="0000FF"/>
            <w:shd w:val="clear" w:color="auto" w:fill="FFFFFF"/>
          </w:rPr>
          <w:t>dp1</w:t>
        </w:r>
        <w:r>
          <w:rPr>
            <w:rStyle w:val="hljs-selector-class"/>
            <w:rFonts w:ascii="Consolas" w:hAnsi="Consolas" w:cs="Consolas"/>
            <w:color w:val="000000"/>
            <w:shd w:val="clear" w:color="auto" w:fill="FFFFFF"/>
          </w:rPr>
          <w:t>.BlackoutDates.AddDatesInPast</w:t>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ljs-selector-tag"/>
            <w:rFonts w:ascii="Consolas" w:hAnsi="Consolas" w:cs="Consolas"/>
            <w:color w:val="0000FF"/>
            <w:shd w:val="clear" w:color="auto" w:fill="FFFFFF"/>
          </w:rPr>
          <w:t>dp1</w:t>
        </w:r>
        <w:r>
          <w:rPr>
            <w:rStyle w:val="hljs-selector-class"/>
            <w:rFonts w:ascii="Consolas" w:hAnsi="Consolas" w:cs="Consolas"/>
            <w:color w:val="000000"/>
            <w:shd w:val="clear" w:color="auto" w:fill="FFFFFF"/>
          </w:rPr>
          <w:t>.BlackoutDates.Add</w:t>
        </w:r>
        <w:r>
          <w:rPr>
            <w:rStyle w:val="HTMLCode"/>
            <w:rFonts w:ascii="Consolas" w:hAnsi="Consolas" w:cs="Consolas"/>
            <w:color w:val="000000"/>
            <w:shd w:val="clear" w:color="auto" w:fill="FFFFFF"/>
          </w:rPr>
          <w:t>(</w:t>
        </w:r>
        <w:r>
          <w:rPr>
            <w:rStyle w:val="hljs-selector-tag"/>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CalendarDateRange</w:t>
        </w:r>
        <w:r>
          <w:rPr>
            <w:rStyle w:val="HTMLCode"/>
            <w:rFonts w:ascii="Consolas" w:hAnsi="Consolas" w:cs="Consolas"/>
            <w:color w:val="000000"/>
            <w:shd w:val="clear" w:color="auto" w:fill="FFFFFF"/>
          </w:rPr>
          <w:t>(</w:t>
        </w:r>
        <w:r>
          <w:rPr>
            <w:rStyle w:val="hljs-selector-tag"/>
            <w:rFonts w:ascii="Consolas" w:hAnsi="Consolas" w:cs="Consolas"/>
            <w:color w:val="0000FF"/>
            <w:shd w:val="clear" w:color="auto" w:fill="FFFFFF"/>
          </w:rPr>
          <w:t>DateTime</w:t>
        </w:r>
        <w:r>
          <w:rPr>
            <w:rStyle w:val="hljs-selector-class"/>
            <w:rFonts w:ascii="Consolas" w:hAnsi="Consolas" w:cs="Consolas"/>
            <w:color w:val="000000"/>
            <w:shd w:val="clear" w:color="auto" w:fill="FFFFFF"/>
          </w:rPr>
          <w:t>.Now</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DateTime</w:t>
        </w:r>
        <w:r>
          <w:rPr>
            <w:rStyle w:val="hljs-selector-class"/>
            <w:rFonts w:ascii="Consolas" w:hAnsi="Consolas" w:cs="Consolas"/>
            <w:color w:val="000000"/>
            <w:shd w:val="clear" w:color="auto" w:fill="FFFFFF"/>
          </w:rPr>
          <w:t>.Now.AddDays</w:t>
        </w:r>
        <w:r>
          <w:rPr>
            <w:rStyle w:val="HTMLCode"/>
            <w:rFonts w:ascii="Consolas" w:hAnsi="Consolas" w:cs="Consolas"/>
            <w:color w:val="000000"/>
            <w:shd w:val="clear" w:color="auto" w:fill="FFFFFF"/>
          </w:rPr>
          <w:t>(7)));</w:t>
        </w:r>
      </w:ins>
    </w:p>
    <w:p w:rsidR="008B529D" w:rsidRDefault="008B529D" w:rsidP="008B529D">
      <w:pPr>
        <w:pStyle w:val="NormalWeb"/>
        <w:shd w:val="clear" w:color="auto" w:fill="FFFFFF"/>
        <w:spacing w:before="288" w:beforeAutospacing="0" w:after="288" w:afterAutospacing="0"/>
        <w:rPr>
          <w:ins w:id="3473" w:author="Unknown"/>
          <w:rFonts w:ascii="Segoe UI" w:hAnsi="Segoe UI" w:cs="Segoe UI"/>
          <w:color w:val="212529"/>
          <w:sz w:val="18"/>
          <w:szCs w:val="18"/>
        </w:rPr>
      </w:pPr>
      <w:ins w:id="3474" w:author="Unknown">
        <w:r>
          <w:rPr>
            <w:rFonts w:ascii="Segoe UI" w:hAnsi="Segoe UI" w:cs="Segoe UI"/>
            <w:color w:val="212529"/>
            <w:sz w:val="18"/>
            <w:szCs w:val="18"/>
          </w:rPr>
          <w:t>With that in place, all past dates, as well as the next week, will be unavailable for selection.</w:t>
        </w:r>
      </w:ins>
    </w:p>
    <w:p w:rsidR="00CF445D" w:rsidRDefault="00CF445D" w:rsidP="00CF445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Expander control</w:t>
      </w:r>
    </w:p>
    <w:p w:rsidR="00CF445D" w:rsidRDefault="00CF445D" w:rsidP="00CF445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t>
      </w:r>
      <w:r>
        <w:rPr>
          <w:rStyle w:val="Strong"/>
          <w:rFonts w:ascii="Segoe UI" w:hAnsi="Segoe UI" w:cs="Segoe UI"/>
          <w:color w:val="212529"/>
          <w:sz w:val="18"/>
          <w:szCs w:val="18"/>
        </w:rPr>
        <w:t>Expander</w:t>
      </w:r>
      <w:r>
        <w:rPr>
          <w:rFonts w:ascii="Segoe UI" w:hAnsi="Segoe UI" w:cs="Segoe UI"/>
          <w:color w:val="212529"/>
          <w:sz w:val="18"/>
          <w:szCs w:val="18"/>
        </w:rPr>
        <w:t> control will provide you with the ability to hide/show a piece of content. This would usually be a piece of text, but thanks to the flexibility of WPF, it can be used for any type of mixed content like texts, images and even other WPF controls. To see what I'm talking about, here's an example:</w:t>
      </w:r>
    </w:p>
    <w:p w:rsidR="00CF445D" w:rsidRDefault="00CF445D" w:rsidP="00CF445D">
      <w:pPr>
        <w:rPr>
          <w:ins w:id="3475" w:author="Unknown"/>
          <w:rFonts w:ascii="Times New Roman" w:hAnsi="Times New Roman" w:cs="Times New Roman"/>
          <w:sz w:val="24"/>
          <w:szCs w:val="24"/>
        </w:rPr>
      </w:pPr>
      <w:r>
        <w:rPr>
          <w:noProof/>
        </w:rPr>
        <w:lastRenderedPageBreak/>
        <w:drawing>
          <wp:inline distT="0" distB="0" distL="0" distR="0">
            <wp:extent cx="2720975" cy="1836420"/>
            <wp:effectExtent l="19050" t="0" r="3175" b="0"/>
            <wp:docPr id="172" name="aelm7262" descr="https://www.wpf-tutorial.com/Images/ArticleImages/1/misc-controls/expander_simple_hid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62" descr="https://www.wpf-tutorial.com/Images/ArticleImages/1/misc-controls/expander_simple_hidden.png"/>
                    <pic:cNvPicPr>
                      <a:picLocks noChangeAspect="1" noChangeArrowheads="1"/>
                    </pic:cNvPicPr>
                  </pic:nvPicPr>
                  <pic:blipFill>
                    <a:blip r:embed="rId140"/>
                    <a:srcRect/>
                    <a:stretch>
                      <a:fillRect/>
                    </a:stretch>
                  </pic:blipFill>
                  <pic:spPr bwMode="auto">
                    <a:xfrm>
                      <a:off x="0" y="0"/>
                      <a:ext cx="2720975" cy="1836420"/>
                    </a:xfrm>
                    <a:prstGeom prst="rect">
                      <a:avLst/>
                    </a:prstGeom>
                    <a:noFill/>
                    <a:ln w="9525">
                      <a:noFill/>
                      <a:miter lim="800000"/>
                      <a:headEnd/>
                      <a:tailEnd/>
                    </a:ln>
                  </pic:spPr>
                </pic:pic>
              </a:graphicData>
            </a:graphic>
          </wp:inline>
        </w:drawing>
      </w:r>
    </w:p>
    <w:p w:rsidR="00CF445D" w:rsidRDefault="00CF445D" w:rsidP="00CF445D">
      <w:pPr>
        <w:pStyle w:val="NormalWeb"/>
        <w:shd w:val="clear" w:color="auto" w:fill="FFFFFF"/>
        <w:spacing w:before="288" w:beforeAutospacing="0" w:after="288" w:afterAutospacing="0"/>
        <w:rPr>
          <w:ins w:id="3476" w:author="Unknown"/>
          <w:rFonts w:ascii="Segoe UI" w:hAnsi="Segoe UI" w:cs="Segoe UI"/>
          <w:color w:val="212529"/>
          <w:sz w:val="18"/>
          <w:szCs w:val="18"/>
        </w:rPr>
      </w:pPr>
      <w:ins w:id="3477" w:author="Unknown">
        <w:r>
          <w:rPr>
            <w:rFonts w:ascii="Segoe UI" w:hAnsi="Segoe UI" w:cs="Segoe UI"/>
            <w:color w:val="212529"/>
            <w:sz w:val="18"/>
            <w:szCs w:val="18"/>
          </w:rPr>
          <w:t>Notice the arrow part - as soon as you click it, the Expander control will expand and reveal its content:</w:t>
        </w:r>
      </w:ins>
    </w:p>
    <w:p w:rsidR="00CF445D" w:rsidRDefault="00CF445D" w:rsidP="00CF445D">
      <w:pPr>
        <w:rPr>
          <w:ins w:id="3478" w:author="Unknown"/>
          <w:rFonts w:ascii="Times New Roman" w:hAnsi="Times New Roman" w:cs="Times New Roman"/>
          <w:sz w:val="24"/>
          <w:szCs w:val="24"/>
        </w:rPr>
      </w:pPr>
      <w:r>
        <w:rPr>
          <w:noProof/>
        </w:rPr>
        <w:drawing>
          <wp:inline distT="0" distB="0" distL="0" distR="0">
            <wp:extent cx="2720975" cy="1836420"/>
            <wp:effectExtent l="19050" t="0" r="3175" b="0"/>
            <wp:docPr id="171" name="aelm7266" descr="https://www.wpf-tutorial.com/Images/ArticleImages/1/misc-controls/expander_simple_sh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66" descr="https://www.wpf-tutorial.com/Images/ArticleImages/1/misc-controls/expander_simple_shown.png"/>
                    <pic:cNvPicPr>
                      <a:picLocks noChangeAspect="1" noChangeArrowheads="1"/>
                    </pic:cNvPicPr>
                  </pic:nvPicPr>
                  <pic:blipFill>
                    <a:blip r:embed="rId141"/>
                    <a:srcRect/>
                    <a:stretch>
                      <a:fillRect/>
                    </a:stretch>
                  </pic:blipFill>
                  <pic:spPr bwMode="auto">
                    <a:xfrm>
                      <a:off x="0" y="0"/>
                      <a:ext cx="2720975" cy="1836420"/>
                    </a:xfrm>
                    <a:prstGeom prst="rect">
                      <a:avLst/>
                    </a:prstGeom>
                    <a:noFill/>
                    <a:ln w="9525">
                      <a:noFill/>
                      <a:miter lim="800000"/>
                      <a:headEnd/>
                      <a:tailEnd/>
                    </a:ln>
                  </pic:spPr>
                </pic:pic>
              </a:graphicData>
            </a:graphic>
          </wp:inline>
        </w:drawing>
      </w:r>
    </w:p>
    <w:p w:rsidR="00CF445D" w:rsidRDefault="00CF445D" w:rsidP="00CF445D">
      <w:pPr>
        <w:pStyle w:val="NormalWeb"/>
        <w:shd w:val="clear" w:color="auto" w:fill="FFFFFF"/>
        <w:spacing w:before="288" w:beforeAutospacing="0" w:after="288" w:afterAutospacing="0"/>
        <w:rPr>
          <w:ins w:id="3479" w:author="Unknown"/>
          <w:rFonts w:ascii="Segoe UI" w:hAnsi="Segoe UI" w:cs="Segoe UI"/>
          <w:color w:val="212529"/>
          <w:sz w:val="18"/>
          <w:szCs w:val="18"/>
        </w:rPr>
      </w:pPr>
      <w:ins w:id="3480" w:author="Unknown">
        <w:r>
          <w:rPr>
            <w:rFonts w:ascii="Segoe UI" w:hAnsi="Segoe UI" w:cs="Segoe UI"/>
            <w:color w:val="212529"/>
            <w:sz w:val="18"/>
            <w:szCs w:val="18"/>
          </w:rPr>
          <w:t>The code for it is of course very simple:</w:t>
        </w:r>
      </w:ins>
    </w:p>
    <w:p w:rsidR="00CF445D" w:rsidRDefault="003C5A45" w:rsidP="00CF445D">
      <w:pPr>
        <w:shd w:val="clear" w:color="auto" w:fill="FFFFFF"/>
        <w:jc w:val="right"/>
        <w:rPr>
          <w:ins w:id="3481" w:author="Unknown"/>
          <w:rFonts w:ascii="Segoe UI" w:hAnsi="Segoe UI" w:cs="Segoe UI"/>
          <w:color w:val="212529"/>
          <w:sz w:val="18"/>
          <w:szCs w:val="18"/>
        </w:rPr>
      </w:pPr>
      <w:ins w:id="3482" w:author="Unknown">
        <w:r>
          <w:rPr>
            <w:rFonts w:ascii="Segoe UI" w:hAnsi="Segoe UI" w:cs="Segoe UI"/>
            <w:color w:val="212529"/>
            <w:sz w:val="18"/>
            <w:szCs w:val="18"/>
          </w:rPr>
          <w:fldChar w:fldCharType="begin"/>
        </w:r>
        <w:r w:rsidR="00CF445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F445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F445D" w:rsidRDefault="00CF445D" w:rsidP="00CF445D">
      <w:pPr>
        <w:pStyle w:val="HTMLPreformatted"/>
        <w:shd w:val="clear" w:color="auto" w:fill="FFFFFF"/>
        <w:rPr>
          <w:ins w:id="3483" w:author="Unknown"/>
          <w:rFonts w:ascii="Consolas" w:hAnsi="Consolas" w:cs="Consolas"/>
          <w:color w:val="212529"/>
          <w:sz w:val="16"/>
          <w:szCs w:val="16"/>
        </w:rPr>
      </w:pPr>
      <w:ins w:id="348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Here we can have text which can be hidden/shown using the built-in functionality of the Expander control.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&gt;</w:t>
        </w:r>
      </w:ins>
    </w:p>
    <w:p w:rsidR="00CF445D" w:rsidRDefault="00CF445D" w:rsidP="00CF445D">
      <w:pPr>
        <w:pStyle w:val="NormalWeb"/>
        <w:shd w:val="clear" w:color="auto" w:fill="FFFFFF"/>
        <w:spacing w:before="288" w:beforeAutospacing="0" w:after="288" w:afterAutospacing="0"/>
        <w:rPr>
          <w:ins w:id="3485" w:author="Unknown"/>
          <w:rFonts w:ascii="Segoe UI" w:hAnsi="Segoe UI" w:cs="Segoe UI"/>
          <w:color w:val="212529"/>
          <w:sz w:val="18"/>
          <w:szCs w:val="18"/>
        </w:rPr>
      </w:pPr>
      <w:ins w:id="3486" w:author="Unknown">
        <w:r>
          <w:rPr>
            <w:rFonts w:ascii="Segoe UI" w:hAnsi="Segoe UI" w:cs="Segoe UI"/>
            <w:color w:val="212529"/>
            <w:sz w:val="18"/>
            <w:szCs w:val="18"/>
          </w:rPr>
          <w:t>By default, the Expander is NOT expanded and therefore looks like it does on the first screenshot. The user can expand it by clicking it or you can make it initially expanded by using the </w:t>
        </w:r>
        <w:r>
          <w:rPr>
            <w:rStyle w:val="Strong"/>
            <w:rFonts w:ascii="Segoe UI" w:hAnsi="Segoe UI" w:cs="Segoe UI"/>
            <w:color w:val="212529"/>
            <w:sz w:val="18"/>
            <w:szCs w:val="18"/>
          </w:rPr>
          <w:t>IsExpanded</w:t>
        </w:r>
        <w:r>
          <w:rPr>
            <w:rFonts w:ascii="Segoe UI" w:hAnsi="Segoe UI" w:cs="Segoe UI"/>
            <w:color w:val="212529"/>
            <w:sz w:val="18"/>
            <w:szCs w:val="18"/>
          </w:rPr>
          <w:t> property:</w:t>
        </w:r>
      </w:ins>
    </w:p>
    <w:p w:rsidR="00CF445D" w:rsidRDefault="00CF445D" w:rsidP="00CF445D">
      <w:pPr>
        <w:pStyle w:val="HTMLPreformatted"/>
        <w:shd w:val="clear" w:color="auto" w:fill="FFFFFF"/>
        <w:rPr>
          <w:ins w:id="3487" w:author="Unknown"/>
          <w:rFonts w:ascii="Consolas" w:hAnsi="Consolas" w:cs="Consolas"/>
          <w:color w:val="212529"/>
          <w:sz w:val="16"/>
          <w:szCs w:val="16"/>
        </w:rPr>
      </w:pPr>
      <w:ins w:id="348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IsExpanded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&gt;</w:t>
        </w:r>
      </w:ins>
    </w:p>
    <w:p w:rsidR="00CF445D" w:rsidRDefault="00CF445D" w:rsidP="00CF445D">
      <w:pPr>
        <w:pStyle w:val="NormalWeb"/>
        <w:shd w:val="clear" w:color="auto" w:fill="FFFFFF"/>
        <w:spacing w:before="288" w:beforeAutospacing="0" w:after="288" w:afterAutospacing="0"/>
        <w:rPr>
          <w:ins w:id="3489" w:author="Unknown"/>
          <w:rFonts w:ascii="Segoe UI" w:hAnsi="Segoe UI" w:cs="Segoe UI"/>
          <w:color w:val="212529"/>
          <w:sz w:val="18"/>
          <w:szCs w:val="18"/>
        </w:rPr>
      </w:pPr>
      <w:ins w:id="3490" w:author="Unknown">
        <w:r>
          <w:rPr>
            <w:rFonts w:ascii="Segoe UI" w:hAnsi="Segoe UI" w:cs="Segoe UI"/>
            <w:color w:val="212529"/>
            <w:sz w:val="18"/>
            <w:szCs w:val="18"/>
          </w:rPr>
          <w:t>You can of course also read this property at runtime, if you need to know about the current state of the Expander control.</w:t>
        </w:r>
      </w:ins>
    </w:p>
    <w:p w:rsidR="00CF445D" w:rsidRDefault="00CF445D" w:rsidP="00CF445D">
      <w:pPr>
        <w:pStyle w:val="Heading2"/>
        <w:shd w:val="clear" w:color="auto" w:fill="FFFFFF"/>
        <w:spacing w:before="0"/>
        <w:rPr>
          <w:ins w:id="3491" w:author="Unknown"/>
          <w:rFonts w:ascii="Segoe UI" w:hAnsi="Segoe UI" w:cs="Segoe UI"/>
          <w:b w:val="0"/>
          <w:bCs w:val="0"/>
          <w:color w:val="33393E"/>
          <w:sz w:val="36"/>
          <w:szCs w:val="36"/>
        </w:rPr>
      </w:pPr>
      <w:ins w:id="3492" w:author="Unknown">
        <w:r>
          <w:rPr>
            <w:rFonts w:ascii="Segoe UI" w:hAnsi="Segoe UI" w:cs="Segoe UI"/>
            <w:b w:val="0"/>
            <w:bCs w:val="0"/>
            <w:color w:val="33393E"/>
          </w:rPr>
          <w:t>Advanced content</w:t>
        </w:r>
      </w:ins>
    </w:p>
    <w:p w:rsidR="00CF445D" w:rsidRDefault="00CF445D" w:rsidP="00CF445D">
      <w:pPr>
        <w:pStyle w:val="NormalWeb"/>
        <w:shd w:val="clear" w:color="auto" w:fill="FFFFFF"/>
        <w:spacing w:before="288" w:beforeAutospacing="0" w:after="288" w:afterAutospacing="0"/>
        <w:rPr>
          <w:ins w:id="3493" w:author="Unknown"/>
          <w:rFonts w:ascii="Segoe UI" w:hAnsi="Segoe UI" w:cs="Segoe UI"/>
          <w:color w:val="212529"/>
          <w:sz w:val="18"/>
          <w:szCs w:val="18"/>
        </w:rPr>
      </w:pPr>
      <w:ins w:id="3494" w:author="Unknown">
        <w:r>
          <w:rPr>
            <w:rFonts w:ascii="Segoe UI" w:hAnsi="Segoe UI" w:cs="Segoe UI"/>
            <w:color w:val="212529"/>
            <w:sz w:val="18"/>
            <w:szCs w:val="18"/>
          </w:rPr>
          <w:t xml:space="preserve">The Content of the Expander can only be one control, like in our first example where we use a TextBlock control, but nothing prevents you from making this e.g. a Panel, which can then hold as many child controls as you want it to. This </w:t>
        </w:r>
        <w:r>
          <w:rPr>
            <w:rFonts w:ascii="Segoe UI" w:hAnsi="Segoe UI" w:cs="Segoe UI"/>
            <w:color w:val="212529"/>
            <w:sz w:val="18"/>
            <w:szCs w:val="18"/>
          </w:rPr>
          <w:lastRenderedPageBreak/>
          <w:t>allows you to host rich content inside your Expander, from text and images to e.g. a ListView or any other WPF control.</w:t>
        </w:r>
      </w:ins>
    </w:p>
    <w:p w:rsidR="00CF445D" w:rsidRDefault="00CF445D" w:rsidP="00CF445D">
      <w:pPr>
        <w:pStyle w:val="NormalWeb"/>
        <w:shd w:val="clear" w:color="auto" w:fill="FFFFFF"/>
        <w:spacing w:before="288" w:beforeAutospacing="0" w:after="288" w:afterAutospacing="0"/>
        <w:rPr>
          <w:ins w:id="3495" w:author="Unknown"/>
          <w:rFonts w:ascii="Segoe UI" w:hAnsi="Segoe UI" w:cs="Segoe UI"/>
          <w:color w:val="212529"/>
          <w:sz w:val="18"/>
          <w:szCs w:val="18"/>
        </w:rPr>
      </w:pPr>
      <w:ins w:id="3496" w:author="Unknown">
        <w:r>
          <w:rPr>
            <w:rFonts w:ascii="Segoe UI" w:hAnsi="Segoe UI" w:cs="Segoe UI"/>
            <w:color w:val="212529"/>
            <w:sz w:val="18"/>
            <w:szCs w:val="18"/>
          </w:rPr>
          <w:t>Here's an example of more advanced content, where we use several panels, text and an image and even a TextBox control:</w:t>
        </w:r>
      </w:ins>
    </w:p>
    <w:p w:rsidR="00CF445D" w:rsidRDefault="003C5A45" w:rsidP="00CF445D">
      <w:pPr>
        <w:shd w:val="clear" w:color="auto" w:fill="FFFFFF"/>
        <w:jc w:val="right"/>
        <w:rPr>
          <w:ins w:id="3497" w:author="Unknown"/>
          <w:rFonts w:ascii="Segoe UI" w:hAnsi="Segoe UI" w:cs="Segoe UI"/>
          <w:color w:val="212529"/>
          <w:sz w:val="18"/>
          <w:szCs w:val="18"/>
        </w:rPr>
      </w:pPr>
      <w:ins w:id="3498" w:author="Unknown">
        <w:r>
          <w:rPr>
            <w:rFonts w:ascii="Segoe UI" w:hAnsi="Segoe UI" w:cs="Segoe UI"/>
            <w:color w:val="212529"/>
            <w:sz w:val="18"/>
            <w:szCs w:val="18"/>
          </w:rPr>
          <w:fldChar w:fldCharType="begin"/>
        </w:r>
        <w:r w:rsidR="00CF445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F445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F445D" w:rsidRDefault="00CF445D" w:rsidP="00CF445D">
      <w:pPr>
        <w:pStyle w:val="HTMLPreformatted"/>
        <w:shd w:val="clear" w:color="auto" w:fill="FFFFFF"/>
        <w:rPr>
          <w:ins w:id="3499" w:author="Unknown"/>
          <w:rFonts w:ascii="Consolas" w:hAnsi="Consolas" w:cs="Consolas"/>
          <w:color w:val="212529"/>
          <w:sz w:val="16"/>
          <w:szCs w:val="16"/>
        </w:rPr>
      </w:pPr>
      <w:ins w:id="350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"/WpfTutorialSamples;component/Images/question32.png"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Did you know that WPF is really awesome? Just enter your e-mail address below and we'll send you updates:</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john@doe.org</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&gt;</w:t>
        </w:r>
      </w:ins>
    </w:p>
    <w:p w:rsidR="00CF445D" w:rsidRDefault="00CF445D" w:rsidP="00CF445D">
      <w:pPr>
        <w:rPr>
          <w:ins w:id="3501" w:author="Unknown"/>
          <w:rFonts w:ascii="Times New Roman" w:hAnsi="Times New Roman" w:cs="Times New Roman"/>
          <w:sz w:val="24"/>
          <w:szCs w:val="24"/>
        </w:rPr>
      </w:pPr>
      <w:r>
        <w:rPr>
          <w:noProof/>
        </w:rPr>
        <w:drawing>
          <wp:inline distT="0" distB="0" distL="0" distR="0">
            <wp:extent cx="3679825" cy="2787015"/>
            <wp:effectExtent l="19050" t="0" r="0" b="0"/>
            <wp:docPr id="170" name="aelm7274" descr="https://www.wpf-tutorial.com/Images/ArticleImages/1/misc-controls/expander_advanced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74" descr="https://www.wpf-tutorial.com/Images/ArticleImages/1/misc-controls/expander_advanced_content.png"/>
                    <pic:cNvPicPr>
                      <a:picLocks noChangeAspect="1" noChangeArrowheads="1"/>
                    </pic:cNvPicPr>
                  </pic:nvPicPr>
                  <pic:blipFill>
                    <a:blip r:embed="rId142"/>
                    <a:srcRect/>
                    <a:stretch>
                      <a:fillRect/>
                    </a:stretch>
                  </pic:blipFill>
                  <pic:spPr bwMode="auto">
                    <a:xfrm>
                      <a:off x="0" y="0"/>
                      <a:ext cx="3679825" cy="2787015"/>
                    </a:xfrm>
                    <a:prstGeom prst="rect">
                      <a:avLst/>
                    </a:prstGeom>
                    <a:noFill/>
                    <a:ln w="9525">
                      <a:noFill/>
                      <a:miter lim="800000"/>
                      <a:headEnd/>
                      <a:tailEnd/>
                    </a:ln>
                  </pic:spPr>
                </pic:pic>
              </a:graphicData>
            </a:graphic>
          </wp:inline>
        </w:drawing>
      </w:r>
    </w:p>
    <w:p w:rsidR="00CF445D" w:rsidRDefault="00CF445D" w:rsidP="00CF445D">
      <w:pPr>
        <w:pStyle w:val="Heading2"/>
        <w:shd w:val="clear" w:color="auto" w:fill="FFFFFF"/>
        <w:spacing w:before="0"/>
        <w:rPr>
          <w:ins w:id="3502" w:author="Unknown"/>
          <w:rFonts w:ascii="Segoe UI" w:hAnsi="Segoe UI" w:cs="Segoe UI"/>
          <w:b w:val="0"/>
          <w:bCs w:val="0"/>
          <w:color w:val="33393E"/>
        </w:rPr>
      </w:pPr>
      <w:ins w:id="3503" w:author="Unknown">
        <w:r>
          <w:rPr>
            <w:rFonts w:ascii="Segoe UI" w:hAnsi="Segoe UI" w:cs="Segoe UI"/>
            <w:b w:val="0"/>
            <w:bCs w:val="0"/>
            <w:color w:val="33393E"/>
          </w:rPr>
          <w:t>ExpandDirection</w:t>
        </w:r>
      </w:ins>
    </w:p>
    <w:p w:rsidR="00CF445D" w:rsidRDefault="00CF445D" w:rsidP="00CF445D">
      <w:pPr>
        <w:pStyle w:val="NormalWeb"/>
        <w:shd w:val="clear" w:color="auto" w:fill="FFFFFF"/>
        <w:spacing w:before="288" w:beforeAutospacing="0" w:after="288" w:afterAutospacing="0"/>
        <w:rPr>
          <w:ins w:id="3504" w:author="Unknown"/>
          <w:rFonts w:ascii="Segoe UI" w:hAnsi="Segoe UI" w:cs="Segoe UI"/>
          <w:color w:val="212529"/>
          <w:sz w:val="18"/>
          <w:szCs w:val="18"/>
        </w:rPr>
      </w:pPr>
      <w:ins w:id="3505" w:author="Unknown">
        <w:r>
          <w:rPr>
            <w:rFonts w:ascii="Segoe UI" w:hAnsi="Segoe UI" w:cs="Segoe UI"/>
            <w:color w:val="212529"/>
            <w:sz w:val="18"/>
            <w:szCs w:val="18"/>
          </w:rPr>
          <w:t>By default, the Expander control will occupy all available space inside its container control and then expand in accordance with the value of the </w:t>
        </w:r>
        <w:r>
          <w:rPr>
            <w:rStyle w:val="Strong"/>
            <w:rFonts w:ascii="Segoe UI" w:hAnsi="Segoe UI" w:cs="Segoe UI"/>
            <w:color w:val="212529"/>
            <w:sz w:val="18"/>
            <w:szCs w:val="18"/>
          </w:rPr>
          <w:t>ExpandDirection</w:t>
        </w:r>
        <w:r>
          <w:rPr>
            <w:rFonts w:ascii="Segoe UI" w:hAnsi="Segoe UI" w:cs="Segoe UI"/>
            <w:color w:val="212529"/>
            <w:sz w:val="18"/>
            <w:szCs w:val="18"/>
          </w:rPr>
          <w:t> property, which is set to </w:t>
        </w:r>
        <w:r>
          <w:rPr>
            <w:rStyle w:val="Strong"/>
            <w:rFonts w:ascii="Segoe UI" w:hAnsi="Segoe UI" w:cs="Segoe UI"/>
            <w:color w:val="212529"/>
            <w:sz w:val="18"/>
            <w:szCs w:val="18"/>
          </w:rPr>
          <w:t>Down</w:t>
        </w:r>
        <w:r>
          <w:rPr>
            <w:rFonts w:ascii="Segoe UI" w:hAnsi="Segoe UI" w:cs="Segoe UI"/>
            <w:color w:val="212529"/>
            <w:sz w:val="18"/>
            <w:szCs w:val="18"/>
          </w:rPr>
          <w:t> as default. You can see this indicated on the screenshots above because the arrow is placed in top of the control and it points up or down based on whether the control has been expanded or not.</w:t>
        </w:r>
      </w:ins>
    </w:p>
    <w:p w:rsidR="00CF445D" w:rsidRDefault="00CF445D" w:rsidP="00CF445D">
      <w:pPr>
        <w:pStyle w:val="NormalWeb"/>
        <w:shd w:val="clear" w:color="auto" w:fill="FFFFFF"/>
        <w:spacing w:before="288" w:beforeAutospacing="0" w:after="288" w:afterAutospacing="0"/>
        <w:rPr>
          <w:ins w:id="3506" w:author="Unknown"/>
          <w:rFonts w:ascii="Segoe UI" w:hAnsi="Segoe UI" w:cs="Segoe UI"/>
          <w:color w:val="212529"/>
          <w:sz w:val="18"/>
          <w:szCs w:val="18"/>
        </w:rPr>
      </w:pPr>
      <w:ins w:id="3507" w:author="Unknown">
        <w:r>
          <w:rPr>
            <w:rFonts w:ascii="Segoe UI" w:hAnsi="Segoe UI" w:cs="Segoe UI"/>
            <w:color w:val="212529"/>
            <w:sz w:val="18"/>
            <w:szCs w:val="18"/>
          </w:rPr>
          <w:t>If you change the value of the </w:t>
        </w:r>
        <w:r>
          <w:rPr>
            <w:rStyle w:val="Strong"/>
            <w:rFonts w:ascii="Segoe UI" w:hAnsi="Segoe UI" w:cs="Segoe UI"/>
            <w:color w:val="212529"/>
            <w:sz w:val="18"/>
            <w:szCs w:val="18"/>
          </w:rPr>
          <w:t>ExpandDirection</w:t>
        </w:r>
        <w:r>
          <w:rPr>
            <w:rFonts w:ascii="Segoe UI" w:hAnsi="Segoe UI" w:cs="Segoe UI"/>
            <w:color w:val="212529"/>
            <w:sz w:val="18"/>
            <w:szCs w:val="18"/>
          </w:rPr>
          <w:t> property, it will affect how the Expander control acts and looks. For instance, if you change the value to </w:t>
        </w:r>
        <w:r>
          <w:rPr>
            <w:rStyle w:val="Strong"/>
            <w:rFonts w:ascii="Segoe UI" w:hAnsi="Segoe UI" w:cs="Segoe UI"/>
            <w:color w:val="212529"/>
            <w:sz w:val="18"/>
            <w:szCs w:val="18"/>
          </w:rPr>
          <w:t>Right</w:t>
        </w:r>
        <w:r>
          <w:rPr>
            <w:rFonts w:ascii="Segoe UI" w:hAnsi="Segoe UI" w:cs="Segoe UI"/>
            <w:color w:val="212529"/>
            <w:sz w:val="18"/>
            <w:szCs w:val="18"/>
          </w:rPr>
          <w:t>, the arrow will be placed on the left side and point to the left/right instead of up/down. Here's an example:</w:t>
        </w:r>
      </w:ins>
    </w:p>
    <w:p w:rsidR="00CF445D" w:rsidRDefault="003C5A45" w:rsidP="00CF445D">
      <w:pPr>
        <w:shd w:val="clear" w:color="auto" w:fill="FFFFFF"/>
        <w:jc w:val="right"/>
        <w:rPr>
          <w:ins w:id="3508" w:author="Unknown"/>
          <w:rFonts w:ascii="Segoe UI" w:hAnsi="Segoe UI" w:cs="Segoe UI"/>
          <w:color w:val="212529"/>
          <w:sz w:val="18"/>
          <w:szCs w:val="18"/>
        </w:rPr>
      </w:pPr>
      <w:ins w:id="3509" w:author="Unknown">
        <w:r>
          <w:rPr>
            <w:rFonts w:ascii="Segoe UI" w:hAnsi="Segoe UI" w:cs="Segoe UI"/>
            <w:color w:val="212529"/>
            <w:sz w:val="18"/>
            <w:szCs w:val="18"/>
          </w:rPr>
          <w:fldChar w:fldCharType="begin"/>
        </w:r>
        <w:r w:rsidR="00CF445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F445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F445D" w:rsidRDefault="00CF445D" w:rsidP="00CF445D">
      <w:pPr>
        <w:pStyle w:val="HTMLPreformatted"/>
        <w:shd w:val="clear" w:color="auto" w:fill="FFFFFF"/>
        <w:rPr>
          <w:ins w:id="3510" w:author="Unknown"/>
          <w:rFonts w:ascii="Consolas" w:hAnsi="Consolas" w:cs="Consolas"/>
          <w:color w:val="212529"/>
          <w:sz w:val="16"/>
          <w:szCs w:val="16"/>
        </w:rPr>
      </w:pPr>
      <w:ins w:id="3511" w:author="Unknown">
        <w:r>
          <w:rPr>
            <w:rStyle w:val="hljs-tag"/>
            <w:rFonts w:ascii="Consolas" w:hAnsi="Consolas" w:cs="Consolas"/>
            <w:color w:val="0000FF"/>
            <w:shd w:val="clear" w:color="auto" w:fill="FFFFFF"/>
          </w:rPr>
          <w:lastRenderedPageBreak/>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ExpandDirection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Here we can have text which can be hidden/shown using the built-in functionality of the Expander control.</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&gt;</w:t>
        </w:r>
      </w:ins>
    </w:p>
    <w:p w:rsidR="00CF445D" w:rsidRDefault="00CF445D" w:rsidP="00CF445D">
      <w:pPr>
        <w:rPr>
          <w:ins w:id="3512" w:author="Unknown"/>
          <w:rFonts w:ascii="Times New Roman" w:hAnsi="Times New Roman" w:cs="Times New Roman"/>
          <w:sz w:val="24"/>
          <w:szCs w:val="24"/>
        </w:rPr>
      </w:pPr>
      <w:r>
        <w:rPr>
          <w:noProof/>
        </w:rPr>
        <w:drawing>
          <wp:inline distT="0" distB="0" distL="0" distR="0">
            <wp:extent cx="2918460" cy="1836420"/>
            <wp:effectExtent l="19050" t="0" r="0" b="0"/>
            <wp:docPr id="169" name="aelm7277" descr="https://www.wpf-tutorial.com/Images/ArticleImages/1/misc-controls/expander_di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77" descr="https://www.wpf-tutorial.com/Images/ArticleImages/1/misc-controls/expander_direction.png"/>
                    <pic:cNvPicPr>
                      <a:picLocks noChangeAspect="1" noChangeArrowheads="1"/>
                    </pic:cNvPicPr>
                  </pic:nvPicPr>
                  <pic:blipFill>
                    <a:blip r:embed="rId143"/>
                    <a:srcRect/>
                    <a:stretch>
                      <a:fillRect/>
                    </a:stretch>
                  </pic:blipFill>
                  <pic:spPr bwMode="auto">
                    <a:xfrm>
                      <a:off x="0" y="0"/>
                      <a:ext cx="2918460" cy="1836420"/>
                    </a:xfrm>
                    <a:prstGeom prst="rect">
                      <a:avLst/>
                    </a:prstGeom>
                    <a:noFill/>
                    <a:ln w="9525">
                      <a:noFill/>
                      <a:miter lim="800000"/>
                      <a:headEnd/>
                      <a:tailEnd/>
                    </a:ln>
                  </pic:spPr>
                </pic:pic>
              </a:graphicData>
            </a:graphic>
          </wp:inline>
        </w:drawing>
      </w:r>
    </w:p>
    <w:p w:rsidR="00CF445D" w:rsidRDefault="00CF445D" w:rsidP="00CF445D">
      <w:pPr>
        <w:pStyle w:val="NormalWeb"/>
        <w:shd w:val="clear" w:color="auto" w:fill="FFFFFF"/>
        <w:spacing w:before="288" w:beforeAutospacing="0" w:after="288" w:afterAutospacing="0"/>
        <w:rPr>
          <w:ins w:id="3513" w:author="Unknown"/>
          <w:rFonts w:ascii="Segoe UI" w:hAnsi="Segoe UI" w:cs="Segoe UI"/>
          <w:color w:val="212529"/>
          <w:sz w:val="18"/>
          <w:szCs w:val="18"/>
        </w:rPr>
      </w:pPr>
      <w:ins w:id="3514" w:author="Unknown">
        <w:r>
          <w:rPr>
            <w:rFonts w:ascii="Segoe UI" w:hAnsi="Segoe UI" w:cs="Segoe UI"/>
            <w:color w:val="212529"/>
            <w:sz w:val="18"/>
            <w:szCs w:val="18"/>
          </w:rPr>
          <w:t>You can of course set this property to </w:t>
        </w:r>
        <w:r>
          <w:rPr>
            <w:rStyle w:val="Strong"/>
            <w:rFonts w:ascii="Segoe UI" w:hAnsi="Segoe UI" w:cs="Segoe UI"/>
            <w:color w:val="212529"/>
            <w:sz w:val="18"/>
            <w:szCs w:val="18"/>
          </w:rPr>
          <w:t>Up</w:t>
        </w:r>
        <w:r>
          <w:rPr>
            <w:rFonts w:ascii="Segoe UI" w:hAnsi="Segoe UI" w:cs="Segoe UI"/>
            <w:color w:val="212529"/>
            <w:sz w:val="18"/>
            <w:szCs w:val="18"/>
          </w:rPr>
          <w:t> or </w:t>
        </w:r>
        <w:r>
          <w:rPr>
            <w:rStyle w:val="Strong"/>
            <w:rFonts w:ascii="Segoe UI" w:hAnsi="Segoe UI" w:cs="Segoe UI"/>
            <w:color w:val="212529"/>
            <w:sz w:val="18"/>
            <w:szCs w:val="18"/>
          </w:rPr>
          <w:t>Left</w:t>
        </w:r>
        <w:r>
          <w:rPr>
            <w:rFonts w:ascii="Segoe UI" w:hAnsi="Segoe UI" w:cs="Segoe UI"/>
            <w:color w:val="212529"/>
            <w:sz w:val="18"/>
            <w:szCs w:val="18"/>
          </w:rPr>
          <w:t> as well - if you do so, the button will be placed at the bottom or to the right.</w:t>
        </w:r>
      </w:ins>
    </w:p>
    <w:p w:rsidR="00CF445D" w:rsidRDefault="00CF445D" w:rsidP="00CF445D">
      <w:pPr>
        <w:pStyle w:val="Heading2"/>
        <w:shd w:val="clear" w:color="auto" w:fill="FFFFFF"/>
        <w:spacing w:before="0"/>
        <w:rPr>
          <w:ins w:id="3515" w:author="Unknown"/>
          <w:rFonts w:ascii="Segoe UI" w:hAnsi="Segoe UI" w:cs="Segoe UI"/>
          <w:b w:val="0"/>
          <w:bCs w:val="0"/>
          <w:color w:val="33393E"/>
          <w:sz w:val="36"/>
          <w:szCs w:val="36"/>
        </w:rPr>
      </w:pPr>
      <w:ins w:id="3516" w:author="Unknown">
        <w:r>
          <w:rPr>
            <w:rFonts w:ascii="Segoe UI" w:hAnsi="Segoe UI" w:cs="Segoe UI"/>
            <w:b w:val="0"/>
            <w:bCs w:val="0"/>
            <w:color w:val="33393E"/>
          </w:rPr>
          <w:t>Custom header</w:t>
        </w:r>
      </w:ins>
    </w:p>
    <w:p w:rsidR="00CF445D" w:rsidRDefault="00CF445D" w:rsidP="00CF445D">
      <w:pPr>
        <w:pStyle w:val="NormalWeb"/>
        <w:shd w:val="clear" w:color="auto" w:fill="FFFFFF"/>
        <w:spacing w:before="288" w:beforeAutospacing="0" w:after="288" w:afterAutospacing="0"/>
        <w:rPr>
          <w:ins w:id="3517" w:author="Unknown"/>
          <w:rFonts w:ascii="Segoe UI" w:hAnsi="Segoe UI" w:cs="Segoe UI"/>
          <w:color w:val="212529"/>
          <w:sz w:val="18"/>
          <w:szCs w:val="18"/>
        </w:rPr>
      </w:pPr>
      <w:ins w:id="3518" w:author="Unknown">
        <w:r>
          <w:rPr>
            <w:rFonts w:ascii="Segoe UI" w:hAnsi="Segoe UI" w:cs="Segoe UI"/>
            <w:color w:val="212529"/>
            <w:sz w:val="18"/>
            <w:szCs w:val="18"/>
          </w:rPr>
          <w:t>In all the examples so far, the Expander control is almost look-less, except for the button which is used to show/hide the content - it's drawn as a circular button with an arrow inside. You can easily customize the header-area of the control though, using the </w:t>
        </w:r>
        <w:r>
          <w:rPr>
            <w:rStyle w:val="Strong"/>
            <w:rFonts w:ascii="Segoe UI" w:hAnsi="Segoe UI" w:cs="Segoe UI"/>
            <w:color w:val="212529"/>
            <w:sz w:val="18"/>
            <w:szCs w:val="18"/>
          </w:rPr>
          <w:t>Header</w:t>
        </w:r>
        <w:r>
          <w:rPr>
            <w:rFonts w:ascii="Segoe UI" w:hAnsi="Segoe UI" w:cs="Segoe UI"/>
            <w:color w:val="212529"/>
            <w:sz w:val="18"/>
            <w:szCs w:val="18"/>
          </w:rPr>
          <w:t> property. Here's an example where we use this property to add an explanatory text next to the button:</w:t>
        </w:r>
      </w:ins>
    </w:p>
    <w:p w:rsidR="00CF445D" w:rsidRDefault="003C5A45" w:rsidP="00CF445D">
      <w:pPr>
        <w:shd w:val="clear" w:color="auto" w:fill="FFFFFF"/>
        <w:jc w:val="right"/>
        <w:rPr>
          <w:ins w:id="3519" w:author="Unknown"/>
          <w:rFonts w:ascii="Segoe UI" w:hAnsi="Segoe UI" w:cs="Segoe UI"/>
          <w:color w:val="212529"/>
          <w:sz w:val="18"/>
          <w:szCs w:val="18"/>
        </w:rPr>
      </w:pPr>
      <w:ins w:id="3520" w:author="Unknown">
        <w:r>
          <w:rPr>
            <w:rFonts w:ascii="Segoe UI" w:hAnsi="Segoe UI" w:cs="Segoe UI"/>
            <w:color w:val="212529"/>
            <w:sz w:val="18"/>
            <w:szCs w:val="18"/>
          </w:rPr>
          <w:fldChar w:fldCharType="begin"/>
        </w:r>
        <w:r w:rsidR="00CF445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F445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F445D" w:rsidRDefault="00CF445D" w:rsidP="00CF445D">
      <w:pPr>
        <w:pStyle w:val="HTMLPreformatted"/>
        <w:shd w:val="clear" w:color="auto" w:fill="FFFFFF"/>
        <w:rPr>
          <w:ins w:id="3521" w:author="Unknown"/>
          <w:rFonts w:ascii="Consolas" w:hAnsi="Consolas" w:cs="Consolas"/>
          <w:color w:val="212529"/>
          <w:sz w:val="16"/>
          <w:szCs w:val="16"/>
        </w:rPr>
      </w:pPr>
      <w:ins w:id="352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"Click to show/hide content..."</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Here we can have text which can be hidden/shown using the built-in functionality of the Expander control.</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&gt;</w:t>
        </w:r>
      </w:ins>
    </w:p>
    <w:p w:rsidR="00CF445D" w:rsidRDefault="00CF445D" w:rsidP="00CF445D">
      <w:pPr>
        <w:rPr>
          <w:ins w:id="3523" w:author="Unknown"/>
          <w:rFonts w:ascii="Times New Roman" w:hAnsi="Times New Roman" w:cs="Times New Roman"/>
          <w:sz w:val="24"/>
          <w:szCs w:val="24"/>
        </w:rPr>
      </w:pPr>
      <w:r>
        <w:rPr>
          <w:noProof/>
        </w:rPr>
        <w:drawing>
          <wp:inline distT="0" distB="0" distL="0" distR="0">
            <wp:extent cx="2720975" cy="1836420"/>
            <wp:effectExtent l="19050" t="0" r="3175" b="0"/>
            <wp:docPr id="168" name="aelm7283" descr="https://www.wpf-tutorial.com/Images/ArticleImages/1/misc-controls/expander_custom_header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83" descr="https://www.wpf-tutorial.com/Images/ArticleImages/1/misc-controls/expander_custom_header_text.png"/>
                    <pic:cNvPicPr>
                      <a:picLocks noChangeAspect="1" noChangeArrowheads="1"/>
                    </pic:cNvPicPr>
                  </pic:nvPicPr>
                  <pic:blipFill>
                    <a:blip r:embed="rId144"/>
                    <a:srcRect/>
                    <a:stretch>
                      <a:fillRect/>
                    </a:stretch>
                  </pic:blipFill>
                  <pic:spPr bwMode="auto">
                    <a:xfrm>
                      <a:off x="0" y="0"/>
                      <a:ext cx="2720975" cy="1836420"/>
                    </a:xfrm>
                    <a:prstGeom prst="rect">
                      <a:avLst/>
                    </a:prstGeom>
                    <a:noFill/>
                    <a:ln w="9525">
                      <a:noFill/>
                      <a:miter lim="800000"/>
                      <a:headEnd/>
                      <a:tailEnd/>
                    </a:ln>
                  </pic:spPr>
                </pic:pic>
              </a:graphicData>
            </a:graphic>
          </wp:inline>
        </w:drawing>
      </w:r>
    </w:p>
    <w:p w:rsidR="00CF445D" w:rsidRDefault="00CF445D" w:rsidP="00CF445D">
      <w:pPr>
        <w:pStyle w:val="NormalWeb"/>
        <w:shd w:val="clear" w:color="auto" w:fill="FFFFFF"/>
        <w:spacing w:before="288" w:beforeAutospacing="0" w:after="288" w:afterAutospacing="0"/>
        <w:rPr>
          <w:ins w:id="3524" w:author="Unknown"/>
          <w:rFonts w:ascii="Segoe UI" w:hAnsi="Segoe UI" w:cs="Segoe UI"/>
          <w:color w:val="212529"/>
          <w:sz w:val="18"/>
          <w:szCs w:val="18"/>
        </w:rPr>
      </w:pPr>
      <w:ins w:id="3525" w:author="Unknown">
        <w:r>
          <w:rPr>
            <w:rFonts w:ascii="Segoe UI" w:hAnsi="Segoe UI" w:cs="Segoe UI"/>
            <w:color w:val="212529"/>
            <w:sz w:val="18"/>
            <w:szCs w:val="18"/>
          </w:rPr>
          <w:t>But you don't have to settle for a simple piece of text - the </w:t>
        </w:r>
        <w:r>
          <w:rPr>
            <w:rStyle w:val="Strong"/>
            <w:rFonts w:ascii="Segoe UI" w:hAnsi="Segoe UI" w:cs="Segoe UI"/>
            <w:color w:val="212529"/>
            <w:sz w:val="18"/>
            <w:szCs w:val="18"/>
          </w:rPr>
          <w:t>Header</w:t>
        </w:r>
        <w:r>
          <w:rPr>
            <w:rFonts w:ascii="Segoe UI" w:hAnsi="Segoe UI" w:cs="Segoe UI"/>
            <w:color w:val="212529"/>
            <w:sz w:val="18"/>
            <w:szCs w:val="18"/>
          </w:rPr>
          <w:t> property will allow you to add controls to it, to create an even more customized look:</w:t>
        </w:r>
      </w:ins>
    </w:p>
    <w:p w:rsidR="00CF445D" w:rsidRDefault="003C5A45" w:rsidP="00CF445D">
      <w:pPr>
        <w:shd w:val="clear" w:color="auto" w:fill="FFFFFF"/>
        <w:jc w:val="right"/>
        <w:rPr>
          <w:ins w:id="3526" w:author="Unknown"/>
          <w:rFonts w:ascii="Segoe UI" w:hAnsi="Segoe UI" w:cs="Segoe UI"/>
          <w:color w:val="212529"/>
          <w:sz w:val="18"/>
          <w:szCs w:val="18"/>
        </w:rPr>
      </w:pPr>
      <w:ins w:id="3527" w:author="Unknown">
        <w:r>
          <w:rPr>
            <w:rFonts w:ascii="Segoe UI" w:hAnsi="Segoe UI" w:cs="Segoe UI"/>
            <w:color w:val="212529"/>
            <w:sz w:val="18"/>
            <w:szCs w:val="18"/>
          </w:rPr>
          <w:lastRenderedPageBreak/>
          <w:fldChar w:fldCharType="begin"/>
        </w:r>
        <w:r w:rsidR="00CF445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F445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F445D" w:rsidRDefault="00CF445D" w:rsidP="00CF445D">
      <w:pPr>
        <w:pStyle w:val="HTMLPreformatted"/>
        <w:shd w:val="clear" w:color="auto" w:fill="FFFFFF"/>
        <w:rPr>
          <w:ins w:id="3528" w:author="Unknown"/>
          <w:rFonts w:ascii="Consolas" w:hAnsi="Consolas" w:cs="Consolas"/>
          <w:color w:val="212529"/>
          <w:sz w:val="16"/>
          <w:szCs w:val="16"/>
        </w:rPr>
      </w:pPr>
      <w:ins w:id="352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Expander.Header</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"Stretch"</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"/WpfTutorialSamples;component/Images/bullet_green.png"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color w:val="0000FF"/>
            <w:shd w:val="clear" w:color="auto" w:fill="FFFFFF"/>
          </w:rPr>
          <w:t xml:space="preserve"> /&gt;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Click to show/hide content...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Expander.Header</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Here we can have text which can be hidden/shown using the built-in functionality of the Expander control.</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color w:val="0000FF"/>
            <w:shd w:val="clear" w:color="auto" w:fill="FFFFFF"/>
          </w:rPr>
          <w:t>&gt;</w:t>
        </w:r>
      </w:ins>
    </w:p>
    <w:p w:rsidR="00CF445D" w:rsidRDefault="00CF445D" w:rsidP="00CF445D">
      <w:pPr>
        <w:pStyle w:val="NormalWeb"/>
        <w:shd w:val="clear" w:color="auto" w:fill="FFFFFF"/>
        <w:spacing w:before="288" w:beforeAutospacing="0" w:after="288" w:afterAutospacing="0"/>
        <w:rPr>
          <w:ins w:id="3530" w:author="Unknown"/>
          <w:rFonts w:ascii="Segoe UI" w:hAnsi="Segoe UI" w:cs="Segoe UI"/>
          <w:color w:val="212529"/>
          <w:sz w:val="18"/>
          <w:szCs w:val="18"/>
        </w:rPr>
      </w:pPr>
      <w:ins w:id="3531" w:author="Unknown">
        <w:r>
          <w:rPr>
            <w:rFonts w:ascii="Segoe UI" w:hAnsi="Segoe UI" w:cs="Segoe UI"/>
            <w:color w:val="212529"/>
            <w:sz w:val="18"/>
            <w:szCs w:val="18"/>
          </w:rPr>
          <w:t>Notice how I simply add a Panel as the content of the </w:t>
        </w:r>
        <w:r>
          <w:rPr>
            <w:rStyle w:val="Strong"/>
            <w:rFonts w:ascii="Segoe UI" w:hAnsi="Segoe UI" w:cs="Segoe UI"/>
            <w:color w:val="212529"/>
            <w:sz w:val="18"/>
            <w:szCs w:val="18"/>
          </w:rPr>
          <w:t>Header</w:t>
        </w:r>
        <w:r>
          <w:rPr>
            <w:rFonts w:ascii="Segoe UI" w:hAnsi="Segoe UI" w:cs="Segoe UI"/>
            <w:color w:val="212529"/>
            <w:sz w:val="18"/>
            <w:szCs w:val="18"/>
          </w:rPr>
          <w:t> property and inside of that, I can do whatever I want, like adding an Image and a TextBlock control with custom formatting:</w:t>
        </w:r>
      </w:ins>
    </w:p>
    <w:p w:rsidR="008B529D" w:rsidRDefault="00CF445D" w:rsidP="00CF445D">
      <w:r>
        <w:rPr>
          <w:noProof/>
        </w:rPr>
        <w:drawing>
          <wp:inline distT="0" distB="0" distL="0" distR="0">
            <wp:extent cx="2720975" cy="1836420"/>
            <wp:effectExtent l="19050" t="0" r="3175" b="0"/>
            <wp:docPr id="167" name="aelm7288" descr="https://www.wpf-tutorial.com/Images/ArticleImages/1/misc-controls/expander_custom_header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88" descr="https://www.wpf-tutorial.com/Images/ArticleImages/1/misc-controls/expander_custom_header_controls.png"/>
                    <pic:cNvPicPr>
                      <a:picLocks noChangeAspect="1" noChangeArrowheads="1"/>
                    </pic:cNvPicPr>
                  </pic:nvPicPr>
                  <pic:blipFill>
                    <a:blip r:embed="rId145"/>
                    <a:srcRect/>
                    <a:stretch>
                      <a:fillRect/>
                    </a:stretch>
                  </pic:blipFill>
                  <pic:spPr bwMode="auto">
                    <a:xfrm>
                      <a:off x="0" y="0"/>
                      <a:ext cx="2720975" cy="1836420"/>
                    </a:xfrm>
                    <a:prstGeom prst="rect">
                      <a:avLst/>
                    </a:prstGeom>
                    <a:noFill/>
                    <a:ln w="9525">
                      <a:noFill/>
                      <a:miter lim="800000"/>
                      <a:headEnd/>
                      <a:tailEnd/>
                    </a:ln>
                  </pic:spPr>
                </pic:pic>
              </a:graphicData>
            </a:graphic>
          </wp:inline>
        </w:drawing>
      </w:r>
    </w:p>
    <w:p w:rsidR="00176814" w:rsidRDefault="00176814" w:rsidP="00176814">
      <w:pPr>
        <w:shd w:val="clear" w:color="auto" w:fill="FFFFFF"/>
        <w:rPr>
          <w:rFonts w:ascii="Segoe UI" w:hAnsi="Segoe UI" w:cs="Segoe UI"/>
          <w:b/>
          <w:bCs/>
          <w:color w:val="C0C0C0"/>
        </w:rPr>
      </w:pPr>
      <w:r>
        <w:rPr>
          <w:rFonts w:ascii="Segoe UI" w:hAnsi="Segoe UI" w:cs="Segoe UI"/>
          <w:b/>
          <w:bCs/>
          <w:color w:val="C0C0C0"/>
        </w:rPr>
        <w:t>The TabControl:</w:t>
      </w:r>
    </w:p>
    <w:p w:rsidR="00176814" w:rsidRDefault="00176814" w:rsidP="00176814">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Using the WPF TabControl</w:t>
      </w:r>
    </w:p>
    <w:p w:rsidR="00176814" w:rsidRDefault="00176814" w:rsidP="0017681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WPF TabControl allows you to split your interface up into different areas, each accessible by clicking on the tab header, usually positioned at the top of the control. Tab controls are commonly used in Windows applications and even within Windows' own interfaces, like the properties dialog for files/folders etc.</w:t>
      </w:r>
    </w:p>
    <w:p w:rsidR="00176814" w:rsidRDefault="00176814" w:rsidP="00176814">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Just like with most other WPF controls, the TabControl is very easy to get started with. Here's a very basic example:</w:t>
      </w:r>
    </w:p>
    <w:p w:rsidR="00176814" w:rsidRDefault="003C5A45" w:rsidP="00176814">
      <w:pPr>
        <w:shd w:val="clear" w:color="auto" w:fill="FFFFFF"/>
        <w:jc w:val="right"/>
        <w:rPr>
          <w:ins w:id="3532" w:author="Unknown"/>
          <w:rFonts w:ascii="Segoe UI" w:hAnsi="Segoe UI" w:cs="Segoe UI"/>
          <w:color w:val="212529"/>
          <w:sz w:val="18"/>
          <w:szCs w:val="18"/>
        </w:rPr>
      </w:pPr>
      <w:ins w:id="3533" w:author="Unknown">
        <w:r>
          <w:rPr>
            <w:rFonts w:ascii="Segoe UI" w:hAnsi="Segoe UI" w:cs="Segoe UI"/>
            <w:color w:val="212529"/>
            <w:sz w:val="18"/>
            <w:szCs w:val="18"/>
          </w:rPr>
          <w:fldChar w:fldCharType="begin"/>
        </w:r>
        <w:r w:rsidR="0017681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81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814" w:rsidRDefault="00176814" w:rsidP="00176814">
      <w:pPr>
        <w:pStyle w:val="HTMLPreformatted"/>
        <w:shd w:val="clear" w:color="auto" w:fill="FFFFFF"/>
        <w:rPr>
          <w:ins w:id="3534" w:author="Unknown"/>
          <w:rStyle w:val="hljs-tag"/>
          <w:rFonts w:ascii="Consolas" w:hAnsi="Consolas" w:cs="Consolas"/>
          <w:shd w:val="clear" w:color="auto" w:fill="FFFFFF"/>
        </w:rPr>
      </w:pPr>
      <w:ins w:id="353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"WpfTutorialSamples.Misc_controls.TabControlSample"</w:t>
        </w:r>
      </w:ins>
    </w:p>
    <w:p w:rsidR="00176814" w:rsidRDefault="00176814" w:rsidP="00176814">
      <w:pPr>
        <w:pStyle w:val="HTMLPreformatted"/>
        <w:shd w:val="clear" w:color="auto" w:fill="FFFFFF"/>
        <w:rPr>
          <w:ins w:id="3536" w:author="Unknown"/>
          <w:rStyle w:val="hljs-tag"/>
          <w:rFonts w:ascii="Consolas" w:hAnsi="Consolas" w:cs="Consolas"/>
          <w:shd w:val="clear" w:color="auto" w:fill="FFFFFF"/>
        </w:rPr>
      </w:pPr>
      <w:ins w:id="353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814" w:rsidRDefault="00176814" w:rsidP="00176814">
      <w:pPr>
        <w:pStyle w:val="HTMLPreformatted"/>
        <w:shd w:val="clear" w:color="auto" w:fill="FFFFFF"/>
        <w:rPr>
          <w:ins w:id="3538" w:author="Unknown"/>
          <w:rStyle w:val="hljs-tag"/>
          <w:rFonts w:ascii="Consolas" w:hAnsi="Consolas" w:cs="Consolas"/>
          <w:shd w:val="clear" w:color="auto" w:fill="FFFFFF"/>
        </w:rPr>
      </w:pPr>
      <w:ins w:id="353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814" w:rsidRDefault="00176814" w:rsidP="00176814">
      <w:pPr>
        <w:pStyle w:val="HTMLPreformatted"/>
        <w:shd w:val="clear" w:color="auto" w:fill="FFFFFF"/>
        <w:rPr>
          <w:ins w:id="3540" w:author="Unknown"/>
          <w:rStyle w:val="HTMLCode"/>
          <w:rFonts w:ascii="Consolas" w:eastAsiaTheme="majorEastAsia" w:hAnsi="Consolas" w:cs="Consolas"/>
          <w:color w:val="000000"/>
          <w:shd w:val="clear" w:color="auto" w:fill="FFFFFF"/>
        </w:rPr>
      </w:pPr>
      <w:ins w:id="354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"TabControlSample"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42" w:author="Unknown"/>
          <w:rStyle w:val="HTMLCode"/>
          <w:rFonts w:ascii="Consolas" w:eastAsiaTheme="majorEastAsia" w:hAnsi="Consolas" w:cs="Consolas"/>
          <w:color w:val="000000"/>
          <w:shd w:val="clear" w:color="auto" w:fill="FFFFFF"/>
        </w:rPr>
      </w:pPr>
      <w:ins w:id="354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44" w:author="Unknown"/>
          <w:rStyle w:val="HTMLCode"/>
          <w:rFonts w:ascii="Consolas" w:eastAsiaTheme="majorEastAsia" w:hAnsi="Consolas" w:cs="Consolas"/>
          <w:color w:val="000000"/>
          <w:shd w:val="clear" w:color="auto" w:fill="FFFFFF"/>
        </w:rPr>
      </w:pPr>
      <w:ins w:id="354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46" w:author="Unknown"/>
          <w:rStyle w:val="HTMLCode"/>
          <w:rFonts w:ascii="Consolas" w:eastAsiaTheme="majorEastAsia" w:hAnsi="Consolas" w:cs="Consolas"/>
          <w:color w:val="000000"/>
          <w:shd w:val="clear" w:color="auto" w:fill="FFFFFF"/>
        </w:rPr>
      </w:pPr>
      <w:ins w:id="3547"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"General"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48" w:author="Unknown"/>
          <w:rStyle w:val="HTMLCode"/>
          <w:rFonts w:ascii="Consolas" w:eastAsiaTheme="majorEastAsia" w:hAnsi="Consolas" w:cs="Consolas"/>
          <w:color w:val="000000"/>
          <w:shd w:val="clear" w:color="auto" w:fill="FFFFFF"/>
        </w:rPr>
      </w:pPr>
      <w:ins w:id="35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550" w:author="Unknown"/>
          <w:rStyle w:val="HTMLCode"/>
          <w:rFonts w:ascii="Consolas" w:eastAsiaTheme="majorEastAsia" w:hAnsi="Consolas" w:cs="Consolas"/>
          <w:color w:val="000000"/>
          <w:shd w:val="clear" w:color="auto" w:fill="FFFFFF"/>
        </w:rPr>
      </w:pPr>
      <w:ins w:id="35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52" w:author="Unknown"/>
          <w:rStyle w:val="HTMLCode"/>
          <w:rFonts w:ascii="Consolas" w:eastAsiaTheme="majorEastAsia" w:hAnsi="Consolas" w:cs="Consolas"/>
          <w:color w:val="000000"/>
          <w:shd w:val="clear" w:color="auto" w:fill="FFFFFF"/>
        </w:rPr>
      </w:pPr>
      <w:ins w:id="355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"Security"</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554" w:author="Unknown"/>
          <w:rStyle w:val="HTMLCode"/>
          <w:rFonts w:ascii="Consolas" w:eastAsiaTheme="majorEastAsia" w:hAnsi="Consolas" w:cs="Consolas"/>
          <w:color w:val="000000"/>
          <w:shd w:val="clear" w:color="auto" w:fill="FFFFFF"/>
        </w:rPr>
      </w:pPr>
      <w:ins w:id="35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"Details"</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556" w:author="Unknown"/>
          <w:rStyle w:val="HTMLCode"/>
          <w:rFonts w:ascii="Consolas" w:eastAsiaTheme="majorEastAsia" w:hAnsi="Consolas" w:cs="Consolas"/>
          <w:color w:val="000000"/>
          <w:shd w:val="clear" w:color="auto" w:fill="FFFFFF"/>
        </w:rPr>
      </w:pPr>
      <w:ins w:id="355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58" w:author="Unknown"/>
          <w:rStyle w:val="HTMLCode"/>
          <w:rFonts w:ascii="Consolas" w:eastAsiaTheme="majorEastAsia" w:hAnsi="Consolas" w:cs="Consolas"/>
          <w:color w:val="000000"/>
          <w:shd w:val="clear" w:color="auto" w:fill="FFFFFF"/>
        </w:rPr>
      </w:pPr>
      <w:ins w:id="355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60" w:author="Unknown"/>
          <w:rFonts w:ascii="Consolas" w:hAnsi="Consolas" w:cs="Consolas"/>
          <w:color w:val="212529"/>
          <w:sz w:val="16"/>
          <w:szCs w:val="16"/>
        </w:rPr>
      </w:pPr>
      <w:ins w:id="356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814" w:rsidRDefault="00176814" w:rsidP="00176814">
      <w:pPr>
        <w:rPr>
          <w:ins w:id="3562" w:author="Unknown"/>
          <w:rFonts w:ascii="Times New Roman" w:hAnsi="Times New Roman" w:cs="Times New Roman"/>
          <w:sz w:val="24"/>
          <w:szCs w:val="24"/>
        </w:rPr>
      </w:pPr>
      <w:r>
        <w:rPr>
          <w:noProof/>
        </w:rPr>
        <w:drawing>
          <wp:inline distT="0" distB="0" distL="0" distR="0">
            <wp:extent cx="2377440" cy="1901825"/>
            <wp:effectExtent l="19050" t="0" r="3810" b="0"/>
            <wp:docPr id="175" name="aelm1228" descr="https://www.wpf-tutorial.com/Images/ArticleImages/1/chapters/tabcontrol/tabcontro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28" descr="https://www.wpf-tutorial.com/Images/ArticleImages/1/chapters/tabcontrol/tabcontrol_simple.png"/>
                    <pic:cNvPicPr>
                      <a:picLocks noChangeAspect="1" noChangeArrowheads="1"/>
                    </pic:cNvPicPr>
                  </pic:nvPicPr>
                  <pic:blipFill>
                    <a:blip r:embed="rId146"/>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176814" w:rsidRDefault="00176814" w:rsidP="00176814">
      <w:pPr>
        <w:pStyle w:val="NormalWeb"/>
        <w:shd w:val="clear" w:color="auto" w:fill="FFFFFF"/>
        <w:spacing w:before="288" w:beforeAutospacing="0" w:after="288" w:afterAutospacing="0"/>
        <w:rPr>
          <w:ins w:id="3563" w:author="Unknown"/>
          <w:rFonts w:ascii="Segoe UI" w:hAnsi="Segoe UI" w:cs="Segoe UI"/>
          <w:color w:val="212529"/>
          <w:sz w:val="18"/>
          <w:szCs w:val="18"/>
        </w:rPr>
      </w:pPr>
      <w:ins w:id="3564" w:author="Unknown">
        <w:r>
          <w:rPr>
            <w:rFonts w:ascii="Segoe UI" w:hAnsi="Segoe UI" w:cs="Segoe UI"/>
            <w:color w:val="212529"/>
            <w:sz w:val="18"/>
            <w:szCs w:val="18"/>
          </w:rPr>
          <w:t>As you can see, each tab is represented with a </w:t>
        </w:r>
        <w:r>
          <w:rPr>
            <w:rStyle w:val="Strong"/>
            <w:rFonts w:ascii="Segoe UI" w:hAnsi="Segoe UI" w:cs="Segoe UI"/>
            <w:color w:val="212529"/>
            <w:sz w:val="18"/>
            <w:szCs w:val="18"/>
          </w:rPr>
          <w:t>TabItem</w:t>
        </w:r>
        <w:r>
          <w:rPr>
            <w:rFonts w:ascii="Segoe UI" w:hAnsi="Segoe UI" w:cs="Segoe UI"/>
            <w:color w:val="212529"/>
            <w:sz w:val="18"/>
            <w:szCs w:val="18"/>
          </w:rPr>
          <w:t> element, where the text shown on it is controlled by the </w:t>
        </w:r>
        <w:r>
          <w:rPr>
            <w:rStyle w:val="Strong"/>
            <w:rFonts w:ascii="Segoe UI" w:hAnsi="Segoe UI" w:cs="Segoe UI"/>
            <w:color w:val="212529"/>
            <w:sz w:val="18"/>
            <w:szCs w:val="18"/>
          </w:rPr>
          <w:t>Header</w:t>
        </w:r>
        <w:r>
          <w:rPr>
            <w:rFonts w:ascii="Segoe UI" w:hAnsi="Segoe UI" w:cs="Segoe UI"/>
            <w:color w:val="212529"/>
            <w:sz w:val="18"/>
            <w:szCs w:val="18"/>
          </w:rPr>
          <w:t> property. The TabItem element comes from the ContentControl class, which means that you may define a single element inside of it that will be shown if the tab is active (like on the screenshot). I used a Label in this example, but if you want to place more than one control inside of the tab, just use one of the panels with child controls inside of it.</w:t>
        </w:r>
      </w:ins>
    </w:p>
    <w:p w:rsidR="00176814" w:rsidRDefault="00176814" w:rsidP="00176814">
      <w:pPr>
        <w:pStyle w:val="Heading2"/>
        <w:shd w:val="clear" w:color="auto" w:fill="FFFFFF"/>
        <w:spacing w:before="0"/>
        <w:rPr>
          <w:ins w:id="3565" w:author="Unknown"/>
          <w:rFonts w:ascii="Segoe UI" w:hAnsi="Segoe UI" w:cs="Segoe UI"/>
          <w:b w:val="0"/>
          <w:bCs w:val="0"/>
          <w:color w:val="33393E"/>
          <w:sz w:val="36"/>
          <w:szCs w:val="36"/>
        </w:rPr>
      </w:pPr>
      <w:ins w:id="3566" w:author="Unknown">
        <w:r>
          <w:rPr>
            <w:rFonts w:ascii="Segoe UI" w:hAnsi="Segoe UI" w:cs="Segoe UI"/>
            <w:b w:val="0"/>
            <w:bCs w:val="0"/>
            <w:color w:val="33393E"/>
          </w:rPr>
          <w:t>Customized headers</w:t>
        </w:r>
      </w:ins>
    </w:p>
    <w:p w:rsidR="00176814" w:rsidRDefault="00176814" w:rsidP="00176814">
      <w:pPr>
        <w:pStyle w:val="NormalWeb"/>
        <w:shd w:val="clear" w:color="auto" w:fill="FFFFFF"/>
        <w:spacing w:before="288" w:beforeAutospacing="0" w:after="288" w:afterAutospacing="0"/>
        <w:rPr>
          <w:ins w:id="3567" w:author="Unknown"/>
          <w:rFonts w:ascii="Segoe UI" w:hAnsi="Segoe UI" w:cs="Segoe UI"/>
          <w:color w:val="212529"/>
          <w:sz w:val="18"/>
          <w:szCs w:val="18"/>
        </w:rPr>
      </w:pPr>
      <w:ins w:id="3568" w:author="Unknown">
        <w:r>
          <w:rPr>
            <w:rFonts w:ascii="Segoe UI" w:hAnsi="Segoe UI" w:cs="Segoe UI"/>
            <w:color w:val="212529"/>
            <w:sz w:val="18"/>
            <w:szCs w:val="18"/>
          </w:rPr>
          <w:t>Once again, WPF proves to be extremely flexible when you want to customize the look of your tabs. Obviously the content can be rendered any way you like it, but so can the tab headers! The Header property can be filled with anything you like, which we'll take advantage of in the next example:</w:t>
        </w:r>
      </w:ins>
    </w:p>
    <w:p w:rsidR="00176814" w:rsidRDefault="003C5A45" w:rsidP="00176814">
      <w:pPr>
        <w:shd w:val="clear" w:color="auto" w:fill="FFFFFF"/>
        <w:jc w:val="right"/>
        <w:rPr>
          <w:ins w:id="3569" w:author="Unknown"/>
          <w:rFonts w:ascii="Segoe UI" w:hAnsi="Segoe UI" w:cs="Segoe UI"/>
          <w:color w:val="212529"/>
          <w:sz w:val="18"/>
          <w:szCs w:val="18"/>
        </w:rPr>
      </w:pPr>
      <w:ins w:id="3570" w:author="Unknown">
        <w:r>
          <w:rPr>
            <w:rFonts w:ascii="Segoe UI" w:hAnsi="Segoe UI" w:cs="Segoe UI"/>
            <w:color w:val="212529"/>
            <w:sz w:val="18"/>
            <w:szCs w:val="18"/>
          </w:rPr>
          <w:fldChar w:fldCharType="begin"/>
        </w:r>
        <w:r w:rsidR="0017681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81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814" w:rsidRDefault="00176814" w:rsidP="00176814">
      <w:pPr>
        <w:pStyle w:val="HTMLPreformatted"/>
        <w:shd w:val="clear" w:color="auto" w:fill="FFFFFF"/>
        <w:rPr>
          <w:ins w:id="3571" w:author="Unknown"/>
          <w:rStyle w:val="hljs-tag"/>
          <w:rFonts w:ascii="Consolas" w:hAnsi="Consolas" w:cs="Consolas"/>
          <w:shd w:val="clear" w:color="auto" w:fill="FFFFFF"/>
        </w:rPr>
      </w:pPr>
      <w:ins w:id="357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"WpfTutorialSamples.Misc_controls.TabControlWithCustomHeadersSample"</w:t>
        </w:r>
      </w:ins>
    </w:p>
    <w:p w:rsidR="00176814" w:rsidRDefault="00176814" w:rsidP="00176814">
      <w:pPr>
        <w:pStyle w:val="HTMLPreformatted"/>
        <w:shd w:val="clear" w:color="auto" w:fill="FFFFFF"/>
        <w:rPr>
          <w:ins w:id="3573" w:author="Unknown"/>
          <w:rStyle w:val="hljs-tag"/>
          <w:rFonts w:ascii="Consolas" w:hAnsi="Consolas" w:cs="Consolas"/>
          <w:shd w:val="clear" w:color="auto" w:fill="FFFFFF"/>
        </w:rPr>
      </w:pPr>
      <w:ins w:id="357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814" w:rsidRDefault="00176814" w:rsidP="00176814">
      <w:pPr>
        <w:pStyle w:val="HTMLPreformatted"/>
        <w:shd w:val="clear" w:color="auto" w:fill="FFFFFF"/>
        <w:rPr>
          <w:ins w:id="3575" w:author="Unknown"/>
          <w:rStyle w:val="hljs-tag"/>
          <w:rFonts w:ascii="Consolas" w:hAnsi="Consolas" w:cs="Consolas"/>
          <w:shd w:val="clear" w:color="auto" w:fill="FFFFFF"/>
        </w:rPr>
      </w:pPr>
      <w:ins w:id="357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814" w:rsidRDefault="00176814" w:rsidP="00176814">
      <w:pPr>
        <w:pStyle w:val="HTMLPreformatted"/>
        <w:shd w:val="clear" w:color="auto" w:fill="FFFFFF"/>
        <w:rPr>
          <w:ins w:id="3577" w:author="Unknown"/>
          <w:rStyle w:val="HTMLCode"/>
          <w:rFonts w:ascii="Consolas" w:eastAsiaTheme="majorEastAsia" w:hAnsi="Consolas" w:cs="Consolas"/>
          <w:color w:val="000000"/>
          <w:shd w:val="clear" w:color="auto" w:fill="FFFFFF"/>
        </w:rPr>
      </w:pPr>
      <w:ins w:id="357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"TabControlWithCustomHeadersSample"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79" w:author="Unknown"/>
          <w:rStyle w:val="HTMLCode"/>
          <w:rFonts w:ascii="Consolas" w:eastAsiaTheme="majorEastAsia" w:hAnsi="Consolas" w:cs="Consolas"/>
          <w:color w:val="000000"/>
          <w:shd w:val="clear" w:color="auto" w:fill="FFFFFF"/>
        </w:rPr>
      </w:pPr>
      <w:ins w:id="35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81" w:author="Unknown"/>
          <w:rStyle w:val="HTMLCode"/>
          <w:rFonts w:ascii="Consolas" w:eastAsiaTheme="majorEastAsia" w:hAnsi="Consolas" w:cs="Consolas"/>
          <w:color w:val="000000"/>
          <w:shd w:val="clear" w:color="auto" w:fill="FFFFFF"/>
        </w:rPr>
      </w:pPr>
      <w:ins w:id="35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83" w:author="Unknown"/>
          <w:rStyle w:val="HTMLCode"/>
          <w:rFonts w:ascii="Consolas" w:eastAsiaTheme="majorEastAsia" w:hAnsi="Consolas" w:cs="Consolas"/>
          <w:color w:val="000000"/>
          <w:shd w:val="clear" w:color="auto" w:fill="FFFFFF"/>
        </w:rPr>
      </w:pPr>
      <w:ins w:id="35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85" w:author="Unknown"/>
          <w:rStyle w:val="HTMLCode"/>
          <w:rFonts w:ascii="Consolas" w:eastAsiaTheme="majorEastAsia" w:hAnsi="Consolas" w:cs="Consolas"/>
          <w:color w:val="000000"/>
          <w:shd w:val="clear" w:color="auto" w:fill="FFFFFF"/>
        </w:rPr>
      </w:pPr>
      <w:ins w:id="358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87" w:author="Unknown"/>
          <w:rStyle w:val="HTMLCode"/>
          <w:rFonts w:ascii="Consolas" w:eastAsiaTheme="majorEastAsia" w:hAnsi="Consolas" w:cs="Consolas"/>
          <w:color w:val="000000"/>
          <w:shd w:val="clear" w:color="auto" w:fill="FFFFFF"/>
        </w:rPr>
      </w:pPr>
      <w:ins w:id="35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TabItem.Header</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89" w:author="Unknown"/>
          <w:rStyle w:val="HTMLCode"/>
          <w:rFonts w:ascii="Consolas" w:eastAsiaTheme="majorEastAsia" w:hAnsi="Consolas" w:cs="Consolas"/>
          <w:color w:val="000000"/>
          <w:shd w:val="clear" w:color="auto" w:fill="FFFFFF"/>
        </w:rPr>
      </w:pPr>
      <w:ins w:id="359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91" w:author="Unknown"/>
          <w:rStyle w:val="HTMLCode"/>
          <w:rFonts w:ascii="Consolas" w:eastAsiaTheme="majorEastAsia" w:hAnsi="Consolas" w:cs="Consolas"/>
          <w:color w:val="000000"/>
          <w:shd w:val="clear" w:color="auto" w:fill="FFFFFF"/>
        </w:rPr>
      </w:pPr>
      <w:ins w:id="359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"/WpfTutorialSamples;component/Images/bullet_blue.png"</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593" w:author="Unknown"/>
          <w:rStyle w:val="HTMLCode"/>
          <w:rFonts w:ascii="Consolas" w:eastAsiaTheme="majorEastAsia" w:hAnsi="Consolas" w:cs="Consolas"/>
          <w:color w:val="000000"/>
          <w:shd w:val="clear" w:color="auto" w:fill="FFFFFF"/>
        </w:rPr>
      </w:pPr>
      <w:ins w:id="359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595" w:author="Unknown"/>
          <w:rStyle w:val="HTMLCode"/>
          <w:rFonts w:ascii="Consolas" w:eastAsiaTheme="majorEastAsia" w:hAnsi="Consolas" w:cs="Consolas"/>
          <w:color w:val="000000"/>
          <w:shd w:val="clear" w:color="auto" w:fill="FFFFFF"/>
        </w:rPr>
      </w:pPr>
      <w:ins w:id="359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97" w:author="Unknown"/>
          <w:rStyle w:val="HTMLCode"/>
          <w:rFonts w:ascii="Consolas" w:eastAsiaTheme="majorEastAsia" w:hAnsi="Consolas" w:cs="Consolas"/>
          <w:color w:val="000000"/>
          <w:shd w:val="clear" w:color="auto" w:fill="FFFFFF"/>
        </w:rPr>
      </w:pPr>
      <w:ins w:id="359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TabItem.Header</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599" w:author="Unknown"/>
          <w:rStyle w:val="HTMLCode"/>
          <w:rFonts w:ascii="Consolas" w:eastAsiaTheme="majorEastAsia" w:hAnsi="Consolas" w:cs="Consolas"/>
          <w:color w:val="000000"/>
          <w:shd w:val="clear" w:color="auto" w:fill="FFFFFF"/>
        </w:rPr>
      </w:pPr>
      <w:ins w:id="360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01" w:author="Unknown"/>
          <w:rStyle w:val="HTMLCode"/>
          <w:rFonts w:ascii="Consolas" w:eastAsiaTheme="majorEastAsia" w:hAnsi="Consolas" w:cs="Consolas"/>
          <w:color w:val="000000"/>
          <w:shd w:val="clear" w:color="auto" w:fill="FFFFFF"/>
        </w:rPr>
      </w:pPr>
      <w:ins w:id="360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03" w:author="Unknown"/>
          <w:rStyle w:val="HTMLCode"/>
          <w:rFonts w:ascii="Consolas" w:eastAsiaTheme="majorEastAsia" w:hAnsi="Consolas" w:cs="Consolas"/>
          <w:color w:val="000000"/>
          <w:shd w:val="clear" w:color="auto" w:fill="FFFFFF"/>
        </w:rPr>
      </w:pPr>
      <w:ins w:id="3604"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05" w:author="Unknown"/>
          <w:rStyle w:val="HTMLCode"/>
          <w:rFonts w:ascii="Consolas" w:eastAsiaTheme="majorEastAsia" w:hAnsi="Consolas" w:cs="Consolas"/>
          <w:color w:val="000000"/>
          <w:shd w:val="clear" w:color="auto" w:fill="FFFFFF"/>
        </w:rPr>
      </w:pPr>
      <w:ins w:id="360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TabItem.Header</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07" w:author="Unknown"/>
          <w:rStyle w:val="HTMLCode"/>
          <w:rFonts w:ascii="Consolas" w:eastAsiaTheme="majorEastAsia" w:hAnsi="Consolas" w:cs="Consolas"/>
          <w:color w:val="000000"/>
          <w:shd w:val="clear" w:color="auto" w:fill="FFFFFF"/>
        </w:rPr>
      </w:pPr>
      <w:ins w:id="360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09" w:author="Unknown"/>
          <w:rStyle w:val="HTMLCode"/>
          <w:rFonts w:ascii="Consolas" w:eastAsiaTheme="majorEastAsia" w:hAnsi="Consolas" w:cs="Consolas"/>
          <w:color w:val="000000"/>
          <w:shd w:val="clear" w:color="auto" w:fill="FFFFFF"/>
        </w:rPr>
      </w:pPr>
      <w:ins w:id="361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"/WpfTutorialSamples;component/Images/bullet_red.png"</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11" w:author="Unknown"/>
          <w:rStyle w:val="HTMLCode"/>
          <w:rFonts w:ascii="Consolas" w:eastAsiaTheme="majorEastAsia" w:hAnsi="Consolas" w:cs="Consolas"/>
          <w:color w:val="000000"/>
          <w:shd w:val="clear" w:color="auto" w:fill="FFFFFF"/>
        </w:rPr>
      </w:pPr>
      <w:ins w:id="361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13" w:author="Unknown"/>
          <w:rStyle w:val="HTMLCode"/>
          <w:rFonts w:ascii="Consolas" w:eastAsiaTheme="majorEastAsia" w:hAnsi="Consolas" w:cs="Consolas"/>
          <w:color w:val="000000"/>
          <w:shd w:val="clear" w:color="auto" w:fill="FFFFFF"/>
        </w:rPr>
      </w:pPr>
      <w:ins w:id="361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15" w:author="Unknown"/>
          <w:rStyle w:val="HTMLCode"/>
          <w:rFonts w:ascii="Consolas" w:eastAsiaTheme="majorEastAsia" w:hAnsi="Consolas" w:cs="Consolas"/>
          <w:color w:val="000000"/>
          <w:shd w:val="clear" w:color="auto" w:fill="FFFFFF"/>
        </w:rPr>
      </w:pPr>
      <w:ins w:id="361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TabItem.Header</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17" w:author="Unknown"/>
          <w:rStyle w:val="HTMLCode"/>
          <w:rFonts w:ascii="Consolas" w:eastAsiaTheme="majorEastAsia" w:hAnsi="Consolas" w:cs="Consolas"/>
          <w:color w:val="000000"/>
          <w:shd w:val="clear" w:color="auto" w:fill="FFFFFF"/>
        </w:rPr>
      </w:pPr>
      <w:ins w:id="361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19" w:author="Unknown"/>
          <w:rStyle w:val="HTMLCode"/>
          <w:rFonts w:ascii="Consolas" w:eastAsiaTheme="majorEastAsia" w:hAnsi="Consolas" w:cs="Consolas"/>
          <w:color w:val="000000"/>
          <w:shd w:val="clear" w:color="auto" w:fill="FFFFFF"/>
        </w:rPr>
      </w:pPr>
      <w:ins w:id="362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21" w:author="Unknown"/>
          <w:rStyle w:val="HTMLCode"/>
          <w:rFonts w:ascii="Consolas" w:eastAsiaTheme="majorEastAsia" w:hAnsi="Consolas" w:cs="Consolas"/>
          <w:color w:val="000000"/>
          <w:shd w:val="clear" w:color="auto" w:fill="FFFFFF"/>
        </w:rPr>
      </w:pPr>
      <w:ins w:id="362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TabItem.Header</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23" w:author="Unknown"/>
          <w:rStyle w:val="HTMLCode"/>
          <w:rFonts w:ascii="Consolas" w:eastAsiaTheme="majorEastAsia" w:hAnsi="Consolas" w:cs="Consolas"/>
          <w:color w:val="000000"/>
          <w:shd w:val="clear" w:color="auto" w:fill="FFFFFF"/>
        </w:rPr>
      </w:pPr>
      <w:ins w:id="362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25" w:author="Unknown"/>
          <w:rStyle w:val="HTMLCode"/>
          <w:rFonts w:ascii="Consolas" w:eastAsiaTheme="majorEastAsia" w:hAnsi="Consolas" w:cs="Consolas"/>
          <w:color w:val="000000"/>
          <w:shd w:val="clear" w:color="auto" w:fill="FFFFFF"/>
        </w:rPr>
      </w:pPr>
      <w:ins w:id="362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"/WpfTutorialSamples;component/Images/bullet_green.png"</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27" w:author="Unknown"/>
          <w:rStyle w:val="HTMLCode"/>
          <w:rFonts w:ascii="Consolas" w:eastAsiaTheme="majorEastAsia" w:hAnsi="Consolas" w:cs="Consolas"/>
          <w:color w:val="000000"/>
          <w:shd w:val="clear" w:color="auto" w:fill="FFFFFF"/>
        </w:rPr>
      </w:pPr>
      <w:ins w:id="362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29" w:author="Unknown"/>
          <w:rStyle w:val="HTMLCode"/>
          <w:rFonts w:ascii="Consolas" w:eastAsiaTheme="majorEastAsia" w:hAnsi="Consolas" w:cs="Consolas"/>
          <w:color w:val="000000"/>
          <w:shd w:val="clear" w:color="auto" w:fill="FFFFFF"/>
        </w:rPr>
      </w:pPr>
      <w:ins w:id="363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31" w:author="Unknown"/>
          <w:rStyle w:val="HTMLCode"/>
          <w:rFonts w:ascii="Consolas" w:eastAsiaTheme="majorEastAsia" w:hAnsi="Consolas" w:cs="Consolas"/>
          <w:color w:val="000000"/>
          <w:shd w:val="clear" w:color="auto" w:fill="FFFFFF"/>
        </w:rPr>
      </w:pPr>
      <w:ins w:id="363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TabItem.Header</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33" w:author="Unknown"/>
          <w:rStyle w:val="HTMLCode"/>
          <w:rFonts w:ascii="Consolas" w:eastAsiaTheme="majorEastAsia" w:hAnsi="Consolas" w:cs="Consolas"/>
          <w:color w:val="000000"/>
          <w:shd w:val="clear" w:color="auto" w:fill="FFFFFF"/>
        </w:rPr>
      </w:pPr>
      <w:ins w:id="363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35" w:author="Unknown"/>
          <w:rStyle w:val="HTMLCode"/>
          <w:rFonts w:ascii="Consolas" w:eastAsiaTheme="majorEastAsia" w:hAnsi="Consolas" w:cs="Consolas"/>
          <w:color w:val="000000"/>
          <w:shd w:val="clear" w:color="auto" w:fill="FFFFFF"/>
        </w:rPr>
      </w:pPr>
      <w:ins w:id="363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37" w:author="Unknown"/>
          <w:rStyle w:val="HTMLCode"/>
          <w:rFonts w:ascii="Consolas" w:eastAsiaTheme="majorEastAsia" w:hAnsi="Consolas" w:cs="Consolas"/>
          <w:color w:val="000000"/>
          <w:shd w:val="clear" w:color="auto" w:fill="FFFFFF"/>
        </w:rPr>
      </w:pPr>
      <w:ins w:id="363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39" w:author="Unknown"/>
          <w:rStyle w:val="HTMLCode"/>
          <w:rFonts w:ascii="Consolas" w:eastAsiaTheme="majorEastAsia" w:hAnsi="Consolas" w:cs="Consolas"/>
          <w:color w:val="000000"/>
          <w:shd w:val="clear" w:color="auto" w:fill="FFFFFF"/>
        </w:rPr>
      </w:pPr>
      <w:ins w:id="364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41" w:author="Unknown"/>
          <w:rFonts w:ascii="Consolas" w:hAnsi="Consolas" w:cs="Consolas"/>
          <w:color w:val="212529"/>
          <w:sz w:val="16"/>
          <w:szCs w:val="16"/>
        </w:rPr>
      </w:pPr>
      <w:ins w:id="364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814" w:rsidRDefault="00176814" w:rsidP="00176814">
      <w:pPr>
        <w:rPr>
          <w:ins w:id="3643" w:author="Unknown"/>
          <w:rFonts w:ascii="Times New Roman" w:hAnsi="Times New Roman" w:cs="Times New Roman"/>
          <w:sz w:val="24"/>
          <w:szCs w:val="24"/>
        </w:rPr>
      </w:pPr>
      <w:r>
        <w:rPr>
          <w:noProof/>
        </w:rPr>
        <w:drawing>
          <wp:inline distT="0" distB="0" distL="0" distR="0">
            <wp:extent cx="2377440" cy="1901825"/>
            <wp:effectExtent l="19050" t="0" r="3810" b="0"/>
            <wp:docPr id="174" name="aelm1233" descr="https://www.wpf-tutorial.com/Images/ArticleImages/1/chapters/tabcontrol/tabcontrol_custom_hea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33" descr="https://www.wpf-tutorial.com/Images/ArticleImages/1/chapters/tabcontrol/tabcontrol_custom_headers.png"/>
                    <pic:cNvPicPr>
                      <a:picLocks noChangeAspect="1" noChangeArrowheads="1"/>
                    </pic:cNvPicPr>
                  </pic:nvPicPr>
                  <pic:blipFill>
                    <a:blip r:embed="rId147"/>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176814" w:rsidRDefault="00176814" w:rsidP="00176814">
      <w:pPr>
        <w:pStyle w:val="NormalWeb"/>
        <w:shd w:val="clear" w:color="auto" w:fill="FFFFFF"/>
        <w:spacing w:before="288" w:beforeAutospacing="0" w:after="288" w:afterAutospacing="0"/>
        <w:rPr>
          <w:ins w:id="3644" w:author="Unknown"/>
          <w:rFonts w:ascii="Segoe UI" w:hAnsi="Segoe UI" w:cs="Segoe UI"/>
          <w:color w:val="212529"/>
          <w:sz w:val="18"/>
          <w:szCs w:val="18"/>
        </w:rPr>
      </w:pPr>
      <w:ins w:id="3645" w:author="Unknown">
        <w:r>
          <w:rPr>
            <w:rFonts w:ascii="Segoe UI" w:hAnsi="Segoe UI" w:cs="Segoe UI"/>
            <w:color w:val="212529"/>
            <w:sz w:val="18"/>
            <w:szCs w:val="18"/>
          </w:rPr>
          <w:t>The amount of markup might be a bit overwhelming, but as you can probably see once you dig into it, it's all very simple. Each of the tabs now has a TabControl.Header element, which contains a StackPanel, which in turn contains an Image and a TextBlock control. This allows us to have an image on each of the tabs as well as customize the color of the text (we could have made it bold, italic or another size as well).</w:t>
        </w:r>
      </w:ins>
    </w:p>
    <w:p w:rsidR="00176814" w:rsidRDefault="00176814" w:rsidP="00176814">
      <w:pPr>
        <w:pStyle w:val="Heading2"/>
        <w:shd w:val="clear" w:color="auto" w:fill="FFFFFF"/>
        <w:spacing w:before="0"/>
        <w:rPr>
          <w:ins w:id="3646" w:author="Unknown"/>
          <w:rFonts w:ascii="Segoe UI" w:hAnsi="Segoe UI" w:cs="Segoe UI"/>
          <w:b w:val="0"/>
          <w:bCs w:val="0"/>
          <w:color w:val="33393E"/>
          <w:sz w:val="36"/>
          <w:szCs w:val="36"/>
        </w:rPr>
      </w:pPr>
      <w:ins w:id="3647" w:author="Unknown">
        <w:r>
          <w:rPr>
            <w:rFonts w:ascii="Segoe UI" w:hAnsi="Segoe UI" w:cs="Segoe UI"/>
            <w:b w:val="0"/>
            <w:bCs w:val="0"/>
            <w:color w:val="33393E"/>
          </w:rPr>
          <w:t>Controlling the TabControl</w:t>
        </w:r>
      </w:ins>
    </w:p>
    <w:p w:rsidR="00176814" w:rsidRDefault="00176814" w:rsidP="00176814">
      <w:pPr>
        <w:pStyle w:val="NormalWeb"/>
        <w:shd w:val="clear" w:color="auto" w:fill="FFFFFF"/>
        <w:spacing w:before="288" w:beforeAutospacing="0" w:after="288" w:afterAutospacing="0"/>
        <w:rPr>
          <w:ins w:id="3648" w:author="Unknown"/>
          <w:rFonts w:ascii="Segoe UI" w:hAnsi="Segoe UI" w:cs="Segoe UI"/>
          <w:color w:val="212529"/>
          <w:sz w:val="18"/>
          <w:szCs w:val="18"/>
        </w:rPr>
      </w:pPr>
      <w:ins w:id="3649" w:author="Unknown">
        <w:r>
          <w:rPr>
            <w:rFonts w:ascii="Segoe UI" w:hAnsi="Segoe UI" w:cs="Segoe UI"/>
            <w:color w:val="212529"/>
            <w:sz w:val="18"/>
            <w:szCs w:val="18"/>
          </w:rPr>
          <w:t>Sometimes you may wish to control which tab is selected programmatically or perhaps get some information about the selected tab. The WPF TabControl has several properties which makes this possible, including SelectedIndex and SelectedItem. In the next example, I've added a couple of buttons to the first example which allows us to control the TabControl:</w:t>
        </w:r>
      </w:ins>
    </w:p>
    <w:p w:rsidR="00176814" w:rsidRDefault="003C5A45" w:rsidP="00176814">
      <w:pPr>
        <w:shd w:val="clear" w:color="auto" w:fill="FFFFFF"/>
        <w:jc w:val="right"/>
        <w:rPr>
          <w:ins w:id="3650" w:author="Unknown"/>
          <w:rFonts w:ascii="Segoe UI" w:hAnsi="Segoe UI" w:cs="Segoe UI"/>
          <w:color w:val="212529"/>
          <w:sz w:val="18"/>
          <w:szCs w:val="18"/>
        </w:rPr>
      </w:pPr>
      <w:ins w:id="3651" w:author="Unknown">
        <w:r>
          <w:rPr>
            <w:rFonts w:ascii="Segoe UI" w:hAnsi="Segoe UI" w:cs="Segoe UI"/>
            <w:color w:val="212529"/>
            <w:sz w:val="18"/>
            <w:szCs w:val="18"/>
          </w:rPr>
          <w:fldChar w:fldCharType="begin"/>
        </w:r>
        <w:r w:rsidR="0017681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81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814" w:rsidRDefault="00176814" w:rsidP="00176814">
      <w:pPr>
        <w:pStyle w:val="HTMLPreformatted"/>
        <w:shd w:val="clear" w:color="auto" w:fill="FFFFFF"/>
        <w:rPr>
          <w:ins w:id="3652" w:author="Unknown"/>
          <w:rStyle w:val="hljs-tag"/>
          <w:rFonts w:ascii="Consolas" w:hAnsi="Consolas" w:cs="Consolas"/>
          <w:shd w:val="clear" w:color="auto" w:fill="FFFFFF"/>
        </w:rPr>
      </w:pPr>
      <w:ins w:id="365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"WpfTutorialSamples.Misc_controls.ControllingTheTabControlSample"</w:t>
        </w:r>
      </w:ins>
    </w:p>
    <w:p w:rsidR="00176814" w:rsidRDefault="00176814" w:rsidP="00176814">
      <w:pPr>
        <w:pStyle w:val="HTMLPreformatted"/>
        <w:shd w:val="clear" w:color="auto" w:fill="FFFFFF"/>
        <w:rPr>
          <w:ins w:id="3654" w:author="Unknown"/>
          <w:rStyle w:val="hljs-tag"/>
          <w:rFonts w:ascii="Consolas" w:hAnsi="Consolas" w:cs="Consolas"/>
          <w:shd w:val="clear" w:color="auto" w:fill="FFFFFF"/>
        </w:rPr>
      </w:pPr>
      <w:ins w:id="365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814" w:rsidRDefault="00176814" w:rsidP="00176814">
      <w:pPr>
        <w:pStyle w:val="HTMLPreformatted"/>
        <w:shd w:val="clear" w:color="auto" w:fill="FFFFFF"/>
        <w:rPr>
          <w:ins w:id="3656" w:author="Unknown"/>
          <w:rStyle w:val="hljs-tag"/>
          <w:rFonts w:ascii="Consolas" w:hAnsi="Consolas" w:cs="Consolas"/>
          <w:shd w:val="clear" w:color="auto" w:fill="FFFFFF"/>
        </w:rPr>
      </w:pPr>
      <w:ins w:id="365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814" w:rsidRDefault="00176814" w:rsidP="00176814">
      <w:pPr>
        <w:pStyle w:val="HTMLPreformatted"/>
        <w:shd w:val="clear" w:color="auto" w:fill="FFFFFF"/>
        <w:rPr>
          <w:ins w:id="3658" w:author="Unknown"/>
          <w:rStyle w:val="HTMLCode"/>
          <w:rFonts w:ascii="Consolas" w:eastAsiaTheme="majorEastAsia" w:hAnsi="Consolas" w:cs="Consolas"/>
          <w:color w:val="000000"/>
          <w:shd w:val="clear" w:color="auto" w:fill="FFFFFF"/>
        </w:rPr>
      </w:pPr>
      <w:ins w:id="3659" w:author="Unknown">
        <w:r>
          <w:rPr>
            <w:rStyle w:val="hljs-tag"/>
            <w:rFonts w:ascii="Consolas" w:hAnsi="Consolas" w:cs="Consolas"/>
            <w:shd w:val="clear" w:color="auto" w:fill="FFFFFF"/>
          </w:rPr>
          <w:lastRenderedPageBreak/>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"ControllingTheTabControlSample"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60" w:author="Unknown"/>
          <w:rStyle w:val="HTMLCode"/>
          <w:rFonts w:ascii="Consolas" w:eastAsiaTheme="majorEastAsia" w:hAnsi="Consolas" w:cs="Consolas"/>
          <w:color w:val="000000"/>
          <w:shd w:val="clear" w:color="auto" w:fill="FFFFFF"/>
        </w:rPr>
      </w:pPr>
      <w:ins w:id="36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62" w:author="Unknown"/>
          <w:rStyle w:val="HTMLCode"/>
          <w:rFonts w:ascii="Consolas" w:eastAsiaTheme="majorEastAsia" w:hAnsi="Consolas" w:cs="Consolas"/>
          <w:color w:val="000000"/>
          <w:shd w:val="clear" w:color="auto" w:fill="FFFFFF"/>
        </w:rPr>
      </w:pPr>
      <w:ins w:id="366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64" w:author="Unknown"/>
          <w:rStyle w:val="HTMLCode"/>
          <w:rFonts w:ascii="Consolas" w:eastAsiaTheme="majorEastAsia" w:hAnsi="Consolas" w:cs="Consolas"/>
          <w:color w:val="000000"/>
          <w:shd w:val="clear" w:color="auto" w:fill="FFFFFF"/>
        </w:rPr>
      </w:pPr>
      <w:ins w:id="366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"btnPreviousTab"</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"btnPreviousTab_Click"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Prev.</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66" w:author="Unknown"/>
          <w:rStyle w:val="HTMLCode"/>
          <w:rFonts w:ascii="Consolas" w:eastAsiaTheme="majorEastAsia" w:hAnsi="Consolas" w:cs="Consolas"/>
          <w:color w:val="000000"/>
          <w:shd w:val="clear" w:color="auto" w:fill="FFFFFF"/>
        </w:rPr>
      </w:pPr>
      <w:ins w:id="36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"btnNextTab"</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"btnNextTab_Click"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Next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68" w:author="Unknown"/>
          <w:rStyle w:val="HTMLCode"/>
          <w:rFonts w:ascii="Consolas" w:eastAsiaTheme="majorEastAsia" w:hAnsi="Consolas" w:cs="Consolas"/>
          <w:color w:val="000000"/>
          <w:shd w:val="clear" w:color="auto" w:fill="FFFFFF"/>
        </w:rPr>
      </w:pPr>
      <w:ins w:id="36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"btnSelectedTab"</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"btnSelectedTab_Click"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70" w:author="Unknown"/>
          <w:rStyle w:val="HTMLCode"/>
          <w:rFonts w:ascii="Consolas" w:eastAsiaTheme="majorEastAsia" w:hAnsi="Consolas" w:cs="Consolas"/>
          <w:color w:val="000000"/>
          <w:shd w:val="clear" w:color="auto" w:fill="FFFFFF"/>
        </w:rPr>
      </w:pPr>
      <w:ins w:id="36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72" w:author="Unknown"/>
          <w:rStyle w:val="HTMLCode"/>
          <w:rFonts w:ascii="Consolas" w:eastAsiaTheme="majorEastAsia" w:hAnsi="Consolas" w:cs="Consolas"/>
          <w:color w:val="000000"/>
          <w:shd w:val="clear" w:color="auto" w:fill="FFFFFF"/>
        </w:rPr>
      </w:pPr>
      <w:ins w:id="36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"tcSample"</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74" w:author="Unknown"/>
          <w:rStyle w:val="HTMLCode"/>
          <w:rFonts w:ascii="Consolas" w:eastAsiaTheme="majorEastAsia" w:hAnsi="Consolas" w:cs="Consolas"/>
          <w:color w:val="000000"/>
          <w:shd w:val="clear" w:color="auto" w:fill="FFFFFF"/>
        </w:rPr>
      </w:pPr>
      <w:ins w:id="36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"General"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76" w:author="Unknown"/>
          <w:rStyle w:val="HTMLCode"/>
          <w:rFonts w:ascii="Consolas" w:eastAsiaTheme="majorEastAsia" w:hAnsi="Consolas" w:cs="Consolas"/>
          <w:color w:val="000000"/>
          <w:shd w:val="clear" w:color="auto" w:fill="FFFFFF"/>
        </w:rPr>
      </w:pPr>
      <w:ins w:id="36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78" w:author="Unknown"/>
          <w:rStyle w:val="HTMLCode"/>
          <w:rFonts w:ascii="Consolas" w:eastAsiaTheme="majorEastAsia" w:hAnsi="Consolas" w:cs="Consolas"/>
          <w:color w:val="000000"/>
          <w:shd w:val="clear" w:color="auto" w:fill="FFFFFF"/>
        </w:rPr>
      </w:pPr>
      <w:ins w:id="36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80" w:author="Unknown"/>
          <w:rStyle w:val="HTMLCode"/>
          <w:rFonts w:ascii="Consolas" w:eastAsiaTheme="majorEastAsia" w:hAnsi="Consolas" w:cs="Consolas"/>
          <w:color w:val="000000"/>
          <w:shd w:val="clear" w:color="auto" w:fill="FFFFFF"/>
        </w:rPr>
      </w:pPr>
      <w:ins w:id="36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"Security"</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82" w:author="Unknown"/>
          <w:rStyle w:val="HTMLCode"/>
          <w:rFonts w:ascii="Consolas" w:eastAsiaTheme="majorEastAsia" w:hAnsi="Consolas" w:cs="Consolas"/>
          <w:color w:val="000000"/>
          <w:shd w:val="clear" w:color="auto" w:fill="FFFFFF"/>
        </w:rPr>
      </w:pPr>
      <w:ins w:id="36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"Details"</w:t>
        </w:r>
        <w:r>
          <w:rPr>
            <w:rStyle w:val="hljs-tag"/>
            <w:rFonts w:ascii="Consolas" w:hAnsi="Consolas" w:cs="Consolas"/>
            <w:shd w:val="clear" w:color="auto" w:fill="FFFFFF"/>
          </w:rPr>
          <w:t xml:space="preserve"> /&gt;</w:t>
        </w:r>
      </w:ins>
    </w:p>
    <w:p w:rsidR="00176814" w:rsidRDefault="00176814" w:rsidP="00176814">
      <w:pPr>
        <w:pStyle w:val="HTMLPreformatted"/>
        <w:shd w:val="clear" w:color="auto" w:fill="FFFFFF"/>
        <w:rPr>
          <w:ins w:id="3684" w:author="Unknown"/>
          <w:rStyle w:val="HTMLCode"/>
          <w:rFonts w:ascii="Consolas" w:eastAsiaTheme="majorEastAsia" w:hAnsi="Consolas" w:cs="Consolas"/>
          <w:color w:val="000000"/>
          <w:shd w:val="clear" w:color="auto" w:fill="FFFFFF"/>
        </w:rPr>
      </w:pPr>
      <w:ins w:id="36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86" w:author="Unknown"/>
          <w:rStyle w:val="HTMLCode"/>
          <w:rFonts w:ascii="Consolas" w:eastAsiaTheme="majorEastAsia" w:hAnsi="Consolas" w:cs="Consolas"/>
          <w:color w:val="000000"/>
          <w:shd w:val="clear" w:color="auto" w:fill="FFFFFF"/>
        </w:rPr>
      </w:pPr>
    </w:p>
    <w:p w:rsidR="00176814" w:rsidRDefault="00176814" w:rsidP="00176814">
      <w:pPr>
        <w:pStyle w:val="HTMLPreformatted"/>
        <w:shd w:val="clear" w:color="auto" w:fill="FFFFFF"/>
        <w:rPr>
          <w:ins w:id="3687" w:author="Unknown"/>
          <w:rStyle w:val="HTMLCode"/>
          <w:rFonts w:ascii="Consolas" w:eastAsiaTheme="majorEastAsia" w:hAnsi="Consolas" w:cs="Consolas"/>
          <w:color w:val="000000"/>
          <w:shd w:val="clear" w:color="auto" w:fill="FFFFFF"/>
        </w:rPr>
      </w:pPr>
      <w:ins w:id="36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176814" w:rsidRDefault="00176814" w:rsidP="00176814">
      <w:pPr>
        <w:pStyle w:val="HTMLPreformatted"/>
        <w:shd w:val="clear" w:color="auto" w:fill="FFFFFF"/>
        <w:rPr>
          <w:ins w:id="3689" w:author="Unknown"/>
          <w:rFonts w:ascii="Consolas" w:hAnsi="Consolas" w:cs="Consolas"/>
          <w:color w:val="212529"/>
          <w:sz w:val="16"/>
          <w:szCs w:val="16"/>
        </w:rPr>
      </w:pPr>
      <w:ins w:id="369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814" w:rsidRDefault="003C5A45" w:rsidP="00176814">
      <w:pPr>
        <w:shd w:val="clear" w:color="auto" w:fill="FFFFFF"/>
        <w:jc w:val="right"/>
        <w:rPr>
          <w:ins w:id="3691" w:author="Unknown"/>
          <w:rFonts w:ascii="Segoe UI" w:hAnsi="Segoe UI" w:cs="Segoe UI"/>
          <w:color w:val="212529"/>
          <w:sz w:val="18"/>
          <w:szCs w:val="18"/>
        </w:rPr>
      </w:pPr>
      <w:ins w:id="3692" w:author="Unknown">
        <w:r>
          <w:rPr>
            <w:rFonts w:ascii="Segoe UI" w:hAnsi="Segoe UI" w:cs="Segoe UI"/>
            <w:color w:val="212529"/>
            <w:sz w:val="18"/>
            <w:szCs w:val="18"/>
          </w:rPr>
          <w:fldChar w:fldCharType="begin"/>
        </w:r>
        <w:r w:rsidR="00176814">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814">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814" w:rsidRDefault="00176814" w:rsidP="00176814">
      <w:pPr>
        <w:pStyle w:val="HTMLPreformatted"/>
        <w:shd w:val="clear" w:color="auto" w:fill="FFFFFF"/>
        <w:rPr>
          <w:ins w:id="3693" w:author="Unknown"/>
          <w:rStyle w:val="HTMLCode"/>
          <w:rFonts w:ascii="Consolas" w:eastAsiaTheme="majorEastAsia" w:hAnsi="Consolas" w:cs="Consolas"/>
          <w:color w:val="000000"/>
          <w:shd w:val="clear" w:color="auto" w:fill="FFFFFF"/>
        </w:rPr>
      </w:pPr>
      <w:ins w:id="369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176814" w:rsidRDefault="00176814" w:rsidP="00176814">
      <w:pPr>
        <w:pStyle w:val="HTMLPreformatted"/>
        <w:shd w:val="clear" w:color="auto" w:fill="FFFFFF"/>
        <w:rPr>
          <w:ins w:id="3695" w:author="Unknown"/>
          <w:rStyle w:val="HTMLCode"/>
          <w:rFonts w:ascii="Consolas" w:eastAsiaTheme="majorEastAsia" w:hAnsi="Consolas" w:cs="Consolas"/>
          <w:color w:val="000000"/>
          <w:shd w:val="clear" w:color="auto" w:fill="FFFFFF"/>
        </w:rPr>
      </w:pPr>
      <w:ins w:id="369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176814" w:rsidRDefault="00176814" w:rsidP="00176814">
      <w:pPr>
        <w:pStyle w:val="HTMLPreformatted"/>
        <w:shd w:val="clear" w:color="auto" w:fill="FFFFFF"/>
        <w:rPr>
          <w:ins w:id="3697" w:author="Unknown"/>
          <w:rStyle w:val="HTMLCode"/>
          <w:rFonts w:ascii="Consolas" w:eastAsiaTheme="majorEastAsia" w:hAnsi="Consolas" w:cs="Consolas"/>
          <w:color w:val="000000"/>
          <w:shd w:val="clear" w:color="auto" w:fill="FFFFFF"/>
        </w:rPr>
      </w:pPr>
      <w:ins w:id="369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System.Windows.Controls;</w:t>
        </w:r>
      </w:ins>
    </w:p>
    <w:p w:rsidR="00176814" w:rsidRDefault="00176814" w:rsidP="00176814">
      <w:pPr>
        <w:pStyle w:val="HTMLPreformatted"/>
        <w:shd w:val="clear" w:color="auto" w:fill="FFFFFF"/>
        <w:rPr>
          <w:ins w:id="3699" w:author="Unknown"/>
          <w:rStyle w:val="HTMLCode"/>
          <w:rFonts w:ascii="Consolas" w:eastAsiaTheme="majorEastAsia" w:hAnsi="Consolas" w:cs="Consolas"/>
          <w:color w:val="000000"/>
          <w:shd w:val="clear" w:color="auto" w:fill="FFFFFF"/>
        </w:rPr>
      </w:pPr>
    </w:p>
    <w:p w:rsidR="00176814" w:rsidRDefault="00176814" w:rsidP="00176814">
      <w:pPr>
        <w:pStyle w:val="HTMLPreformatted"/>
        <w:shd w:val="clear" w:color="auto" w:fill="FFFFFF"/>
        <w:rPr>
          <w:ins w:id="3700" w:author="Unknown"/>
          <w:rStyle w:val="HTMLCode"/>
          <w:rFonts w:ascii="Consolas" w:eastAsiaTheme="majorEastAsia" w:hAnsi="Consolas" w:cs="Consolas"/>
          <w:color w:val="000000"/>
          <w:shd w:val="clear" w:color="auto" w:fill="FFFFFF"/>
        </w:rPr>
      </w:pPr>
      <w:ins w:id="3701"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WpfTutorialSamples.Misc_controls</w:t>
        </w:r>
      </w:ins>
    </w:p>
    <w:p w:rsidR="00176814" w:rsidRDefault="00176814" w:rsidP="00176814">
      <w:pPr>
        <w:pStyle w:val="HTMLPreformatted"/>
        <w:shd w:val="clear" w:color="auto" w:fill="FFFFFF"/>
        <w:rPr>
          <w:ins w:id="3702" w:author="Unknown"/>
          <w:rStyle w:val="HTMLCode"/>
          <w:rFonts w:ascii="Consolas" w:eastAsiaTheme="majorEastAsia" w:hAnsi="Consolas" w:cs="Consolas"/>
          <w:color w:val="000000"/>
          <w:shd w:val="clear" w:color="auto" w:fill="FFFFFF"/>
        </w:rPr>
      </w:pPr>
      <w:ins w:id="3703" w:author="Unknown">
        <w:r>
          <w:rPr>
            <w:rStyle w:val="HTMLCode"/>
            <w:rFonts w:ascii="Consolas" w:eastAsiaTheme="majorEastAsia" w:hAnsi="Consolas" w:cs="Consolas"/>
            <w:color w:val="000000"/>
            <w:shd w:val="clear" w:color="auto" w:fill="FFFFFF"/>
          </w:rPr>
          <w:t>{</w:t>
        </w:r>
      </w:ins>
    </w:p>
    <w:p w:rsidR="00176814" w:rsidRDefault="00176814" w:rsidP="00176814">
      <w:pPr>
        <w:pStyle w:val="HTMLPreformatted"/>
        <w:shd w:val="clear" w:color="auto" w:fill="FFFFFF"/>
        <w:rPr>
          <w:ins w:id="3704" w:author="Unknown"/>
          <w:rStyle w:val="HTMLCode"/>
          <w:rFonts w:ascii="Consolas" w:eastAsiaTheme="majorEastAsia" w:hAnsi="Consolas" w:cs="Consolas"/>
          <w:color w:val="000000"/>
          <w:shd w:val="clear" w:color="auto" w:fill="FFFFFF"/>
        </w:rPr>
      </w:pPr>
      <w:ins w:id="3705"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ControllingTheTabControlSample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176814" w:rsidRDefault="00176814" w:rsidP="00176814">
      <w:pPr>
        <w:pStyle w:val="HTMLPreformatted"/>
        <w:shd w:val="clear" w:color="auto" w:fill="FFFFFF"/>
        <w:rPr>
          <w:ins w:id="3706" w:author="Unknown"/>
          <w:rStyle w:val="HTMLCode"/>
          <w:rFonts w:ascii="Consolas" w:eastAsiaTheme="majorEastAsia" w:hAnsi="Consolas" w:cs="Consolas"/>
          <w:color w:val="000000"/>
          <w:shd w:val="clear" w:color="auto" w:fill="FFFFFF"/>
        </w:rPr>
      </w:pPr>
      <w:ins w:id="3707" w:author="Unknown">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08" w:author="Unknown"/>
          <w:rStyle w:val="HTMLCode"/>
          <w:rFonts w:ascii="Consolas" w:eastAsiaTheme="majorEastAsia" w:hAnsi="Consolas" w:cs="Consolas"/>
          <w:color w:val="000000"/>
          <w:shd w:val="clear" w:color="auto" w:fill="FFFFFF"/>
        </w:rPr>
      </w:pPr>
      <w:ins w:id="37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ControllingTheTabControlSample</w:t>
        </w:r>
        <w:r>
          <w:rPr>
            <w:rStyle w:val="hljs-function"/>
            <w:rFonts w:ascii="Consolas" w:hAnsi="Consolas" w:cs="Consolas"/>
            <w:color w:val="000000"/>
            <w:shd w:val="clear" w:color="auto" w:fill="FFFFFF"/>
          </w:rPr>
          <w:t>()</w:t>
        </w:r>
      </w:ins>
    </w:p>
    <w:p w:rsidR="00176814" w:rsidRDefault="00176814" w:rsidP="00176814">
      <w:pPr>
        <w:pStyle w:val="HTMLPreformatted"/>
        <w:shd w:val="clear" w:color="auto" w:fill="FFFFFF"/>
        <w:rPr>
          <w:ins w:id="3710" w:author="Unknown"/>
          <w:rStyle w:val="HTMLCode"/>
          <w:rFonts w:ascii="Consolas" w:eastAsiaTheme="majorEastAsia" w:hAnsi="Consolas" w:cs="Consolas"/>
          <w:color w:val="000000"/>
          <w:shd w:val="clear" w:color="auto" w:fill="FFFFFF"/>
        </w:rPr>
      </w:pPr>
      <w:ins w:id="37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12" w:author="Unknown"/>
          <w:rStyle w:val="HTMLCode"/>
          <w:rFonts w:ascii="Consolas" w:eastAsiaTheme="majorEastAsia" w:hAnsi="Consolas" w:cs="Consolas"/>
          <w:color w:val="000000"/>
          <w:shd w:val="clear" w:color="auto" w:fill="FFFFFF"/>
        </w:rPr>
      </w:pPr>
      <w:ins w:id="37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176814" w:rsidRDefault="00176814" w:rsidP="00176814">
      <w:pPr>
        <w:pStyle w:val="HTMLPreformatted"/>
        <w:shd w:val="clear" w:color="auto" w:fill="FFFFFF"/>
        <w:rPr>
          <w:ins w:id="3714" w:author="Unknown"/>
          <w:rStyle w:val="HTMLCode"/>
          <w:rFonts w:ascii="Consolas" w:eastAsiaTheme="majorEastAsia" w:hAnsi="Consolas" w:cs="Consolas"/>
          <w:color w:val="000000"/>
          <w:shd w:val="clear" w:color="auto" w:fill="FFFFFF"/>
        </w:rPr>
      </w:pPr>
      <w:ins w:id="37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16" w:author="Unknown"/>
          <w:rStyle w:val="HTMLCode"/>
          <w:rFonts w:ascii="Consolas" w:eastAsiaTheme="majorEastAsia" w:hAnsi="Consolas" w:cs="Consolas"/>
          <w:color w:val="000000"/>
          <w:shd w:val="clear" w:color="auto" w:fill="FFFFFF"/>
        </w:rPr>
      </w:pPr>
    </w:p>
    <w:p w:rsidR="00176814" w:rsidRDefault="00176814" w:rsidP="00176814">
      <w:pPr>
        <w:pStyle w:val="HTMLPreformatted"/>
        <w:shd w:val="clear" w:color="auto" w:fill="FFFFFF"/>
        <w:rPr>
          <w:ins w:id="3717" w:author="Unknown"/>
          <w:rStyle w:val="HTMLCode"/>
          <w:rFonts w:ascii="Consolas" w:eastAsiaTheme="majorEastAsia" w:hAnsi="Consolas" w:cs="Consolas"/>
          <w:color w:val="000000"/>
          <w:shd w:val="clear" w:color="auto" w:fill="FFFFFF"/>
        </w:rPr>
      </w:pPr>
      <w:ins w:id="37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btnPreviousTab_Click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176814" w:rsidRDefault="00176814" w:rsidP="00176814">
      <w:pPr>
        <w:pStyle w:val="HTMLPreformatted"/>
        <w:shd w:val="clear" w:color="auto" w:fill="FFFFFF"/>
        <w:rPr>
          <w:ins w:id="3719" w:author="Unknown"/>
          <w:rStyle w:val="HTMLCode"/>
          <w:rFonts w:ascii="Consolas" w:eastAsiaTheme="majorEastAsia" w:hAnsi="Consolas" w:cs="Consolas"/>
          <w:color w:val="000000"/>
          <w:shd w:val="clear" w:color="auto" w:fill="FFFFFF"/>
        </w:rPr>
      </w:pPr>
      <w:ins w:id="37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21" w:author="Unknown"/>
          <w:rStyle w:val="HTMLCode"/>
          <w:rFonts w:ascii="Consolas" w:eastAsiaTheme="majorEastAsia" w:hAnsi="Consolas" w:cs="Consolas"/>
          <w:color w:val="000000"/>
          <w:shd w:val="clear" w:color="auto" w:fill="FFFFFF"/>
        </w:rPr>
      </w:pPr>
      <w:ins w:id="37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newIndex = tcSample.SelectedIndex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176814" w:rsidRDefault="00176814" w:rsidP="00176814">
      <w:pPr>
        <w:pStyle w:val="HTMLPreformatted"/>
        <w:shd w:val="clear" w:color="auto" w:fill="FFFFFF"/>
        <w:rPr>
          <w:ins w:id="3723" w:author="Unknown"/>
          <w:rStyle w:val="HTMLCode"/>
          <w:rFonts w:ascii="Consolas" w:eastAsiaTheme="majorEastAsia" w:hAnsi="Consolas" w:cs="Consolas"/>
          <w:color w:val="000000"/>
          <w:shd w:val="clear" w:color="auto" w:fill="FFFFFF"/>
        </w:rPr>
      </w:pPr>
      <w:ins w:id="37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(newIndex &lt;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w:t>
        </w:r>
      </w:ins>
    </w:p>
    <w:p w:rsidR="00176814" w:rsidRDefault="00176814" w:rsidP="00176814">
      <w:pPr>
        <w:pStyle w:val="HTMLPreformatted"/>
        <w:shd w:val="clear" w:color="auto" w:fill="FFFFFF"/>
        <w:rPr>
          <w:ins w:id="3725" w:author="Unknown"/>
          <w:rStyle w:val="HTMLCode"/>
          <w:rFonts w:ascii="Consolas" w:eastAsiaTheme="majorEastAsia" w:hAnsi="Consolas" w:cs="Consolas"/>
          <w:color w:val="000000"/>
          <w:shd w:val="clear" w:color="auto" w:fill="FFFFFF"/>
        </w:rPr>
      </w:pPr>
      <w:ins w:id="37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newIndex = tcSample.Items.Count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176814" w:rsidRDefault="00176814" w:rsidP="00176814">
      <w:pPr>
        <w:pStyle w:val="HTMLPreformatted"/>
        <w:shd w:val="clear" w:color="auto" w:fill="FFFFFF"/>
        <w:rPr>
          <w:ins w:id="3727" w:author="Unknown"/>
          <w:rStyle w:val="HTMLCode"/>
          <w:rFonts w:ascii="Consolas" w:eastAsiaTheme="majorEastAsia" w:hAnsi="Consolas" w:cs="Consolas"/>
          <w:color w:val="000000"/>
          <w:shd w:val="clear" w:color="auto" w:fill="FFFFFF"/>
        </w:rPr>
      </w:pPr>
      <w:ins w:id="37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tcSample.SelectedIndex = newIndex;</w:t>
        </w:r>
      </w:ins>
    </w:p>
    <w:p w:rsidR="00176814" w:rsidRDefault="00176814" w:rsidP="00176814">
      <w:pPr>
        <w:pStyle w:val="HTMLPreformatted"/>
        <w:shd w:val="clear" w:color="auto" w:fill="FFFFFF"/>
        <w:rPr>
          <w:ins w:id="3729" w:author="Unknown"/>
          <w:rStyle w:val="HTMLCode"/>
          <w:rFonts w:ascii="Consolas" w:eastAsiaTheme="majorEastAsia" w:hAnsi="Consolas" w:cs="Consolas"/>
          <w:color w:val="000000"/>
          <w:shd w:val="clear" w:color="auto" w:fill="FFFFFF"/>
        </w:rPr>
      </w:pPr>
      <w:ins w:id="37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31" w:author="Unknown"/>
          <w:rStyle w:val="HTMLCode"/>
          <w:rFonts w:ascii="Consolas" w:eastAsiaTheme="majorEastAsia" w:hAnsi="Consolas" w:cs="Consolas"/>
          <w:color w:val="000000"/>
          <w:shd w:val="clear" w:color="auto" w:fill="FFFFFF"/>
        </w:rPr>
      </w:pPr>
    </w:p>
    <w:p w:rsidR="00176814" w:rsidRDefault="00176814" w:rsidP="00176814">
      <w:pPr>
        <w:pStyle w:val="HTMLPreformatted"/>
        <w:shd w:val="clear" w:color="auto" w:fill="FFFFFF"/>
        <w:rPr>
          <w:ins w:id="3732" w:author="Unknown"/>
          <w:rStyle w:val="HTMLCode"/>
          <w:rFonts w:ascii="Consolas" w:eastAsiaTheme="majorEastAsia" w:hAnsi="Consolas" w:cs="Consolas"/>
          <w:color w:val="000000"/>
          <w:shd w:val="clear" w:color="auto" w:fill="FFFFFF"/>
        </w:rPr>
      </w:pPr>
      <w:ins w:id="37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btnNextTab_Click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176814" w:rsidRDefault="00176814" w:rsidP="00176814">
      <w:pPr>
        <w:pStyle w:val="HTMLPreformatted"/>
        <w:shd w:val="clear" w:color="auto" w:fill="FFFFFF"/>
        <w:rPr>
          <w:ins w:id="3734" w:author="Unknown"/>
          <w:rStyle w:val="HTMLCode"/>
          <w:rFonts w:ascii="Consolas" w:eastAsiaTheme="majorEastAsia" w:hAnsi="Consolas" w:cs="Consolas"/>
          <w:color w:val="000000"/>
          <w:shd w:val="clear" w:color="auto" w:fill="FFFFFF"/>
        </w:rPr>
      </w:pPr>
      <w:ins w:id="37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36" w:author="Unknown"/>
          <w:rStyle w:val="HTMLCode"/>
          <w:rFonts w:ascii="Consolas" w:eastAsiaTheme="majorEastAsia" w:hAnsi="Consolas" w:cs="Consolas"/>
          <w:color w:val="000000"/>
          <w:shd w:val="clear" w:color="auto" w:fill="FFFFFF"/>
        </w:rPr>
      </w:pPr>
      <w:ins w:id="37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newIndex = tcSample.SelectedIndex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176814" w:rsidRDefault="00176814" w:rsidP="00176814">
      <w:pPr>
        <w:pStyle w:val="HTMLPreformatted"/>
        <w:shd w:val="clear" w:color="auto" w:fill="FFFFFF"/>
        <w:rPr>
          <w:ins w:id="3738" w:author="Unknown"/>
          <w:rStyle w:val="HTMLCode"/>
          <w:rFonts w:ascii="Consolas" w:eastAsiaTheme="majorEastAsia" w:hAnsi="Consolas" w:cs="Consolas"/>
          <w:color w:val="000000"/>
          <w:shd w:val="clear" w:color="auto" w:fill="FFFFFF"/>
        </w:rPr>
      </w:pPr>
      <w:ins w:id="37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(newIndex &gt;= tcSample.Items.Count)</w:t>
        </w:r>
      </w:ins>
    </w:p>
    <w:p w:rsidR="00176814" w:rsidRDefault="00176814" w:rsidP="00176814">
      <w:pPr>
        <w:pStyle w:val="HTMLPreformatted"/>
        <w:shd w:val="clear" w:color="auto" w:fill="FFFFFF"/>
        <w:rPr>
          <w:ins w:id="3740" w:author="Unknown"/>
          <w:rStyle w:val="HTMLCode"/>
          <w:rFonts w:ascii="Consolas" w:eastAsiaTheme="majorEastAsia" w:hAnsi="Consolas" w:cs="Consolas"/>
          <w:color w:val="000000"/>
          <w:shd w:val="clear" w:color="auto" w:fill="FFFFFF"/>
        </w:rPr>
      </w:pPr>
      <w:ins w:id="37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newIndex =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w:t>
        </w:r>
      </w:ins>
    </w:p>
    <w:p w:rsidR="00176814" w:rsidRDefault="00176814" w:rsidP="00176814">
      <w:pPr>
        <w:pStyle w:val="HTMLPreformatted"/>
        <w:shd w:val="clear" w:color="auto" w:fill="FFFFFF"/>
        <w:rPr>
          <w:ins w:id="3742" w:author="Unknown"/>
          <w:rStyle w:val="HTMLCode"/>
          <w:rFonts w:ascii="Consolas" w:eastAsiaTheme="majorEastAsia" w:hAnsi="Consolas" w:cs="Consolas"/>
          <w:color w:val="000000"/>
          <w:shd w:val="clear" w:color="auto" w:fill="FFFFFF"/>
        </w:rPr>
      </w:pPr>
      <w:ins w:id="37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tcSample.SelectedIndex = newIndex;</w:t>
        </w:r>
      </w:ins>
    </w:p>
    <w:p w:rsidR="00176814" w:rsidRDefault="00176814" w:rsidP="00176814">
      <w:pPr>
        <w:pStyle w:val="HTMLPreformatted"/>
        <w:shd w:val="clear" w:color="auto" w:fill="FFFFFF"/>
        <w:rPr>
          <w:ins w:id="3744" w:author="Unknown"/>
          <w:rStyle w:val="HTMLCode"/>
          <w:rFonts w:ascii="Consolas" w:eastAsiaTheme="majorEastAsia" w:hAnsi="Consolas" w:cs="Consolas"/>
          <w:color w:val="000000"/>
          <w:shd w:val="clear" w:color="auto" w:fill="FFFFFF"/>
        </w:rPr>
      </w:pPr>
      <w:ins w:id="37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46" w:author="Unknown"/>
          <w:rStyle w:val="HTMLCode"/>
          <w:rFonts w:ascii="Consolas" w:eastAsiaTheme="majorEastAsia" w:hAnsi="Consolas" w:cs="Consolas"/>
          <w:color w:val="000000"/>
          <w:shd w:val="clear" w:color="auto" w:fill="FFFFFF"/>
        </w:rPr>
      </w:pPr>
    </w:p>
    <w:p w:rsidR="00176814" w:rsidRDefault="00176814" w:rsidP="00176814">
      <w:pPr>
        <w:pStyle w:val="HTMLPreformatted"/>
        <w:shd w:val="clear" w:color="auto" w:fill="FFFFFF"/>
        <w:rPr>
          <w:ins w:id="3747" w:author="Unknown"/>
          <w:rStyle w:val="HTMLCode"/>
          <w:rFonts w:ascii="Consolas" w:eastAsiaTheme="majorEastAsia" w:hAnsi="Consolas" w:cs="Consolas"/>
          <w:color w:val="000000"/>
          <w:shd w:val="clear" w:color="auto" w:fill="FFFFFF"/>
        </w:rPr>
      </w:pPr>
      <w:ins w:id="37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btnSelectedTab_Click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176814" w:rsidRDefault="00176814" w:rsidP="00176814">
      <w:pPr>
        <w:pStyle w:val="HTMLPreformatted"/>
        <w:shd w:val="clear" w:color="auto" w:fill="FFFFFF"/>
        <w:rPr>
          <w:ins w:id="3749" w:author="Unknown"/>
          <w:rStyle w:val="HTMLCode"/>
          <w:rFonts w:ascii="Consolas" w:eastAsiaTheme="majorEastAsia" w:hAnsi="Consolas" w:cs="Consolas"/>
          <w:color w:val="000000"/>
          <w:shd w:val="clear" w:color="auto" w:fill="FFFFFF"/>
        </w:rPr>
      </w:pPr>
      <w:ins w:id="375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51" w:author="Unknown"/>
          <w:rStyle w:val="HTMLCode"/>
          <w:rFonts w:ascii="Consolas" w:eastAsiaTheme="majorEastAsia" w:hAnsi="Consolas" w:cs="Consolas"/>
          <w:color w:val="000000"/>
          <w:shd w:val="clear" w:color="auto" w:fill="FFFFFF"/>
        </w:rPr>
      </w:pPr>
      <w:ins w:id="375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MessageBox.Show(</w:t>
        </w:r>
        <w:r>
          <w:rPr>
            <w:rStyle w:val="hljs-string"/>
            <w:rFonts w:ascii="Consolas" w:hAnsi="Consolas" w:cs="Consolas"/>
            <w:color w:val="A31515"/>
            <w:shd w:val="clear" w:color="auto" w:fill="FFFFFF"/>
          </w:rPr>
          <w:t>"Selected tab: "</w:t>
        </w:r>
        <w:r>
          <w:rPr>
            <w:rStyle w:val="HTMLCode"/>
            <w:rFonts w:ascii="Consolas" w:eastAsiaTheme="majorEastAsia" w:hAnsi="Consolas" w:cs="Consolas"/>
            <w:color w:val="000000"/>
            <w:shd w:val="clear" w:color="auto" w:fill="FFFFFF"/>
          </w:rPr>
          <w:t xml:space="preserve"> + (tcSample.SelectedItem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TabItem).Header);</w:t>
        </w:r>
      </w:ins>
    </w:p>
    <w:p w:rsidR="00176814" w:rsidRDefault="00176814" w:rsidP="00176814">
      <w:pPr>
        <w:pStyle w:val="HTMLPreformatted"/>
        <w:shd w:val="clear" w:color="auto" w:fill="FFFFFF"/>
        <w:rPr>
          <w:ins w:id="3753" w:author="Unknown"/>
          <w:rStyle w:val="HTMLCode"/>
          <w:rFonts w:ascii="Consolas" w:eastAsiaTheme="majorEastAsia" w:hAnsi="Consolas" w:cs="Consolas"/>
          <w:color w:val="000000"/>
          <w:shd w:val="clear" w:color="auto" w:fill="FFFFFF"/>
        </w:rPr>
      </w:pPr>
      <w:ins w:id="375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55" w:author="Unknown"/>
          <w:rStyle w:val="HTMLCode"/>
          <w:rFonts w:ascii="Consolas" w:eastAsiaTheme="majorEastAsia" w:hAnsi="Consolas" w:cs="Consolas"/>
          <w:color w:val="000000"/>
          <w:shd w:val="clear" w:color="auto" w:fill="FFFFFF"/>
        </w:rPr>
      </w:pPr>
      <w:ins w:id="3756" w:author="Unknown">
        <w:r>
          <w:rPr>
            <w:rStyle w:val="HTMLCode"/>
            <w:rFonts w:ascii="Consolas" w:eastAsiaTheme="majorEastAsia" w:hAnsi="Consolas" w:cs="Consolas"/>
            <w:color w:val="000000"/>
            <w:shd w:val="clear" w:color="auto" w:fill="FFFFFF"/>
          </w:rPr>
          <w:tab/>
          <w:t>}</w:t>
        </w:r>
      </w:ins>
    </w:p>
    <w:p w:rsidR="00176814" w:rsidRDefault="00176814" w:rsidP="00176814">
      <w:pPr>
        <w:pStyle w:val="HTMLPreformatted"/>
        <w:shd w:val="clear" w:color="auto" w:fill="FFFFFF"/>
        <w:rPr>
          <w:ins w:id="3757" w:author="Unknown"/>
          <w:rFonts w:ascii="Consolas" w:hAnsi="Consolas" w:cs="Consolas"/>
          <w:color w:val="212529"/>
          <w:sz w:val="16"/>
          <w:szCs w:val="16"/>
        </w:rPr>
      </w:pPr>
      <w:ins w:id="3758" w:author="Unknown">
        <w:r>
          <w:rPr>
            <w:rStyle w:val="HTMLCode"/>
            <w:rFonts w:ascii="Consolas" w:eastAsiaTheme="majorEastAsia" w:hAnsi="Consolas" w:cs="Consolas"/>
            <w:color w:val="000000"/>
            <w:shd w:val="clear" w:color="auto" w:fill="FFFFFF"/>
          </w:rPr>
          <w:lastRenderedPageBreak/>
          <w:t>}</w:t>
        </w:r>
      </w:ins>
    </w:p>
    <w:p w:rsidR="00176814" w:rsidRDefault="00176814" w:rsidP="00176814">
      <w:pPr>
        <w:rPr>
          <w:ins w:id="3759" w:author="Unknown"/>
          <w:rFonts w:ascii="Times New Roman" w:hAnsi="Times New Roman" w:cs="Times New Roman"/>
          <w:sz w:val="24"/>
          <w:szCs w:val="24"/>
        </w:rPr>
      </w:pPr>
      <w:r>
        <w:rPr>
          <w:noProof/>
        </w:rPr>
        <w:drawing>
          <wp:inline distT="0" distB="0" distL="0" distR="0">
            <wp:extent cx="3335655" cy="2860040"/>
            <wp:effectExtent l="19050" t="0" r="0" b="0"/>
            <wp:docPr id="173" name="aelm1239" descr="https://www.wpf-tutorial.com/Images/ArticleImages/1/chapters/tabcontrol/tabcontrol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39" descr="https://www.wpf-tutorial.com/Images/ArticleImages/1/chapters/tabcontrol/tabcontrol_control.png"/>
                    <pic:cNvPicPr>
                      <a:picLocks noChangeAspect="1" noChangeArrowheads="1"/>
                    </pic:cNvPicPr>
                  </pic:nvPicPr>
                  <pic:blipFill>
                    <a:blip r:embed="rId148"/>
                    <a:srcRect/>
                    <a:stretch>
                      <a:fillRect/>
                    </a:stretch>
                  </pic:blipFill>
                  <pic:spPr bwMode="auto">
                    <a:xfrm>
                      <a:off x="0" y="0"/>
                      <a:ext cx="3335655" cy="2860040"/>
                    </a:xfrm>
                    <a:prstGeom prst="rect">
                      <a:avLst/>
                    </a:prstGeom>
                    <a:noFill/>
                    <a:ln w="9525">
                      <a:noFill/>
                      <a:miter lim="800000"/>
                      <a:headEnd/>
                      <a:tailEnd/>
                    </a:ln>
                  </pic:spPr>
                </pic:pic>
              </a:graphicData>
            </a:graphic>
          </wp:inline>
        </w:drawing>
      </w:r>
    </w:p>
    <w:p w:rsidR="00176814" w:rsidRDefault="00176814" w:rsidP="00176814">
      <w:pPr>
        <w:pStyle w:val="NormalWeb"/>
        <w:shd w:val="clear" w:color="auto" w:fill="FFFFFF"/>
        <w:spacing w:before="288" w:beforeAutospacing="0" w:after="288" w:afterAutospacing="0"/>
        <w:rPr>
          <w:ins w:id="3760" w:author="Unknown"/>
          <w:rFonts w:ascii="Segoe UI" w:hAnsi="Segoe UI" w:cs="Segoe UI"/>
          <w:color w:val="212529"/>
          <w:sz w:val="18"/>
          <w:szCs w:val="18"/>
        </w:rPr>
      </w:pPr>
      <w:ins w:id="3761" w:author="Unknown">
        <w:r>
          <w:rPr>
            <w:rFonts w:ascii="Segoe UI" w:hAnsi="Segoe UI" w:cs="Segoe UI"/>
            <w:color w:val="212529"/>
            <w:sz w:val="18"/>
            <w:szCs w:val="18"/>
          </w:rPr>
          <w:t>As you can see, I've simply added a set of buttons in the lower part of the interface. The first two allows will select the previous or next tab on the control, while the last one will display information about the currently selected tab, as demonstrated on the screenshot.</w:t>
        </w:r>
      </w:ins>
    </w:p>
    <w:p w:rsidR="00176814" w:rsidRDefault="00176814" w:rsidP="00176814">
      <w:pPr>
        <w:pStyle w:val="NormalWeb"/>
        <w:shd w:val="clear" w:color="auto" w:fill="FFFFFF"/>
        <w:spacing w:before="288" w:beforeAutospacing="0" w:after="288" w:afterAutospacing="0"/>
        <w:rPr>
          <w:ins w:id="3762" w:author="Unknown"/>
          <w:rFonts w:ascii="Segoe UI" w:hAnsi="Segoe UI" w:cs="Segoe UI"/>
          <w:color w:val="212529"/>
          <w:sz w:val="18"/>
          <w:szCs w:val="18"/>
        </w:rPr>
      </w:pPr>
      <w:ins w:id="3763" w:author="Unknown">
        <w:r>
          <w:rPr>
            <w:rFonts w:ascii="Segoe UI" w:hAnsi="Segoe UI" w:cs="Segoe UI"/>
            <w:color w:val="212529"/>
            <w:sz w:val="18"/>
            <w:szCs w:val="18"/>
          </w:rPr>
          <w:t>The first two buttons uses the </w:t>
        </w:r>
        <w:r>
          <w:rPr>
            <w:rStyle w:val="Strong"/>
            <w:rFonts w:ascii="Segoe UI" w:hAnsi="Segoe UI" w:cs="Segoe UI"/>
            <w:color w:val="212529"/>
            <w:sz w:val="18"/>
            <w:szCs w:val="18"/>
          </w:rPr>
          <w:t>SelectedIndex</w:t>
        </w:r>
        <w:r>
          <w:rPr>
            <w:rFonts w:ascii="Segoe UI" w:hAnsi="Segoe UI" w:cs="Segoe UI"/>
            <w:color w:val="212529"/>
            <w:sz w:val="18"/>
            <w:szCs w:val="18"/>
          </w:rPr>
          <w:t> property to determine where we are and then either subtracts or adds one to that value, making sure that the new index doesn't fall below or above the amount of available items. The third button uses the </w:t>
        </w:r>
        <w:r>
          <w:rPr>
            <w:rStyle w:val="Strong"/>
            <w:rFonts w:ascii="Segoe UI" w:hAnsi="Segoe UI" w:cs="Segoe UI"/>
            <w:color w:val="212529"/>
            <w:sz w:val="18"/>
            <w:szCs w:val="18"/>
          </w:rPr>
          <w:t>SelectedItem</w:t>
        </w:r>
        <w:r>
          <w:rPr>
            <w:rFonts w:ascii="Segoe UI" w:hAnsi="Segoe UI" w:cs="Segoe UI"/>
            <w:color w:val="212529"/>
            <w:sz w:val="18"/>
            <w:szCs w:val="18"/>
          </w:rPr>
          <w:t> property to get a reference to the selected tab. As you can see, I have to typecast it into the TabItem class to get a hold of the header property, since the SelectedProperty is of the object type by default.</w:t>
        </w:r>
      </w:ins>
    </w:p>
    <w:p w:rsidR="006A2E3C" w:rsidRDefault="006A2E3C" w:rsidP="006A2E3C">
      <w:pPr>
        <w:shd w:val="clear" w:color="auto" w:fill="FFFFFF"/>
        <w:rPr>
          <w:rFonts w:ascii="Segoe UI" w:hAnsi="Segoe UI" w:cs="Segoe UI"/>
          <w:b/>
          <w:bCs/>
          <w:color w:val="C0C0C0"/>
        </w:rPr>
      </w:pPr>
      <w:r>
        <w:rPr>
          <w:rFonts w:ascii="Segoe UI" w:hAnsi="Segoe UI" w:cs="Segoe UI"/>
          <w:b/>
          <w:bCs/>
          <w:color w:val="C0C0C0"/>
        </w:rPr>
        <w:t>The TabControl:</w:t>
      </w:r>
    </w:p>
    <w:p w:rsidR="006A2E3C" w:rsidRDefault="006A2E3C" w:rsidP="006A2E3C">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WPF TabControl: Tab positions</w:t>
      </w:r>
    </w:p>
    <w:p w:rsidR="006A2E3C" w:rsidRDefault="006A2E3C" w:rsidP="006A2E3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tabs of a TabControl is usually placed on top of the control, which is also how it will look by default when using the WPF TabControl:</w:t>
      </w:r>
    </w:p>
    <w:p w:rsidR="006A2E3C" w:rsidRDefault="006A2E3C" w:rsidP="006A2E3C">
      <w:pPr>
        <w:rPr>
          <w:ins w:id="3764" w:author="Unknown"/>
          <w:rFonts w:ascii="Times New Roman" w:hAnsi="Times New Roman" w:cs="Times New Roman"/>
          <w:sz w:val="24"/>
          <w:szCs w:val="24"/>
        </w:rPr>
      </w:pPr>
      <w:r>
        <w:rPr>
          <w:noProof/>
        </w:rPr>
        <w:drawing>
          <wp:inline distT="0" distB="0" distL="0" distR="0">
            <wp:extent cx="2377440" cy="1901825"/>
            <wp:effectExtent l="19050" t="0" r="3810" b="0"/>
            <wp:docPr id="179" name="aelm1245" descr="https://www.wpf-tutorial.com/Images/ArticleImages/1/chapters/tabcontrol/tabcontro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45" descr="https://www.wpf-tutorial.com/Images/ArticleImages/1/chapters/tabcontrol/tabcontrol_simple.png"/>
                    <pic:cNvPicPr>
                      <a:picLocks noChangeAspect="1" noChangeArrowheads="1"/>
                    </pic:cNvPicPr>
                  </pic:nvPicPr>
                  <pic:blipFill>
                    <a:blip r:embed="rId146"/>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6A2E3C" w:rsidRDefault="006A2E3C" w:rsidP="006A2E3C">
      <w:pPr>
        <w:pStyle w:val="NormalWeb"/>
        <w:shd w:val="clear" w:color="auto" w:fill="FFFFFF"/>
        <w:spacing w:before="288" w:beforeAutospacing="0" w:after="288" w:afterAutospacing="0"/>
        <w:rPr>
          <w:ins w:id="3765" w:author="Unknown"/>
          <w:rFonts w:ascii="Segoe UI" w:hAnsi="Segoe UI" w:cs="Segoe UI"/>
          <w:color w:val="212529"/>
          <w:sz w:val="18"/>
          <w:szCs w:val="18"/>
        </w:rPr>
      </w:pPr>
      <w:ins w:id="3766" w:author="Unknown">
        <w:r>
          <w:rPr>
            <w:rFonts w:ascii="Segoe UI" w:hAnsi="Segoe UI" w:cs="Segoe UI"/>
            <w:color w:val="212529"/>
            <w:sz w:val="18"/>
            <w:szCs w:val="18"/>
          </w:rPr>
          <w:lastRenderedPageBreak/>
          <w:t>However, using the </w:t>
        </w:r>
        <w:r>
          <w:rPr>
            <w:rStyle w:val="Strong"/>
            <w:rFonts w:ascii="Segoe UI" w:hAnsi="Segoe UI" w:cs="Segoe UI"/>
            <w:color w:val="212529"/>
            <w:sz w:val="18"/>
            <w:szCs w:val="18"/>
          </w:rPr>
          <w:t>TabStripPlacement </w:t>
        </w:r>
        <w:r>
          <w:rPr>
            <w:rFonts w:ascii="Segoe UI" w:hAnsi="Segoe UI" w:cs="Segoe UI"/>
            <w:color w:val="212529"/>
            <w:sz w:val="18"/>
            <w:szCs w:val="18"/>
          </w:rPr>
          <w:t>property, we can very easily change this:</w:t>
        </w:r>
      </w:ins>
    </w:p>
    <w:p w:rsidR="006A2E3C" w:rsidRDefault="003C5A45" w:rsidP="006A2E3C">
      <w:pPr>
        <w:shd w:val="clear" w:color="auto" w:fill="FFFFFF"/>
        <w:jc w:val="right"/>
        <w:rPr>
          <w:ins w:id="3767" w:author="Unknown"/>
          <w:rFonts w:ascii="Segoe UI" w:hAnsi="Segoe UI" w:cs="Segoe UI"/>
          <w:color w:val="212529"/>
          <w:sz w:val="18"/>
          <w:szCs w:val="18"/>
        </w:rPr>
      </w:pPr>
      <w:ins w:id="3768" w:author="Unknown">
        <w:r>
          <w:rPr>
            <w:rFonts w:ascii="Segoe UI" w:hAnsi="Segoe UI" w:cs="Segoe UI"/>
            <w:color w:val="212529"/>
            <w:sz w:val="18"/>
            <w:szCs w:val="18"/>
          </w:rPr>
          <w:fldChar w:fldCharType="begin"/>
        </w:r>
        <w:r w:rsidR="006A2E3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A2E3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A2E3C" w:rsidRDefault="006A2E3C" w:rsidP="006A2E3C">
      <w:pPr>
        <w:pStyle w:val="HTMLPreformatted"/>
        <w:shd w:val="clear" w:color="auto" w:fill="FFFFFF"/>
        <w:rPr>
          <w:ins w:id="3769" w:author="Unknown"/>
          <w:rStyle w:val="hljs-tag"/>
          <w:rFonts w:ascii="Consolas" w:hAnsi="Consolas" w:cs="Consolas"/>
          <w:color w:val="0000FF"/>
          <w:shd w:val="clear" w:color="auto" w:fill="FFFFFF"/>
        </w:rPr>
      </w:pPr>
      <w:ins w:id="377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"WpfTutorialSamples.Misc_controls.TabStripPlacementSample"</w:t>
        </w:r>
      </w:ins>
    </w:p>
    <w:p w:rsidR="006A2E3C" w:rsidRDefault="006A2E3C" w:rsidP="006A2E3C">
      <w:pPr>
        <w:pStyle w:val="HTMLPreformatted"/>
        <w:shd w:val="clear" w:color="auto" w:fill="FFFFFF"/>
        <w:rPr>
          <w:ins w:id="3771" w:author="Unknown"/>
          <w:rStyle w:val="hljs-tag"/>
          <w:rFonts w:ascii="Consolas" w:hAnsi="Consolas" w:cs="Consolas"/>
          <w:color w:val="0000FF"/>
          <w:shd w:val="clear" w:color="auto" w:fill="FFFFFF"/>
        </w:rPr>
      </w:pPr>
      <w:ins w:id="377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6A2E3C" w:rsidRDefault="006A2E3C" w:rsidP="006A2E3C">
      <w:pPr>
        <w:pStyle w:val="HTMLPreformatted"/>
        <w:shd w:val="clear" w:color="auto" w:fill="FFFFFF"/>
        <w:rPr>
          <w:ins w:id="3773" w:author="Unknown"/>
          <w:rStyle w:val="hljs-tag"/>
          <w:rFonts w:ascii="Consolas" w:hAnsi="Consolas" w:cs="Consolas"/>
          <w:color w:val="0000FF"/>
          <w:shd w:val="clear" w:color="auto" w:fill="FFFFFF"/>
        </w:rPr>
      </w:pPr>
      <w:ins w:id="377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6A2E3C" w:rsidRDefault="006A2E3C" w:rsidP="006A2E3C">
      <w:pPr>
        <w:pStyle w:val="HTMLPreformatted"/>
        <w:shd w:val="clear" w:color="auto" w:fill="FFFFFF"/>
        <w:rPr>
          <w:ins w:id="3775" w:author="Unknown"/>
          <w:rStyle w:val="HTMLCode"/>
          <w:rFonts w:ascii="Consolas" w:hAnsi="Consolas" w:cs="Consolas"/>
          <w:color w:val="000000"/>
          <w:shd w:val="clear" w:color="auto" w:fill="FFFFFF"/>
        </w:rPr>
      </w:pPr>
      <w:ins w:id="377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"TabStripPlacementSample"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77" w:author="Unknown"/>
          <w:rStyle w:val="HTMLCode"/>
          <w:rFonts w:ascii="Consolas" w:hAnsi="Consolas" w:cs="Consolas"/>
          <w:color w:val="000000"/>
          <w:shd w:val="clear" w:color="auto" w:fill="FFFFFF"/>
        </w:rPr>
      </w:pPr>
      <w:ins w:id="37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79" w:author="Unknown"/>
          <w:rStyle w:val="HTMLCode"/>
          <w:rFonts w:ascii="Consolas" w:hAnsi="Consolas" w:cs="Consolas"/>
          <w:color w:val="000000"/>
          <w:shd w:val="clear" w:color="auto" w:fill="FFFFFF"/>
        </w:rPr>
      </w:pPr>
      <w:ins w:id="37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TabStripPlacement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81" w:author="Unknown"/>
          <w:rStyle w:val="HTMLCode"/>
          <w:rFonts w:ascii="Consolas" w:hAnsi="Consolas" w:cs="Consolas"/>
          <w:color w:val="000000"/>
          <w:shd w:val="clear" w:color="auto" w:fill="FFFFFF"/>
        </w:rPr>
      </w:pPr>
      <w:ins w:id="37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"General"</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83" w:author="Unknown"/>
          <w:rStyle w:val="HTMLCode"/>
          <w:rFonts w:ascii="Consolas" w:hAnsi="Consolas" w:cs="Consolas"/>
          <w:color w:val="000000"/>
          <w:shd w:val="clear" w:color="auto" w:fill="FFFFFF"/>
        </w:rPr>
      </w:pPr>
      <w:ins w:id="37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785" w:author="Unknown"/>
          <w:rStyle w:val="HTMLCode"/>
          <w:rFonts w:ascii="Consolas" w:hAnsi="Consolas" w:cs="Consolas"/>
          <w:color w:val="000000"/>
          <w:shd w:val="clear" w:color="auto" w:fill="FFFFFF"/>
        </w:rPr>
      </w:pPr>
      <w:ins w:id="378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87" w:author="Unknown"/>
          <w:rStyle w:val="HTMLCode"/>
          <w:rFonts w:ascii="Consolas" w:hAnsi="Consolas" w:cs="Consolas"/>
          <w:color w:val="000000"/>
          <w:shd w:val="clear" w:color="auto" w:fill="FFFFFF"/>
        </w:rPr>
      </w:pPr>
      <w:ins w:id="378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"Security"</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789" w:author="Unknown"/>
          <w:rStyle w:val="HTMLCode"/>
          <w:rFonts w:ascii="Consolas" w:hAnsi="Consolas" w:cs="Consolas"/>
          <w:color w:val="000000"/>
          <w:shd w:val="clear" w:color="auto" w:fill="FFFFFF"/>
        </w:rPr>
      </w:pPr>
      <w:ins w:id="379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"Details"</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791" w:author="Unknown"/>
          <w:rStyle w:val="HTMLCode"/>
          <w:rFonts w:ascii="Consolas" w:hAnsi="Consolas" w:cs="Consolas"/>
          <w:color w:val="000000"/>
          <w:shd w:val="clear" w:color="auto" w:fill="FFFFFF"/>
        </w:rPr>
      </w:pPr>
      <w:ins w:id="379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93" w:author="Unknown"/>
          <w:rStyle w:val="HTMLCode"/>
          <w:rFonts w:ascii="Consolas" w:hAnsi="Consolas" w:cs="Consolas"/>
          <w:color w:val="000000"/>
          <w:shd w:val="clear" w:color="auto" w:fill="FFFFFF"/>
        </w:rPr>
      </w:pPr>
      <w:ins w:id="379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795" w:author="Unknown"/>
          <w:rFonts w:ascii="Consolas" w:hAnsi="Consolas" w:cs="Consolas"/>
          <w:color w:val="212529"/>
          <w:sz w:val="16"/>
          <w:szCs w:val="16"/>
        </w:rPr>
      </w:pPr>
      <w:ins w:id="379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6A2E3C" w:rsidRDefault="006A2E3C" w:rsidP="006A2E3C">
      <w:pPr>
        <w:rPr>
          <w:ins w:id="3797" w:author="Unknown"/>
          <w:rFonts w:ascii="Times New Roman" w:hAnsi="Times New Roman" w:cs="Times New Roman"/>
          <w:sz w:val="24"/>
          <w:szCs w:val="24"/>
        </w:rPr>
      </w:pPr>
      <w:r>
        <w:rPr>
          <w:noProof/>
        </w:rPr>
        <w:drawing>
          <wp:inline distT="0" distB="0" distL="0" distR="0">
            <wp:extent cx="2377440" cy="1901825"/>
            <wp:effectExtent l="19050" t="0" r="3810" b="0"/>
            <wp:docPr id="178" name="aelm1248" descr="https://www.wpf-tutorial.com/Images/ArticleImages/1/chapters/tabcontrol/tabcontrol_tab_placement_bot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48" descr="https://www.wpf-tutorial.com/Images/ArticleImages/1/chapters/tabcontrol/tabcontrol_tab_placement_bottom.png"/>
                    <pic:cNvPicPr>
                      <a:picLocks noChangeAspect="1" noChangeArrowheads="1"/>
                    </pic:cNvPicPr>
                  </pic:nvPicPr>
                  <pic:blipFill>
                    <a:blip r:embed="rId149"/>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6A2E3C" w:rsidRDefault="006A2E3C" w:rsidP="006A2E3C">
      <w:pPr>
        <w:pStyle w:val="NormalWeb"/>
        <w:shd w:val="clear" w:color="auto" w:fill="FFFFFF"/>
        <w:spacing w:before="288" w:beforeAutospacing="0" w:after="288" w:afterAutospacing="0"/>
        <w:rPr>
          <w:ins w:id="3798" w:author="Unknown"/>
          <w:rFonts w:ascii="Segoe UI" w:hAnsi="Segoe UI" w:cs="Segoe UI"/>
          <w:color w:val="212529"/>
          <w:sz w:val="18"/>
          <w:szCs w:val="18"/>
        </w:rPr>
      </w:pPr>
      <w:ins w:id="3799" w:author="Unknown">
        <w:r>
          <w:rPr>
            <w:rFonts w:ascii="Segoe UI" w:hAnsi="Segoe UI" w:cs="Segoe UI"/>
            <w:color w:val="212529"/>
            <w:sz w:val="18"/>
            <w:szCs w:val="18"/>
          </w:rPr>
          <w:t>The TabStripPlacement can be set to Top, Bottom, Left and Right. However, if we set it to Left or Right, we get a result like this:</w:t>
        </w:r>
      </w:ins>
    </w:p>
    <w:p w:rsidR="006A2E3C" w:rsidRDefault="006A2E3C" w:rsidP="006A2E3C">
      <w:pPr>
        <w:rPr>
          <w:ins w:id="3800" w:author="Unknown"/>
          <w:rFonts w:ascii="Times New Roman" w:hAnsi="Times New Roman" w:cs="Times New Roman"/>
          <w:sz w:val="24"/>
          <w:szCs w:val="24"/>
        </w:rPr>
      </w:pPr>
      <w:r>
        <w:rPr>
          <w:noProof/>
        </w:rPr>
        <w:drawing>
          <wp:inline distT="0" distB="0" distL="0" distR="0">
            <wp:extent cx="2377440" cy="1901825"/>
            <wp:effectExtent l="19050" t="0" r="3810" b="0"/>
            <wp:docPr id="177" name="aelm1250" descr="https://www.wpf-tutorial.com/Images/ArticleImages/1/chapters/tabcontrol/tabcontrol_tab_placement_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50" descr="https://www.wpf-tutorial.com/Images/ArticleImages/1/chapters/tabcontrol/tabcontrol_tab_placement_left.png"/>
                    <pic:cNvPicPr>
                      <a:picLocks noChangeAspect="1" noChangeArrowheads="1"/>
                    </pic:cNvPicPr>
                  </pic:nvPicPr>
                  <pic:blipFill>
                    <a:blip r:embed="rId150"/>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6A2E3C" w:rsidRDefault="006A2E3C" w:rsidP="006A2E3C">
      <w:pPr>
        <w:pStyle w:val="NormalWeb"/>
        <w:shd w:val="clear" w:color="auto" w:fill="FFFFFF"/>
        <w:spacing w:before="288" w:beforeAutospacing="0" w:after="288" w:afterAutospacing="0"/>
        <w:rPr>
          <w:ins w:id="3801" w:author="Unknown"/>
          <w:rFonts w:ascii="Segoe UI" w:hAnsi="Segoe UI" w:cs="Segoe UI"/>
          <w:color w:val="212529"/>
          <w:sz w:val="18"/>
          <w:szCs w:val="18"/>
        </w:rPr>
      </w:pPr>
      <w:ins w:id="3802" w:author="Unknown">
        <w:r>
          <w:rPr>
            <w:rFonts w:ascii="Segoe UI" w:hAnsi="Segoe UI" w:cs="Segoe UI"/>
            <w:color w:val="212529"/>
            <w:sz w:val="18"/>
            <w:szCs w:val="18"/>
          </w:rPr>
          <w:t>I personally would expect that the tabs to be rotated when placed on one of the sides, so that the tab text becomes vertical instead of horizontal, but the WPF TabControl doesn't do this. Fortunately, we can accomplish this behavior with a small hack:</w:t>
        </w:r>
      </w:ins>
    </w:p>
    <w:p w:rsidR="006A2E3C" w:rsidRDefault="003C5A45" w:rsidP="006A2E3C">
      <w:pPr>
        <w:shd w:val="clear" w:color="auto" w:fill="FFFFFF"/>
        <w:jc w:val="right"/>
        <w:rPr>
          <w:ins w:id="3803" w:author="Unknown"/>
          <w:rFonts w:ascii="Segoe UI" w:hAnsi="Segoe UI" w:cs="Segoe UI"/>
          <w:color w:val="212529"/>
          <w:sz w:val="18"/>
          <w:szCs w:val="18"/>
        </w:rPr>
      </w:pPr>
      <w:ins w:id="3804" w:author="Unknown">
        <w:r>
          <w:rPr>
            <w:rFonts w:ascii="Segoe UI" w:hAnsi="Segoe UI" w:cs="Segoe UI"/>
            <w:color w:val="212529"/>
            <w:sz w:val="18"/>
            <w:szCs w:val="18"/>
          </w:rPr>
          <w:fldChar w:fldCharType="begin"/>
        </w:r>
        <w:r w:rsidR="006A2E3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6A2E3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6A2E3C" w:rsidRDefault="006A2E3C" w:rsidP="006A2E3C">
      <w:pPr>
        <w:pStyle w:val="HTMLPreformatted"/>
        <w:shd w:val="clear" w:color="auto" w:fill="FFFFFF"/>
        <w:rPr>
          <w:ins w:id="3805" w:author="Unknown"/>
          <w:rStyle w:val="hljs-tag"/>
          <w:rFonts w:ascii="Consolas" w:hAnsi="Consolas" w:cs="Consolas"/>
          <w:color w:val="0000FF"/>
          <w:shd w:val="clear" w:color="auto" w:fill="FFFFFF"/>
        </w:rPr>
      </w:pPr>
      <w:ins w:id="3806" w:author="Unknown">
        <w:r>
          <w:rPr>
            <w:rStyle w:val="hljs-tag"/>
            <w:rFonts w:ascii="Consolas" w:hAnsi="Consolas" w:cs="Consolas"/>
            <w:color w:val="0000FF"/>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"WpfTutorialSamples.Misc_controls.TabStripPlacementSample"</w:t>
        </w:r>
      </w:ins>
    </w:p>
    <w:p w:rsidR="006A2E3C" w:rsidRDefault="006A2E3C" w:rsidP="006A2E3C">
      <w:pPr>
        <w:pStyle w:val="HTMLPreformatted"/>
        <w:shd w:val="clear" w:color="auto" w:fill="FFFFFF"/>
        <w:rPr>
          <w:ins w:id="3807" w:author="Unknown"/>
          <w:rStyle w:val="hljs-tag"/>
          <w:rFonts w:ascii="Consolas" w:hAnsi="Consolas" w:cs="Consolas"/>
          <w:color w:val="0000FF"/>
          <w:shd w:val="clear" w:color="auto" w:fill="FFFFFF"/>
        </w:rPr>
      </w:pPr>
      <w:ins w:id="380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6A2E3C" w:rsidRDefault="006A2E3C" w:rsidP="006A2E3C">
      <w:pPr>
        <w:pStyle w:val="HTMLPreformatted"/>
        <w:shd w:val="clear" w:color="auto" w:fill="FFFFFF"/>
        <w:rPr>
          <w:ins w:id="3809" w:author="Unknown"/>
          <w:rStyle w:val="hljs-tag"/>
          <w:rFonts w:ascii="Consolas" w:hAnsi="Consolas" w:cs="Consolas"/>
          <w:color w:val="0000FF"/>
          <w:shd w:val="clear" w:color="auto" w:fill="FFFFFF"/>
        </w:rPr>
      </w:pPr>
      <w:ins w:id="381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6A2E3C" w:rsidRDefault="006A2E3C" w:rsidP="006A2E3C">
      <w:pPr>
        <w:pStyle w:val="HTMLPreformatted"/>
        <w:shd w:val="clear" w:color="auto" w:fill="FFFFFF"/>
        <w:rPr>
          <w:ins w:id="3811" w:author="Unknown"/>
          <w:rStyle w:val="HTMLCode"/>
          <w:rFonts w:ascii="Consolas" w:hAnsi="Consolas" w:cs="Consolas"/>
          <w:color w:val="000000"/>
          <w:shd w:val="clear" w:color="auto" w:fill="FFFFFF"/>
        </w:rPr>
      </w:pPr>
      <w:ins w:id="381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"TabStripPlacementSample"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UseLayoutRounding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13" w:author="Unknown"/>
          <w:rStyle w:val="HTMLCode"/>
          <w:rFonts w:ascii="Consolas" w:hAnsi="Consolas" w:cs="Consolas"/>
          <w:color w:val="000000"/>
          <w:shd w:val="clear" w:color="auto" w:fill="FFFFFF"/>
        </w:rPr>
      </w:pPr>
      <w:ins w:id="381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15" w:author="Unknown"/>
          <w:rStyle w:val="HTMLCode"/>
          <w:rFonts w:ascii="Consolas" w:hAnsi="Consolas" w:cs="Consolas"/>
          <w:color w:val="000000"/>
          <w:shd w:val="clear" w:color="auto" w:fill="FFFFFF"/>
        </w:rPr>
      </w:pPr>
      <w:ins w:id="381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TabStripPlacement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17" w:author="Unknown"/>
          <w:rStyle w:val="HTMLCode"/>
          <w:rFonts w:ascii="Consolas" w:hAnsi="Consolas" w:cs="Consolas"/>
          <w:color w:val="000000"/>
          <w:shd w:val="clear" w:color="auto" w:fill="FFFFFF"/>
        </w:rPr>
      </w:pPr>
      <w:ins w:id="381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TabControl.Resources</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19" w:author="Unknown"/>
          <w:rStyle w:val="xml"/>
          <w:rFonts w:ascii="Consolas" w:hAnsi="Consolas" w:cs="Consolas"/>
          <w:color w:val="000000"/>
          <w:shd w:val="clear" w:color="auto" w:fill="FFFFFF"/>
        </w:rPr>
      </w:pPr>
      <w:ins w:id="382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"{x:Type TabItem}"</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21" w:author="Unknown"/>
          <w:rStyle w:val="xml"/>
          <w:rFonts w:ascii="Consolas" w:hAnsi="Consolas" w:cs="Consolas"/>
          <w:color w:val="000000"/>
          <w:shd w:val="clear" w:color="auto" w:fill="FFFFFF"/>
        </w:rPr>
      </w:pPr>
      <w:ins w:id="382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"HeaderTemplate"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23" w:author="Unknown"/>
          <w:rStyle w:val="xml"/>
          <w:rFonts w:ascii="Consolas" w:hAnsi="Consolas" w:cs="Consolas"/>
          <w:color w:val="000000"/>
          <w:shd w:val="clear" w:color="auto" w:fill="FFFFFF"/>
        </w:rPr>
      </w:pPr>
      <w:ins w:id="382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25" w:author="Unknown"/>
          <w:rStyle w:val="xml"/>
          <w:rFonts w:ascii="Consolas" w:hAnsi="Consolas" w:cs="Consolas"/>
          <w:color w:val="000000"/>
          <w:shd w:val="clear" w:color="auto" w:fill="FFFFFF"/>
        </w:rPr>
      </w:pPr>
      <w:ins w:id="382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27" w:author="Unknown"/>
          <w:rStyle w:val="xml"/>
          <w:rFonts w:ascii="Consolas" w:hAnsi="Consolas" w:cs="Consolas"/>
          <w:color w:val="000000"/>
          <w:shd w:val="clear" w:color="auto" w:fill="FFFFFF"/>
        </w:rPr>
      </w:pPr>
      <w:ins w:id="382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ContentPresenter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"{TemplateBinding Content}"</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29" w:author="Unknown"/>
          <w:rStyle w:val="xml"/>
          <w:rFonts w:ascii="Consolas" w:hAnsi="Consolas" w:cs="Consolas"/>
          <w:color w:val="000000"/>
          <w:shd w:val="clear" w:color="auto" w:fill="FFFFFF"/>
        </w:rPr>
      </w:pPr>
      <w:ins w:id="383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ContentPresenter.LayoutTransform</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31" w:author="Unknown"/>
          <w:rStyle w:val="xml"/>
          <w:rFonts w:ascii="Consolas" w:hAnsi="Consolas" w:cs="Consolas"/>
          <w:color w:val="000000"/>
          <w:shd w:val="clear" w:color="auto" w:fill="FFFFFF"/>
        </w:rPr>
      </w:pPr>
      <w:ins w:id="383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RotateTransform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Angle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"270"</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833" w:author="Unknown"/>
          <w:rStyle w:val="xml"/>
          <w:rFonts w:ascii="Consolas" w:hAnsi="Consolas" w:cs="Consolas"/>
          <w:color w:val="000000"/>
          <w:shd w:val="clear" w:color="auto" w:fill="FFFFFF"/>
        </w:rPr>
      </w:pPr>
      <w:ins w:id="383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ContentPresenter.LayoutTransform</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35" w:author="Unknown"/>
          <w:rStyle w:val="xml"/>
          <w:rFonts w:ascii="Consolas" w:hAnsi="Consolas" w:cs="Consolas"/>
          <w:color w:val="000000"/>
          <w:shd w:val="clear" w:color="auto" w:fill="FFFFFF"/>
        </w:rPr>
      </w:pPr>
      <w:ins w:id="383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ContentPresenter</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37" w:author="Unknown"/>
          <w:rStyle w:val="xml"/>
          <w:rFonts w:ascii="Consolas" w:hAnsi="Consolas" w:cs="Consolas"/>
          <w:color w:val="000000"/>
          <w:shd w:val="clear" w:color="auto" w:fill="FFFFFF"/>
        </w:rPr>
      </w:pPr>
      <w:ins w:id="3838"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39" w:author="Unknown"/>
          <w:rStyle w:val="xml"/>
          <w:rFonts w:ascii="Consolas" w:hAnsi="Consolas" w:cs="Consolas"/>
          <w:color w:val="000000"/>
          <w:shd w:val="clear" w:color="auto" w:fill="FFFFFF"/>
        </w:rPr>
      </w:pPr>
      <w:ins w:id="3840"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41" w:author="Unknown"/>
          <w:rStyle w:val="xml"/>
          <w:rFonts w:ascii="Consolas" w:hAnsi="Consolas" w:cs="Consolas"/>
          <w:color w:val="000000"/>
          <w:shd w:val="clear" w:color="auto" w:fill="FFFFFF"/>
        </w:rPr>
      </w:pPr>
      <w:ins w:id="3842"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43" w:author="Unknown"/>
          <w:rStyle w:val="xml"/>
          <w:rFonts w:ascii="Consolas" w:hAnsi="Consolas" w:cs="Consolas"/>
          <w:color w:val="000000"/>
          <w:shd w:val="clear" w:color="auto" w:fill="FFFFFF"/>
        </w:rPr>
      </w:pPr>
      <w:ins w:id="3844"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"Padding"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845" w:author="Unknown"/>
          <w:rStyle w:val="HTMLCode"/>
          <w:rFonts w:ascii="Consolas" w:hAnsi="Consolas" w:cs="Consolas"/>
          <w:color w:val="000000"/>
          <w:shd w:val="clear" w:color="auto" w:fill="FFFFFF"/>
        </w:rPr>
      </w:pPr>
      <w:ins w:id="384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47" w:author="Unknown"/>
          <w:rStyle w:val="HTMLCode"/>
          <w:rFonts w:ascii="Consolas" w:hAnsi="Consolas" w:cs="Consolas"/>
          <w:color w:val="000000"/>
          <w:shd w:val="clear" w:color="auto" w:fill="FFFFFF"/>
        </w:rPr>
      </w:pPr>
      <w:ins w:id="384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TabControl.Resources</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49" w:author="Unknown"/>
          <w:rStyle w:val="HTMLCode"/>
          <w:rFonts w:ascii="Consolas" w:hAnsi="Consolas" w:cs="Consolas"/>
          <w:color w:val="000000"/>
          <w:shd w:val="clear" w:color="auto" w:fill="FFFFFF"/>
        </w:rPr>
      </w:pPr>
      <w:ins w:id="385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"General"</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51" w:author="Unknown"/>
          <w:rStyle w:val="HTMLCode"/>
          <w:rFonts w:ascii="Consolas" w:hAnsi="Consolas" w:cs="Consolas"/>
          <w:color w:val="000000"/>
          <w:shd w:val="clear" w:color="auto" w:fill="FFFFFF"/>
        </w:rPr>
      </w:pPr>
      <w:ins w:id="385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853" w:author="Unknown"/>
          <w:rStyle w:val="HTMLCode"/>
          <w:rFonts w:ascii="Consolas" w:hAnsi="Consolas" w:cs="Consolas"/>
          <w:color w:val="000000"/>
          <w:shd w:val="clear" w:color="auto" w:fill="FFFFFF"/>
        </w:rPr>
      </w:pPr>
      <w:ins w:id="385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55" w:author="Unknown"/>
          <w:rStyle w:val="HTMLCode"/>
          <w:rFonts w:ascii="Consolas" w:hAnsi="Consolas" w:cs="Consolas"/>
          <w:color w:val="000000"/>
          <w:shd w:val="clear" w:color="auto" w:fill="FFFFFF"/>
        </w:rPr>
      </w:pPr>
      <w:ins w:id="385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"Security"</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857" w:author="Unknown"/>
          <w:rStyle w:val="HTMLCode"/>
          <w:rFonts w:ascii="Consolas" w:hAnsi="Consolas" w:cs="Consolas"/>
          <w:color w:val="000000"/>
          <w:shd w:val="clear" w:color="auto" w:fill="FFFFFF"/>
        </w:rPr>
      </w:pPr>
      <w:ins w:id="385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"Details"</w:t>
        </w:r>
        <w:r>
          <w:rPr>
            <w:rStyle w:val="hljs-tag"/>
            <w:rFonts w:ascii="Consolas" w:hAnsi="Consolas" w:cs="Consolas"/>
            <w:color w:val="0000FF"/>
            <w:shd w:val="clear" w:color="auto" w:fill="FFFFFF"/>
          </w:rPr>
          <w:t xml:space="preserve"> /&gt;</w:t>
        </w:r>
      </w:ins>
    </w:p>
    <w:p w:rsidR="006A2E3C" w:rsidRDefault="006A2E3C" w:rsidP="006A2E3C">
      <w:pPr>
        <w:pStyle w:val="HTMLPreformatted"/>
        <w:shd w:val="clear" w:color="auto" w:fill="FFFFFF"/>
        <w:rPr>
          <w:ins w:id="3859" w:author="Unknown"/>
          <w:rStyle w:val="HTMLCode"/>
          <w:rFonts w:ascii="Consolas" w:hAnsi="Consolas" w:cs="Consolas"/>
          <w:color w:val="000000"/>
          <w:shd w:val="clear" w:color="auto" w:fill="FFFFFF"/>
        </w:rPr>
      </w:pPr>
      <w:ins w:id="386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61" w:author="Unknown"/>
          <w:rStyle w:val="HTMLCode"/>
          <w:rFonts w:ascii="Consolas" w:hAnsi="Consolas" w:cs="Consolas"/>
          <w:color w:val="000000"/>
          <w:shd w:val="clear" w:color="auto" w:fill="FFFFFF"/>
        </w:rPr>
      </w:pPr>
      <w:ins w:id="386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6A2E3C" w:rsidRDefault="006A2E3C" w:rsidP="006A2E3C">
      <w:pPr>
        <w:pStyle w:val="HTMLPreformatted"/>
        <w:shd w:val="clear" w:color="auto" w:fill="FFFFFF"/>
        <w:rPr>
          <w:ins w:id="3863" w:author="Unknown"/>
          <w:rFonts w:ascii="Consolas" w:hAnsi="Consolas" w:cs="Consolas"/>
          <w:color w:val="212529"/>
          <w:sz w:val="16"/>
          <w:szCs w:val="16"/>
        </w:rPr>
      </w:pPr>
      <w:ins w:id="386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6A2E3C" w:rsidRDefault="006A2E3C" w:rsidP="006A2E3C">
      <w:pPr>
        <w:rPr>
          <w:ins w:id="3865" w:author="Unknown"/>
          <w:rFonts w:ascii="Times New Roman" w:hAnsi="Times New Roman" w:cs="Times New Roman"/>
          <w:sz w:val="24"/>
          <w:szCs w:val="24"/>
        </w:rPr>
      </w:pPr>
      <w:r>
        <w:rPr>
          <w:noProof/>
        </w:rPr>
        <w:drawing>
          <wp:inline distT="0" distB="0" distL="0" distR="0">
            <wp:extent cx="2377440" cy="1901825"/>
            <wp:effectExtent l="19050" t="0" r="3810" b="0"/>
            <wp:docPr id="176" name="aelm1253" descr="https://www.wpf-tutorial.com/Images/ArticleImages/1/chapters/tabcontrol/tabcontrol_tab_placement_left_with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53" descr="https://www.wpf-tutorial.com/Images/ArticleImages/1/chapters/tabcontrol/tabcontrol_tab_placement_left_with_style.png"/>
                    <pic:cNvPicPr>
                      <a:picLocks noChangeAspect="1" noChangeArrowheads="1"/>
                    </pic:cNvPicPr>
                  </pic:nvPicPr>
                  <pic:blipFill>
                    <a:blip r:embed="rId151"/>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6A2E3C" w:rsidRDefault="006A2E3C" w:rsidP="006A2E3C">
      <w:pPr>
        <w:pStyle w:val="NormalWeb"/>
        <w:shd w:val="clear" w:color="auto" w:fill="FFFFFF"/>
        <w:spacing w:before="288" w:beforeAutospacing="0" w:after="288" w:afterAutospacing="0"/>
        <w:rPr>
          <w:ins w:id="3866" w:author="Unknown"/>
          <w:rFonts w:ascii="Segoe UI" w:hAnsi="Segoe UI" w:cs="Segoe UI"/>
          <w:color w:val="212529"/>
          <w:sz w:val="18"/>
          <w:szCs w:val="18"/>
        </w:rPr>
      </w:pPr>
      <w:ins w:id="3867" w:author="Unknown">
        <w:r>
          <w:rPr>
            <w:rFonts w:ascii="Segoe UI" w:hAnsi="Segoe UI" w:cs="Segoe UI"/>
            <w:color w:val="212529"/>
            <w:sz w:val="18"/>
            <w:szCs w:val="18"/>
          </w:rPr>
          <w:t>If you haven't yet read the chapters on templates or styles, this might seem a bit confusing, but what we do is using a style targeted at the TabItem elements, where we override the HeaderTemplate and then apply a rotate transform to the tabs. For tabs placed on the left side, we rotate 270 degrees - if placed on the right, you should only rotate 90 degrees, to make it look correct.</w:t>
        </w:r>
      </w:ins>
    </w:p>
    <w:p w:rsidR="00E94FD1" w:rsidRDefault="00E94FD1" w:rsidP="00E94FD1">
      <w:pPr>
        <w:shd w:val="clear" w:color="auto" w:fill="FFFFFF"/>
        <w:rPr>
          <w:rFonts w:ascii="Segoe UI" w:hAnsi="Segoe UI" w:cs="Segoe UI"/>
          <w:b/>
          <w:bCs/>
          <w:color w:val="C0C0C0"/>
        </w:rPr>
      </w:pPr>
      <w:r>
        <w:rPr>
          <w:rFonts w:ascii="Segoe UI" w:hAnsi="Segoe UI" w:cs="Segoe UI"/>
          <w:b/>
          <w:bCs/>
          <w:color w:val="C0C0C0"/>
        </w:rPr>
        <w:t>The TabControl:</w:t>
      </w:r>
    </w:p>
    <w:p w:rsidR="00E94FD1" w:rsidRDefault="00E94FD1" w:rsidP="00E94FD1">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lastRenderedPageBreak/>
        <w:t>WPF TabControl: Styling the TabItems</w:t>
      </w:r>
    </w:p>
    <w:p w:rsidR="00E94FD1" w:rsidRDefault="00E94FD1" w:rsidP="00E94FD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one of the previous articles, we discovered how easy it was to customize the tab headers of the WPF TabControl, for instance to add an image or color the text. However, if you wish to go beyond that and directly influence how the tab looks, including shape and borders, you need to override the control template of the TabItem element, and while this is not as straight forward as most other areas of WPF, it's still manageable.</w:t>
      </w:r>
    </w:p>
    <w:p w:rsidR="00E94FD1" w:rsidRDefault="00E94FD1" w:rsidP="00E94FD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So, if you would like to get full control of how the tabs of your TabControl looks, check out the next example:</w:t>
      </w:r>
    </w:p>
    <w:p w:rsidR="00E94FD1" w:rsidRDefault="003C5A45" w:rsidP="00E94FD1">
      <w:pPr>
        <w:shd w:val="clear" w:color="auto" w:fill="FFFFFF"/>
        <w:jc w:val="right"/>
        <w:rPr>
          <w:ins w:id="3868" w:author="Unknown"/>
          <w:rFonts w:ascii="Segoe UI" w:hAnsi="Segoe UI" w:cs="Segoe UI"/>
          <w:color w:val="212529"/>
          <w:sz w:val="18"/>
          <w:szCs w:val="18"/>
        </w:rPr>
      </w:pPr>
      <w:ins w:id="3869" w:author="Unknown">
        <w:r>
          <w:rPr>
            <w:rFonts w:ascii="Segoe UI" w:hAnsi="Segoe UI" w:cs="Segoe UI"/>
            <w:color w:val="212529"/>
            <w:sz w:val="18"/>
            <w:szCs w:val="18"/>
          </w:rPr>
          <w:fldChar w:fldCharType="begin"/>
        </w:r>
        <w:r w:rsidR="00E94FD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94FD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94FD1" w:rsidRDefault="00E94FD1" w:rsidP="00E94FD1">
      <w:pPr>
        <w:pStyle w:val="HTMLPreformatted"/>
        <w:shd w:val="clear" w:color="auto" w:fill="FFFFFF"/>
        <w:rPr>
          <w:ins w:id="3870" w:author="Unknown"/>
          <w:rStyle w:val="hljs-tag"/>
          <w:rFonts w:ascii="Consolas" w:hAnsi="Consolas" w:cs="Consolas"/>
          <w:shd w:val="clear" w:color="auto" w:fill="FFFFFF"/>
        </w:rPr>
      </w:pPr>
      <w:ins w:id="387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"WpfTutorialSamples.Misc_controls.StyledTabItemsSample"</w:t>
        </w:r>
      </w:ins>
    </w:p>
    <w:p w:rsidR="00E94FD1" w:rsidRDefault="00E94FD1" w:rsidP="00E94FD1">
      <w:pPr>
        <w:pStyle w:val="HTMLPreformatted"/>
        <w:shd w:val="clear" w:color="auto" w:fill="FFFFFF"/>
        <w:rPr>
          <w:ins w:id="3872" w:author="Unknown"/>
          <w:rStyle w:val="hljs-tag"/>
          <w:rFonts w:ascii="Consolas" w:hAnsi="Consolas" w:cs="Consolas"/>
          <w:shd w:val="clear" w:color="auto" w:fill="FFFFFF"/>
        </w:rPr>
      </w:pPr>
      <w:ins w:id="387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E94FD1" w:rsidRDefault="00E94FD1" w:rsidP="00E94FD1">
      <w:pPr>
        <w:pStyle w:val="HTMLPreformatted"/>
        <w:shd w:val="clear" w:color="auto" w:fill="FFFFFF"/>
        <w:rPr>
          <w:ins w:id="3874" w:author="Unknown"/>
          <w:rStyle w:val="hljs-tag"/>
          <w:rFonts w:ascii="Consolas" w:hAnsi="Consolas" w:cs="Consolas"/>
          <w:shd w:val="clear" w:color="auto" w:fill="FFFFFF"/>
        </w:rPr>
      </w:pPr>
      <w:ins w:id="387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E94FD1" w:rsidRDefault="00E94FD1" w:rsidP="00E94FD1">
      <w:pPr>
        <w:pStyle w:val="HTMLPreformatted"/>
        <w:shd w:val="clear" w:color="auto" w:fill="FFFFFF"/>
        <w:rPr>
          <w:ins w:id="3876" w:author="Unknown"/>
          <w:rStyle w:val="HTMLCode"/>
          <w:rFonts w:ascii="Consolas" w:eastAsiaTheme="majorEastAsia" w:hAnsi="Consolas" w:cs="Consolas"/>
          <w:color w:val="000000"/>
          <w:shd w:val="clear" w:color="auto" w:fill="FFFFFF"/>
        </w:rPr>
      </w:pPr>
      <w:ins w:id="387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"StyledTabItemsSample"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78" w:author="Unknown"/>
          <w:rStyle w:val="HTMLCode"/>
          <w:rFonts w:ascii="Consolas" w:eastAsiaTheme="majorEastAsia" w:hAnsi="Consolas" w:cs="Consolas"/>
          <w:color w:val="000000"/>
          <w:shd w:val="clear" w:color="auto" w:fill="FFFFFF"/>
        </w:rPr>
      </w:pPr>
      <w:ins w:id="38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80" w:author="Unknown"/>
          <w:rStyle w:val="HTMLCode"/>
          <w:rFonts w:ascii="Consolas" w:eastAsiaTheme="majorEastAsia" w:hAnsi="Consolas" w:cs="Consolas"/>
          <w:color w:val="000000"/>
          <w:shd w:val="clear" w:color="auto" w:fill="FFFFFF"/>
        </w:rPr>
      </w:pPr>
      <w:ins w:id="38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"LightGray"</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82" w:author="Unknown"/>
          <w:rStyle w:val="HTMLCode"/>
          <w:rFonts w:ascii="Consolas" w:eastAsiaTheme="majorEastAsia" w:hAnsi="Consolas" w:cs="Consolas"/>
          <w:color w:val="000000"/>
          <w:shd w:val="clear" w:color="auto" w:fill="FFFFFF"/>
        </w:rPr>
      </w:pPr>
      <w:ins w:id="38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TabControl.Resources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84" w:author="Unknown"/>
          <w:rStyle w:val="xml"/>
          <w:rFonts w:ascii="Consolas" w:hAnsi="Consolas" w:cs="Consolas"/>
          <w:color w:val="000000"/>
          <w:shd w:val="clear" w:color="auto" w:fill="FFFFFF"/>
        </w:rPr>
      </w:pPr>
      <w:ins w:id="38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"TabItem"</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86" w:author="Unknown"/>
          <w:rStyle w:val="xml"/>
          <w:rFonts w:ascii="Consolas" w:hAnsi="Consolas" w:cs="Consolas"/>
          <w:color w:val="000000"/>
          <w:shd w:val="clear" w:color="auto" w:fill="FFFFFF"/>
        </w:rPr>
      </w:pPr>
      <w:ins w:id="3887"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"Template"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88" w:author="Unknown"/>
          <w:rStyle w:val="xml"/>
          <w:rFonts w:ascii="Consolas" w:hAnsi="Consolas" w:cs="Consolas"/>
          <w:color w:val="000000"/>
          <w:shd w:val="clear" w:color="auto" w:fill="FFFFFF"/>
        </w:rPr>
      </w:pPr>
      <w:ins w:id="3889"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90" w:author="Unknown"/>
          <w:rStyle w:val="xml"/>
          <w:rFonts w:ascii="Consolas" w:hAnsi="Consolas" w:cs="Consolas"/>
          <w:color w:val="000000"/>
          <w:shd w:val="clear" w:color="auto" w:fill="FFFFFF"/>
        </w:rPr>
      </w:pPr>
      <w:ins w:id="3891"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"TabItem"</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92" w:author="Unknown"/>
          <w:rStyle w:val="xml"/>
          <w:rFonts w:ascii="Consolas" w:hAnsi="Consolas" w:cs="Consolas"/>
          <w:color w:val="000000"/>
          <w:shd w:val="clear" w:color="auto" w:fill="FFFFFF"/>
        </w:rPr>
      </w:pPr>
      <w:ins w:id="3893"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"Panel"</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894" w:author="Unknown"/>
          <w:rStyle w:val="hljs-tag"/>
          <w:rFonts w:ascii="Consolas" w:hAnsi="Consolas" w:cs="Consolas"/>
          <w:shd w:val="clear" w:color="auto" w:fill="FFFFFF"/>
        </w:rPr>
      </w:pPr>
      <w:ins w:id="3895"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ContentPresenter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"ContentSite"</w:t>
        </w:r>
      </w:ins>
    </w:p>
    <w:p w:rsidR="00E94FD1" w:rsidRDefault="00E94FD1" w:rsidP="00E94FD1">
      <w:pPr>
        <w:pStyle w:val="HTMLPreformatted"/>
        <w:shd w:val="clear" w:color="auto" w:fill="FFFFFF"/>
        <w:rPr>
          <w:ins w:id="3896" w:author="Unknown"/>
          <w:rStyle w:val="hljs-tag"/>
          <w:rFonts w:ascii="Consolas" w:hAnsi="Consolas" w:cs="Consolas"/>
          <w:shd w:val="clear" w:color="auto" w:fill="FFFFFF"/>
        </w:rPr>
      </w:pPr>
      <w:ins w:id="389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ins>
    </w:p>
    <w:p w:rsidR="00E94FD1" w:rsidRDefault="00E94FD1" w:rsidP="00E94FD1">
      <w:pPr>
        <w:pStyle w:val="HTMLPreformatted"/>
        <w:shd w:val="clear" w:color="auto" w:fill="FFFFFF"/>
        <w:rPr>
          <w:ins w:id="3898" w:author="Unknown"/>
          <w:rStyle w:val="hljs-tag"/>
          <w:rFonts w:ascii="Consolas" w:hAnsi="Consolas" w:cs="Consolas"/>
          <w:shd w:val="clear" w:color="auto" w:fill="FFFFFF"/>
        </w:rPr>
      </w:pPr>
      <w:ins w:id="389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ins>
    </w:p>
    <w:p w:rsidR="00E94FD1" w:rsidRDefault="00E94FD1" w:rsidP="00E94FD1">
      <w:pPr>
        <w:pStyle w:val="HTMLPreformatted"/>
        <w:shd w:val="clear" w:color="auto" w:fill="FFFFFF"/>
        <w:rPr>
          <w:ins w:id="3900" w:author="Unknown"/>
          <w:rStyle w:val="hljs-tag"/>
          <w:rFonts w:ascii="Consolas" w:hAnsi="Consolas" w:cs="Consolas"/>
          <w:shd w:val="clear" w:color="auto" w:fill="FFFFFF"/>
        </w:rPr>
      </w:pPr>
      <w:ins w:id="390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"Header"</w:t>
        </w:r>
      </w:ins>
    </w:p>
    <w:p w:rsidR="00E94FD1" w:rsidRDefault="00E94FD1" w:rsidP="00E94FD1">
      <w:pPr>
        <w:pStyle w:val="HTMLPreformatted"/>
        <w:shd w:val="clear" w:color="auto" w:fill="FFFFFF"/>
        <w:rPr>
          <w:ins w:id="3902" w:author="Unknown"/>
          <w:rStyle w:val="xml"/>
          <w:rFonts w:ascii="Consolas" w:hAnsi="Consolas" w:cs="Consolas"/>
          <w:color w:val="000000"/>
          <w:shd w:val="clear" w:color="auto" w:fill="FFFFFF"/>
        </w:rPr>
      </w:pPr>
      <w:ins w:id="390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"10,2"</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04" w:author="Unknown"/>
          <w:rStyle w:val="xml"/>
          <w:rFonts w:ascii="Consolas" w:hAnsi="Consolas" w:cs="Consolas"/>
          <w:color w:val="000000"/>
          <w:shd w:val="clear" w:color="auto" w:fill="FFFFFF"/>
        </w:rPr>
      </w:pPr>
      <w:ins w:id="3905"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06" w:author="Unknown"/>
          <w:rStyle w:val="xml"/>
          <w:rFonts w:ascii="Consolas" w:hAnsi="Consolas" w:cs="Consolas"/>
          <w:color w:val="000000"/>
          <w:shd w:val="clear" w:color="auto" w:fill="FFFFFF"/>
        </w:rPr>
      </w:pPr>
      <w:ins w:id="3907"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ControlTemplate.Triggers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08" w:author="Unknown"/>
          <w:rStyle w:val="xml"/>
          <w:rFonts w:ascii="Consolas" w:hAnsi="Consolas" w:cs="Consolas"/>
          <w:color w:val="000000"/>
          <w:shd w:val="clear" w:color="auto" w:fill="FFFFFF"/>
        </w:rPr>
      </w:pPr>
      <w:ins w:id="3909"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"IsSelected"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10" w:author="Unknown"/>
          <w:rStyle w:val="xml"/>
          <w:rFonts w:ascii="Consolas" w:hAnsi="Consolas" w:cs="Consolas"/>
          <w:color w:val="000000"/>
          <w:shd w:val="clear" w:color="auto" w:fill="FFFFFF"/>
        </w:rPr>
      </w:pPr>
      <w:ins w:id="3911"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"Background"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"LightSkyBlue"</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3912" w:author="Unknown"/>
          <w:rStyle w:val="xml"/>
          <w:rFonts w:ascii="Consolas" w:hAnsi="Consolas" w:cs="Consolas"/>
          <w:color w:val="000000"/>
          <w:shd w:val="clear" w:color="auto" w:fill="FFFFFF"/>
        </w:rPr>
      </w:pPr>
      <w:ins w:id="3913"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14" w:author="Unknown"/>
          <w:rStyle w:val="xml"/>
          <w:rFonts w:ascii="Consolas" w:hAnsi="Consolas" w:cs="Consolas"/>
          <w:color w:val="000000"/>
          <w:shd w:val="clear" w:color="auto" w:fill="FFFFFF"/>
        </w:rPr>
      </w:pPr>
      <w:ins w:id="3915"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"IsSelected"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16" w:author="Unknown"/>
          <w:rStyle w:val="xml"/>
          <w:rFonts w:ascii="Consolas" w:hAnsi="Consolas" w:cs="Consolas"/>
          <w:color w:val="000000"/>
          <w:shd w:val="clear" w:color="auto" w:fill="FFFFFF"/>
        </w:rPr>
      </w:pPr>
      <w:ins w:id="3917"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"Background"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"White"</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3918" w:author="Unknown"/>
          <w:rStyle w:val="xml"/>
          <w:rFonts w:ascii="Consolas" w:hAnsi="Consolas" w:cs="Consolas"/>
          <w:color w:val="000000"/>
          <w:shd w:val="clear" w:color="auto" w:fill="FFFFFF"/>
        </w:rPr>
      </w:pPr>
      <w:ins w:id="3919"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20" w:author="Unknown"/>
          <w:rStyle w:val="xml"/>
          <w:rFonts w:ascii="Consolas" w:hAnsi="Consolas" w:cs="Consolas"/>
          <w:color w:val="000000"/>
          <w:shd w:val="clear" w:color="auto" w:fill="FFFFFF"/>
        </w:rPr>
      </w:pPr>
      <w:ins w:id="3921"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ControlTemplate.Triggers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22" w:author="Unknown"/>
          <w:rStyle w:val="xml"/>
          <w:rFonts w:ascii="Consolas" w:hAnsi="Consolas" w:cs="Consolas"/>
          <w:color w:val="000000"/>
          <w:shd w:val="clear" w:color="auto" w:fill="FFFFFF"/>
        </w:rPr>
      </w:pPr>
      <w:ins w:id="3923"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24" w:author="Unknown"/>
          <w:rStyle w:val="xml"/>
          <w:rFonts w:ascii="Consolas" w:hAnsi="Consolas" w:cs="Consolas"/>
          <w:color w:val="000000"/>
          <w:shd w:val="clear" w:color="auto" w:fill="FFFFFF"/>
        </w:rPr>
      </w:pPr>
      <w:ins w:id="3925"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26" w:author="Unknown"/>
          <w:rStyle w:val="xml"/>
          <w:rFonts w:ascii="Consolas" w:hAnsi="Consolas" w:cs="Consolas"/>
          <w:color w:val="000000"/>
          <w:shd w:val="clear" w:color="auto" w:fill="FFFFFF"/>
        </w:rPr>
      </w:pPr>
      <w:ins w:id="3927"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28" w:author="Unknown"/>
          <w:rStyle w:val="HTMLCode"/>
          <w:rFonts w:ascii="Consolas" w:eastAsiaTheme="majorEastAsia" w:hAnsi="Consolas" w:cs="Consolas"/>
          <w:color w:val="000000"/>
          <w:shd w:val="clear" w:color="auto" w:fill="FFFFFF"/>
        </w:rPr>
      </w:pPr>
      <w:ins w:id="3929"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30" w:author="Unknown"/>
          <w:rStyle w:val="HTMLCode"/>
          <w:rFonts w:ascii="Consolas" w:eastAsiaTheme="majorEastAsia" w:hAnsi="Consolas" w:cs="Consolas"/>
          <w:color w:val="000000"/>
          <w:shd w:val="clear" w:color="auto" w:fill="FFFFFF"/>
        </w:rPr>
      </w:pPr>
      <w:ins w:id="393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TabControl.Resources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32" w:author="Unknown"/>
          <w:rStyle w:val="HTMLCode"/>
          <w:rFonts w:ascii="Consolas" w:eastAsiaTheme="majorEastAsia" w:hAnsi="Consolas" w:cs="Consolas"/>
          <w:color w:val="000000"/>
          <w:shd w:val="clear" w:color="auto" w:fill="FFFFFF"/>
        </w:rPr>
      </w:pPr>
      <w:ins w:id="393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"General"</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34" w:author="Unknown"/>
          <w:rStyle w:val="HTMLCode"/>
          <w:rFonts w:ascii="Consolas" w:eastAsiaTheme="majorEastAsia" w:hAnsi="Consolas" w:cs="Consolas"/>
          <w:color w:val="000000"/>
          <w:shd w:val="clear" w:color="auto" w:fill="FFFFFF"/>
        </w:rPr>
      </w:pPr>
      <w:ins w:id="393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3936" w:author="Unknown"/>
          <w:rStyle w:val="HTMLCode"/>
          <w:rFonts w:ascii="Consolas" w:eastAsiaTheme="majorEastAsia" w:hAnsi="Consolas" w:cs="Consolas"/>
          <w:color w:val="000000"/>
          <w:shd w:val="clear" w:color="auto" w:fill="FFFFFF"/>
        </w:rPr>
      </w:pPr>
      <w:ins w:id="393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38" w:author="Unknown"/>
          <w:rStyle w:val="HTMLCode"/>
          <w:rFonts w:ascii="Consolas" w:eastAsiaTheme="majorEastAsia" w:hAnsi="Consolas" w:cs="Consolas"/>
          <w:color w:val="000000"/>
          <w:shd w:val="clear" w:color="auto" w:fill="FFFFFF"/>
        </w:rPr>
      </w:pPr>
      <w:ins w:id="393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"Security"</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3940" w:author="Unknown"/>
          <w:rStyle w:val="HTMLCode"/>
          <w:rFonts w:ascii="Consolas" w:eastAsiaTheme="majorEastAsia" w:hAnsi="Consolas" w:cs="Consolas"/>
          <w:color w:val="000000"/>
          <w:shd w:val="clear" w:color="auto" w:fill="FFFFFF"/>
        </w:rPr>
      </w:pPr>
      <w:ins w:id="394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"Details"</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3942" w:author="Unknown"/>
          <w:rStyle w:val="HTMLCode"/>
          <w:rFonts w:ascii="Consolas" w:eastAsiaTheme="majorEastAsia" w:hAnsi="Consolas" w:cs="Consolas"/>
          <w:color w:val="000000"/>
          <w:shd w:val="clear" w:color="auto" w:fill="FFFFFF"/>
        </w:rPr>
      </w:pPr>
      <w:ins w:id="394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44" w:author="Unknown"/>
          <w:rStyle w:val="HTMLCode"/>
          <w:rFonts w:ascii="Consolas" w:eastAsiaTheme="majorEastAsia" w:hAnsi="Consolas" w:cs="Consolas"/>
          <w:color w:val="000000"/>
          <w:shd w:val="clear" w:color="auto" w:fill="FFFFFF"/>
        </w:rPr>
      </w:pPr>
      <w:ins w:id="394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46" w:author="Unknown"/>
          <w:rFonts w:ascii="Consolas" w:hAnsi="Consolas" w:cs="Consolas"/>
          <w:color w:val="212529"/>
          <w:sz w:val="16"/>
          <w:szCs w:val="16"/>
        </w:rPr>
      </w:pPr>
      <w:ins w:id="394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E94FD1" w:rsidRDefault="00E94FD1" w:rsidP="00E94FD1">
      <w:pPr>
        <w:rPr>
          <w:ins w:id="3948" w:author="Unknown"/>
          <w:rFonts w:ascii="Times New Roman" w:hAnsi="Times New Roman" w:cs="Times New Roman"/>
          <w:sz w:val="24"/>
          <w:szCs w:val="24"/>
        </w:rPr>
      </w:pPr>
      <w:r>
        <w:rPr>
          <w:noProof/>
        </w:rPr>
        <w:lastRenderedPageBreak/>
        <w:drawing>
          <wp:inline distT="0" distB="0" distL="0" distR="0">
            <wp:extent cx="2377440" cy="1426210"/>
            <wp:effectExtent l="19050" t="0" r="3810" b="0"/>
            <wp:docPr id="181" name="aelm1258" descr="https://www.wpf-tutorial.com/Images/ArticleImages/1/chapters/tabcontrol/tabcontrol_styled_tab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58" descr="https://www.wpf-tutorial.com/Images/ArticleImages/1/chapters/tabcontrol/tabcontrol_styled_tab_simple.png"/>
                    <pic:cNvPicPr>
                      <a:picLocks noChangeAspect="1" noChangeArrowheads="1"/>
                    </pic:cNvPicPr>
                  </pic:nvPicPr>
                  <pic:blipFill>
                    <a:blip r:embed="rId152"/>
                    <a:srcRect/>
                    <a:stretch>
                      <a:fillRect/>
                    </a:stretch>
                  </pic:blipFill>
                  <pic:spPr bwMode="auto">
                    <a:xfrm>
                      <a:off x="0" y="0"/>
                      <a:ext cx="2377440" cy="1426210"/>
                    </a:xfrm>
                    <a:prstGeom prst="rect">
                      <a:avLst/>
                    </a:prstGeom>
                    <a:noFill/>
                    <a:ln w="9525">
                      <a:noFill/>
                      <a:miter lim="800000"/>
                      <a:headEnd/>
                      <a:tailEnd/>
                    </a:ln>
                  </pic:spPr>
                </pic:pic>
              </a:graphicData>
            </a:graphic>
          </wp:inline>
        </w:drawing>
      </w:r>
    </w:p>
    <w:p w:rsidR="00E94FD1" w:rsidRDefault="00E94FD1" w:rsidP="00E94FD1">
      <w:pPr>
        <w:pStyle w:val="NormalWeb"/>
        <w:shd w:val="clear" w:color="auto" w:fill="FFFFFF"/>
        <w:spacing w:before="288" w:beforeAutospacing="0" w:after="288" w:afterAutospacing="0"/>
        <w:rPr>
          <w:ins w:id="3949" w:author="Unknown"/>
          <w:rFonts w:ascii="Segoe UI" w:hAnsi="Segoe UI" w:cs="Segoe UI"/>
          <w:color w:val="212529"/>
          <w:sz w:val="18"/>
          <w:szCs w:val="18"/>
        </w:rPr>
      </w:pPr>
      <w:ins w:id="3950" w:author="Unknown">
        <w:r>
          <w:rPr>
            <w:rFonts w:ascii="Segoe UI" w:hAnsi="Segoe UI" w:cs="Segoe UI"/>
            <w:color w:val="212529"/>
            <w:sz w:val="18"/>
            <w:szCs w:val="18"/>
          </w:rPr>
          <w:t>As you can see, this makes the TabControl looks a bit Windows 8'ish, with no borders and a less subtle color to mark the selected tab and no background for the unselected tabs. All of this is accomplished by changing the ControlTemplate, using a Style. By adding a </w:t>
        </w:r>
        <w:r>
          <w:rPr>
            <w:rStyle w:val="Strong"/>
            <w:rFonts w:ascii="Segoe UI" w:hAnsi="Segoe UI" w:cs="Segoe UI"/>
            <w:color w:val="212529"/>
            <w:sz w:val="18"/>
            <w:szCs w:val="18"/>
          </w:rPr>
          <w:t>ContentPresenter </w:t>
        </w:r>
        <w:r>
          <w:rPr>
            <w:rFonts w:ascii="Segoe UI" w:hAnsi="Segoe UI" w:cs="Segoe UI"/>
            <w:color w:val="212529"/>
            <w:sz w:val="18"/>
            <w:szCs w:val="18"/>
          </w:rPr>
          <w:t>control, we specify where the content of the TabItem should be placed. We also have a couple of triggers, which controls the background color of the tabs based on the </w:t>
        </w:r>
        <w:r>
          <w:rPr>
            <w:rStyle w:val="Strong"/>
            <w:rFonts w:ascii="Segoe UI" w:hAnsi="Segoe UI" w:cs="Segoe UI"/>
            <w:color w:val="212529"/>
            <w:sz w:val="18"/>
            <w:szCs w:val="18"/>
          </w:rPr>
          <w:t>IsSelected</w:t>
        </w:r>
        <w:r>
          <w:rPr>
            <w:rFonts w:ascii="Segoe UI" w:hAnsi="Segoe UI" w:cs="Segoe UI"/>
            <w:color w:val="212529"/>
            <w:sz w:val="18"/>
            <w:szCs w:val="18"/>
          </w:rPr>
          <w:t> property.</w:t>
        </w:r>
      </w:ins>
    </w:p>
    <w:p w:rsidR="00E94FD1" w:rsidRDefault="00E94FD1" w:rsidP="00E94FD1">
      <w:pPr>
        <w:pStyle w:val="NormalWeb"/>
        <w:shd w:val="clear" w:color="auto" w:fill="FFFFFF"/>
        <w:spacing w:before="288" w:beforeAutospacing="0" w:after="288" w:afterAutospacing="0"/>
        <w:rPr>
          <w:ins w:id="3951" w:author="Unknown"/>
          <w:rFonts w:ascii="Segoe UI" w:hAnsi="Segoe UI" w:cs="Segoe UI"/>
          <w:color w:val="212529"/>
          <w:sz w:val="18"/>
          <w:szCs w:val="18"/>
        </w:rPr>
      </w:pPr>
      <w:ins w:id="3952" w:author="Unknown">
        <w:r>
          <w:rPr>
            <w:rFonts w:ascii="Segoe UI" w:hAnsi="Segoe UI" w:cs="Segoe UI"/>
            <w:color w:val="212529"/>
            <w:sz w:val="18"/>
            <w:szCs w:val="18"/>
          </w:rPr>
          <w:t>In case you want a less subtle look, it's as easy as changing the template. For instance, you might want a border, but with round corners and a gradient background - no problem! Check out this next example, where we accomplish just that:</w:t>
        </w:r>
      </w:ins>
    </w:p>
    <w:p w:rsidR="00E94FD1" w:rsidRDefault="003C5A45" w:rsidP="00E94FD1">
      <w:pPr>
        <w:shd w:val="clear" w:color="auto" w:fill="FFFFFF"/>
        <w:jc w:val="right"/>
        <w:rPr>
          <w:ins w:id="3953" w:author="Unknown"/>
          <w:rFonts w:ascii="Segoe UI" w:hAnsi="Segoe UI" w:cs="Segoe UI"/>
          <w:color w:val="212529"/>
          <w:sz w:val="18"/>
          <w:szCs w:val="18"/>
        </w:rPr>
      </w:pPr>
      <w:ins w:id="3954" w:author="Unknown">
        <w:r>
          <w:rPr>
            <w:rFonts w:ascii="Segoe UI" w:hAnsi="Segoe UI" w:cs="Segoe UI"/>
            <w:color w:val="212529"/>
            <w:sz w:val="18"/>
            <w:szCs w:val="18"/>
          </w:rPr>
          <w:fldChar w:fldCharType="begin"/>
        </w:r>
        <w:r w:rsidR="00E94FD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94FD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94FD1" w:rsidRDefault="00E94FD1" w:rsidP="00E94FD1">
      <w:pPr>
        <w:pStyle w:val="HTMLPreformatted"/>
        <w:shd w:val="clear" w:color="auto" w:fill="FFFFFF"/>
        <w:rPr>
          <w:ins w:id="3955" w:author="Unknown"/>
          <w:rStyle w:val="hljs-tag"/>
          <w:rFonts w:ascii="Consolas" w:hAnsi="Consolas" w:cs="Consolas"/>
          <w:shd w:val="clear" w:color="auto" w:fill="FFFFFF"/>
        </w:rPr>
      </w:pPr>
      <w:ins w:id="395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"WpfTutorialSamples.Misc_controls.StyledTabItemsWithBorderSample"</w:t>
        </w:r>
      </w:ins>
    </w:p>
    <w:p w:rsidR="00E94FD1" w:rsidRDefault="00E94FD1" w:rsidP="00E94FD1">
      <w:pPr>
        <w:pStyle w:val="HTMLPreformatted"/>
        <w:shd w:val="clear" w:color="auto" w:fill="FFFFFF"/>
        <w:rPr>
          <w:ins w:id="3957" w:author="Unknown"/>
          <w:rStyle w:val="hljs-tag"/>
          <w:rFonts w:ascii="Consolas" w:hAnsi="Consolas" w:cs="Consolas"/>
          <w:shd w:val="clear" w:color="auto" w:fill="FFFFFF"/>
        </w:rPr>
      </w:pPr>
      <w:ins w:id="395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E94FD1" w:rsidRDefault="00E94FD1" w:rsidP="00E94FD1">
      <w:pPr>
        <w:pStyle w:val="HTMLPreformatted"/>
        <w:shd w:val="clear" w:color="auto" w:fill="FFFFFF"/>
        <w:rPr>
          <w:ins w:id="3959" w:author="Unknown"/>
          <w:rStyle w:val="hljs-tag"/>
          <w:rFonts w:ascii="Consolas" w:hAnsi="Consolas" w:cs="Consolas"/>
          <w:shd w:val="clear" w:color="auto" w:fill="FFFFFF"/>
        </w:rPr>
      </w:pPr>
      <w:ins w:id="396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E94FD1" w:rsidRDefault="00E94FD1" w:rsidP="00E94FD1">
      <w:pPr>
        <w:pStyle w:val="HTMLPreformatted"/>
        <w:shd w:val="clear" w:color="auto" w:fill="FFFFFF"/>
        <w:rPr>
          <w:ins w:id="3961" w:author="Unknown"/>
          <w:rStyle w:val="HTMLCode"/>
          <w:rFonts w:ascii="Consolas" w:eastAsiaTheme="majorEastAsia" w:hAnsi="Consolas" w:cs="Consolas"/>
          <w:color w:val="000000"/>
          <w:shd w:val="clear" w:color="auto" w:fill="FFFFFF"/>
        </w:rPr>
      </w:pPr>
      <w:ins w:id="396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"StyledTabItemsWithBorderSample"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63" w:author="Unknown"/>
          <w:rStyle w:val="HTMLCode"/>
          <w:rFonts w:ascii="Consolas" w:eastAsiaTheme="majorEastAsia" w:hAnsi="Consolas" w:cs="Consolas"/>
          <w:color w:val="000000"/>
          <w:shd w:val="clear" w:color="auto" w:fill="FFFFFF"/>
        </w:rPr>
      </w:pPr>
      <w:ins w:id="39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65" w:author="Unknown"/>
          <w:rStyle w:val="HTMLCode"/>
          <w:rFonts w:ascii="Consolas" w:eastAsiaTheme="majorEastAsia" w:hAnsi="Consolas" w:cs="Consolas"/>
          <w:color w:val="000000"/>
          <w:shd w:val="clear" w:color="auto" w:fill="FFFFFF"/>
        </w:rPr>
      </w:pPr>
      <w:ins w:id="39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"Gainsboro"</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67" w:author="Unknown"/>
          <w:rStyle w:val="HTMLCode"/>
          <w:rFonts w:ascii="Consolas" w:eastAsiaTheme="majorEastAsia" w:hAnsi="Consolas" w:cs="Consolas"/>
          <w:color w:val="000000"/>
          <w:shd w:val="clear" w:color="auto" w:fill="FFFFFF"/>
        </w:rPr>
      </w:pPr>
      <w:ins w:id="39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TabControl.Resources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69" w:author="Unknown"/>
          <w:rStyle w:val="xml"/>
          <w:rFonts w:ascii="Consolas" w:hAnsi="Consolas" w:cs="Consolas"/>
          <w:color w:val="000000"/>
          <w:shd w:val="clear" w:color="auto" w:fill="FFFFFF"/>
        </w:rPr>
      </w:pPr>
      <w:ins w:id="39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"TabItem"</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71" w:author="Unknown"/>
          <w:rStyle w:val="xml"/>
          <w:rFonts w:ascii="Consolas" w:hAnsi="Consolas" w:cs="Consolas"/>
          <w:color w:val="000000"/>
          <w:shd w:val="clear" w:color="auto" w:fill="FFFFFF"/>
        </w:rPr>
      </w:pPr>
      <w:ins w:id="397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"Template"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73" w:author="Unknown"/>
          <w:rStyle w:val="xml"/>
          <w:rFonts w:ascii="Consolas" w:hAnsi="Consolas" w:cs="Consolas"/>
          <w:color w:val="000000"/>
          <w:shd w:val="clear" w:color="auto" w:fill="FFFFFF"/>
        </w:rPr>
      </w:pPr>
      <w:ins w:id="397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75" w:author="Unknown"/>
          <w:rStyle w:val="xml"/>
          <w:rFonts w:ascii="Consolas" w:hAnsi="Consolas" w:cs="Consolas"/>
          <w:color w:val="000000"/>
          <w:shd w:val="clear" w:color="auto" w:fill="FFFFFF"/>
        </w:rPr>
      </w:pPr>
      <w:ins w:id="397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"TabItem"</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77" w:author="Unknown"/>
          <w:rStyle w:val="xml"/>
          <w:rFonts w:ascii="Consolas" w:hAnsi="Consolas" w:cs="Consolas"/>
          <w:color w:val="000000"/>
          <w:shd w:val="clear" w:color="auto" w:fill="FFFFFF"/>
        </w:rPr>
      </w:pPr>
      <w:ins w:id="397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"1,1,1,0"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BorderBrush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"Gainsboro"</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CornerRadius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"4,4,0,0"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79" w:author="Unknown"/>
          <w:rStyle w:val="hljs-tag"/>
          <w:rFonts w:ascii="Consolas" w:hAnsi="Consolas" w:cs="Consolas"/>
          <w:shd w:val="clear" w:color="auto" w:fill="FFFFFF"/>
        </w:rPr>
      </w:pPr>
      <w:ins w:id="398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ContentPresenter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"ContentSite"</w:t>
        </w:r>
      </w:ins>
    </w:p>
    <w:p w:rsidR="00E94FD1" w:rsidRDefault="00E94FD1" w:rsidP="00E94FD1">
      <w:pPr>
        <w:pStyle w:val="HTMLPreformatted"/>
        <w:shd w:val="clear" w:color="auto" w:fill="FFFFFF"/>
        <w:rPr>
          <w:ins w:id="3981" w:author="Unknown"/>
          <w:rStyle w:val="hljs-tag"/>
          <w:rFonts w:ascii="Consolas" w:hAnsi="Consolas" w:cs="Consolas"/>
          <w:shd w:val="clear" w:color="auto" w:fill="FFFFFF"/>
        </w:rPr>
      </w:pPr>
      <w:ins w:id="398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ins>
    </w:p>
    <w:p w:rsidR="00E94FD1" w:rsidRDefault="00E94FD1" w:rsidP="00E94FD1">
      <w:pPr>
        <w:pStyle w:val="HTMLPreformatted"/>
        <w:shd w:val="clear" w:color="auto" w:fill="FFFFFF"/>
        <w:rPr>
          <w:ins w:id="3983" w:author="Unknown"/>
          <w:rStyle w:val="hljs-tag"/>
          <w:rFonts w:ascii="Consolas" w:hAnsi="Consolas" w:cs="Consolas"/>
          <w:shd w:val="clear" w:color="auto" w:fill="FFFFFF"/>
        </w:rPr>
      </w:pPr>
      <w:ins w:id="398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ins>
    </w:p>
    <w:p w:rsidR="00E94FD1" w:rsidRDefault="00E94FD1" w:rsidP="00E94FD1">
      <w:pPr>
        <w:pStyle w:val="HTMLPreformatted"/>
        <w:shd w:val="clear" w:color="auto" w:fill="FFFFFF"/>
        <w:rPr>
          <w:ins w:id="3985" w:author="Unknown"/>
          <w:rStyle w:val="hljs-tag"/>
          <w:rFonts w:ascii="Consolas" w:hAnsi="Consolas" w:cs="Consolas"/>
          <w:shd w:val="clear" w:color="auto" w:fill="FFFFFF"/>
        </w:rPr>
      </w:pPr>
      <w:ins w:id="398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"Header"</w:t>
        </w:r>
      </w:ins>
    </w:p>
    <w:p w:rsidR="00E94FD1" w:rsidRDefault="00E94FD1" w:rsidP="00E94FD1">
      <w:pPr>
        <w:pStyle w:val="HTMLPreformatted"/>
        <w:shd w:val="clear" w:color="auto" w:fill="FFFFFF"/>
        <w:rPr>
          <w:ins w:id="3987" w:author="Unknown"/>
          <w:rStyle w:val="xml"/>
          <w:rFonts w:ascii="Consolas" w:hAnsi="Consolas" w:cs="Consolas"/>
          <w:color w:val="000000"/>
          <w:shd w:val="clear" w:color="auto" w:fill="FFFFFF"/>
        </w:rPr>
      </w:pPr>
      <w:ins w:id="398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"10,2"</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89" w:author="Unknown"/>
          <w:rStyle w:val="xml"/>
          <w:rFonts w:ascii="Consolas" w:hAnsi="Consolas" w:cs="Consolas"/>
          <w:color w:val="000000"/>
          <w:shd w:val="clear" w:color="auto" w:fill="FFFFFF"/>
        </w:rPr>
      </w:pPr>
      <w:ins w:id="399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Border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91" w:author="Unknown"/>
          <w:rStyle w:val="xml"/>
          <w:rFonts w:ascii="Consolas" w:hAnsi="Consolas" w:cs="Consolas"/>
          <w:color w:val="000000"/>
          <w:shd w:val="clear" w:color="auto" w:fill="FFFFFF"/>
        </w:rPr>
      </w:pPr>
      <w:ins w:id="399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ControlTemplate.Triggers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93" w:author="Unknown"/>
          <w:rStyle w:val="xml"/>
          <w:rFonts w:ascii="Consolas" w:hAnsi="Consolas" w:cs="Consolas"/>
          <w:color w:val="000000"/>
          <w:shd w:val="clear" w:color="auto" w:fill="FFFFFF"/>
        </w:rPr>
      </w:pPr>
      <w:ins w:id="399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"IsSelected"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95" w:author="Unknown"/>
          <w:rStyle w:val="xml"/>
          <w:rFonts w:ascii="Consolas" w:hAnsi="Consolas" w:cs="Consolas"/>
          <w:color w:val="000000"/>
          <w:shd w:val="clear" w:color="auto" w:fill="FFFFFF"/>
        </w:rPr>
      </w:pPr>
      <w:ins w:id="399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"Background"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"LightSkyBlue"</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3997" w:author="Unknown"/>
          <w:rStyle w:val="xml"/>
          <w:rFonts w:ascii="Consolas" w:hAnsi="Consolas" w:cs="Consolas"/>
          <w:color w:val="000000"/>
          <w:shd w:val="clear" w:color="auto" w:fill="FFFFFF"/>
        </w:rPr>
      </w:pPr>
      <w:ins w:id="399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3999" w:author="Unknown"/>
          <w:rStyle w:val="xml"/>
          <w:rFonts w:ascii="Consolas" w:hAnsi="Consolas" w:cs="Consolas"/>
          <w:color w:val="000000"/>
          <w:shd w:val="clear" w:color="auto" w:fill="FFFFFF"/>
        </w:rPr>
      </w:pPr>
      <w:ins w:id="400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"IsSelected"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01" w:author="Unknown"/>
          <w:rStyle w:val="xml"/>
          <w:rFonts w:ascii="Consolas" w:hAnsi="Consolas" w:cs="Consolas"/>
          <w:color w:val="000000"/>
          <w:shd w:val="clear" w:color="auto" w:fill="FFFFFF"/>
        </w:rPr>
      </w:pPr>
      <w:ins w:id="400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"Border"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"Background"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"GhostWhite"</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4003" w:author="Unknown"/>
          <w:rStyle w:val="xml"/>
          <w:rFonts w:ascii="Consolas" w:hAnsi="Consolas" w:cs="Consolas"/>
          <w:color w:val="000000"/>
          <w:shd w:val="clear" w:color="auto" w:fill="FFFFFF"/>
        </w:rPr>
      </w:pPr>
      <w:ins w:id="400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Trigger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05" w:author="Unknown"/>
          <w:rStyle w:val="xml"/>
          <w:rFonts w:ascii="Consolas" w:hAnsi="Consolas" w:cs="Consolas"/>
          <w:color w:val="000000"/>
          <w:shd w:val="clear" w:color="auto" w:fill="FFFFFF"/>
        </w:rPr>
      </w:pPr>
      <w:ins w:id="400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ControlTemplate.Triggers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07" w:author="Unknown"/>
          <w:rStyle w:val="xml"/>
          <w:rFonts w:ascii="Consolas" w:hAnsi="Consolas" w:cs="Consolas"/>
          <w:color w:val="000000"/>
          <w:shd w:val="clear" w:color="auto" w:fill="FFFFFF"/>
        </w:rPr>
      </w:pPr>
      <w:ins w:id="400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09" w:author="Unknown"/>
          <w:rStyle w:val="xml"/>
          <w:rFonts w:ascii="Consolas" w:hAnsi="Consolas" w:cs="Consolas"/>
          <w:color w:val="000000"/>
          <w:shd w:val="clear" w:color="auto" w:fill="FFFFFF"/>
        </w:rPr>
      </w:pPr>
      <w:ins w:id="401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11" w:author="Unknown"/>
          <w:rStyle w:val="xml"/>
          <w:rFonts w:ascii="Consolas" w:hAnsi="Consolas" w:cs="Consolas"/>
          <w:color w:val="000000"/>
          <w:shd w:val="clear" w:color="auto" w:fill="FFFFFF"/>
        </w:rPr>
      </w:pPr>
      <w:ins w:id="4012" w:author="Unknown">
        <w:r>
          <w:rPr>
            <w:rStyle w:val="xml"/>
            <w:rFonts w:ascii="Consolas"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13" w:author="Unknown"/>
          <w:rStyle w:val="HTMLCode"/>
          <w:rFonts w:ascii="Consolas" w:eastAsiaTheme="majorEastAsia" w:hAnsi="Consolas" w:cs="Consolas"/>
          <w:color w:val="000000"/>
          <w:shd w:val="clear" w:color="auto" w:fill="FFFFFF"/>
        </w:rPr>
      </w:pPr>
      <w:ins w:id="401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15" w:author="Unknown"/>
          <w:rStyle w:val="HTMLCode"/>
          <w:rFonts w:ascii="Consolas" w:eastAsiaTheme="majorEastAsia" w:hAnsi="Consolas" w:cs="Consolas"/>
          <w:color w:val="000000"/>
          <w:shd w:val="clear" w:color="auto" w:fill="FFFFFF"/>
        </w:rPr>
      </w:pPr>
      <w:ins w:id="401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TabControl.Resources</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17" w:author="Unknown"/>
          <w:rStyle w:val="HTMLCode"/>
          <w:rFonts w:ascii="Consolas" w:eastAsiaTheme="majorEastAsia" w:hAnsi="Consolas" w:cs="Consolas"/>
          <w:color w:val="000000"/>
          <w:shd w:val="clear" w:color="auto" w:fill="FFFFFF"/>
        </w:rPr>
      </w:pPr>
      <w:ins w:id="401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"General"</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19" w:author="Unknown"/>
          <w:rStyle w:val="HTMLCode"/>
          <w:rFonts w:ascii="Consolas" w:eastAsiaTheme="majorEastAsia" w:hAnsi="Consolas" w:cs="Consolas"/>
          <w:color w:val="000000"/>
          <w:shd w:val="clear" w:color="auto" w:fill="FFFFFF"/>
        </w:rPr>
      </w:pPr>
      <w:ins w:id="402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"Content goes here..."</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4021" w:author="Unknown"/>
          <w:rStyle w:val="HTMLCode"/>
          <w:rFonts w:ascii="Consolas" w:eastAsiaTheme="majorEastAsia" w:hAnsi="Consolas" w:cs="Consolas"/>
          <w:color w:val="000000"/>
          <w:shd w:val="clear" w:color="auto" w:fill="FFFFFF"/>
        </w:rPr>
      </w:pPr>
      <w:ins w:id="402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23" w:author="Unknown"/>
          <w:rStyle w:val="HTMLCode"/>
          <w:rFonts w:ascii="Consolas" w:eastAsiaTheme="majorEastAsia" w:hAnsi="Consolas" w:cs="Consolas"/>
          <w:color w:val="000000"/>
          <w:shd w:val="clear" w:color="auto" w:fill="FFFFFF"/>
        </w:rPr>
      </w:pPr>
      <w:ins w:id="402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"Security"</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4025" w:author="Unknown"/>
          <w:rStyle w:val="HTMLCode"/>
          <w:rFonts w:ascii="Consolas" w:eastAsiaTheme="majorEastAsia" w:hAnsi="Consolas" w:cs="Consolas"/>
          <w:color w:val="000000"/>
          <w:shd w:val="clear" w:color="auto" w:fill="FFFFFF"/>
        </w:rPr>
      </w:pPr>
      <w:ins w:id="402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"Details"</w:t>
        </w:r>
        <w:r>
          <w:rPr>
            <w:rStyle w:val="hljs-tag"/>
            <w:rFonts w:ascii="Consolas" w:hAnsi="Consolas" w:cs="Consolas"/>
            <w:shd w:val="clear" w:color="auto" w:fill="FFFFFF"/>
          </w:rPr>
          <w:t xml:space="preserve"> /&gt;</w:t>
        </w:r>
      </w:ins>
    </w:p>
    <w:p w:rsidR="00E94FD1" w:rsidRDefault="00E94FD1" w:rsidP="00E94FD1">
      <w:pPr>
        <w:pStyle w:val="HTMLPreformatted"/>
        <w:shd w:val="clear" w:color="auto" w:fill="FFFFFF"/>
        <w:rPr>
          <w:ins w:id="4027" w:author="Unknown"/>
          <w:rStyle w:val="HTMLCode"/>
          <w:rFonts w:ascii="Consolas" w:eastAsiaTheme="majorEastAsia" w:hAnsi="Consolas" w:cs="Consolas"/>
          <w:color w:val="000000"/>
          <w:shd w:val="clear" w:color="auto" w:fill="FFFFFF"/>
        </w:rPr>
      </w:pPr>
      <w:ins w:id="402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TabControl</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29" w:author="Unknown"/>
          <w:rStyle w:val="HTMLCode"/>
          <w:rFonts w:ascii="Consolas" w:eastAsiaTheme="majorEastAsia" w:hAnsi="Consolas" w:cs="Consolas"/>
          <w:color w:val="000000"/>
          <w:shd w:val="clear" w:color="auto" w:fill="FFFFFF"/>
        </w:rPr>
      </w:pPr>
      <w:ins w:id="403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E94FD1" w:rsidRDefault="00E94FD1" w:rsidP="00E94FD1">
      <w:pPr>
        <w:pStyle w:val="HTMLPreformatted"/>
        <w:shd w:val="clear" w:color="auto" w:fill="FFFFFF"/>
        <w:rPr>
          <w:ins w:id="4031" w:author="Unknown"/>
          <w:rFonts w:ascii="Consolas" w:hAnsi="Consolas" w:cs="Consolas"/>
          <w:color w:val="212529"/>
          <w:sz w:val="16"/>
          <w:szCs w:val="16"/>
        </w:rPr>
      </w:pPr>
      <w:ins w:id="403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E94FD1" w:rsidRDefault="00E94FD1" w:rsidP="00E94FD1">
      <w:pPr>
        <w:rPr>
          <w:ins w:id="4033" w:author="Unknown"/>
          <w:rFonts w:ascii="Times New Roman" w:hAnsi="Times New Roman" w:cs="Times New Roman"/>
          <w:sz w:val="24"/>
          <w:szCs w:val="24"/>
        </w:rPr>
      </w:pPr>
      <w:r>
        <w:rPr>
          <w:noProof/>
        </w:rPr>
        <w:drawing>
          <wp:inline distT="0" distB="0" distL="0" distR="0">
            <wp:extent cx="2377440" cy="1426210"/>
            <wp:effectExtent l="19050" t="0" r="3810" b="0"/>
            <wp:docPr id="180" name="aelm1262" descr="https://www.wpf-tutorial.com/Images/ArticleImages/1/chapters/tabcontrol/tabcontrol_styled_tab_b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62" descr="https://www.wpf-tutorial.com/Images/ArticleImages/1/chapters/tabcontrol/tabcontrol_styled_tab_borders.png"/>
                    <pic:cNvPicPr>
                      <a:picLocks noChangeAspect="1" noChangeArrowheads="1"/>
                    </pic:cNvPicPr>
                  </pic:nvPicPr>
                  <pic:blipFill>
                    <a:blip r:embed="rId153"/>
                    <a:srcRect/>
                    <a:stretch>
                      <a:fillRect/>
                    </a:stretch>
                  </pic:blipFill>
                  <pic:spPr bwMode="auto">
                    <a:xfrm>
                      <a:off x="0" y="0"/>
                      <a:ext cx="2377440" cy="1426210"/>
                    </a:xfrm>
                    <a:prstGeom prst="rect">
                      <a:avLst/>
                    </a:prstGeom>
                    <a:noFill/>
                    <a:ln w="9525">
                      <a:noFill/>
                      <a:miter lim="800000"/>
                      <a:headEnd/>
                      <a:tailEnd/>
                    </a:ln>
                  </pic:spPr>
                </pic:pic>
              </a:graphicData>
            </a:graphic>
          </wp:inline>
        </w:drawing>
      </w:r>
    </w:p>
    <w:p w:rsidR="00E94FD1" w:rsidRDefault="00E94FD1" w:rsidP="00E94FD1">
      <w:pPr>
        <w:pStyle w:val="NormalWeb"/>
        <w:shd w:val="clear" w:color="auto" w:fill="FFFFFF"/>
        <w:spacing w:before="288" w:beforeAutospacing="0" w:after="288" w:afterAutospacing="0"/>
        <w:rPr>
          <w:ins w:id="4034" w:author="Unknown"/>
          <w:rFonts w:ascii="Segoe UI" w:hAnsi="Segoe UI" w:cs="Segoe UI"/>
          <w:color w:val="212529"/>
          <w:sz w:val="18"/>
          <w:szCs w:val="18"/>
        </w:rPr>
      </w:pPr>
      <w:ins w:id="4035" w:author="Unknown">
        <w:r>
          <w:rPr>
            <w:rFonts w:ascii="Segoe UI" w:hAnsi="Segoe UI" w:cs="Segoe UI"/>
            <w:color w:val="212529"/>
            <w:sz w:val="18"/>
            <w:szCs w:val="18"/>
          </w:rPr>
          <w:t>As you can see, I pretty much just added a Border control around the ContentPresenter to achieve this changed look. Hopefully this should demonstrate just how easy it is to get custom styled tabs and how many possibilities there are in this technique.</w:t>
        </w:r>
      </w:ins>
    </w:p>
    <w:p w:rsidR="00407D57" w:rsidRDefault="00407D57" w:rsidP="00407D57">
      <w:pPr>
        <w:shd w:val="clear" w:color="auto" w:fill="FFFFFF"/>
        <w:rPr>
          <w:rFonts w:ascii="Segoe UI" w:hAnsi="Segoe UI" w:cs="Segoe UI"/>
          <w:b/>
          <w:bCs/>
          <w:color w:val="C0C0C0"/>
        </w:rPr>
      </w:pPr>
      <w:r>
        <w:rPr>
          <w:rFonts w:ascii="Segoe UI" w:hAnsi="Segoe UI" w:cs="Segoe UI"/>
          <w:b/>
          <w:bCs/>
          <w:color w:val="C0C0C0"/>
        </w:rPr>
        <w:t>List controls:</w:t>
      </w:r>
    </w:p>
    <w:p w:rsidR="00407D57" w:rsidRDefault="00407D57" w:rsidP="00407D57">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ItemsControl</w:t>
      </w:r>
    </w:p>
    <w:p w:rsidR="00407D57" w:rsidRDefault="00407D57" w:rsidP="00407D57">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has a wide range of controls for displaying a list of data. They come in several shapes and forms and vary in how complex they are and how much work they perform for you. The simplest variant is the ItemsControl, which is pretty much just a markup-based loop - you need to apply all the styling and templating, but in many cases, that's just what you need.</w:t>
      </w:r>
    </w:p>
    <w:p w:rsidR="00407D57" w:rsidRDefault="00407D57" w:rsidP="00407D57">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A simple ItemsControl example</w:t>
      </w:r>
    </w:p>
    <w:p w:rsidR="00407D57" w:rsidRDefault="00407D57" w:rsidP="00407D57">
      <w:pPr>
        <w:pStyle w:val="NormalWeb"/>
        <w:shd w:val="clear" w:color="auto" w:fill="FFFFFF"/>
        <w:spacing w:before="288" w:beforeAutospacing="0" w:after="288" w:afterAutospacing="0"/>
        <w:rPr>
          <w:ins w:id="4036" w:author="Unknown"/>
          <w:rFonts w:ascii="Segoe UI" w:hAnsi="Segoe UI" w:cs="Segoe UI"/>
          <w:color w:val="212529"/>
          <w:sz w:val="18"/>
          <w:szCs w:val="18"/>
        </w:rPr>
      </w:pPr>
      <w:ins w:id="4037" w:author="Unknown">
        <w:r>
          <w:rPr>
            <w:rFonts w:ascii="Segoe UI" w:hAnsi="Segoe UI" w:cs="Segoe UI"/>
            <w:color w:val="212529"/>
            <w:sz w:val="18"/>
            <w:szCs w:val="18"/>
          </w:rPr>
          <w:t>Let's kick off with a very simple example, where we hand-feed the ItemsControl with a set of items. This should show you just how simple the ItemsControl is:</w:t>
        </w:r>
      </w:ins>
    </w:p>
    <w:p w:rsidR="00407D57" w:rsidRDefault="003C5A45" w:rsidP="00407D57">
      <w:pPr>
        <w:shd w:val="clear" w:color="auto" w:fill="FFFFFF"/>
        <w:jc w:val="right"/>
        <w:rPr>
          <w:ins w:id="4038" w:author="Unknown"/>
          <w:rFonts w:ascii="Segoe UI" w:hAnsi="Segoe UI" w:cs="Segoe UI"/>
          <w:color w:val="212529"/>
          <w:sz w:val="18"/>
          <w:szCs w:val="18"/>
        </w:rPr>
      </w:pPr>
      <w:ins w:id="4039" w:author="Unknown">
        <w:r>
          <w:rPr>
            <w:rFonts w:ascii="Segoe UI" w:hAnsi="Segoe UI" w:cs="Segoe UI"/>
            <w:color w:val="212529"/>
            <w:sz w:val="18"/>
            <w:szCs w:val="18"/>
          </w:rPr>
          <w:fldChar w:fldCharType="begin"/>
        </w:r>
        <w:r w:rsidR="00407D5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407D5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407D57" w:rsidRDefault="00407D57" w:rsidP="00407D57">
      <w:pPr>
        <w:pStyle w:val="HTMLPreformatted"/>
        <w:shd w:val="clear" w:color="auto" w:fill="FFFFFF"/>
        <w:rPr>
          <w:ins w:id="4040" w:author="Unknown"/>
          <w:rStyle w:val="hljs-tag"/>
          <w:rFonts w:ascii="Consolas" w:hAnsi="Consolas" w:cs="Consolas"/>
          <w:color w:val="0000FF"/>
          <w:shd w:val="clear" w:color="auto" w:fill="FFFFFF"/>
        </w:rPr>
      </w:pPr>
      <w:ins w:id="404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"WpfTutorialSamples.ItemsControl.ItemsControlSample"</w:t>
        </w:r>
      </w:ins>
    </w:p>
    <w:p w:rsidR="00407D57" w:rsidRDefault="00407D57" w:rsidP="00407D57">
      <w:pPr>
        <w:pStyle w:val="HTMLPreformatted"/>
        <w:shd w:val="clear" w:color="auto" w:fill="FFFFFF"/>
        <w:rPr>
          <w:ins w:id="4042" w:author="Unknown"/>
          <w:rStyle w:val="hljs-tag"/>
          <w:rFonts w:ascii="Consolas" w:hAnsi="Consolas" w:cs="Consolas"/>
          <w:color w:val="0000FF"/>
          <w:shd w:val="clear" w:color="auto" w:fill="FFFFFF"/>
        </w:rPr>
      </w:pPr>
      <w:ins w:id="404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407D57" w:rsidRDefault="00407D57" w:rsidP="00407D57">
      <w:pPr>
        <w:pStyle w:val="HTMLPreformatted"/>
        <w:shd w:val="clear" w:color="auto" w:fill="FFFFFF"/>
        <w:rPr>
          <w:ins w:id="4044" w:author="Unknown"/>
          <w:rStyle w:val="hljs-tag"/>
          <w:rFonts w:ascii="Consolas" w:hAnsi="Consolas" w:cs="Consolas"/>
          <w:color w:val="0000FF"/>
          <w:shd w:val="clear" w:color="auto" w:fill="FFFFFF"/>
        </w:rPr>
      </w:pPr>
      <w:ins w:id="404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407D57" w:rsidRDefault="00407D57" w:rsidP="00407D57">
      <w:pPr>
        <w:pStyle w:val="HTMLPreformatted"/>
        <w:shd w:val="clear" w:color="auto" w:fill="FFFFFF"/>
        <w:rPr>
          <w:ins w:id="4046" w:author="Unknown"/>
          <w:rStyle w:val="hljs-tag"/>
          <w:rFonts w:ascii="Consolas" w:hAnsi="Consolas" w:cs="Consolas"/>
          <w:color w:val="0000FF"/>
          <w:shd w:val="clear" w:color="auto" w:fill="FFFFFF"/>
        </w:rPr>
      </w:pPr>
      <w:ins w:id="4047"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"clr-namespace:System;assembly=mscorlib"</w:t>
        </w:r>
      </w:ins>
    </w:p>
    <w:p w:rsidR="00407D57" w:rsidRDefault="00407D57" w:rsidP="00407D57">
      <w:pPr>
        <w:pStyle w:val="HTMLPreformatted"/>
        <w:shd w:val="clear" w:color="auto" w:fill="FFFFFF"/>
        <w:rPr>
          <w:ins w:id="4048" w:author="Unknown"/>
          <w:rStyle w:val="HTMLCode"/>
          <w:rFonts w:ascii="Consolas" w:hAnsi="Consolas" w:cs="Consolas"/>
          <w:color w:val="000000"/>
          <w:shd w:val="clear" w:color="auto" w:fill="FFFFFF"/>
        </w:rPr>
      </w:pPr>
      <w:ins w:id="404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"ItemsControlSample"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50" w:author="Unknown"/>
          <w:rStyle w:val="HTMLCode"/>
          <w:rFonts w:ascii="Consolas" w:hAnsi="Consolas" w:cs="Consolas"/>
          <w:color w:val="000000"/>
          <w:shd w:val="clear" w:color="auto" w:fill="FFFFFF"/>
        </w:rPr>
      </w:pPr>
      <w:ins w:id="405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52" w:author="Unknown"/>
          <w:rStyle w:val="HTMLCode"/>
          <w:rFonts w:ascii="Consolas" w:hAnsi="Consolas" w:cs="Consolas"/>
          <w:color w:val="000000"/>
          <w:shd w:val="clear" w:color="auto" w:fill="FFFFFF"/>
        </w:rPr>
      </w:pPr>
      <w:ins w:id="40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54" w:author="Unknown"/>
          <w:rStyle w:val="HTMLCode"/>
          <w:rFonts w:ascii="Consolas" w:hAnsi="Consolas" w:cs="Consolas"/>
          <w:color w:val="000000"/>
          <w:shd w:val="clear" w:color="auto" w:fill="FFFFFF"/>
        </w:rPr>
      </w:pPr>
      <w:ins w:id="40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56" w:author="Unknown"/>
          <w:rStyle w:val="HTMLCode"/>
          <w:rFonts w:ascii="Consolas" w:hAnsi="Consolas" w:cs="Consolas"/>
          <w:color w:val="000000"/>
          <w:shd w:val="clear" w:color="auto" w:fill="FFFFFF"/>
        </w:rPr>
      </w:pPr>
      <w:ins w:id="40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58" w:author="Unknown"/>
          <w:rStyle w:val="HTMLCode"/>
          <w:rFonts w:ascii="Consolas" w:hAnsi="Consolas" w:cs="Consolas"/>
          <w:color w:val="000000"/>
          <w:shd w:val="clear" w:color="auto" w:fill="FFFFFF"/>
        </w:rPr>
      </w:pPr>
      <w:ins w:id="4059"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60" w:author="Unknown"/>
          <w:rStyle w:val="HTMLCode"/>
          <w:rFonts w:ascii="Consolas" w:hAnsi="Consolas" w:cs="Consolas"/>
          <w:color w:val="000000"/>
          <w:shd w:val="clear" w:color="auto" w:fill="FFFFFF"/>
        </w:rPr>
      </w:pPr>
      <w:ins w:id="40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#4</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62" w:author="Unknown"/>
          <w:rStyle w:val="HTMLCode"/>
          <w:rFonts w:ascii="Consolas" w:hAnsi="Consolas" w:cs="Consolas"/>
          <w:color w:val="000000"/>
          <w:shd w:val="clear" w:color="auto" w:fill="FFFFFF"/>
        </w:rPr>
      </w:pPr>
      <w:ins w:id="40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#5</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64" w:author="Unknown"/>
          <w:rStyle w:val="HTMLCode"/>
          <w:rFonts w:ascii="Consolas" w:hAnsi="Consolas" w:cs="Consolas"/>
          <w:color w:val="000000"/>
          <w:shd w:val="clear" w:color="auto" w:fill="FFFFFF"/>
        </w:rPr>
      </w:pPr>
      <w:ins w:id="40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66" w:author="Unknown"/>
          <w:rStyle w:val="HTMLCode"/>
          <w:rFonts w:ascii="Consolas" w:hAnsi="Consolas" w:cs="Consolas"/>
          <w:color w:val="000000"/>
          <w:shd w:val="clear" w:color="auto" w:fill="FFFFFF"/>
        </w:rPr>
      </w:pPr>
      <w:ins w:id="4067"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68" w:author="Unknown"/>
          <w:rFonts w:ascii="Consolas" w:hAnsi="Consolas" w:cs="Consolas"/>
          <w:color w:val="212529"/>
          <w:sz w:val="16"/>
          <w:szCs w:val="16"/>
        </w:rPr>
      </w:pPr>
      <w:ins w:id="406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407D57" w:rsidRDefault="00407D57" w:rsidP="00407D57">
      <w:pPr>
        <w:rPr>
          <w:ins w:id="4070" w:author="Unknown"/>
          <w:rFonts w:ascii="Times New Roman" w:hAnsi="Times New Roman" w:cs="Times New Roman"/>
          <w:sz w:val="24"/>
          <w:szCs w:val="24"/>
        </w:rPr>
      </w:pPr>
      <w:r>
        <w:rPr>
          <w:noProof/>
        </w:rPr>
        <w:drawing>
          <wp:inline distT="0" distB="0" distL="0" distR="0">
            <wp:extent cx="1901825" cy="1426210"/>
            <wp:effectExtent l="19050" t="0" r="3175" b="0"/>
            <wp:docPr id="183" name="aelm1268" descr="https://www.wpf-tutorial.com/Images/ArticleImages/1/chapters/list-controls/itemscontro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68" descr="https://www.wpf-tutorial.com/Images/ArticleImages/1/chapters/list-controls/itemscontrol_simple.png"/>
                    <pic:cNvPicPr>
                      <a:picLocks noChangeAspect="1" noChangeArrowheads="1"/>
                    </pic:cNvPicPr>
                  </pic:nvPicPr>
                  <pic:blipFill>
                    <a:blip r:embed="rId154"/>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407D57" w:rsidRDefault="00407D57" w:rsidP="00407D57">
      <w:pPr>
        <w:pStyle w:val="NormalWeb"/>
        <w:shd w:val="clear" w:color="auto" w:fill="FFFFFF"/>
        <w:spacing w:before="288" w:beforeAutospacing="0" w:after="288" w:afterAutospacing="0"/>
        <w:rPr>
          <w:ins w:id="4071" w:author="Unknown"/>
          <w:rFonts w:ascii="Segoe UI" w:hAnsi="Segoe UI" w:cs="Segoe UI"/>
          <w:color w:val="212529"/>
          <w:sz w:val="18"/>
          <w:szCs w:val="18"/>
        </w:rPr>
      </w:pPr>
      <w:ins w:id="4072" w:author="Unknown">
        <w:r>
          <w:rPr>
            <w:rFonts w:ascii="Segoe UI" w:hAnsi="Segoe UI" w:cs="Segoe UI"/>
            <w:color w:val="212529"/>
            <w:sz w:val="18"/>
            <w:szCs w:val="18"/>
          </w:rPr>
          <w:t>As you can see, there is nothing that shows that we're using a control for repeating the items instead of just manually adding e.g. 5 TextBlock controls - the ItemsControl is completely lookless by default. If you click on one of the items, nothing happens, because there's no concept of selected item(s) or anything like that.</w:t>
        </w:r>
      </w:ins>
    </w:p>
    <w:p w:rsidR="00407D57" w:rsidRDefault="00407D57" w:rsidP="00407D57">
      <w:pPr>
        <w:pStyle w:val="Heading2"/>
        <w:shd w:val="clear" w:color="auto" w:fill="FFFFFF"/>
        <w:spacing w:before="0"/>
        <w:rPr>
          <w:ins w:id="4073" w:author="Unknown"/>
          <w:rFonts w:ascii="Segoe UI" w:hAnsi="Segoe UI" w:cs="Segoe UI"/>
          <w:b w:val="0"/>
          <w:bCs w:val="0"/>
          <w:color w:val="33393E"/>
          <w:sz w:val="36"/>
          <w:szCs w:val="36"/>
        </w:rPr>
      </w:pPr>
      <w:ins w:id="4074" w:author="Unknown">
        <w:r>
          <w:rPr>
            <w:rFonts w:ascii="Segoe UI" w:hAnsi="Segoe UI" w:cs="Segoe UI"/>
            <w:b w:val="0"/>
            <w:bCs w:val="0"/>
            <w:color w:val="33393E"/>
          </w:rPr>
          <w:t>ItemsControl with data binding</w:t>
        </w:r>
      </w:ins>
    </w:p>
    <w:p w:rsidR="00407D57" w:rsidRDefault="00407D57" w:rsidP="00407D57">
      <w:pPr>
        <w:pStyle w:val="NormalWeb"/>
        <w:shd w:val="clear" w:color="auto" w:fill="FFFFFF"/>
        <w:spacing w:before="288" w:beforeAutospacing="0" w:after="288" w:afterAutospacing="0"/>
        <w:rPr>
          <w:ins w:id="4075" w:author="Unknown"/>
          <w:rFonts w:ascii="Segoe UI" w:hAnsi="Segoe UI" w:cs="Segoe UI"/>
          <w:color w:val="212529"/>
          <w:sz w:val="18"/>
          <w:szCs w:val="18"/>
        </w:rPr>
      </w:pPr>
      <w:ins w:id="4076" w:author="Unknown">
        <w:r>
          <w:rPr>
            <w:rFonts w:ascii="Segoe UI" w:hAnsi="Segoe UI" w:cs="Segoe UI"/>
            <w:color w:val="212529"/>
            <w:sz w:val="18"/>
            <w:szCs w:val="18"/>
          </w:rPr>
          <w:t>Of course the ItemsControl is not meant to be used with items defined in the markup, like we did in the first example. Like pretty much any other control in WPF, the ItemsControl is made for data binding, where we use a template to define how our code-behind classes should be presented to the user.</w:t>
        </w:r>
      </w:ins>
    </w:p>
    <w:p w:rsidR="00407D57" w:rsidRDefault="00407D57" w:rsidP="00407D57">
      <w:pPr>
        <w:pStyle w:val="NormalWeb"/>
        <w:shd w:val="clear" w:color="auto" w:fill="FFFFFF"/>
        <w:spacing w:before="288" w:beforeAutospacing="0" w:after="288" w:afterAutospacing="0"/>
        <w:rPr>
          <w:ins w:id="4077" w:author="Unknown"/>
          <w:rFonts w:ascii="Segoe UI" w:hAnsi="Segoe UI" w:cs="Segoe UI"/>
          <w:color w:val="212529"/>
          <w:sz w:val="18"/>
          <w:szCs w:val="18"/>
        </w:rPr>
      </w:pPr>
      <w:ins w:id="4078" w:author="Unknown">
        <w:r>
          <w:rPr>
            <w:rFonts w:ascii="Segoe UI" w:hAnsi="Segoe UI" w:cs="Segoe UI"/>
            <w:color w:val="212529"/>
            <w:sz w:val="18"/>
            <w:szCs w:val="18"/>
          </w:rPr>
          <w:t>To demonstrate that, I've whipped up an example where we display a TODO list to the user, and to show you just how flexible everything gets once you define your own templates, I've used a ProgressBar control to show you the current completion percentage. First some code, then a screenshot and then an explanation of it all:</w:t>
        </w:r>
      </w:ins>
    </w:p>
    <w:p w:rsidR="00407D57" w:rsidRDefault="003C5A45" w:rsidP="00407D57">
      <w:pPr>
        <w:shd w:val="clear" w:color="auto" w:fill="FFFFFF"/>
        <w:jc w:val="right"/>
        <w:rPr>
          <w:ins w:id="4079" w:author="Unknown"/>
          <w:rFonts w:ascii="Segoe UI" w:hAnsi="Segoe UI" w:cs="Segoe UI"/>
          <w:color w:val="212529"/>
          <w:sz w:val="18"/>
          <w:szCs w:val="18"/>
        </w:rPr>
      </w:pPr>
      <w:ins w:id="4080" w:author="Unknown">
        <w:r>
          <w:rPr>
            <w:rFonts w:ascii="Segoe UI" w:hAnsi="Segoe UI" w:cs="Segoe UI"/>
            <w:color w:val="212529"/>
            <w:sz w:val="18"/>
            <w:szCs w:val="18"/>
          </w:rPr>
          <w:fldChar w:fldCharType="begin"/>
        </w:r>
        <w:r w:rsidR="00407D5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407D5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407D57" w:rsidRDefault="00407D57" w:rsidP="00407D57">
      <w:pPr>
        <w:pStyle w:val="HTMLPreformatted"/>
        <w:shd w:val="clear" w:color="auto" w:fill="FFFFFF"/>
        <w:rPr>
          <w:ins w:id="4081" w:author="Unknown"/>
          <w:rStyle w:val="hljs-tag"/>
          <w:rFonts w:ascii="Consolas" w:hAnsi="Consolas" w:cs="Consolas"/>
          <w:color w:val="0000FF"/>
          <w:shd w:val="clear" w:color="auto" w:fill="FFFFFF"/>
        </w:rPr>
      </w:pPr>
      <w:ins w:id="408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"WpfTutorialSamples.ItemsControl.ItemsControlDataBindingSample"</w:t>
        </w:r>
      </w:ins>
    </w:p>
    <w:p w:rsidR="00407D57" w:rsidRDefault="00407D57" w:rsidP="00407D57">
      <w:pPr>
        <w:pStyle w:val="HTMLPreformatted"/>
        <w:shd w:val="clear" w:color="auto" w:fill="FFFFFF"/>
        <w:rPr>
          <w:ins w:id="4083" w:author="Unknown"/>
          <w:rStyle w:val="hljs-tag"/>
          <w:rFonts w:ascii="Consolas" w:hAnsi="Consolas" w:cs="Consolas"/>
          <w:color w:val="0000FF"/>
          <w:shd w:val="clear" w:color="auto" w:fill="FFFFFF"/>
        </w:rPr>
      </w:pPr>
      <w:ins w:id="408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407D57" w:rsidRDefault="00407D57" w:rsidP="00407D57">
      <w:pPr>
        <w:pStyle w:val="HTMLPreformatted"/>
        <w:shd w:val="clear" w:color="auto" w:fill="FFFFFF"/>
        <w:rPr>
          <w:ins w:id="4085" w:author="Unknown"/>
          <w:rStyle w:val="hljs-tag"/>
          <w:rFonts w:ascii="Consolas" w:hAnsi="Consolas" w:cs="Consolas"/>
          <w:color w:val="0000FF"/>
          <w:shd w:val="clear" w:color="auto" w:fill="FFFFFF"/>
        </w:rPr>
      </w:pPr>
      <w:ins w:id="408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407D57" w:rsidRDefault="00407D57" w:rsidP="00407D57">
      <w:pPr>
        <w:pStyle w:val="HTMLPreformatted"/>
        <w:shd w:val="clear" w:color="auto" w:fill="FFFFFF"/>
        <w:rPr>
          <w:ins w:id="4087" w:author="Unknown"/>
          <w:rStyle w:val="HTMLCode"/>
          <w:rFonts w:ascii="Consolas" w:hAnsi="Consolas" w:cs="Consolas"/>
          <w:color w:val="000000"/>
          <w:shd w:val="clear" w:color="auto" w:fill="FFFFFF"/>
        </w:rPr>
      </w:pPr>
      <w:ins w:id="408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"ItemsControlDataBindingSample"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89" w:author="Unknown"/>
          <w:rStyle w:val="HTMLCode"/>
          <w:rFonts w:ascii="Consolas" w:hAnsi="Consolas" w:cs="Consolas"/>
          <w:color w:val="000000"/>
          <w:shd w:val="clear" w:color="auto" w:fill="FFFFFF"/>
        </w:rPr>
      </w:pPr>
      <w:ins w:id="409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91" w:author="Unknown"/>
          <w:rStyle w:val="HTMLCode"/>
          <w:rFonts w:ascii="Consolas" w:hAnsi="Consolas" w:cs="Consolas"/>
          <w:color w:val="000000"/>
          <w:shd w:val="clear" w:color="auto" w:fill="FFFFFF"/>
        </w:rPr>
      </w:pPr>
      <w:ins w:id="409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"icTodoList"</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93" w:author="Unknown"/>
          <w:rStyle w:val="HTMLCode"/>
          <w:rFonts w:ascii="Consolas" w:hAnsi="Consolas" w:cs="Consolas"/>
          <w:color w:val="000000"/>
          <w:shd w:val="clear" w:color="auto" w:fill="FFFFFF"/>
        </w:rPr>
      </w:pPr>
      <w:ins w:id="409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95" w:author="Unknown"/>
          <w:rStyle w:val="HTMLCode"/>
          <w:rFonts w:ascii="Consolas" w:hAnsi="Consolas" w:cs="Consolas"/>
          <w:color w:val="000000"/>
          <w:shd w:val="clear" w:color="auto" w:fill="FFFFFF"/>
        </w:rPr>
      </w:pPr>
      <w:ins w:id="409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97" w:author="Unknown"/>
          <w:rStyle w:val="HTMLCode"/>
          <w:rFonts w:ascii="Consolas" w:hAnsi="Consolas" w:cs="Consolas"/>
          <w:color w:val="000000"/>
          <w:shd w:val="clear" w:color="auto" w:fill="FFFFFF"/>
        </w:rPr>
      </w:pPr>
      <w:ins w:id="409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"0,0,0,5"</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099" w:author="Unknown"/>
          <w:rStyle w:val="HTMLCode"/>
          <w:rFonts w:ascii="Consolas" w:hAnsi="Consolas" w:cs="Consolas"/>
          <w:color w:val="000000"/>
          <w:shd w:val="clear" w:color="auto" w:fill="FFFFFF"/>
        </w:rPr>
      </w:pPr>
      <w:ins w:id="410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01" w:author="Unknown"/>
          <w:rStyle w:val="HTMLCode"/>
          <w:rFonts w:ascii="Consolas" w:hAnsi="Consolas" w:cs="Consolas"/>
          <w:color w:val="000000"/>
          <w:shd w:val="clear" w:color="auto" w:fill="FFFFFF"/>
        </w:rPr>
      </w:pPr>
      <w:ins w:id="410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103" w:author="Unknown"/>
          <w:rStyle w:val="HTMLCode"/>
          <w:rFonts w:ascii="Consolas" w:hAnsi="Consolas" w:cs="Consolas"/>
          <w:color w:val="000000"/>
          <w:shd w:val="clear" w:color="auto" w:fill="FFFFFF"/>
        </w:rPr>
      </w:pPr>
      <w:ins w:id="410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105" w:author="Unknown"/>
          <w:rStyle w:val="HTMLCode"/>
          <w:rFonts w:ascii="Consolas" w:hAnsi="Consolas" w:cs="Consolas"/>
          <w:color w:val="000000"/>
          <w:shd w:val="clear" w:color="auto" w:fill="FFFFFF"/>
        </w:rPr>
      </w:pPr>
      <w:ins w:id="41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07" w:author="Unknown"/>
          <w:rStyle w:val="HTMLCode"/>
          <w:rFonts w:ascii="Consolas" w:hAnsi="Consolas" w:cs="Consolas"/>
          <w:color w:val="000000"/>
          <w:shd w:val="clear" w:color="auto" w:fill="FFFFFF"/>
        </w:rPr>
      </w:pPr>
      <w:ins w:id="410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Title}"</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109" w:author="Unknown"/>
          <w:rStyle w:val="HTMLCode"/>
          <w:rFonts w:ascii="Consolas" w:hAnsi="Consolas" w:cs="Consolas"/>
          <w:color w:val="000000"/>
          <w:shd w:val="clear" w:color="auto" w:fill="FFFFFF"/>
        </w:rPr>
      </w:pPr>
      <w:ins w:id="41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Completion}"</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111" w:author="Unknown"/>
          <w:rStyle w:val="HTMLCode"/>
          <w:rFonts w:ascii="Consolas" w:hAnsi="Consolas" w:cs="Consolas"/>
          <w:color w:val="000000"/>
          <w:shd w:val="clear" w:color="auto" w:fill="FFFFFF"/>
        </w:rPr>
      </w:pPr>
      <w:ins w:id="41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13" w:author="Unknown"/>
          <w:rStyle w:val="HTMLCode"/>
          <w:rFonts w:ascii="Consolas" w:hAnsi="Consolas" w:cs="Consolas"/>
          <w:color w:val="000000"/>
          <w:shd w:val="clear" w:color="auto" w:fill="FFFFFF"/>
        </w:rPr>
      </w:pPr>
      <w:ins w:id="4114"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15" w:author="Unknown"/>
          <w:rStyle w:val="HTMLCode"/>
          <w:rFonts w:ascii="Consolas" w:hAnsi="Consolas" w:cs="Consolas"/>
          <w:color w:val="000000"/>
          <w:shd w:val="clear" w:color="auto" w:fill="FFFFFF"/>
        </w:rPr>
      </w:pPr>
      <w:ins w:id="41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17" w:author="Unknown"/>
          <w:rStyle w:val="HTMLCode"/>
          <w:rFonts w:ascii="Consolas" w:hAnsi="Consolas" w:cs="Consolas"/>
          <w:color w:val="000000"/>
          <w:shd w:val="clear" w:color="auto" w:fill="FFFFFF"/>
        </w:rPr>
      </w:pPr>
      <w:ins w:id="411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19" w:author="Unknown"/>
          <w:rStyle w:val="HTMLCode"/>
          <w:rFonts w:ascii="Consolas" w:hAnsi="Consolas" w:cs="Consolas"/>
          <w:color w:val="000000"/>
          <w:shd w:val="clear" w:color="auto" w:fill="FFFFFF"/>
        </w:rPr>
      </w:pPr>
      <w:ins w:id="4120"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21" w:author="Unknown"/>
          <w:rFonts w:ascii="Consolas" w:hAnsi="Consolas" w:cs="Consolas"/>
          <w:color w:val="212529"/>
          <w:sz w:val="16"/>
          <w:szCs w:val="16"/>
        </w:rPr>
      </w:pPr>
      <w:ins w:id="412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407D57" w:rsidRDefault="003C5A45" w:rsidP="00407D57">
      <w:pPr>
        <w:shd w:val="clear" w:color="auto" w:fill="FFFFFF"/>
        <w:jc w:val="right"/>
        <w:rPr>
          <w:ins w:id="4123" w:author="Unknown"/>
          <w:rFonts w:ascii="Segoe UI" w:hAnsi="Segoe UI" w:cs="Segoe UI"/>
          <w:color w:val="212529"/>
          <w:sz w:val="18"/>
          <w:szCs w:val="18"/>
        </w:rPr>
      </w:pPr>
      <w:ins w:id="4124" w:author="Unknown">
        <w:r>
          <w:rPr>
            <w:rFonts w:ascii="Segoe UI" w:hAnsi="Segoe UI" w:cs="Segoe UI"/>
            <w:color w:val="212529"/>
            <w:sz w:val="18"/>
            <w:szCs w:val="18"/>
          </w:rPr>
          <w:fldChar w:fldCharType="begin"/>
        </w:r>
        <w:r w:rsidR="00407D5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407D5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407D57" w:rsidRDefault="00407D57" w:rsidP="00407D57">
      <w:pPr>
        <w:pStyle w:val="HTMLPreformatted"/>
        <w:shd w:val="clear" w:color="auto" w:fill="FFFFFF"/>
        <w:rPr>
          <w:ins w:id="4125" w:author="Unknown"/>
          <w:rStyle w:val="HTMLCode"/>
          <w:rFonts w:ascii="Consolas" w:hAnsi="Consolas" w:cs="Consolas"/>
          <w:color w:val="000000"/>
          <w:shd w:val="clear" w:color="auto" w:fill="FFFFFF"/>
        </w:rPr>
      </w:pPr>
      <w:ins w:id="412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407D57" w:rsidRDefault="00407D57" w:rsidP="00407D57">
      <w:pPr>
        <w:pStyle w:val="HTMLPreformatted"/>
        <w:shd w:val="clear" w:color="auto" w:fill="FFFFFF"/>
        <w:rPr>
          <w:ins w:id="4127" w:author="Unknown"/>
          <w:rStyle w:val="HTMLCode"/>
          <w:rFonts w:ascii="Consolas" w:hAnsi="Consolas" w:cs="Consolas"/>
          <w:color w:val="000000"/>
          <w:shd w:val="clear" w:color="auto" w:fill="FFFFFF"/>
        </w:rPr>
      </w:pPr>
      <w:ins w:id="412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407D57" w:rsidRDefault="00407D57" w:rsidP="00407D57">
      <w:pPr>
        <w:pStyle w:val="HTMLPreformatted"/>
        <w:shd w:val="clear" w:color="auto" w:fill="FFFFFF"/>
        <w:rPr>
          <w:ins w:id="4129" w:author="Unknown"/>
          <w:rStyle w:val="HTMLCode"/>
          <w:rFonts w:ascii="Consolas" w:hAnsi="Consolas" w:cs="Consolas"/>
          <w:color w:val="000000"/>
          <w:shd w:val="clear" w:color="auto" w:fill="FFFFFF"/>
        </w:rPr>
      </w:pPr>
      <w:ins w:id="413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407D57" w:rsidRDefault="00407D57" w:rsidP="00407D57">
      <w:pPr>
        <w:pStyle w:val="HTMLPreformatted"/>
        <w:shd w:val="clear" w:color="auto" w:fill="FFFFFF"/>
        <w:rPr>
          <w:ins w:id="4131" w:author="Unknown"/>
          <w:rStyle w:val="HTMLCode"/>
          <w:rFonts w:ascii="Consolas" w:hAnsi="Consolas" w:cs="Consolas"/>
          <w:color w:val="000000"/>
          <w:shd w:val="clear" w:color="auto" w:fill="FFFFFF"/>
        </w:rPr>
      </w:pPr>
    </w:p>
    <w:p w:rsidR="00407D57" w:rsidRDefault="00407D57" w:rsidP="00407D57">
      <w:pPr>
        <w:pStyle w:val="HTMLPreformatted"/>
        <w:shd w:val="clear" w:color="auto" w:fill="FFFFFF"/>
        <w:rPr>
          <w:ins w:id="4132" w:author="Unknown"/>
          <w:rStyle w:val="HTMLCode"/>
          <w:rFonts w:ascii="Consolas" w:hAnsi="Consolas" w:cs="Consolas"/>
          <w:color w:val="000000"/>
          <w:shd w:val="clear" w:color="auto" w:fill="FFFFFF"/>
        </w:rPr>
      </w:pPr>
      <w:ins w:id="4133"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WpfTutorialSamples.ItemsControl</w:t>
        </w:r>
      </w:ins>
    </w:p>
    <w:p w:rsidR="00407D57" w:rsidRDefault="00407D57" w:rsidP="00407D57">
      <w:pPr>
        <w:pStyle w:val="HTMLPreformatted"/>
        <w:shd w:val="clear" w:color="auto" w:fill="FFFFFF"/>
        <w:rPr>
          <w:ins w:id="4134" w:author="Unknown"/>
          <w:rStyle w:val="HTMLCode"/>
          <w:rFonts w:ascii="Consolas" w:hAnsi="Consolas" w:cs="Consolas"/>
          <w:color w:val="000000"/>
          <w:shd w:val="clear" w:color="auto" w:fill="FFFFFF"/>
        </w:rPr>
      </w:pPr>
      <w:ins w:id="4135" w:author="Unknown">
        <w:r>
          <w:rPr>
            <w:rStyle w:val="HTMLCode"/>
            <w:rFonts w:ascii="Consolas" w:hAnsi="Consolas" w:cs="Consolas"/>
            <w:color w:val="000000"/>
            <w:shd w:val="clear" w:color="auto" w:fill="FFFFFF"/>
          </w:rPr>
          <w:t>{</w:t>
        </w:r>
      </w:ins>
    </w:p>
    <w:p w:rsidR="00407D57" w:rsidRDefault="00407D57" w:rsidP="00407D57">
      <w:pPr>
        <w:pStyle w:val="HTMLPreformatted"/>
        <w:shd w:val="clear" w:color="auto" w:fill="FFFFFF"/>
        <w:rPr>
          <w:ins w:id="4136" w:author="Unknown"/>
          <w:rStyle w:val="HTMLCode"/>
          <w:rFonts w:ascii="Consolas" w:hAnsi="Consolas" w:cs="Consolas"/>
          <w:color w:val="000000"/>
          <w:shd w:val="clear" w:color="auto" w:fill="FFFFFF"/>
        </w:rPr>
      </w:pPr>
      <w:ins w:id="4137"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ItemsControlDataBindingSample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407D57" w:rsidRDefault="00407D57" w:rsidP="00407D57">
      <w:pPr>
        <w:pStyle w:val="HTMLPreformatted"/>
        <w:shd w:val="clear" w:color="auto" w:fill="FFFFFF"/>
        <w:rPr>
          <w:ins w:id="4138" w:author="Unknown"/>
          <w:rStyle w:val="HTMLCode"/>
          <w:rFonts w:ascii="Consolas" w:hAnsi="Consolas" w:cs="Consolas"/>
          <w:color w:val="000000"/>
          <w:shd w:val="clear" w:color="auto" w:fill="FFFFFF"/>
        </w:rPr>
      </w:pPr>
      <w:ins w:id="4139" w:author="Unknown">
        <w:r>
          <w:rPr>
            <w:rStyle w:val="HTMLCode"/>
            <w:rFonts w:ascii="Consolas" w:hAnsi="Consolas" w:cs="Consolas"/>
            <w:color w:val="000000"/>
            <w:shd w:val="clear" w:color="auto" w:fill="FFFFFF"/>
          </w:rPr>
          <w:tab/>
          <w:t>{</w:t>
        </w:r>
      </w:ins>
    </w:p>
    <w:p w:rsidR="00407D57" w:rsidRDefault="00407D57" w:rsidP="00407D57">
      <w:pPr>
        <w:pStyle w:val="HTMLPreformatted"/>
        <w:shd w:val="clear" w:color="auto" w:fill="FFFFFF"/>
        <w:rPr>
          <w:ins w:id="4140" w:author="Unknown"/>
          <w:rStyle w:val="HTMLCode"/>
          <w:rFonts w:ascii="Consolas" w:hAnsi="Consolas" w:cs="Consolas"/>
          <w:color w:val="000000"/>
          <w:shd w:val="clear" w:color="auto" w:fill="FFFFFF"/>
        </w:rPr>
      </w:pPr>
      <w:ins w:id="414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ItemsControlDataBindingSample</w:t>
        </w:r>
        <w:r>
          <w:rPr>
            <w:rStyle w:val="hljs-function"/>
            <w:rFonts w:ascii="Consolas" w:hAnsi="Consolas" w:cs="Consolas"/>
            <w:color w:val="000000"/>
            <w:shd w:val="clear" w:color="auto" w:fill="FFFFFF"/>
          </w:rPr>
          <w:t>()</w:t>
        </w:r>
      </w:ins>
    </w:p>
    <w:p w:rsidR="00407D57" w:rsidRDefault="00407D57" w:rsidP="00407D57">
      <w:pPr>
        <w:pStyle w:val="HTMLPreformatted"/>
        <w:shd w:val="clear" w:color="auto" w:fill="FFFFFF"/>
        <w:rPr>
          <w:ins w:id="4142" w:author="Unknown"/>
          <w:rStyle w:val="HTMLCode"/>
          <w:rFonts w:ascii="Consolas" w:hAnsi="Consolas" w:cs="Consolas"/>
          <w:color w:val="000000"/>
          <w:shd w:val="clear" w:color="auto" w:fill="FFFFFF"/>
        </w:rPr>
      </w:pPr>
      <w:ins w:id="414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407D57" w:rsidRDefault="00407D57" w:rsidP="00407D57">
      <w:pPr>
        <w:pStyle w:val="HTMLPreformatted"/>
        <w:shd w:val="clear" w:color="auto" w:fill="FFFFFF"/>
        <w:rPr>
          <w:ins w:id="4144" w:author="Unknown"/>
          <w:rStyle w:val="HTMLCode"/>
          <w:rFonts w:ascii="Consolas" w:hAnsi="Consolas" w:cs="Consolas"/>
          <w:color w:val="000000"/>
          <w:shd w:val="clear" w:color="auto" w:fill="FFFFFF"/>
        </w:rPr>
      </w:pPr>
      <w:ins w:id="41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407D57" w:rsidRDefault="00407D57" w:rsidP="00407D57">
      <w:pPr>
        <w:pStyle w:val="HTMLPreformatted"/>
        <w:shd w:val="clear" w:color="auto" w:fill="FFFFFF"/>
        <w:rPr>
          <w:ins w:id="4146" w:author="Unknown"/>
          <w:rStyle w:val="HTMLCode"/>
          <w:rFonts w:ascii="Consolas" w:hAnsi="Consolas" w:cs="Consolas"/>
          <w:color w:val="000000"/>
          <w:shd w:val="clear" w:color="auto" w:fill="FFFFFF"/>
        </w:rPr>
      </w:pPr>
    </w:p>
    <w:p w:rsidR="00407D57" w:rsidRDefault="00407D57" w:rsidP="00407D57">
      <w:pPr>
        <w:pStyle w:val="HTMLPreformatted"/>
        <w:shd w:val="clear" w:color="auto" w:fill="FFFFFF"/>
        <w:rPr>
          <w:ins w:id="4147" w:author="Unknown"/>
          <w:rStyle w:val="HTMLCode"/>
          <w:rFonts w:ascii="Consolas" w:hAnsi="Consolas" w:cs="Consolas"/>
          <w:color w:val="000000"/>
          <w:shd w:val="clear" w:color="auto" w:fill="FFFFFF"/>
        </w:rPr>
      </w:pPr>
      <w:ins w:id="414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List&lt;TodoItem&gt; items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List&lt;TodoItem&gt;();</w:t>
        </w:r>
      </w:ins>
    </w:p>
    <w:p w:rsidR="00407D57" w:rsidRDefault="00407D57" w:rsidP="00407D57">
      <w:pPr>
        <w:pStyle w:val="HTMLPreformatted"/>
        <w:shd w:val="clear" w:color="auto" w:fill="FFFFFF"/>
        <w:rPr>
          <w:ins w:id="4149" w:author="Unknown"/>
          <w:rStyle w:val="HTMLCode"/>
          <w:rFonts w:ascii="Consolas" w:hAnsi="Consolas" w:cs="Consolas"/>
          <w:color w:val="000000"/>
          <w:shd w:val="clear" w:color="auto" w:fill="FFFFFF"/>
        </w:rPr>
      </w:pPr>
      <w:ins w:id="415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TodoItem() { Title = </w:t>
        </w:r>
        <w:r>
          <w:rPr>
            <w:rStyle w:val="hljs-string"/>
            <w:rFonts w:ascii="Consolas" w:hAnsi="Consolas" w:cs="Consolas"/>
            <w:color w:val="A31515"/>
            <w:shd w:val="clear" w:color="auto" w:fill="FFFFFF"/>
          </w:rPr>
          <w:t>"Complete this WPF tutorial"</w:t>
        </w:r>
        <w:r>
          <w:rPr>
            <w:rStyle w:val="HTMLCode"/>
            <w:rFonts w:ascii="Consolas" w:hAnsi="Consolas" w:cs="Consolas"/>
            <w:color w:val="000000"/>
            <w:shd w:val="clear" w:color="auto" w:fill="FFFFFF"/>
          </w:rPr>
          <w:t xml:space="preserve">, Completion = </w:t>
        </w:r>
        <w:r>
          <w:rPr>
            <w:rStyle w:val="hljs-number"/>
            <w:rFonts w:ascii="Consolas" w:hAnsi="Consolas" w:cs="Consolas"/>
            <w:color w:val="000000"/>
            <w:shd w:val="clear" w:color="auto" w:fill="FFFFFF"/>
          </w:rPr>
          <w:t>45</w:t>
        </w:r>
        <w:r>
          <w:rPr>
            <w:rStyle w:val="HTMLCode"/>
            <w:rFonts w:ascii="Consolas" w:hAnsi="Consolas" w:cs="Consolas"/>
            <w:color w:val="000000"/>
            <w:shd w:val="clear" w:color="auto" w:fill="FFFFFF"/>
          </w:rPr>
          <w:t xml:space="preserve"> });</w:t>
        </w:r>
      </w:ins>
    </w:p>
    <w:p w:rsidR="00407D57" w:rsidRDefault="00407D57" w:rsidP="00407D57">
      <w:pPr>
        <w:pStyle w:val="HTMLPreformatted"/>
        <w:shd w:val="clear" w:color="auto" w:fill="FFFFFF"/>
        <w:rPr>
          <w:ins w:id="4151" w:author="Unknown"/>
          <w:rStyle w:val="HTMLCode"/>
          <w:rFonts w:ascii="Consolas" w:hAnsi="Consolas" w:cs="Consolas"/>
          <w:color w:val="000000"/>
          <w:shd w:val="clear" w:color="auto" w:fill="FFFFFF"/>
        </w:rPr>
      </w:pPr>
      <w:ins w:id="415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TodoItem() { Title = </w:t>
        </w:r>
        <w:r>
          <w:rPr>
            <w:rStyle w:val="hljs-string"/>
            <w:rFonts w:ascii="Consolas" w:hAnsi="Consolas" w:cs="Consolas"/>
            <w:color w:val="A31515"/>
            <w:shd w:val="clear" w:color="auto" w:fill="FFFFFF"/>
          </w:rPr>
          <w:t>"Learn C#"</w:t>
        </w:r>
        <w:r>
          <w:rPr>
            <w:rStyle w:val="HTMLCode"/>
            <w:rFonts w:ascii="Consolas" w:hAnsi="Consolas" w:cs="Consolas"/>
            <w:color w:val="000000"/>
            <w:shd w:val="clear" w:color="auto" w:fill="FFFFFF"/>
          </w:rPr>
          <w:t xml:space="preserve">, Completion = </w:t>
        </w:r>
        <w:r>
          <w:rPr>
            <w:rStyle w:val="hljs-number"/>
            <w:rFonts w:ascii="Consolas" w:hAnsi="Consolas" w:cs="Consolas"/>
            <w:color w:val="000000"/>
            <w:shd w:val="clear" w:color="auto" w:fill="FFFFFF"/>
          </w:rPr>
          <w:t>80</w:t>
        </w:r>
        <w:r>
          <w:rPr>
            <w:rStyle w:val="HTMLCode"/>
            <w:rFonts w:ascii="Consolas" w:hAnsi="Consolas" w:cs="Consolas"/>
            <w:color w:val="000000"/>
            <w:shd w:val="clear" w:color="auto" w:fill="FFFFFF"/>
          </w:rPr>
          <w:t xml:space="preserve"> });</w:t>
        </w:r>
      </w:ins>
    </w:p>
    <w:p w:rsidR="00407D57" w:rsidRDefault="00407D57" w:rsidP="00407D57">
      <w:pPr>
        <w:pStyle w:val="HTMLPreformatted"/>
        <w:shd w:val="clear" w:color="auto" w:fill="FFFFFF"/>
        <w:rPr>
          <w:ins w:id="4153" w:author="Unknown"/>
          <w:rStyle w:val="HTMLCode"/>
          <w:rFonts w:ascii="Consolas" w:hAnsi="Consolas" w:cs="Consolas"/>
          <w:color w:val="000000"/>
          <w:shd w:val="clear" w:color="auto" w:fill="FFFFFF"/>
        </w:rPr>
      </w:pPr>
      <w:ins w:id="415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TodoItem() { Title = </w:t>
        </w:r>
        <w:r>
          <w:rPr>
            <w:rStyle w:val="hljs-string"/>
            <w:rFonts w:ascii="Consolas" w:hAnsi="Consolas" w:cs="Consolas"/>
            <w:color w:val="A31515"/>
            <w:shd w:val="clear" w:color="auto" w:fill="FFFFFF"/>
          </w:rPr>
          <w:t>"Wash the car"</w:t>
        </w:r>
        <w:r>
          <w:rPr>
            <w:rStyle w:val="HTMLCode"/>
            <w:rFonts w:ascii="Consolas" w:hAnsi="Consolas" w:cs="Consolas"/>
            <w:color w:val="000000"/>
            <w:shd w:val="clear" w:color="auto" w:fill="FFFFFF"/>
          </w:rPr>
          <w:t xml:space="preserve">, Completion = </w:t>
        </w:r>
        <w:r>
          <w:rPr>
            <w:rStyle w:val="hljs-number"/>
            <w:rFonts w:ascii="Consolas" w:hAnsi="Consolas" w:cs="Consolas"/>
            <w:color w:val="000000"/>
            <w:shd w:val="clear" w:color="auto" w:fill="FFFFFF"/>
          </w:rPr>
          <w:t>0</w:t>
        </w:r>
        <w:r>
          <w:rPr>
            <w:rStyle w:val="HTMLCode"/>
            <w:rFonts w:ascii="Consolas" w:hAnsi="Consolas" w:cs="Consolas"/>
            <w:color w:val="000000"/>
            <w:shd w:val="clear" w:color="auto" w:fill="FFFFFF"/>
          </w:rPr>
          <w:t xml:space="preserve"> });</w:t>
        </w:r>
      </w:ins>
    </w:p>
    <w:p w:rsidR="00407D57" w:rsidRDefault="00407D57" w:rsidP="00407D57">
      <w:pPr>
        <w:pStyle w:val="HTMLPreformatted"/>
        <w:shd w:val="clear" w:color="auto" w:fill="FFFFFF"/>
        <w:rPr>
          <w:ins w:id="4155" w:author="Unknown"/>
          <w:rStyle w:val="HTMLCode"/>
          <w:rFonts w:ascii="Consolas" w:hAnsi="Consolas" w:cs="Consolas"/>
          <w:color w:val="000000"/>
          <w:shd w:val="clear" w:color="auto" w:fill="FFFFFF"/>
        </w:rPr>
      </w:pPr>
    </w:p>
    <w:p w:rsidR="00407D57" w:rsidRDefault="00407D57" w:rsidP="00407D57">
      <w:pPr>
        <w:pStyle w:val="HTMLPreformatted"/>
        <w:shd w:val="clear" w:color="auto" w:fill="FFFFFF"/>
        <w:rPr>
          <w:ins w:id="4156" w:author="Unknown"/>
          <w:rStyle w:val="HTMLCode"/>
          <w:rFonts w:ascii="Consolas" w:hAnsi="Consolas" w:cs="Consolas"/>
          <w:color w:val="000000"/>
          <w:shd w:val="clear" w:color="auto" w:fill="FFFFFF"/>
        </w:rPr>
      </w:pPr>
      <w:ins w:id="41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icTodoList.ItemsSource = items;</w:t>
        </w:r>
      </w:ins>
    </w:p>
    <w:p w:rsidR="00407D57" w:rsidRDefault="00407D57" w:rsidP="00407D57">
      <w:pPr>
        <w:pStyle w:val="HTMLPreformatted"/>
        <w:shd w:val="clear" w:color="auto" w:fill="FFFFFF"/>
        <w:rPr>
          <w:ins w:id="4158" w:author="Unknown"/>
          <w:rStyle w:val="HTMLCode"/>
          <w:rFonts w:ascii="Consolas" w:hAnsi="Consolas" w:cs="Consolas"/>
          <w:color w:val="000000"/>
          <w:shd w:val="clear" w:color="auto" w:fill="FFFFFF"/>
        </w:rPr>
      </w:pPr>
      <w:ins w:id="41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407D57" w:rsidRDefault="00407D57" w:rsidP="00407D57">
      <w:pPr>
        <w:pStyle w:val="HTMLPreformatted"/>
        <w:shd w:val="clear" w:color="auto" w:fill="FFFFFF"/>
        <w:rPr>
          <w:ins w:id="4160" w:author="Unknown"/>
          <w:rStyle w:val="HTMLCode"/>
          <w:rFonts w:ascii="Consolas" w:hAnsi="Consolas" w:cs="Consolas"/>
          <w:color w:val="000000"/>
          <w:shd w:val="clear" w:color="auto" w:fill="FFFFFF"/>
        </w:rPr>
      </w:pPr>
      <w:ins w:id="4161" w:author="Unknown">
        <w:r>
          <w:rPr>
            <w:rStyle w:val="HTMLCode"/>
            <w:rFonts w:ascii="Consolas" w:hAnsi="Consolas" w:cs="Consolas"/>
            <w:color w:val="000000"/>
            <w:shd w:val="clear" w:color="auto" w:fill="FFFFFF"/>
          </w:rPr>
          <w:tab/>
          <w:t>}</w:t>
        </w:r>
      </w:ins>
    </w:p>
    <w:p w:rsidR="00407D57" w:rsidRDefault="00407D57" w:rsidP="00407D57">
      <w:pPr>
        <w:pStyle w:val="HTMLPreformatted"/>
        <w:shd w:val="clear" w:color="auto" w:fill="FFFFFF"/>
        <w:rPr>
          <w:ins w:id="4162" w:author="Unknown"/>
          <w:rStyle w:val="HTMLCode"/>
          <w:rFonts w:ascii="Consolas" w:hAnsi="Consolas" w:cs="Consolas"/>
          <w:color w:val="000000"/>
          <w:shd w:val="clear" w:color="auto" w:fill="FFFFFF"/>
        </w:rPr>
      </w:pPr>
    </w:p>
    <w:p w:rsidR="00407D57" w:rsidRDefault="00407D57" w:rsidP="00407D57">
      <w:pPr>
        <w:pStyle w:val="HTMLPreformatted"/>
        <w:shd w:val="clear" w:color="auto" w:fill="FFFFFF"/>
        <w:rPr>
          <w:ins w:id="4163" w:author="Unknown"/>
          <w:rStyle w:val="HTMLCode"/>
          <w:rFonts w:ascii="Consolas" w:hAnsi="Consolas" w:cs="Consolas"/>
          <w:color w:val="000000"/>
          <w:shd w:val="clear" w:color="auto" w:fill="FFFFFF"/>
        </w:rPr>
      </w:pPr>
      <w:ins w:id="4164"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TodoItem</w:t>
        </w:r>
      </w:ins>
    </w:p>
    <w:p w:rsidR="00407D57" w:rsidRDefault="00407D57" w:rsidP="00407D57">
      <w:pPr>
        <w:pStyle w:val="HTMLPreformatted"/>
        <w:shd w:val="clear" w:color="auto" w:fill="FFFFFF"/>
        <w:rPr>
          <w:ins w:id="4165" w:author="Unknown"/>
          <w:rStyle w:val="HTMLCode"/>
          <w:rFonts w:ascii="Consolas" w:hAnsi="Consolas" w:cs="Consolas"/>
          <w:color w:val="000000"/>
          <w:shd w:val="clear" w:color="auto" w:fill="FFFFFF"/>
        </w:rPr>
      </w:pPr>
      <w:ins w:id="4166" w:author="Unknown">
        <w:r>
          <w:rPr>
            <w:rStyle w:val="HTMLCode"/>
            <w:rFonts w:ascii="Consolas" w:hAnsi="Consolas" w:cs="Consolas"/>
            <w:color w:val="000000"/>
            <w:shd w:val="clear" w:color="auto" w:fill="FFFFFF"/>
          </w:rPr>
          <w:tab/>
          <w:t>{</w:t>
        </w:r>
      </w:ins>
    </w:p>
    <w:p w:rsidR="00407D57" w:rsidRDefault="00407D57" w:rsidP="00407D57">
      <w:pPr>
        <w:pStyle w:val="HTMLPreformatted"/>
        <w:shd w:val="clear" w:color="auto" w:fill="FFFFFF"/>
        <w:rPr>
          <w:ins w:id="4167" w:author="Unknown"/>
          <w:rStyle w:val="HTMLCode"/>
          <w:rFonts w:ascii="Consolas" w:hAnsi="Consolas" w:cs="Consolas"/>
          <w:color w:val="000000"/>
          <w:shd w:val="clear" w:color="auto" w:fill="FFFFFF"/>
        </w:rPr>
      </w:pPr>
      <w:ins w:id="416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Title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407D57" w:rsidRDefault="00407D57" w:rsidP="00407D57">
      <w:pPr>
        <w:pStyle w:val="HTMLPreformatted"/>
        <w:shd w:val="clear" w:color="auto" w:fill="FFFFFF"/>
        <w:rPr>
          <w:ins w:id="4169" w:author="Unknown"/>
          <w:rStyle w:val="HTMLCode"/>
          <w:rFonts w:ascii="Consolas" w:hAnsi="Consolas" w:cs="Consolas"/>
          <w:color w:val="000000"/>
          <w:shd w:val="clear" w:color="auto" w:fill="FFFFFF"/>
        </w:rPr>
      </w:pPr>
      <w:ins w:id="417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Completion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407D57" w:rsidRDefault="00407D57" w:rsidP="00407D57">
      <w:pPr>
        <w:pStyle w:val="HTMLPreformatted"/>
        <w:shd w:val="clear" w:color="auto" w:fill="FFFFFF"/>
        <w:rPr>
          <w:ins w:id="4171" w:author="Unknown"/>
          <w:rStyle w:val="HTMLCode"/>
          <w:rFonts w:ascii="Consolas" w:hAnsi="Consolas" w:cs="Consolas"/>
          <w:color w:val="000000"/>
          <w:shd w:val="clear" w:color="auto" w:fill="FFFFFF"/>
        </w:rPr>
      </w:pPr>
      <w:ins w:id="4172" w:author="Unknown">
        <w:r>
          <w:rPr>
            <w:rStyle w:val="HTMLCode"/>
            <w:rFonts w:ascii="Consolas" w:hAnsi="Consolas" w:cs="Consolas"/>
            <w:color w:val="000000"/>
            <w:shd w:val="clear" w:color="auto" w:fill="FFFFFF"/>
          </w:rPr>
          <w:tab/>
          <w:t>}</w:t>
        </w:r>
      </w:ins>
    </w:p>
    <w:p w:rsidR="00407D57" w:rsidRDefault="00407D57" w:rsidP="00407D57">
      <w:pPr>
        <w:pStyle w:val="HTMLPreformatted"/>
        <w:shd w:val="clear" w:color="auto" w:fill="FFFFFF"/>
        <w:rPr>
          <w:ins w:id="4173" w:author="Unknown"/>
          <w:rFonts w:ascii="Consolas" w:hAnsi="Consolas" w:cs="Consolas"/>
          <w:color w:val="212529"/>
          <w:sz w:val="16"/>
          <w:szCs w:val="16"/>
        </w:rPr>
      </w:pPr>
      <w:ins w:id="4174" w:author="Unknown">
        <w:r>
          <w:rPr>
            <w:rStyle w:val="HTMLCode"/>
            <w:rFonts w:ascii="Consolas" w:hAnsi="Consolas" w:cs="Consolas"/>
            <w:color w:val="000000"/>
            <w:shd w:val="clear" w:color="auto" w:fill="FFFFFF"/>
          </w:rPr>
          <w:t>}</w:t>
        </w:r>
      </w:ins>
    </w:p>
    <w:p w:rsidR="00407D57" w:rsidRDefault="00407D57" w:rsidP="00407D57">
      <w:pPr>
        <w:rPr>
          <w:ins w:id="4175" w:author="Unknown"/>
          <w:rFonts w:ascii="Times New Roman" w:hAnsi="Times New Roman" w:cs="Times New Roman"/>
          <w:sz w:val="24"/>
          <w:szCs w:val="24"/>
        </w:rPr>
      </w:pPr>
      <w:r>
        <w:rPr>
          <w:noProof/>
        </w:rPr>
        <w:drawing>
          <wp:inline distT="0" distB="0" distL="0" distR="0">
            <wp:extent cx="2860040" cy="1426210"/>
            <wp:effectExtent l="19050" t="0" r="0" b="0"/>
            <wp:docPr id="184" name="aelm1275" descr="https://www.wpf-tutorial.com/Images/ArticleImages/1/chapters/list-controls/itemscontrol_data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75" descr="https://www.wpf-tutorial.com/Images/ArticleImages/1/chapters/list-controls/itemscontrol_data_binding.png"/>
                    <pic:cNvPicPr>
                      <a:picLocks noChangeAspect="1" noChangeArrowheads="1"/>
                    </pic:cNvPicPr>
                  </pic:nvPicPr>
                  <pic:blipFill>
                    <a:blip r:embed="rId155"/>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407D57" w:rsidRDefault="00407D57" w:rsidP="00407D57">
      <w:pPr>
        <w:pStyle w:val="NormalWeb"/>
        <w:shd w:val="clear" w:color="auto" w:fill="FFFFFF"/>
        <w:spacing w:before="288" w:beforeAutospacing="0" w:after="288" w:afterAutospacing="0"/>
        <w:rPr>
          <w:ins w:id="4176" w:author="Unknown"/>
          <w:rFonts w:ascii="Segoe UI" w:hAnsi="Segoe UI" w:cs="Segoe UI"/>
          <w:color w:val="212529"/>
          <w:sz w:val="18"/>
          <w:szCs w:val="18"/>
        </w:rPr>
      </w:pPr>
      <w:ins w:id="4177" w:author="Unknown">
        <w:r>
          <w:rPr>
            <w:rFonts w:ascii="Segoe UI" w:hAnsi="Segoe UI" w:cs="Segoe UI"/>
            <w:color w:val="212529"/>
            <w:sz w:val="18"/>
            <w:szCs w:val="18"/>
          </w:rPr>
          <w:t>The most important part of this example is the template that we specify inside of the ItemsControl, using a DataTemplate tag inside of the ItemsControl.ItemTemplate. We add a Grid panel, to get two columns: In the first we have a TextBlock, which will show the title of the TODO item, and in the second column we have a ProgressBar control, which value we bind to the Completion property.</w:t>
        </w:r>
      </w:ins>
    </w:p>
    <w:p w:rsidR="00407D57" w:rsidRDefault="00407D57" w:rsidP="00407D57">
      <w:pPr>
        <w:pStyle w:val="NormalWeb"/>
        <w:shd w:val="clear" w:color="auto" w:fill="FFFFFF"/>
        <w:spacing w:before="288" w:beforeAutospacing="0" w:after="288" w:afterAutospacing="0"/>
        <w:rPr>
          <w:ins w:id="4178" w:author="Unknown"/>
          <w:rFonts w:ascii="Segoe UI" w:hAnsi="Segoe UI" w:cs="Segoe UI"/>
          <w:color w:val="212529"/>
          <w:sz w:val="18"/>
          <w:szCs w:val="18"/>
        </w:rPr>
      </w:pPr>
      <w:ins w:id="4179" w:author="Unknown">
        <w:r>
          <w:rPr>
            <w:rFonts w:ascii="Segoe UI" w:hAnsi="Segoe UI" w:cs="Segoe UI"/>
            <w:color w:val="212529"/>
            <w:sz w:val="18"/>
            <w:szCs w:val="18"/>
          </w:rPr>
          <w:t>The template now represents a TodoItem, which we declare in the Code-behind file, where we also instantiate a number of them and add them to a list. In the end, this list is assigned to the </w:t>
        </w:r>
        <w:r>
          <w:rPr>
            <w:rStyle w:val="Strong"/>
            <w:rFonts w:ascii="Segoe UI" w:hAnsi="Segoe UI" w:cs="Segoe UI"/>
            <w:color w:val="212529"/>
            <w:sz w:val="18"/>
            <w:szCs w:val="18"/>
          </w:rPr>
          <w:t>ItemsSource</w:t>
        </w:r>
        <w:r>
          <w:rPr>
            <w:rFonts w:ascii="Segoe UI" w:hAnsi="Segoe UI" w:cs="Segoe UI"/>
            <w:color w:val="212529"/>
            <w:sz w:val="18"/>
            <w:szCs w:val="18"/>
          </w:rPr>
          <w:t xml:space="preserve"> property of our </w:t>
        </w:r>
        <w:r>
          <w:rPr>
            <w:rFonts w:ascii="Segoe UI" w:hAnsi="Segoe UI" w:cs="Segoe UI"/>
            <w:color w:val="212529"/>
            <w:sz w:val="18"/>
            <w:szCs w:val="18"/>
          </w:rPr>
          <w:lastRenderedPageBreak/>
          <w:t>ItemsControl, which then does the rest of the job for us. Each item in the list is displayed by using our template, as you can see from the resulting screenshot.</w:t>
        </w:r>
      </w:ins>
    </w:p>
    <w:p w:rsidR="00407D57" w:rsidRDefault="00407D57" w:rsidP="00407D57">
      <w:pPr>
        <w:pStyle w:val="Heading2"/>
        <w:shd w:val="clear" w:color="auto" w:fill="FFFFFF"/>
        <w:spacing w:before="0"/>
        <w:rPr>
          <w:ins w:id="4180" w:author="Unknown"/>
          <w:rFonts w:ascii="Segoe UI" w:hAnsi="Segoe UI" w:cs="Segoe UI"/>
          <w:b w:val="0"/>
          <w:bCs w:val="0"/>
          <w:color w:val="33393E"/>
          <w:sz w:val="36"/>
          <w:szCs w:val="36"/>
        </w:rPr>
      </w:pPr>
      <w:ins w:id="4181" w:author="Unknown">
        <w:r>
          <w:rPr>
            <w:rFonts w:ascii="Segoe UI" w:hAnsi="Segoe UI" w:cs="Segoe UI"/>
            <w:b w:val="0"/>
            <w:bCs w:val="0"/>
            <w:color w:val="33393E"/>
          </w:rPr>
          <w:t>The ItemsPanelTemplate property</w:t>
        </w:r>
      </w:ins>
    </w:p>
    <w:p w:rsidR="00407D57" w:rsidRDefault="00407D57" w:rsidP="00407D57">
      <w:pPr>
        <w:pStyle w:val="NormalWeb"/>
        <w:shd w:val="clear" w:color="auto" w:fill="FFFFFF"/>
        <w:spacing w:before="288" w:beforeAutospacing="0" w:after="288" w:afterAutospacing="0"/>
        <w:rPr>
          <w:ins w:id="4182" w:author="Unknown"/>
          <w:rFonts w:ascii="Segoe UI" w:hAnsi="Segoe UI" w:cs="Segoe UI"/>
          <w:color w:val="212529"/>
          <w:sz w:val="18"/>
          <w:szCs w:val="18"/>
        </w:rPr>
      </w:pPr>
      <w:ins w:id="4183" w:author="Unknown">
        <w:r>
          <w:rPr>
            <w:rFonts w:ascii="Segoe UI" w:hAnsi="Segoe UI" w:cs="Segoe UI"/>
            <w:color w:val="212529"/>
            <w:sz w:val="18"/>
            <w:szCs w:val="18"/>
          </w:rPr>
          <w:t>In the above examples, all items are rendered from top to bottom, with each item taking up the full row. This happens because the ItemsControl throw all of our items into a vertically aligned StackPanel by default. It's very easy to change though, since the ItemsControl allows you to change which panel type is used to hold all the items. Here's an example:</w:t>
        </w:r>
      </w:ins>
    </w:p>
    <w:p w:rsidR="00407D57" w:rsidRDefault="003C5A45" w:rsidP="00407D57">
      <w:pPr>
        <w:shd w:val="clear" w:color="auto" w:fill="FFFFFF"/>
        <w:jc w:val="right"/>
        <w:rPr>
          <w:ins w:id="4184" w:author="Unknown"/>
          <w:rFonts w:ascii="Segoe UI" w:hAnsi="Segoe UI" w:cs="Segoe UI"/>
          <w:color w:val="212529"/>
          <w:sz w:val="18"/>
          <w:szCs w:val="18"/>
        </w:rPr>
      </w:pPr>
      <w:ins w:id="4185" w:author="Unknown">
        <w:r>
          <w:rPr>
            <w:rFonts w:ascii="Segoe UI" w:hAnsi="Segoe UI" w:cs="Segoe UI"/>
            <w:color w:val="212529"/>
            <w:sz w:val="18"/>
            <w:szCs w:val="18"/>
          </w:rPr>
          <w:fldChar w:fldCharType="begin"/>
        </w:r>
        <w:r w:rsidR="00407D5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407D5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407D57" w:rsidRDefault="00407D57" w:rsidP="00407D57">
      <w:pPr>
        <w:pStyle w:val="HTMLPreformatted"/>
        <w:shd w:val="clear" w:color="auto" w:fill="FFFFFF"/>
        <w:rPr>
          <w:ins w:id="4186" w:author="Unknown"/>
          <w:rStyle w:val="hljs-tag"/>
          <w:rFonts w:ascii="Consolas" w:hAnsi="Consolas" w:cs="Consolas"/>
          <w:color w:val="0000FF"/>
          <w:shd w:val="clear" w:color="auto" w:fill="FFFFFF"/>
        </w:rPr>
      </w:pPr>
      <w:ins w:id="418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"WpfTutorialSamples.ItemsControl.ItemsControlPanelSample"</w:t>
        </w:r>
      </w:ins>
    </w:p>
    <w:p w:rsidR="00407D57" w:rsidRDefault="00407D57" w:rsidP="00407D57">
      <w:pPr>
        <w:pStyle w:val="HTMLPreformatted"/>
        <w:shd w:val="clear" w:color="auto" w:fill="FFFFFF"/>
        <w:rPr>
          <w:ins w:id="4188" w:author="Unknown"/>
          <w:rStyle w:val="hljs-tag"/>
          <w:rFonts w:ascii="Consolas" w:hAnsi="Consolas" w:cs="Consolas"/>
          <w:color w:val="0000FF"/>
          <w:shd w:val="clear" w:color="auto" w:fill="FFFFFF"/>
        </w:rPr>
      </w:pPr>
      <w:ins w:id="418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407D57" w:rsidRDefault="00407D57" w:rsidP="00407D57">
      <w:pPr>
        <w:pStyle w:val="HTMLPreformatted"/>
        <w:shd w:val="clear" w:color="auto" w:fill="FFFFFF"/>
        <w:rPr>
          <w:ins w:id="4190" w:author="Unknown"/>
          <w:rStyle w:val="hljs-tag"/>
          <w:rFonts w:ascii="Consolas" w:hAnsi="Consolas" w:cs="Consolas"/>
          <w:color w:val="0000FF"/>
          <w:shd w:val="clear" w:color="auto" w:fill="FFFFFF"/>
        </w:rPr>
      </w:pPr>
      <w:ins w:id="419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407D57" w:rsidRDefault="00407D57" w:rsidP="00407D57">
      <w:pPr>
        <w:pStyle w:val="HTMLPreformatted"/>
        <w:shd w:val="clear" w:color="auto" w:fill="FFFFFF"/>
        <w:rPr>
          <w:ins w:id="4192" w:author="Unknown"/>
          <w:rStyle w:val="hljs-tag"/>
          <w:rFonts w:ascii="Consolas" w:hAnsi="Consolas" w:cs="Consolas"/>
          <w:color w:val="0000FF"/>
          <w:shd w:val="clear" w:color="auto" w:fill="FFFFFF"/>
        </w:rPr>
      </w:pPr>
      <w:ins w:id="4193"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"clr-namespace:System;assembly=mscorlib"</w:t>
        </w:r>
      </w:ins>
    </w:p>
    <w:p w:rsidR="00407D57" w:rsidRDefault="00407D57" w:rsidP="00407D57">
      <w:pPr>
        <w:pStyle w:val="HTMLPreformatted"/>
        <w:shd w:val="clear" w:color="auto" w:fill="FFFFFF"/>
        <w:rPr>
          <w:ins w:id="4194" w:author="Unknown"/>
          <w:rStyle w:val="HTMLCode"/>
          <w:rFonts w:ascii="Consolas" w:hAnsi="Consolas" w:cs="Consolas"/>
          <w:color w:val="000000"/>
          <w:shd w:val="clear" w:color="auto" w:fill="FFFFFF"/>
        </w:rPr>
      </w:pPr>
      <w:ins w:id="419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"ItemsControlPanelSample"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96" w:author="Unknown"/>
          <w:rStyle w:val="HTMLCode"/>
          <w:rFonts w:ascii="Consolas" w:hAnsi="Consolas" w:cs="Consolas"/>
          <w:color w:val="000000"/>
          <w:shd w:val="clear" w:color="auto" w:fill="FFFFFF"/>
        </w:rPr>
      </w:pPr>
      <w:ins w:id="4197"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198" w:author="Unknown"/>
          <w:rStyle w:val="HTMLCode"/>
          <w:rFonts w:ascii="Consolas" w:hAnsi="Consolas" w:cs="Consolas"/>
          <w:color w:val="000000"/>
          <w:shd w:val="clear" w:color="auto" w:fill="FFFFFF"/>
        </w:rPr>
      </w:pPr>
      <w:ins w:id="41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00" w:author="Unknown"/>
          <w:rStyle w:val="HTMLCode"/>
          <w:rFonts w:ascii="Consolas" w:hAnsi="Consolas" w:cs="Consolas"/>
          <w:color w:val="000000"/>
          <w:shd w:val="clear" w:color="auto" w:fill="FFFFFF"/>
        </w:rPr>
      </w:pPr>
      <w:ins w:id="42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ItemsControl.ItemsPanel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02" w:author="Unknown"/>
          <w:rStyle w:val="HTMLCode"/>
          <w:rFonts w:ascii="Consolas" w:hAnsi="Consolas" w:cs="Consolas"/>
          <w:color w:val="000000"/>
          <w:shd w:val="clear" w:color="auto" w:fill="FFFFFF"/>
        </w:rPr>
      </w:pPr>
      <w:ins w:id="42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ItemsPanelTemplate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04" w:author="Unknown"/>
          <w:rStyle w:val="HTMLCode"/>
          <w:rFonts w:ascii="Consolas" w:hAnsi="Consolas" w:cs="Consolas"/>
          <w:color w:val="000000"/>
          <w:shd w:val="clear" w:color="auto" w:fill="FFFFFF"/>
        </w:rPr>
      </w:pPr>
      <w:ins w:id="42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206" w:author="Unknown"/>
          <w:rStyle w:val="HTMLCode"/>
          <w:rFonts w:ascii="Consolas" w:hAnsi="Consolas" w:cs="Consolas"/>
          <w:color w:val="000000"/>
          <w:shd w:val="clear" w:color="auto" w:fill="FFFFFF"/>
        </w:rPr>
      </w:pPr>
      <w:ins w:id="42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ItemsPanelTemplate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08" w:author="Unknown"/>
          <w:rStyle w:val="HTMLCode"/>
          <w:rFonts w:ascii="Consolas" w:hAnsi="Consolas" w:cs="Consolas"/>
          <w:color w:val="000000"/>
          <w:shd w:val="clear" w:color="auto" w:fill="FFFFFF"/>
        </w:rPr>
      </w:pPr>
      <w:ins w:id="42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ItemsControl.ItemsPanel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10" w:author="Unknown"/>
          <w:rStyle w:val="HTMLCode"/>
          <w:rFonts w:ascii="Consolas" w:hAnsi="Consolas" w:cs="Consolas"/>
          <w:color w:val="000000"/>
          <w:shd w:val="clear" w:color="auto" w:fill="FFFFFF"/>
        </w:rPr>
      </w:pPr>
      <w:ins w:id="421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12" w:author="Unknown"/>
          <w:rStyle w:val="HTMLCode"/>
          <w:rFonts w:ascii="Consolas" w:hAnsi="Consolas" w:cs="Consolas"/>
          <w:color w:val="000000"/>
          <w:shd w:val="clear" w:color="auto" w:fill="FFFFFF"/>
        </w:rPr>
      </w:pPr>
      <w:ins w:id="42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14" w:author="Unknown"/>
          <w:rStyle w:val="HTMLCode"/>
          <w:rFonts w:ascii="Consolas" w:hAnsi="Consolas" w:cs="Consolas"/>
          <w:color w:val="000000"/>
          <w:shd w:val="clear" w:color="auto" w:fill="FFFFFF"/>
        </w:rPr>
      </w:pPr>
      <w:ins w:id="42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"0,0,5,5"</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216" w:author="Unknown"/>
          <w:rStyle w:val="HTMLCode"/>
          <w:rFonts w:ascii="Consolas" w:hAnsi="Consolas" w:cs="Consolas"/>
          <w:color w:val="000000"/>
          <w:shd w:val="clear" w:color="auto" w:fill="FFFFFF"/>
        </w:rPr>
      </w:pPr>
      <w:ins w:id="421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18" w:author="Unknown"/>
          <w:rStyle w:val="HTMLCode"/>
          <w:rFonts w:ascii="Consolas" w:hAnsi="Consolas" w:cs="Consolas"/>
          <w:color w:val="000000"/>
          <w:shd w:val="clear" w:color="auto" w:fill="FFFFFF"/>
        </w:rPr>
      </w:pPr>
      <w:ins w:id="421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20" w:author="Unknown"/>
          <w:rStyle w:val="HTMLCode"/>
          <w:rFonts w:ascii="Consolas" w:hAnsi="Consolas" w:cs="Consolas"/>
          <w:color w:val="000000"/>
          <w:shd w:val="clear" w:color="auto" w:fill="FFFFFF"/>
        </w:rPr>
      </w:pPr>
      <w:ins w:id="422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22" w:author="Unknown"/>
          <w:rStyle w:val="HTMLCode"/>
          <w:rFonts w:ascii="Consolas" w:hAnsi="Consolas" w:cs="Consolas"/>
          <w:color w:val="000000"/>
          <w:shd w:val="clear" w:color="auto" w:fill="FFFFFF"/>
        </w:rPr>
      </w:pPr>
      <w:ins w:id="422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24" w:author="Unknown"/>
          <w:rStyle w:val="HTMLCode"/>
          <w:rFonts w:ascii="Consolas" w:hAnsi="Consolas" w:cs="Consolas"/>
          <w:color w:val="000000"/>
          <w:shd w:val="clear" w:color="auto" w:fill="FFFFFF"/>
        </w:rPr>
      </w:pPr>
      <w:ins w:id="422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26" w:author="Unknown"/>
          <w:rStyle w:val="HTMLCode"/>
          <w:rFonts w:ascii="Consolas" w:hAnsi="Consolas" w:cs="Consolas"/>
          <w:color w:val="000000"/>
          <w:shd w:val="clear" w:color="auto" w:fill="FFFFFF"/>
        </w:rPr>
      </w:pPr>
      <w:ins w:id="422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#4</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28" w:author="Unknown"/>
          <w:rStyle w:val="HTMLCode"/>
          <w:rFonts w:ascii="Consolas" w:hAnsi="Consolas" w:cs="Consolas"/>
          <w:color w:val="000000"/>
          <w:shd w:val="clear" w:color="auto" w:fill="FFFFFF"/>
        </w:rPr>
      </w:pPr>
      <w:ins w:id="422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#5</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30" w:author="Unknown"/>
          <w:rStyle w:val="HTMLCode"/>
          <w:rFonts w:ascii="Consolas" w:hAnsi="Consolas" w:cs="Consolas"/>
          <w:color w:val="000000"/>
          <w:shd w:val="clear" w:color="auto" w:fill="FFFFFF"/>
        </w:rPr>
      </w:pPr>
      <w:ins w:id="423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32" w:author="Unknown"/>
          <w:rStyle w:val="HTMLCode"/>
          <w:rFonts w:ascii="Consolas" w:hAnsi="Consolas" w:cs="Consolas"/>
          <w:color w:val="000000"/>
          <w:shd w:val="clear" w:color="auto" w:fill="FFFFFF"/>
        </w:rPr>
      </w:pPr>
      <w:ins w:id="4233"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34" w:author="Unknown"/>
          <w:rFonts w:ascii="Consolas" w:hAnsi="Consolas" w:cs="Consolas"/>
          <w:color w:val="212529"/>
          <w:sz w:val="16"/>
          <w:szCs w:val="16"/>
        </w:rPr>
      </w:pPr>
      <w:ins w:id="423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407D57" w:rsidRDefault="00407D57" w:rsidP="00407D57">
      <w:pPr>
        <w:rPr>
          <w:ins w:id="4236" w:author="Unknown"/>
          <w:rFonts w:ascii="Times New Roman" w:hAnsi="Times New Roman" w:cs="Times New Roman"/>
          <w:sz w:val="24"/>
          <w:szCs w:val="24"/>
        </w:rPr>
      </w:pPr>
      <w:r>
        <w:rPr>
          <w:noProof/>
        </w:rPr>
        <w:drawing>
          <wp:inline distT="0" distB="0" distL="0" distR="0">
            <wp:extent cx="2479675" cy="1426210"/>
            <wp:effectExtent l="19050" t="0" r="0" b="0"/>
            <wp:docPr id="185" name="aelm1281" descr="https://www.wpf-tutorial.com/Images/ArticleImages/1/chapters/list-controls/itemscontrol_wrap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81" descr="https://www.wpf-tutorial.com/Images/ArticleImages/1/chapters/list-controls/itemscontrol_wrappanel.png"/>
                    <pic:cNvPicPr>
                      <a:picLocks noChangeAspect="1" noChangeArrowheads="1"/>
                    </pic:cNvPicPr>
                  </pic:nvPicPr>
                  <pic:blipFill>
                    <a:blip r:embed="rId156"/>
                    <a:srcRect/>
                    <a:stretch>
                      <a:fillRect/>
                    </a:stretch>
                  </pic:blipFill>
                  <pic:spPr bwMode="auto">
                    <a:xfrm>
                      <a:off x="0" y="0"/>
                      <a:ext cx="2479675" cy="1426210"/>
                    </a:xfrm>
                    <a:prstGeom prst="rect">
                      <a:avLst/>
                    </a:prstGeom>
                    <a:noFill/>
                    <a:ln w="9525">
                      <a:noFill/>
                      <a:miter lim="800000"/>
                      <a:headEnd/>
                      <a:tailEnd/>
                    </a:ln>
                  </pic:spPr>
                </pic:pic>
              </a:graphicData>
            </a:graphic>
          </wp:inline>
        </w:drawing>
      </w:r>
    </w:p>
    <w:p w:rsidR="00407D57" w:rsidRDefault="00407D57" w:rsidP="00407D57">
      <w:pPr>
        <w:pStyle w:val="NormalWeb"/>
        <w:shd w:val="clear" w:color="auto" w:fill="FFFFFF"/>
        <w:spacing w:before="288" w:beforeAutospacing="0" w:after="288" w:afterAutospacing="0"/>
        <w:rPr>
          <w:ins w:id="4237" w:author="Unknown"/>
          <w:rFonts w:ascii="Segoe UI" w:hAnsi="Segoe UI" w:cs="Segoe UI"/>
          <w:color w:val="212529"/>
          <w:sz w:val="18"/>
          <w:szCs w:val="18"/>
        </w:rPr>
      </w:pPr>
      <w:ins w:id="4238" w:author="Unknown">
        <w:r>
          <w:rPr>
            <w:rFonts w:ascii="Segoe UI" w:hAnsi="Segoe UI" w:cs="Segoe UI"/>
            <w:color w:val="212529"/>
            <w:sz w:val="18"/>
            <w:szCs w:val="18"/>
          </w:rPr>
          <w:t>We specify that the ItemsControl should use a WrapPanel as its template by declaring one in the </w:t>
        </w:r>
        <w:r>
          <w:rPr>
            <w:rStyle w:val="Strong"/>
            <w:rFonts w:ascii="Segoe UI" w:hAnsi="Segoe UI" w:cs="Segoe UI"/>
            <w:color w:val="212529"/>
            <w:sz w:val="18"/>
            <w:szCs w:val="18"/>
          </w:rPr>
          <w:t>ItemsPanelTemplate</w:t>
        </w:r>
        <w:r>
          <w:rPr>
            <w:rFonts w:ascii="Segoe UI" w:hAnsi="Segoe UI" w:cs="Segoe UI"/>
            <w:color w:val="212529"/>
            <w:sz w:val="18"/>
            <w:szCs w:val="18"/>
          </w:rPr>
          <w:t> property and just for fun, we throw in an ItemTemplate that causes the strings to be rendered as buttons. You can use any of the WPF panels, but some are more useful than others.</w:t>
        </w:r>
      </w:ins>
    </w:p>
    <w:p w:rsidR="00407D57" w:rsidRDefault="00407D57" w:rsidP="00407D57">
      <w:pPr>
        <w:pStyle w:val="NormalWeb"/>
        <w:shd w:val="clear" w:color="auto" w:fill="FFFFFF"/>
        <w:spacing w:before="288" w:beforeAutospacing="0" w:after="288" w:afterAutospacing="0"/>
        <w:rPr>
          <w:ins w:id="4239" w:author="Unknown"/>
          <w:rFonts w:ascii="Segoe UI" w:hAnsi="Segoe UI" w:cs="Segoe UI"/>
          <w:color w:val="212529"/>
          <w:sz w:val="18"/>
          <w:szCs w:val="18"/>
        </w:rPr>
      </w:pPr>
      <w:ins w:id="4240" w:author="Unknown">
        <w:r>
          <w:rPr>
            <w:rFonts w:ascii="Segoe UI" w:hAnsi="Segoe UI" w:cs="Segoe UI"/>
            <w:color w:val="212529"/>
            <w:sz w:val="18"/>
            <w:szCs w:val="18"/>
          </w:rPr>
          <w:lastRenderedPageBreak/>
          <w:t>Another good example is the UniformGrid panel, where we can define a number of columns and then have our items neatly shown in equally-wide columns:</w:t>
        </w:r>
      </w:ins>
    </w:p>
    <w:p w:rsidR="00407D57" w:rsidRDefault="003C5A45" w:rsidP="00407D57">
      <w:pPr>
        <w:shd w:val="clear" w:color="auto" w:fill="FFFFFF"/>
        <w:jc w:val="right"/>
        <w:rPr>
          <w:ins w:id="4241" w:author="Unknown"/>
          <w:rFonts w:ascii="Segoe UI" w:hAnsi="Segoe UI" w:cs="Segoe UI"/>
          <w:color w:val="212529"/>
          <w:sz w:val="18"/>
          <w:szCs w:val="18"/>
        </w:rPr>
      </w:pPr>
      <w:ins w:id="4242" w:author="Unknown">
        <w:r>
          <w:rPr>
            <w:rFonts w:ascii="Segoe UI" w:hAnsi="Segoe UI" w:cs="Segoe UI"/>
            <w:color w:val="212529"/>
            <w:sz w:val="18"/>
            <w:szCs w:val="18"/>
          </w:rPr>
          <w:fldChar w:fldCharType="begin"/>
        </w:r>
        <w:r w:rsidR="00407D5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407D5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407D57" w:rsidRDefault="00407D57" w:rsidP="00407D57">
      <w:pPr>
        <w:pStyle w:val="HTMLPreformatted"/>
        <w:shd w:val="clear" w:color="auto" w:fill="FFFFFF"/>
        <w:rPr>
          <w:ins w:id="4243" w:author="Unknown"/>
          <w:rStyle w:val="hljs-tag"/>
          <w:rFonts w:ascii="Consolas" w:hAnsi="Consolas" w:cs="Consolas"/>
          <w:color w:val="0000FF"/>
          <w:shd w:val="clear" w:color="auto" w:fill="FFFFFF"/>
        </w:rPr>
      </w:pPr>
      <w:ins w:id="424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"WpfTutorialSamples.ItemsControl.ItemsControlPanelSample"</w:t>
        </w:r>
      </w:ins>
    </w:p>
    <w:p w:rsidR="00407D57" w:rsidRDefault="00407D57" w:rsidP="00407D57">
      <w:pPr>
        <w:pStyle w:val="HTMLPreformatted"/>
        <w:shd w:val="clear" w:color="auto" w:fill="FFFFFF"/>
        <w:rPr>
          <w:ins w:id="4245" w:author="Unknown"/>
          <w:rStyle w:val="hljs-tag"/>
          <w:rFonts w:ascii="Consolas" w:hAnsi="Consolas" w:cs="Consolas"/>
          <w:color w:val="0000FF"/>
          <w:shd w:val="clear" w:color="auto" w:fill="FFFFFF"/>
        </w:rPr>
      </w:pPr>
      <w:ins w:id="424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407D57" w:rsidRDefault="00407D57" w:rsidP="00407D57">
      <w:pPr>
        <w:pStyle w:val="HTMLPreformatted"/>
        <w:shd w:val="clear" w:color="auto" w:fill="FFFFFF"/>
        <w:rPr>
          <w:ins w:id="4247" w:author="Unknown"/>
          <w:rStyle w:val="hljs-tag"/>
          <w:rFonts w:ascii="Consolas" w:hAnsi="Consolas" w:cs="Consolas"/>
          <w:color w:val="0000FF"/>
          <w:shd w:val="clear" w:color="auto" w:fill="FFFFFF"/>
        </w:rPr>
      </w:pPr>
      <w:ins w:id="424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407D57" w:rsidRDefault="00407D57" w:rsidP="00407D57">
      <w:pPr>
        <w:pStyle w:val="HTMLPreformatted"/>
        <w:shd w:val="clear" w:color="auto" w:fill="FFFFFF"/>
        <w:rPr>
          <w:ins w:id="4249" w:author="Unknown"/>
          <w:rStyle w:val="hljs-tag"/>
          <w:rFonts w:ascii="Consolas" w:hAnsi="Consolas" w:cs="Consolas"/>
          <w:color w:val="0000FF"/>
          <w:shd w:val="clear" w:color="auto" w:fill="FFFFFF"/>
        </w:rPr>
      </w:pPr>
      <w:ins w:id="4250"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"clr-namespace:System;assembly=mscorlib"</w:t>
        </w:r>
      </w:ins>
    </w:p>
    <w:p w:rsidR="00407D57" w:rsidRDefault="00407D57" w:rsidP="00407D57">
      <w:pPr>
        <w:pStyle w:val="HTMLPreformatted"/>
        <w:shd w:val="clear" w:color="auto" w:fill="FFFFFF"/>
        <w:rPr>
          <w:ins w:id="4251" w:author="Unknown"/>
          <w:rStyle w:val="HTMLCode"/>
          <w:rFonts w:ascii="Consolas" w:hAnsi="Consolas" w:cs="Consolas"/>
          <w:color w:val="000000"/>
          <w:shd w:val="clear" w:color="auto" w:fill="FFFFFF"/>
        </w:rPr>
      </w:pPr>
      <w:ins w:id="425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"ItemsControlPanelSample"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53" w:author="Unknown"/>
          <w:rStyle w:val="HTMLCode"/>
          <w:rFonts w:ascii="Consolas" w:hAnsi="Consolas" w:cs="Consolas"/>
          <w:color w:val="000000"/>
          <w:shd w:val="clear" w:color="auto" w:fill="FFFFFF"/>
        </w:rPr>
      </w:pPr>
      <w:ins w:id="4254"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55" w:author="Unknown"/>
          <w:rStyle w:val="HTMLCode"/>
          <w:rFonts w:ascii="Consolas" w:hAnsi="Consolas" w:cs="Consolas"/>
          <w:color w:val="000000"/>
          <w:shd w:val="clear" w:color="auto" w:fill="FFFFFF"/>
        </w:rPr>
      </w:pPr>
      <w:ins w:id="425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57" w:author="Unknown"/>
          <w:rStyle w:val="HTMLCode"/>
          <w:rFonts w:ascii="Consolas" w:hAnsi="Consolas" w:cs="Consolas"/>
          <w:color w:val="000000"/>
          <w:shd w:val="clear" w:color="auto" w:fill="FFFFFF"/>
        </w:rPr>
      </w:pPr>
      <w:ins w:id="425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ItemsControl.ItemsPanel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59" w:author="Unknown"/>
          <w:rStyle w:val="HTMLCode"/>
          <w:rFonts w:ascii="Consolas" w:hAnsi="Consolas" w:cs="Consolas"/>
          <w:color w:val="000000"/>
          <w:shd w:val="clear" w:color="auto" w:fill="FFFFFF"/>
        </w:rPr>
      </w:pPr>
      <w:ins w:id="426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ItemsPanelTemplate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61" w:author="Unknown"/>
          <w:rStyle w:val="HTMLCode"/>
          <w:rFonts w:ascii="Consolas" w:hAnsi="Consolas" w:cs="Consolas"/>
          <w:color w:val="000000"/>
          <w:shd w:val="clear" w:color="auto" w:fill="FFFFFF"/>
        </w:rPr>
      </w:pPr>
      <w:ins w:id="426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UniformGrid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Columns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263" w:author="Unknown"/>
          <w:rStyle w:val="HTMLCode"/>
          <w:rFonts w:ascii="Consolas" w:hAnsi="Consolas" w:cs="Consolas"/>
          <w:color w:val="000000"/>
          <w:shd w:val="clear" w:color="auto" w:fill="FFFFFF"/>
        </w:rPr>
      </w:pPr>
      <w:ins w:id="426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ItemsPanelTemplate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65" w:author="Unknown"/>
          <w:rStyle w:val="HTMLCode"/>
          <w:rFonts w:ascii="Consolas" w:hAnsi="Consolas" w:cs="Consolas"/>
          <w:color w:val="000000"/>
          <w:shd w:val="clear" w:color="auto" w:fill="FFFFFF"/>
        </w:rPr>
      </w:pPr>
      <w:ins w:id="426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ItemsControl.ItemsPanel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67" w:author="Unknown"/>
          <w:rStyle w:val="HTMLCode"/>
          <w:rFonts w:ascii="Consolas" w:hAnsi="Consolas" w:cs="Consolas"/>
          <w:color w:val="000000"/>
          <w:shd w:val="clear" w:color="auto" w:fill="FFFFFF"/>
        </w:rPr>
      </w:pPr>
      <w:ins w:id="426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69" w:author="Unknown"/>
          <w:rStyle w:val="HTMLCode"/>
          <w:rFonts w:ascii="Consolas" w:hAnsi="Consolas" w:cs="Consolas"/>
          <w:color w:val="000000"/>
          <w:shd w:val="clear" w:color="auto" w:fill="FFFFFF"/>
        </w:rPr>
      </w:pPr>
      <w:ins w:id="427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71" w:author="Unknown"/>
          <w:rStyle w:val="HTMLCode"/>
          <w:rFonts w:ascii="Consolas" w:hAnsi="Consolas" w:cs="Consolas"/>
          <w:color w:val="000000"/>
          <w:shd w:val="clear" w:color="auto" w:fill="FFFFFF"/>
        </w:rPr>
      </w:pPr>
      <w:ins w:id="427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"0,0,5,5"</w:t>
        </w:r>
        <w:r>
          <w:rPr>
            <w:rStyle w:val="hljs-tag"/>
            <w:rFonts w:ascii="Consolas" w:hAnsi="Consolas" w:cs="Consolas"/>
            <w:color w:val="0000FF"/>
            <w:shd w:val="clear" w:color="auto" w:fill="FFFFFF"/>
          </w:rPr>
          <w:t xml:space="preserve"> /&gt;</w:t>
        </w:r>
      </w:ins>
    </w:p>
    <w:p w:rsidR="00407D57" w:rsidRDefault="00407D57" w:rsidP="00407D57">
      <w:pPr>
        <w:pStyle w:val="HTMLPreformatted"/>
        <w:shd w:val="clear" w:color="auto" w:fill="FFFFFF"/>
        <w:rPr>
          <w:ins w:id="4273" w:author="Unknown"/>
          <w:rStyle w:val="HTMLCode"/>
          <w:rFonts w:ascii="Consolas" w:hAnsi="Consolas" w:cs="Consolas"/>
          <w:color w:val="000000"/>
          <w:shd w:val="clear" w:color="auto" w:fill="FFFFFF"/>
        </w:rPr>
      </w:pPr>
      <w:ins w:id="427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75" w:author="Unknown"/>
          <w:rStyle w:val="HTMLCode"/>
          <w:rFonts w:ascii="Consolas" w:hAnsi="Consolas" w:cs="Consolas"/>
          <w:color w:val="000000"/>
          <w:shd w:val="clear" w:color="auto" w:fill="FFFFFF"/>
        </w:rPr>
      </w:pPr>
      <w:ins w:id="427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ItemsControl.ItemTemplate</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77" w:author="Unknown"/>
          <w:rStyle w:val="HTMLCode"/>
          <w:rFonts w:ascii="Consolas" w:hAnsi="Consolas" w:cs="Consolas"/>
          <w:color w:val="000000"/>
          <w:shd w:val="clear" w:color="auto" w:fill="FFFFFF"/>
        </w:rPr>
      </w:pPr>
      <w:ins w:id="427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79" w:author="Unknown"/>
          <w:rStyle w:val="HTMLCode"/>
          <w:rFonts w:ascii="Consolas" w:hAnsi="Consolas" w:cs="Consolas"/>
          <w:color w:val="000000"/>
          <w:shd w:val="clear" w:color="auto" w:fill="FFFFFF"/>
        </w:rPr>
      </w:pPr>
      <w:ins w:id="428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81" w:author="Unknown"/>
          <w:rStyle w:val="HTMLCode"/>
          <w:rFonts w:ascii="Consolas" w:hAnsi="Consolas" w:cs="Consolas"/>
          <w:color w:val="000000"/>
          <w:shd w:val="clear" w:color="auto" w:fill="FFFFFF"/>
        </w:rPr>
      </w:pPr>
      <w:ins w:id="42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83" w:author="Unknown"/>
          <w:rStyle w:val="HTMLCode"/>
          <w:rFonts w:ascii="Consolas" w:hAnsi="Consolas" w:cs="Consolas"/>
          <w:color w:val="000000"/>
          <w:shd w:val="clear" w:color="auto" w:fill="FFFFFF"/>
        </w:rPr>
      </w:pPr>
      <w:ins w:id="42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#4</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85" w:author="Unknown"/>
          <w:rStyle w:val="HTMLCode"/>
          <w:rFonts w:ascii="Consolas" w:hAnsi="Consolas" w:cs="Consolas"/>
          <w:color w:val="000000"/>
          <w:shd w:val="clear" w:color="auto" w:fill="FFFFFF"/>
        </w:rPr>
      </w:pPr>
      <w:ins w:id="428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 #5</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87" w:author="Unknown"/>
          <w:rStyle w:val="HTMLCode"/>
          <w:rFonts w:ascii="Consolas" w:hAnsi="Consolas" w:cs="Consolas"/>
          <w:color w:val="000000"/>
          <w:shd w:val="clear" w:color="auto" w:fill="FFFFFF"/>
        </w:rPr>
      </w:pPr>
      <w:ins w:id="42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89" w:author="Unknown"/>
          <w:rStyle w:val="HTMLCode"/>
          <w:rFonts w:ascii="Consolas" w:hAnsi="Consolas" w:cs="Consolas"/>
          <w:color w:val="000000"/>
          <w:shd w:val="clear" w:color="auto" w:fill="FFFFFF"/>
        </w:rPr>
      </w:pPr>
      <w:ins w:id="4290"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291" w:author="Unknown"/>
          <w:rFonts w:ascii="Consolas" w:hAnsi="Consolas" w:cs="Consolas"/>
          <w:color w:val="212529"/>
          <w:sz w:val="16"/>
          <w:szCs w:val="16"/>
        </w:rPr>
      </w:pPr>
      <w:ins w:id="429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407D57" w:rsidRDefault="00407D57" w:rsidP="00407D57">
      <w:pPr>
        <w:rPr>
          <w:ins w:id="4293" w:author="Unknown"/>
          <w:rFonts w:ascii="Times New Roman" w:hAnsi="Times New Roman" w:cs="Times New Roman"/>
          <w:sz w:val="24"/>
          <w:szCs w:val="24"/>
        </w:rPr>
      </w:pPr>
      <w:r>
        <w:rPr>
          <w:noProof/>
        </w:rPr>
        <w:drawing>
          <wp:inline distT="0" distB="0" distL="0" distR="0">
            <wp:extent cx="2574925" cy="1426210"/>
            <wp:effectExtent l="19050" t="0" r="0" b="0"/>
            <wp:docPr id="186" name="aelm1285" descr="https://www.wpf-tutorial.com/Images/ArticleImages/1/list-controls/itemscontrol_uniform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85" descr="https://www.wpf-tutorial.com/Images/ArticleImages/1/list-controls/itemscontrol_uniformgrid.png"/>
                    <pic:cNvPicPr>
                      <a:picLocks noChangeAspect="1" noChangeArrowheads="1"/>
                    </pic:cNvPicPr>
                  </pic:nvPicPr>
                  <pic:blipFill>
                    <a:blip r:embed="rId157"/>
                    <a:srcRect/>
                    <a:stretch>
                      <a:fillRect/>
                    </a:stretch>
                  </pic:blipFill>
                  <pic:spPr bwMode="auto">
                    <a:xfrm>
                      <a:off x="0" y="0"/>
                      <a:ext cx="2574925" cy="1426210"/>
                    </a:xfrm>
                    <a:prstGeom prst="rect">
                      <a:avLst/>
                    </a:prstGeom>
                    <a:noFill/>
                    <a:ln w="9525">
                      <a:noFill/>
                      <a:miter lim="800000"/>
                      <a:headEnd/>
                      <a:tailEnd/>
                    </a:ln>
                  </pic:spPr>
                </pic:pic>
              </a:graphicData>
            </a:graphic>
          </wp:inline>
        </w:drawing>
      </w:r>
    </w:p>
    <w:p w:rsidR="00407D57" w:rsidRDefault="00407D57" w:rsidP="00407D57">
      <w:pPr>
        <w:pStyle w:val="Heading2"/>
        <w:shd w:val="clear" w:color="auto" w:fill="FFFFFF"/>
        <w:spacing w:before="0"/>
        <w:rPr>
          <w:ins w:id="4294" w:author="Unknown"/>
          <w:rFonts w:ascii="Segoe UI" w:hAnsi="Segoe UI" w:cs="Segoe UI"/>
          <w:b w:val="0"/>
          <w:bCs w:val="0"/>
          <w:color w:val="33393E"/>
        </w:rPr>
      </w:pPr>
      <w:ins w:id="4295" w:author="Unknown">
        <w:r>
          <w:rPr>
            <w:rFonts w:ascii="Segoe UI" w:hAnsi="Segoe UI" w:cs="Segoe UI"/>
            <w:b w:val="0"/>
            <w:bCs w:val="0"/>
            <w:color w:val="33393E"/>
          </w:rPr>
          <w:t>ItemsControl with scrollbars</w:t>
        </w:r>
      </w:ins>
    </w:p>
    <w:p w:rsidR="00407D57" w:rsidRDefault="00407D57" w:rsidP="00407D57">
      <w:pPr>
        <w:pStyle w:val="NormalWeb"/>
        <w:shd w:val="clear" w:color="auto" w:fill="FFFFFF"/>
        <w:spacing w:before="288" w:beforeAutospacing="0" w:after="288" w:afterAutospacing="0"/>
        <w:rPr>
          <w:ins w:id="4296" w:author="Unknown"/>
          <w:rFonts w:ascii="Segoe UI" w:hAnsi="Segoe UI" w:cs="Segoe UI"/>
          <w:color w:val="212529"/>
          <w:sz w:val="18"/>
          <w:szCs w:val="18"/>
        </w:rPr>
      </w:pPr>
      <w:ins w:id="4297" w:author="Unknown">
        <w:r>
          <w:rPr>
            <w:rFonts w:ascii="Segoe UI" w:hAnsi="Segoe UI" w:cs="Segoe UI"/>
            <w:color w:val="212529"/>
            <w:sz w:val="18"/>
            <w:szCs w:val="18"/>
          </w:rPr>
          <w:t>Once you start using the ItemsControl, you might run into a very common problem: By default, the ItemsControl doesn't have any scrollbars, which means that if the content doesn't fit, it's just clipped. This can be seen by taking our first example from this article and resizing the window:</w:t>
        </w:r>
      </w:ins>
    </w:p>
    <w:p w:rsidR="00407D57" w:rsidRDefault="00407D57" w:rsidP="00407D57">
      <w:pPr>
        <w:rPr>
          <w:ins w:id="4298" w:author="Unknown"/>
          <w:rFonts w:ascii="Times New Roman" w:hAnsi="Times New Roman" w:cs="Times New Roman"/>
          <w:sz w:val="24"/>
          <w:szCs w:val="24"/>
        </w:rPr>
      </w:pPr>
      <w:r>
        <w:rPr>
          <w:noProof/>
        </w:rPr>
        <w:lastRenderedPageBreak/>
        <w:drawing>
          <wp:inline distT="0" distB="0" distL="0" distR="0">
            <wp:extent cx="1901825" cy="1104900"/>
            <wp:effectExtent l="19050" t="0" r="3175" b="0"/>
            <wp:docPr id="187" name="aelm1288" descr="https://www.wpf-tutorial.com/Images/ArticleImages/1/chapters/list-controls/itemscontrol_cli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88" descr="https://www.wpf-tutorial.com/Images/ArticleImages/1/chapters/list-controls/itemscontrol_clipped.png"/>
                    <pic:cNvPicPr>
                      <a:picLocks noChangeAspect="1" noChangeArrowheads="1"/>
                    </pic:cNvPicPr>
                  </pic:nvPicPr>
                  <pic:blipFill>
                    <a:blip r:embed="rId158"/>
                    <a:srcRect/>
                    <a:stretch>
                      <a:fillRect/>
                    </a:stretch>
                  </pic:blipFill>
                  <pic:spPr bwMode="auto">
                    <a:xfrm>
                      <a:off x="0" y="0"/>
                      <a:ext cx="1901825" cy="1104900"/>
                    </a:xfrm>
                    <a:prstGeom prst="rect">
                      <a:avLst/>
                    </a:prstGeom>
                    <a:noFill/>
                    <a:ln w="9525">
                      <a:noFill/>
                      <a:miter lim="800000"/>
                      <a:headEnd/>
                      <a:tailEnd/>
                    </a:ln>
                  </pic:spPr>
                </pic:pic>
              </a:graphicData>
            </a:graphic>
          </wp:inline>
        </w:drawing>
      </w:r>
    </w:p>
    <w:p w:rsidR="00407D57" w:rsidRDefault="00407D57" w:rsidP="00407D57">
      <w:pPr>
        <w:pStyle w:val="NormalWeb"/>
        <w:shd w:val="clear" w:color="auto" w:fill="FFFFFF"/>
        <w:spacing w:before="288" w:beforeAutospacing="0" w:after="288" w:afterAutospacing="0"/>
        <w:rPr>
          <w:ins w:id="4299" w:author="Unknown"/>
          <w:rFonts w:ascii="Segoe UI" w:hAnsi="Segoe UI" w:cs="Segoe UI"/>
          <w:color w:val="212529"/>
          <w:sz w:val="18"/>
          <w:szCs w:val="18"/>
        </w:rPr>
      </w:pPr>
      <w:ins w:id="4300" w:author="Unknown">
        <w:r>
          <w:rPr>
            <w:rFonts w:ascii="Segoe UI" w:hAnsi="Segoe UI" w:cs="Segoe UI"/>
            <w:color w:val="212529"/>
            <w:sz w:val="18"/>
            <w:szCs w:val="18"/>
          </w:rPr>
          <w:t>WPF makes this very easy to solve though. There are a number of possible solutions, for instance you can alter the template used by the ItemsControl to include a ScrollViewer control, but the easiest solution is to simply throw a ScrollViewer around the ItemsControl. Here's an example:</w:t>
        </w:r>
      </w:ins>
    </w:p>
    <w:p w:rsidR="00407D57" w:rsidRDefault="003C5A45" w:rsidP="00407D57">
      <w:pPr>
        <w:shd w:val="clear" w:color="auto" w:fill="FFFFFF"/>
        <w:jc w:val="right"/>
        <w:rPr>
          <w:ins w:id="4301" w:author="Unknown"/>
          <w:rFonts w:ascii="Segoe UI" w:hAnsi="Segoe UI" w:cs="Segoe UI"/>
          <w:color w:val="212529"/>
          <w:sz w:val="18"/>
          <w:szCs w:val="18"/>
        </w:rPr>
      </w:pPr>
      <w:ins w:id="4302" w:author="Unknown">
        <w:r>
          <w:rPr>
            <w:rFonts w:ascii="Segoe UI" w:hAnsi="Segoe UI" w:cs="Segoe UI"/>
            <w:color w:val="212529"/>
            <w:sz w:val="18"/>
            <w:szCs w:val="18"/>
          </w:rPr>
          <w:fldChar w:fldCharType="begin"/>
        </w:r>
        <w:r w:rsidR="00407D5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407D5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407D57" w:rsidRDefault="00407D57" w:rsidP="00407D57">
      <w:pPr>
        <w:pStyle w:val="HTMLPreformatted"/>
        <w:shd w:val="clear" w:color="auto" w:fill="FFFFFF"/>
        <w:rPr>
          <w:ins w:id="4303" w:author="Unknown"/>
          <w:rStyle w:val="hljs-tag"/>
          <w:rFonts w:ascii="Consolas" w:hAnsi="Consolas" w:cs="Consolas"/>
          <w:color w:val="0000FF"/>
          <w:shd w:val="clear" w:color="auto" w:fill="FFFFFF"/>
        </w:rPr>
      </w:pPr>
      <w:ins w:id="430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"WpfTutorialSamples.ItemsControl.ItemsControlSample"</w:t>
        </w:r>
      </w:ins>
    </w:p>
    <w:p w:rsidR="00407D57" w:rsidRDefault="00407D57" w:rsidP="00407D57">
      <w:pPr>
        <w:pStyle w:val="HTMLPreformatted"/>
        <w:shd w:val="clear" w:color="auto" w:fill="FFFFFF"/>
        <w:rPr>
          <w:ins w:id="4305" w:author="Unknown"/>
          <w:rStyle w:val="hljs-tag"/>
          <w:rFonts w:ascii="Consolas" w:hAnsi="Consolas" w:cs="Consolas"/>
          <w:color w:val="0000FF"/>
          <w:shd w:val="clear" w:color="auto" w:fill="FFFFFF"/>
        </w:rPr>
      </w:pPr>
      <w:ins w:id="430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407D57" w:rsidRDefault="00407D57" w:rsidP="00407D57">
      <w:pPr>
        <w:pStyle w:val="HTMLPreformatted"/>
        <w:shd w:val="clear" w:color="auto" w:fill="FFFFFF"/>
        <w:rPr>
          <w:ins w:id="4307" w:author="Unknown"/>
          <w:rStyle w:val="hljs-tag"/>
          <w:rFonts w:ascii="Consolas" w:hAnsi="Consolas" w:cs="Consolas"/>
          <w:color w:val="0000FF"/>
          <w:shd w:val="clear" w:color="auto" w:fill="FFFFFF"/>
        </w:rPr>
      </w:pPr>
      <w:ins w:id="430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407D57" w:rsidRDefault="00407D57" w:rsidP="00407D57">
      <w:pPr>
        <w:pStyle w:val="HTMLPreformatted"/>
        <w:shd w:val="clear" w:color="auto" w:fill="FFFFFF"/>
        <w:rPr>
          <w:ins w:id="4309" w:author="Unknown"/>
          <w:rStyle w:val="hljs-tag"/>
          <w:rFonts w:ascii="Consolas" w:hAnsi="Consolas" w:cs="Consolas"/>
          <w:color w:val="0000FF"/>
          <w:shd w:val="clear" w:color="auto" w:fill="FFFFFF"/>
        </w:rPr>
      </w:pPr>
      <w:ins w:id="4310"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"clr-namespace:System;assembly=mscorlib"</w:t>
        </w:r>
      </w:ins>
    </w:p>
    <w:p w:rsidR="00407D57" w:rsidRDefault="00407D57" w:rsidP="00407D57">
      <w:pPr>
        <w:pStyle w:val="HTMLPreformatted"/>
        <w:shd w:val="clear" w:color="auto" w:fill="FFFFFF"/>
        <w:rPr>
          <w:ins w:id="4311" w:author="Unknown"/>
          <w:rStyle w:val="HTMLCode"/>
          <w:rFonts w:ascii="Consolas" w:hAnsi="Consolas" w:cs="Consolas"/>
          <w:color w:val="000000"/>
          <w:shd w:val="clear" w:color="auto" w:fill="FFFFFF"/>
        </w:rPr>
      </w:pPr>
      <w:ins w:id="431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"ItemsControlSample"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13" w:author="Unknown"/>
          <w:rStyle w:val="HTMLCode"/>
          <w:rFonts w:ascii="Consolas" w:hAnsi="Consolas" w:cs="Consolas"/>
          <w:color w:val="000000"/>
          <w:shd w:val="clear" w:color="auto" w:fill="FFFFFF"/>
        </w:rPr>
      </w:pPr>
      <w:ins w:id="4314"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15" w:author="Unknown"/>
          <w:rStyle w:val="HTMLCode"/>
          <w:rFonts w:ascii="Consolas" w:hAnsi="Consolas" w:cs="Consolas"/>
          <w:color w:val="000000"/>
          <w:shd w:val="clear" w:color="auto" w:fill="FFFFFF"/>
        </w:rPr>
      </w:pPr>
      <w:ins w:id="43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ScrollViewer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VerticalScrollBarVisibility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HorizontalScrollBarVisibility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17" w:author="Unknown"/>
          <w:rStyle w:val="HTMLCode"/>
          <w:rFonts w:ascii="Consolas" w:hAnsi="Consolas" w:cs="Consolas"/>
          <w:color w:val="000000"/>
          <w:shd w:val="clear" w:color="auto" w:fill="FFFFFF"/>
        </w:rPr>
      </w:pPr>
      <w:ins w:id="431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19" w:author="Unknown"/>
          <w:rStyle w:val="HTMLCode"/>
          <w:rFonts w:ascii="Consolas" w:hAnsi="Consolas" w:cs="Consolas"/>
          <w:color w:val="000000"/>
          <w:shd w:val="clear" w:color="auto" w:fill="FFFFFF"/>
        </w:rPr>
      </w:pPr>
      <w:ins w:id="432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#1</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21" w:author="Unknown"/>
          <w:rStyle w:val="HTMLCode"/>
          <w:rFonts w:ascii="Consolas" w:hAnsi="Consolas" w:cs="Consolas"/>
          <w:color w:val="000000"/>
          <w:shd w:val="clear" w:color="auto" w:fill="FFFFFF"/>
        </w:rPr>
      </w:pPr>
      <w:ins w:id="432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#2</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23" w:author="Unknown"/>
          <w:rStyle w:val="HTMLCode"/>
          <w:rFonts w:ascii="Consolas" w:hAnsi="Consolas" w:cs="Consolas"/>
          <w:color w:val="000000"/>
          <w:shd w:val="clear" w:color="auto" w:fill="FFFFFF"/>
        </w:rPr>
      </w:pPr>
      <w:ins w:id="432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#3</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25" w:author="Unknown"/>
          <w:rStyle w:val="HTMLCode"/>
          <w:rFonts w:ascii="Consolas" w:hAnsi="Consolas" w:cs="Consolas"/>
          <w:color w:val="000000"/>
          <w:shd w:val="clear" w:color="auto" w:fill="FFFFFF"/>
        </w:rPr>
      </w:pPr>
      <w:ins w:id="43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#4</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27" w:author="Unknown"/>
          <w:rStyle w:val="HTMLCode"/>
          <w:rFonts w:ascii="Consolas" w:hAnsi="Consolas" w:cs="Consolas"/>
          <w:color w:val="000000"/>
          <w:shd w:val="clear" w:color="auto" w:fill="FFFFFF"/>
        </w:rPr>
      </w:pPr>
      <w:ins w:id="432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ItemsControl Item #5</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system:String</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29" w:author="Unknown"/>
          <w:rStyle w:val="HTMLCode"/>
          <w:rFonts w:ascii="Consolas" w:hAnsi="Consolas" w:cs="Consolas"/>
          <w:color w:val="000000"/>
          <w:shd w:val="clear" w:color="auto" w:fill="FFFFFF"/>
        </w:rPr>
      </w:pPr>
      <w:ins w:id="433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ItemsControl</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31" w:author="Unknown"/>
          <w:rStyle w:val="HTMLCode"/>
          <w:rFonts w:ascii="Consolas" w:hAnsi="Consolas" w:cs="Consolas"/>
          <w:color w:val="000000"/>
          <w:shd w:val="clear" w:color="auto" w:fill="FFFFFF"/>
        </w:rPr>
      </w:pPr>
      <w:ins w:id="43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ScrollViewer</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33" w:author="Unknown"/>
          <w:rStyle w:val="HTMLCode"/>
          <w:rFonts w:ascii="Consolas" w:hAnsi="Consolas" w:cs="Consolas"/>
          <w:color w:val="000000"/>
          <w:shd w:val="clear" w:color="auto" w:fill="FFFFFF"/>
        </w:rPr>
      </w:pPr>
      <w:ins w:id="4334"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407D57" w:rsidRDefault="00407D57" w:rsidP="00407D57">
      <w:pPr>
        <w:pStyle w:val="HTMLPreformatted"/>
        <w:shd w:val="clear" w:color="auto" w:fill="FFFFFF"/>
        <w:rPr>
          <w:ins w:id="4335" w:author="Unknown"/>
          <w:rFonts w:ascii="Consolas" w:hAnsi="Consolas" w:cs="Consolas"/>
          <w:color w:val="212529"/>
          <w:sz w:val="16"/>
          <w:szCs w:val="16"/>
        </w:rPr>
      </w:pPr>
      <w:ins w:id="433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407D57" w:rsidRDefault="00407D57" w:rsidP="00407D57">
      <w:pPr>
        <w:rPr>
          <w:ins w:id="4337" w:author="Unknown"/>
          <w:rFonts w:ascii="Times New Roman" w:hAnsi="Times New Roman" w:cs="Times New Roman"/>
          <w:sz w:val="24"/>
          <w:szCs w:val="24"/>
        </w:rPr>
      </w:pPr>
      <w:r>
        <w:rPr>
          <w:noProof/>
        </w:rPr>
        <w:drawing>
          <wp:inline distT="0" distB="0" distL="0" distR="0">
            <wp:extent cx="1901825" cy="1082675"/>
            <wp:effectExtent l="19050" t="0" r="3175" b="0"/>
            <wp:docPr id="188" name="aelm1291" descr="https://www.wpf-tutorial.com/Images/ArticleImages/1/chapters/list-controls/itemscontrol_scroll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91" descr="https://www.wpf-tutorial.com/Images/ArticleImages/1/chapters/list-controls/itemscontrol_scrollviewer.png"/>
                    <pic:cNvPicPr>
                      <a:picLocks noChangeAspect="1" noChangeArrowheads="1"/>
                    </pic:cNvPicPr>
                  </pic:nvPicPr>
                  <pic:blipFill>
                    <a:blip r:embed="rId159"/>
                    <a:srcRect/>
                    <a:stretch>
                      <a:fillRect/>
                    </a:stretch>
                  </pic:blipFill>
                  <pic:spPr bwMode="auto">
                    <a:xfrm>
                      <a:off x="0" y="0"/>
                      <a:ext cx="1901825" cy="1082675"/>
                    </a:xfrm>
                    <a:prstGeom prst="rect">
                      <a:avLst/>
                    </a:prstGeom>
                    <a:noFill/>
                    <a:ln w="9525">
                      <a:noFill/>
                      <a:miter lim="800000"/>
                      <a:headEnd/>
                      <a:tailEnd/>
                    </a:ln>
                  </pic:spPr>
                </pic:pic>
              </a:graphicData>
            </a:graphic>
          </wp:inline>
        </w:drawing>
      </w:r>
    </w:p>
    <w:p w:rsidR="00407D57" w:rsidRDefault="00407D57" w:rsidP="00407D57">
      <w:pPr>
        <w:pStyle w:val="NormalWeb"/>
        <w:shd w:val="clear" w:color="auto" w:fill="FFFFFF"/>
        <w:spacing w:before="288" w:beforeAutospacing="0" w:after="288" w:afterAutospacing="0"/>
        <w:rPr>
          <w:ins w:id="4338" w:author="Unknown"/>
          <w:rFonts w:ascii="Segoe UI" w:hAnsi="Segoe UI" w:cs="Segoe UI"/>
          <w:color w:val="212529"/>
          <w:sz w:val="18"/>
          <w:szCs w:val="18"/>
        </w:rPr>
      </w:pPr>
      <w:ins w:id="4339" w:author="Unknown">
        <w:r>
          <w:rPr>
            <w:rFonts w:ascii="Segoe UI" w:hAnsi="Segoe UI" w:cs="Segoe UI"/>
            <w:color w:val="212529"/>
            <w:sz w:val="18"/>
            <w:szCs w:val="18"/>
          </w:rPr>
          <w:t>I set the two visibility options to Auto, to make them only visible when needed. As you can see from the screenshot, you can now scroll through the list of items.</w:t>
        </w:r>
      </w:ins>
    </w:p>
    <w:p w:rsidR="00237967" w:rsidRDefault="00237967" w:rsidP="00237967">
      <w:pPr>
        <w:shd w:val="clear" w:color="auto" w:fill="FFFFFF"/>
        <w:rPr>
          <w:rFonts w:ascii="Segoe UI" w:hAnsi="Segoe UI" w:cs="Segoe UI"/>
          <w:b/>
          <w:bCs/>
          <w:color w:val="C0C0C0"/>
        </w:rPr>
      </w:pPr>
      <w:r>
        <w:rPr>
          <w:rFonts w:ascii="Segoe UI" w:hAnsi="Segoe UI" w:cs="Segoe UI"/>
          <w:b/>
          <w:bCs/>
          <w:color w:val="C0C0C0"/>
        </w:rPr>
        <w:t>List controls:</w:t>
      </w:r>
    </w:p>
    <w:p w:rsidR="00237967" w:rsidRDefault="00237967" w:rsidP="00237967">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ListBox control</w:t>
      </w:r>
    </w:p>
    <w:p w:rsidR="00237967" w:rsidRDefault="00237967" w:rsidP="00237967">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 xml:space="preserve">In the last article, we had a look at the ItemsControl, which is probably the simplest list in WPF. The ListBox control is the next control in line, which adds a bit more functionality. One of the main differences is the fact that the ListBox </w:t>
      </w:r>
      <w:r>
        <w:rPr>
          <w:rFonts w:ascii="Segoe UI" w:hAnsi="Segoe UI" w:cs="Segoe UI"/>
          <w:color w:val="212529"/>
          <w:sz w:val="18"/>
          <w:szCs w:val="18"/>
        </w:rPr>
        <w:lastRenderedPageBreak/>
        <w:t>control actually deals with selections, allowing the end-user to select one or several items from the list and automatically giving visual feedback for it.</w:t>
      </w:r>
    </w:p>
    <w:p w:rsidR="00237967" w:rsidRDefault="00237967" w:rsidP="00237967">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Here's an example of a very simple ListBox control:</w:t>
      </w:r>
    </w:p>
    <w:p w:rsidR="00237967" w:rsidRDefault="003C5A45" w:rsidP="00237967">
      <w:pPr>
        <w:shd w:val="clear" w:color="auto" w:fill="FFFFFF"/>
        <w:jc w:val="right"/>
        <w:rPr>
          <w:ins w:id="4340" w:author="Unknown"/>
          <w:rFonts w:ascii="Segoe UI" w:hAnsi="Segoe UI" w:cs="Segoe UI"/>
          <w:color w:val="212529"/>
          <w:sz w:val="18"/>
          <w:szCs w:val="18"/>
        </w:rPr>
      </w:pPr>
      <w:ins w:id="4341" w:author="Unknown">
        <w:r>
          <w:rPr>
            <w:rFonts w:ascii="Segoe UI" w:hAnsi="Segoe UI" w:cs="Segoe UI"/>
            <w:color w:val="212529"/>
            <w:sz w:val="18"/>
            <w:szCs w:val="18"/>
          </w:rPr>
          <w:fldChar w:fldCharType="begin"/>
        </w:r>
        <w:r w:rsidR="0023796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3796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37967" w:rsidRDefault="00237967" w:rsidP="00237967">
      <w:pPr>
        <w:pStyle w:val="HTMLPreformatted"/>
        <w:shd w:val="clear" w:color="auto" w:fill="FFFFFF"/>
        <w:rPr>
          <w:ins w:id="4342" w:author="Unknown"/>
          <w:rStyle w:val="hljs-tag"/>
          <w:rFonts w:ascii="Consolas" w:hAnsi="Consolas" w:cs="Consolas"/>
          <w:shd w:val="clear" w:color="auto" w:fill="FFFFFF"/>
        </w:rPr>
      </w:pPr>
      <w:ins w:id="434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"WpfTutorialSamples.ListBox_control.ListBoxSample"</w:t>
        </w:r>
      </w:ins>
    </w:p>
    <w:p w:rsidR="00237967" w:rsidRDefault="00237967" w:rsidP="00237967">
      <w:pPr>
        <w:pStyle w:val="HTMLPreformatted"/>
        <w:shd w:val="clear" w:color="auto" w:fill="FFFFFF"/>
        <w:rPr>
          <w:ins w:id="4344" w:author="Unknown"/>
          <w:rStyle w:val="hljs-tag"/>
          <w:rFonts w:ascii="Consolas" w:hAnsi="Consolas" w:cs="Consolas"/>
          <w:shd w:val="clear" w:color="auto" w:fill="FFFFFF"/>
        </w:rPr>
      </w:pPr>
      <w:ins w:id="434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37967" w:rsidRDefault="00237967" w:rsidP="00237967">
      <w:pPr>
        <w:pStyle w:val="HTMLPreformatted"/>
        <w:shd w:val="clear" w:color="auto" w:fill="FFFFFF"/>
        <w:rPr>
          <w:ins w:id="4346" w:author="Unknown"/>
          <w:rStyle w:val="hljs-tag"/>
          <w:rFonts w:ascii="Consolas" w:hAnsi="Consolas" w:cs="Consolas"/>
          <w:shd w:val="clear" w:color="auto" w:fill="FFFFFF"/>
        </w:rPr>
      </w:pPr>
      <w:ins w:id="434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37967" w:rsidRDefault="00237967" w:rsidP="00237967">
      <w:pPr>
        <w:pStyle w:val="HTMLPreformatted"/>
        <w:shd w:val="clear" w:color="auto" w:fill="FFFFFF"/>
        <w:rPr>
          <w:ins w:id="4348" w:author="Unknown"/>
          <w:rStyle w:val="HTMLCode"/>
          <w:rFonts w:ascii="Consolas" w:eastAsiaTheme="majorEastAsia" w:hAnsi="Consolas" w:cs="Consolas"/>
          <w:color w:val="000000"/>
          <w:shd w:val="clear" w:color="auto" w:fill="FFFFFF"/>
        </w:rPr>
      </w:pPr>
      <w:ins w:id="434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50" w:author="Unknown"/>
          <w:rStyle w:val="HTMLCode"/>
          <w:rFonts w:ascii="Consolas" w:eastAsiaTheme="majorEastAsia" w:hAnsi="Consolas" w:cs="Consolas"/>
          <w:color w:val="000000"/>
          <w:shd w:val="clear" w:color="auto" w:fill="FFFFFF"/>
        </w:rPr>
      </w:pPr>
      <w:ins w:id="43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52" w:author="Unknown"/>
          <w:rStyle w:val="HTMLCode"/>
          <w:rFonts w:ascii="Consolas" w:eastAsiaTheme="majorEastAsia" w:hAnsi="Consolas" w:cs="Consolas"/>
          <w:color w:val="000000"/>
          <w:shd w:val="clear" w:color="auto" w:fill="FFFFFF"/>
        </w:rPr>
      </w:pPr>
      <w:ins w:id="435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54" w:author="Unknown"/>
          <w:rStyle w:val="HTMLCode"/>
          <w:rFonts w:ascii="Consolas" w:eastAsiaTheme="majorEastAsia" w:hAnsi="Consolas" w:cs="Consolas"/>
          <w:color w:val="000000"/>
          <w:shd w:val="clear" w:color="auto" w:fill="FFFFFF"/>
        </w:rPr>
      </w:pPr>
      <w:ins w:id="43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Item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56" w:author="Unknown"/>
          <w:rStyle w:val="HTMLCode"/>
          <w:rFonts w:ascii="Consolas" w:eastAsiaTheme="majorEastAsia" w:hAnsi="Consolas" w:cs="Consolas"/>
          <w:color w:val="000000"/>
          <w:shd w:val="clear" w:color="auto" w:fill="FFFFFF"/>
        </w:rPr>
      </w:pPr>
      <w:ins w:id="43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Item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58" w:author="Unknown"/>
          <w:rStyle w:val="HTMLCode"/>
          <w:rFonts w:ascii="Consolas" w:eastAsiaTheme="majorEastAsia" w:hAnsi="Consolas" w:cs="Consolas"/>
          <w:color w:val="000000"/>
          <w:shd w:val="clear" w:color="auto" w:fill="FFFFFF"/>
        </w:rPr>
      </w:pPr>
      <w:ins w:id="43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Item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60" w:author="Unknown"/>
          <w:rStyle w:val="HTMLCode"/>
          <w:rFonts w:ascii="Consolas" w:eastAsiaTheme="majorEastAsia" w:hAnsi="Consolas" w:cs="Consolas"/>
          <w:color w:val="000000"/>
          <w:shd w:val="clear" w:color="auto" w:fill="FFFFFF"/>
        </w:rPr>
      </w:pPr>
      <w:ins w:id="436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62" w:author="Unknown"/>
          <w:rStyle w:val="HTMLCode"/>
          <w:rFonts w:ascii="Consolas" w:eastAsiaTheme="majorEastAsia" w:hAnsi="Consolas" w:cs="Consolas"/>
          <w:color w:val="000000"/>
          <w:shd w:val="clear" w:color="auto" w:fill="FFFFFF"/>
        </w:rPr>
      </w:pPr>
      <w:ins w:id="436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64" w:author="Unknown"/>
          <w:rFonts w:ascii="Consolas" w:hAnsi="Consolas" w:cs="Consolas"/>
          <w:color w:val="212529"/>
          <w:sz w:val="16"/>
          <w:szCs w:val="16"/>
        </w:rPr>
      </w:pPr>
      <w:ins w:id="436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37967" w:rsidRDefault="00237967" w:rsidP="00237967">
      <w:pPr>
        <w:rPr>
          <w:ins w:id="4366" w:author="Unknown"/>
          <w:rFonts w:ascii="Times New Roman" w:hAnsi="Times New Roman" w:cs="Times New Roman"/>
          <w:sz w:val="24"/>
          <w:szCs w:val="24"/>
        </w:rPr>
      </w:pPr>
      <w:r>
        <w:rPr>
          <w:noProof/>
        </w:rPr>
        <w:drawing>
          <wp:inline distT="0" distB="0" distL="0" distR="0">
            <wp:extent cx="1901825" cy="1141095"/>
            <wp:effectExtent l="19050" t="0" r="3175" b="0"/>
            <wp:docPr id="195" name="aelm1298" descr="https://www.wpf-tutorial.com/Images/ArticleImages/1/chapters/list-controls/listbox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298" descr="https://www.wpf-tutorial.com/Images/ArticleImages/1/chapters/list-controls/listbox_simple.png"/>
                    <pic:cNvPicPr>
                      <a:picLocks noChangeAspect="1" noChangeArrowheads="1"/>
                    </pic:cNvPicPr>
                  </pic:nvPicPr>
                  <pic:blipFill>
                    <a:blip r:embed="rId160"/>
                    <a:srcRect/>
                    <a:stretch>
                      <a:fillRect/>
                    </a:stretch>
                  </pic:blipFill>
                  <pic:spPr bwMode="auto">
                    <a:xfrm>
                      <a:off x="0" y="0"/>
                      <a:ext cx="1901825" cy="1141095"/>
                    </a:xfrm>
                    <a:prstGeom prst="rect">
                      <a:avLst/>
                    </a:prstGeom>
                    <a:noFill/>
                    <a:ln w="9525">
                      <a:noFill/>
                      <a:miter lim="800000"/>
                      <a:headEnd/>
                      <a:tailEnd/>
                    </a:ln>
                  </pic:spPr>
                </pic:pic>
              </a:graphicData>
            </a:graphic>
          </wp:inline>
        </w:drawing>
      </w:r>
    </w:p>
    <w:p w:rsidR="00237967" w:rsidRDefault="00237967" w:rsidP="00237967">
      <w:pPr>
        <w:pStyle w:val="NormalWeb"/>
        <w:shd w:val="clear" w:color="auto" w:fill="FFFFFF"/>
        <w:spacing w:before="288" w:beforeAutospacing="0" w:after="288" w:afterAutospacing="0"/>
        <w:rPr>
          <w:ins w:id="4367" w:author="Unknown"/>
          <w:rFonts w:ascii="Segoe UI" w:hAnsi="Segoe UI" w:cs="Segoe UI"/>
          <w:color w:val="212529"/>
          <w:sz w:val="18"/>
          <w:szCs w:val="18"/>
        </w:rPr>
      </w:pPr>
      <w:ins w:id="4368" w:author="Unknown">
        <w:r>
          <w:rPr>
            <w:rFonts w:ascii="Segoe UI" w:hAnsi="Segoe UI" w:cs="Segoe UI"/>
            <w:color w:val="212529"/>
            <w:sz w:val="18"/>
            <w:szCs w:val="18"/>
          </w:rPr>
          <w:t>This is as simple as it gets: We declare a ListBox control, and inside of it, we declare three ListBoxItem's, each with its own text. However, since the ListBoxItem is actually a ContentControl, we can define custom content for it:</w:t>
        </w:r>
      </w:ins>
    </w:p>
    <w:p w:rsidR="00237967" w:rsidRDefault="003C5A45" w:rsidP="00237967">
      <w:pPr>
        <w:shd w:val="clear" w:color="auto" w:fill="FFFFFF"/>
        <w:jc w:val="right"/>
        <w:rPr>
          <w:ins w:id="4369" w:author="Unknown"/>
          <w:rFonts w:ascii="Segoe UI" w:hAnsi="Segoe UI" w:cs="Segoe UI"/>
          <w:color w:val="212529"/>
          <w:sz w:val="18"/>
          <w:szCs w:val="18"/>
        </w:rPr>
      </w:pPr>
      <w:ins w:id="4370" w:author="Unknown">
        <w:r>
          <w:rPr>
            <w:rFonts w:ascii="Segoe UI" w:hAnsi="Segoe UI" w:cs="Segoe UI"/>
            <w:color w:val="212529"/>
            <w:sz w:val="18"/>
            <w:szCs w:val="18"/>
          </w:rPr>
          <w:fldChar w:fldCharType="begin"/>
        </w:r>
        <w:r w:rsidR="0023796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3796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37967" w:rsidRDefault="00237967" w:rsidP="00237967">
      <w:pPr>
        <w:pStyle w:val="HTMLPreformatted"/>
        <w:shd w:val="clear" w:color="auto" w:fill="FFFFFF"/>
        <w:rPr>
          <w:ins w:id="4371" w:author="Unknown"/>
          <w:rStyle w:val="hljs-tag"/>
          <w:rFonts w:ascii="Consolas" w:hAnsi="Consolas" w:cs="Consolas"/>
          <w:shd w:val="clear" w:color="auto" w:fill="FFFFFF"/>
        </w:rPr>
      </w:pPr>
      <w:ins w:id="437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"WpfTutorialSamples.ListBox_control.ListBoxSample"</w:t>
        </w:r>
      </w:ins>
    </w:p>
    <w:p w:rsidR="00237967" w:rsidRDefault="00237967" w:rsidP="00237967">
      <w:pPr>
        <w:pStyle w:val="HTMLPreformatted"/>
        <w:shd w:val="clear" w:color="auto" w:fill="FFFFFF"/>
        <w:rPr>
          <w:ins w:id="4373" w:author="Unknown"/>
          <w:rStyle w:val="hljs-tag"/>
          <w:rFonts w:ascii="Consolas" w:hAnsi="Consolas" w:cs="Consolas"/>
          <w:shd w:val="clear" w:color="auto" w:fill="FFFFFF"/>
        </w:rPr>
      </w:pPr>
      <w:ins w:id="437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37967" w:rsidRDefault="00237967" w:rsidP="00237967">
      <w:pPr>
        <w:pStyle w:val="HTMLPreformatted"/>
        <w:shd w:val="clear" w:color="auto" w:fill="FFFFFF"/>
        <w:rPr>
          <w:ins w:id="4375" w:author="Unknown"/>
          <w:rStyle w:val="hljs-tag"/>
          <w:rFonts w:ascii="Consolas" w:hAnsi="Consolas" w:cs="Consolas"/>
          <w:shd w:val="clear" w:color="auto" w:fill="FFFFFF"/>
        </w:rPr>
      </w:pPr>
      <w:ins w:id="437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37967" w:rsidRDefault="00237967" w:rsidP="00237967">
      <w:pPr>
        <w:pStyle w:val="HTMLPreformatted"/>
        <w:shd w:val="clear" w:color="auto" w:fill="FFFFFF"/>
        <w:rPr>
          <w:ins w:id="4377" w:author="Unknown"/>
          <w:rStyle w:val="HTMLCode"/>
          <w:rFonts w:ascii="Consolas" w:eastAsiaTheme="majorEastAsia" w:hAnsi="Consolas" w:cs="Consolas"/>
          <w:color w:val="000000"/>
          <w:shd w:val="clear" w:color="auto" w:fill="FFFFFF"/>
        </w:rPr>
      </w:pPr>
      <w:ins w:id="437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79" w:author="Unknown"/>
          <w:rStyle w:val="HTMLCode"/>
          <w:rFonts w:ascii="Consolas" w:eastAsiaTheme="majorEastAsia" w:hAnsi="Consolas" w:cs="Consolas"/>
          <w:color w:val="000000"/>
          <w:shd w:val="clear" w:color="auto" w:fill="FFFFFF"/>
        </w:rPr>
      </w:pPr>
      <w:ins w:id="438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81" w:author="Unknown"/>
          <w:rStyle w:val="HTMLCode"/>
          <w:rFonts w:ascii="Consolas" w:eastAsiaTheme="majorEastAsia" w:hAnsi="Consolas" w:cs="Consolas"/>
          <w:color w:val="000000"/>
          <w:shd w:val="clear" w:color="auto" w:fill="FFFFFF"/>
        </w:rPr>
      </w:pPr>
      <w:ins w:id="43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83" w:author="Unknown"/>
          <w:rStyle w:val="HTMLCode"/>
          <w:rFonts w:ascii="Consolas" w:eastAsiaTheme="majorEastAsia" w:hAnsi="Consolas" w:cs="Consolas"/>
          <w:color w:val="000000"/>
          <w:shd w:val="clear" w:color="auto" w:fill="FFFFFF"/>
        </w:rPr>
      </w:pPr>
      <w:ins w:id="43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85" w:author="Unknown"/>
          <w:rStyle w:val="HTMLCode"/>
          <w:rFonts w:ascii="Consolas" w:eastAsiaTheme="majorEastAsia" w:hAnsi="Consolas" w:cs="Consolas"/>
          <w:color w:val="000000"/>
          <w:shd w:val="clear" w:color="auto" w:fill="FFFFFF"/>
        </w:rPr>
      </w:pPr>
      <w:ins w:id="43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87" w:author="Unknown"/>
          <w:rStyle w:val="HTMLCode"/>
          <w:rFonts w:ascii="Consolas" w:eastAsiaTheme="majorEastAsia" w:hAnsi="Consolas" w:cs="Consolas"/>
          <w:color w:val="000000"/>
          <w:shd w:val="clear" w:color="auto" w:fill="FFFFFF"/>
        </w:rPr>
      </w:pPr>
      <w:ins w:id="43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"/WpfTutorialSamples;component/Images/bullet_blue.png"</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389" w:author="Unknown"/>
          <w:rStyle w:val="HTMLCode"/>
          <w:rFonts w:ascii="Consolas" w:eastAsiaTheme="majorEastAsia" w:hAnsi="Consolas" w:cs="Consolas"/>
          <w:color w:val="000000"/>
          <w:shd w:val="clear" w:color="auto" w:fill="FFFFFF"/>
        </w:rPr>
      </w:pPr>
      <w:ins w:id="43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Item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91" w:author="Unknown"/>
          <w:rStyle w:val="HTMLCode"/>
          <w:rFonts w:ascii="Consolas" w:eastAsiaTheme="majorEastAsia" w:hAnsi="Consolas" w:cs="Consolas"/>
          <w:color w:val="000000"/>
          <w:shd w:val="clear" w:color="auto" w:fill="FFFFFF"/>
        </w:rPr>
      </w:pPr>
      <w:ins w:id="43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93" w:author="Unknown"/>
          <w:rStyle w:val="HTMLCode"/>
          <w:rFonts w:ascii="Consolas" w:eastAsiaTheme="majorEastAsia" w:hAnsi="Consolas" w:cs="Consolas"/>
          <w:color w:val="000000"/>
          <w:shd w:val="clear" w:color="auto" w:fill="FFFFFF"/>
        </w:rPr>
      </w:pPr>
      <w:ins w:id="43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95" w:author="Unknown"/>
          <w:rStyle w:val="HTMLCode"/>
          <w:rFonts w:ascii="Consolas" w:eastAsiaTheme="majorEastAsia" w:hAnsi="Consolas" w:cs="Consolas"/>
          <w:color w:val="000000"/>
          <w:shd w:val="clear" w:color="auto" w:fill="FFFFFF"/>
        </w:rPr>
      </w:pPr>
      <w:ins w:id="43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97" w:author="Unknown"/>
          <w:rStyle w:val="HTMLCode"/>
          <w:rFonts w:ascii="Consolas" w:eastAsiaTheme="majorEastAsia" w:hAnsi="Consolas" w:cs="Consolas"/>
          <w:color w:val="000000"/>
          <w:shd w:val="clear" w:color="auto" w:fill="FFFFFF"/>
        </w:rPr>
      </w:pPr>
      <w:ins w:id="43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399" w:author="Unknown"/>
          <w:rStyle w:val="HTMLCode"/>
          <w:rFonts w:ascii="Consolas" w:eastAsiaTheme="majorEastAsia" w:hAnsi="Consolas" w:cs="Consolas"/>
          <w:color w:val="000000"/>
          <w:shd w:val="clear" w:color="auto" w:fill="FFFFFF"/>
        </w:rPr>
      </w:pPr>
      <w:ins w:id="44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"/WpfTutorialSamples;component/Images/bullet_green.png"</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401" w:author="Unknown"/>
          <w:rStyle w:val="HTMLCode"/>
          <w:rFonts w:ascii="Consolas" w:eastAsiaTheme="majorEastAsia" w:hAnsi="Consolas" w:cs="Consolas"/>
          <w:color w:val="000000"/>
          <w:shd w:val="clear" w:color="auto" w:fill="FFFFFF"/>
        </w:rPr>
      </w:pPr>
      <w:ins w:id="44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Item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03" w:author="Unknown"/>
          <w:rStyle w:val="HTMLCode"/>
          <w:rFonts w:ascii="Consolas" w:eastAsiaTheme="majorEastAsia" w:hAnsi="Consolas" w:cs="Consolas"/>
          <w:color w:val="000000"/>
          <w:shd w:val="clear" w:color="auto" w:fill="FFFFFF"/>
        </w:rPr>
      </w:pPr>
      <w:ins w:id="44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05" w:author="Unknown"/>
          <w:rStyle w:val="HTMLCode"/>
          <w:rFonts w:ascii="Consolas" w:eastAsiaTheme="majorEastAsia" w:hAnsi="Consolas" w:cs="Consolas"/>
          <w:color w:val="000000"/>
          <w:shd w:val="clear" w:color="auto" w:fill="FFFFFF"/>
        </w:rPr>
      </w:pPr>
      <w:ins w:id="44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07" w:author="Unknown"/>
          <w:rStyle w:val="HTMLCode"/>
          <w:rFonts w:ascii="Consolas" w:eastAsiaTheme="majorEastAsia" w:hAnsi="Consolas" w:cs="Consolas"/>
          <w:color w:val="000000"/>
          <w:shd w:val="clear" w:color="auto" w:fill="FFFFFF"/>
        </w:rPr>
      </w:pPr>
      <w:ins w:id="44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09" w:author="Unknown"/>
          <w:rStyle w:val="HTMLCode"/>
          <w:rFonts w:ascii="Consolas" w:eastAsiaTheme="majorEastAsia" w:hAnsi="Consolas" w:cs="Consolas"/>
          <w:color w:val="000000"/>
          <w:shd w:val="clear" w:color="auto" w:fill="FFFFFF"/>
        </w:rPr>
      </w:pPr>
      <w:ins w:id="4410"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11" w:author="Unknown"/>
          <w:rStyle w:val="HTMLCode"/>
          <w:rFonts w:ascii="Consolas" w:eastAsiaTheme="majorEastAsia" w:hAnsi="Consolas" w:cs="Consolas"/>
          <w:color w:val="000000"/>
          <w:shd w:val="clear" w:color="auto" w:fill="FFFFFF"/>
        </w:rPr>
      </w:pPr>
      <w:ins w:id="44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"/WpfTutorialSamples;component/Images/bullet_red.png"</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413" w:author="Unknown"/>
          <w:rStyle w:val="HTMLCode"/>
          <w:rFonts w:ascii="Consolas" w:eastAsiaTheme="majorEastAsia" w:hAnsi="Consolas" w:cs="Consolas"/>
          <w:color w:val="000000"/>
          <w:shd w:val="clear" w:color="auto" w:fill="FFFFFF"/>
        </w:rPr>
      </w:pPr>
      <w:ins w:id="44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Item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15" w:author="Unknown"/>
          <w:rStyle w:val="HTMLCode"/>
          <w:rFonts w:ascii="Consolas" w:eastAsiaTheme="majorEastAsia" w:hAnsi="Consolas" w:cs="Consolas"/>
          <w:color w:val="000000"/>
          <w:shd w:val="clear" w:color="auto" w:fill="FFFFFF"/>
        </w:rPr>
      </w:pPr>
      <w:ins w:id="44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17" w:author="Unknown"/>
          <w:rStyle w:val="HTMLCode"/>
          <w:rFonts w:ascii="Consolas" w:eastAsiaTheme="majorEastAsia" w:hAnsi="Consolas" w:cs="Consolas"/>
          <w:color w:val="000000"/>
          <w:shd w:val="clear" w:color="auto" w:fill="FFFFFF"/>
        </w:rPr>
      </w:pPr>
      <w:ins w:id="44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19" w:author="Unknown"/>
          <w:rStyle w:val="HTMLCode"/>
          <w:rFonts w:ascii="Consolas" w:eastAsiaTheme="majorEastAsia" w:hAnsi="Consolas" w:cs="Consolas"/>
          <w:color w:val="000000"/>
          <w:shd w:val="clear" w:color="auto" w:fill="FFFFFF"/>
        </w:rPr>
      </w:pPr>
      <w:ins w:id="44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21" w:author="Unknown"/>
          <w:rStyle w:val="HTMLCode"/>
          <w:rFonts w:ascii="Consolas" w:eastAsiaTheme="majorEastAsia" w:hAnsi="Consolas" w:cs="Consolas"/>
          <w:color w:val="000000"/>
          <w:shd w:val="clear" w:color="auto" w:fill="FFFFFF"/>
        </w:rPr>
      </w:pPr>
      <w:ins w:id="4422"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23" w:author="Unknown"/>
          <w:rFonts w:ascii="Consolas" w:hAnsi="Consolas" w:cs="Consolas"/>
          <w:color w:val="212529"/>
          <w:sz w:val="16"/>
          <w:szCs w:val="16"/>
        </w:rPr>
      </w:pPr>
      <w:ins w:id="442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37967" w:rsidRDefault="00237967" w:rsidP="00237967">
      <w:pPr>
        <w:rPr>
          <w:ins w:id="4425" w:author="Unknown"/>
          <w:rFonts w:ascii="Times New Roman" w:hAnsi="Times New Roman" w:cs="Times New Roman"/>
          <w:sz w:val="24"/>
          <w:szCs w:val="24"/>
        </w:rPr>
      </w:pPr>
      <w:r>
        <w:rPr>
          <w:noProof/>
        </w:rPr>
        <w:drawing>
          <wp:inline distT="0" distB="0" distL="0" distR="0">
            <wp:extent cx="1901825" cy="1141095"/>
            <wp:effectExtent l="19050" t="0" r="3175" b="0"/>
            <wp:docPr id="196" name="aelm1301" descr="https://www.wpf-tutorial.com/Images/ArticleImages/1/chapters/list-controls/listbox_custom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01" descr="https://www.wpf-tutorial.com/Images/ArticleImages/1/chapters/list-controls/listbox_custom_content.png"/>
                    <pic:cNvPicPr>
                      <a:picLocks noChangeAspect="1" noChangeArrowheads="1"/>
                    </pic:cNvPicPr>
                  </pic:nvPicPr>
                  <pic:blipFill>
                    <a:blip r:embed="rId161"/>
                    <a:srcRect/>
                    <a:stretch>
                      <a:fillRect/>
                    </a:stretch>
                  </pic:blipFill>
                  <pic:spPr bwMode="auto">
                    <a:xfrm>
                      <a:off x="0" y="0"/>
                      <a:ext cx="1901825" cy="1141095"/>
                    </a:xfrm>
                    <a:prstGeom prst="rect">
                      <a:avLst/>
                    </a:prstGeom>
                    <a:noFill/>
                    <a:ln w="9525">
                      <a:noFill/>
                      <a:miter lim="800000"/>
                      <a:headEnd/>
                      <a:tailEnd/>
                    </a:ln>
                  </pic:spPr>
                </pic:pic>
              </a:graphicData>
            </a:graphic>
          </wp:inline>
        </w:drawing>
      </w:r>
    </w:p>
    <w:p w:rsidR="00237967" w:rsidRDefault="00237967" w:rsidP="00237967">
      <w:pPr>
        <w:pStyle w:val="NormalWeb"/>
        <w:shd w:val="clear" w:color="auto" w:fill="FFFFFF"/>
        <w:spacing w:before="288" w:beforeAutospacing="0" w:after="288" w:afterAutospacing="0"/>
        <w:rPr>
          <w:ins w:id="4426" w:author="Unknown"/>
          <w:rFonts w:ascii="Segoe UI" w:hAnsi="Segoe UI" w:cs="Segoe UI"/>
          <w:color w:val="212529"/>
          <w:sz w:val="18"/>
          <w:szCs w:val="18"/>
        </w:rPr>
      </w:pPr>
      <w:ins w:id="4427" w:author="Unknown">
        <w:r>
          <w:rPr>
            <w:rFonts w:ascii="Segoe UI" w:hAnsi="Segoe UI" w:cs="Segoe UI"/>
            <w:color w:val="212529"/>
            <w:sz w:val="18"/>
            <w:szCs w:val="18"/>
          </w:rPr>
          <w:t>For each of the ListBoxItem's we now add a StackPanel, in which we add an Image and a TextBlock. This gives us full control of the content as well as the text rendering, as you can see from the screenshot, where different colors have been used for each of the numbers.</w:t>
        </w:r>
      </w:ins>
    </w:p>
    <w:p w:rsidR="00237967" w:rsidRDefault="00237967" w:rsidP="00237967">
      <w:pPr>
        <w:pStyle w:val="NormalWeb"/>
        <w:shd w:val="clear" w:color="auto" w:fill="FFFFFF"/>
        <w:spacing w:before="288" w:beforeAutospacing="0" w:after="288" w:afterAutospacing="0"/>
        <w:rPr>
          <w:ins w:id="4428" w:author="Unknown"/>
          <w:rFonts w:ascii="Segoe UI" w:hAnsi="Segoe UI" w:cs="Segoe UI"/>
          <w:color w:val="212529"/>
          <w:sz w:val="18"/>
          <w:szCs w:val="18"/>
        </w:rPr>
      </w:pPr>
      <w:ins w:id="4429" w:author="Unknown">
        <w:r>
          <w:rPr>
            <w:rFonts w:ascii="Segoe UI" w:hAnsi="Segoe UI" w:cs="Segoe UI"/>
            <w:color w:val="212529"/>
            <w:sz w:val="18"/>
            <w:szCs w:val="18"/>
          </w:rPr>
          <w:t>From the screenshot you might also notice another difference when comparing the ItemsControl to the ListBox: By default, a border is shown around the control, making it look like an actual control instead of just output.</w:t>
        </w:r>
      </w:ins>
    </w:p>
    <w:p w:rsidR="00237967" w:rsidRDefault="00237967" w:rsidP="00237967">
      <w:pPr>
        <w:pStyle w:val="Heading2"/>
        <w:shd w:val="clear" w:color="auto" w:fill="FFFFFF"/>
        <w:spacing w:before="0"/>
        <w:rPr>
          <w:ins w:id="4430" w:author="Unknown"/>
          <w:rFonts w:ascii="Segoe UI" w:hAnsi="Segoe UI" w:cs="Segoe UI"/>
          <w:b w:val="0"/>
          <w:bCs w:val="0"/>
          <w:color w:val="33393E"/>
          <w:sz w:val="36"/>
          <w:szCs w:val="36"/>
        </w:rPr>
      </w:pPr>
      <w:ins w:id="4431" w:author="Unknown">
        <w:r>
          <w:rPr>
            <w:rFonts w:ascii="Segoe UI" w:hAnsi="Segoe UI" w:cs="Segoe UI"/>
            <w:b w:val="0"/>
            <w:bCs w:val="0"/>
            <w:color w:val="33393E"/>
          </w:rPr>
          <w:t>Data binding the ListBox</w:t>
        </w:r>
      </w:ins>
    </w:p>
    <w:p w:rsidR="00237967" w:rsidRDefault="00237967" w:rsidP="00237967">
      <w:pPr>
        <w:pStyle w:val="NormalWeb"/>
        <w:shd w:val="clear" w:color="auto" w:fill="FFFFFF"/>
        <w:spacing w:before="288" w:beforeAutospacing="0" w:after="288" w:afterAutospacing="0"/>
        <w:rPr>
          <w:ins w:id="4432" w:author="Unknown"/>
          <w:rFonts w:ascii="Segoe UI" w:hAnsi="Segoe UI" w:cs="Segoe UI"/>
          <w:color w:val="212529"/>
          <w:sz w:val="18"/>
          <w:szCs w:val="18"/>
        </w:rPr>
      </w:pPr>
      <w:ins w:id="4433" w:author="Unknown">
        <w:r>
          <w:rPr>
            <w:rFonts w:ascii="Segoe UI" w:hAnsi="Segoe UI" w:cs="Segoe UI"/>
            <w:color w:val="212529"/>
            <w:sz w:val="18"/>
            <w:szCs w:val="18"/>
          </w:rPr>
          <w:t>Manually defining items for the ListBox makes for a fine first example, but most of the times, your ListBox controls will be filled with items from a data source using data binding. By default, if you bind a list of items to the ListBox, their ToString() method will be used to represent each item. This is rarely what you want, but fortunately, we can easily declare a template that will be used to render each item.</w:t>
        </w:r>
      </w:ins>
    </w:p>
    <w:p w:rsidR="00237967" w:rsidRDefault="00237967" w:rsidP="00237967">
      <w:pPr>
        <w:pStyle w:val="NormalWeb"/>
        <w:shd w:val="clear" w:color="auto" w:fill="FFFFFF"/>
        <w:spacing w:before="288" w:beforeAutospacing="0" w:after="288" w:afterAutospacing="0"/>
        <w:rPr>
          <w:ins w:id="4434" w:author="Unknown"/>
          <w:rFonts w:ascii="Segoe UI" w:hAnsi="Segoe UI" w:cs="Segoe UI"/>
          <w:color w:val="212529"/>
          <w:sz w:val="18"/>
          <w:szCs w:val="18"/>
        </w:rPr>
      </w:pPr>
      <w:ins w:id="4435" w:author="Unknown">
        <w:r>
          <w:rPr>
            <w:rFonts w:ascii="Segoe UI" w:hAnsi="Segoe UI" w:cs="Segoe UI"/>
            <w:color w:val="212529"/>
            <w:sz w:val="18"/>
            <w:szCs w:val="18"/>
          </w:rPr>
          <w:t>I have re-used the TODO based example from the ItemsControl article, where we build a cool TODO list using a simple Code-behind class and, in this case, a ListBox control for the visual representation. Here's the example:</w:t>
        </w:r>
      </w:ins>
    </w:p>
    <w:p w:rsidR="00237967" w:rsidRDefault="003C5A45" w:rsidP="00237967">
      <w:pPr>
        <w:shd w:val="clear" w:color="auto" w:fill="FFFFFF"/>
        <w:jc w:val="right"/>
        <w:rPr>
          <w:ins w:id="4436" w:author="Unknown"/>
          <w:rFonts w:ascii="Segoe UI" w:hAnsi="Segoe UI" w:cs="Segoe UI"/>
          <w:color w:val="212529"/>
          <w:sz w:val="18"/>
          <w:szCs w:val="18"/>
        </w:rPr>
      </w:pPr>
      <w:ins w:id="4437" w:author="Unknown">
        <w:r>
          <w:rPr>
            <w:rFonts w:ascii="Segoe UI" w:hAnsi="Segoe UI" w:cs="Segoe UI"/>
            <w:color w:val="212529"/>
            <w:sz w:val="18"/>
            <w:szCs w:val="18"/>
          </w:rPr>
          <w:fldChar w:fldCharType="begin"/>
        </w:r>
        <w:r w:rsidR="0023796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3796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37967" w:rsidRDefault="00237967" w:rsidP="00237967">
      <w:pPr>
        <w:pStyle w:val="HTMLPreformatted"/>
        <w:shd w:val="clear" w:color="auto" w:fill="FFFFFF"/>
        <w:rPr>
          <w:ins w:id="4438" w:author="Unknown"/>
          <w:rStyle w:val="hljs-tag"/>
          <w:rFonts w:ascii="Consolas" w:hAnsi="Consolas" w:cs="Consolas"/>
          <w:shd w:val="clear" w:color="auto" w:fill="FFFFFF"/>
        </w:rPr>
      </w:pPr>
      <w:ins w:id="443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"WpfTutorialSamples.ListBox_control.ListBoxDataBindingSample"</w:t>
        </w:r>
      </w:ins>
    </w:p>
    <w:p w:rsidR="00237967" w:rsidRDefault="00237967" w:rsidP="00237967">
      <w:pPr>
        <w:pStyle w:val="HTMLPreformatted"/>
        <w:shd w:val="clear" w:color="auto" w:fill="FFFFFF"/>
        <w:rPr>
          <w:ins w:id="4440" w:author="Unknown"/>
          <w:rStyle w:val="hljs-tag"/>
          <w:rFonts w:ascii="Consolas" w:hAnsi="Consolas" w:cs="Consolas"/>
          <w:shd w:val="clear" w:color="auto" w:fill="FFFFFF"/>
        </w:rPr>
      </w:pPr>
      <w:ins w:id="444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37967" w:rsidRDefault="00237967" w:rsidP="00237967">
      <w:pPr>
        <w:pStyle w:val="HTMLPreformatted"/>
        <w:shd w:val="clear" w:color="auto" w:fill="FFFFFF"/>
        <w:rPr>
          <w:ins w:id="4442" w:author="Unknown"/>
          <w:rStyle w:val="hljs-tag"/>
          <w:rFonts w:ascii="Consolas" w:hAnsi="Consolas" w:cs="Consolas"/>
          <w:shd w:val="clear" w:color="auto" w:fill="FFFFFF"/>
        </w:rPr>
      </w:pPr>
      <w:ins w:id="444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37967" w:rsidRDefault="00237967" w:rsidP="00237967">
      <w:pPr>
        <w:pStyle w:val="HTMLPreformatted"/>
        <w:shd w:val="clear" w:color="auto" w:fill="FFFFFF"/>
        <w:rPr>
          <w:ins w:id="4444" w:author="Unknown"/>
          <w:rStyle w:val="HTMLCode"/>
          <w:rFonts w:ascii="Consolas" w:eastAsiaTheme="majorEastAsia" w:hAnsi="Consolas" w:cs="Consolas"/>
          <w:color w:val="000000"/>
          <w:shd w:val="clear" w:color="auto" w:fill="FFFFFF"/>
        </w:rPr>
      </w:pPr>
      <w:ins w:id="444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"ListBoxDataBindingSample"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46" w:author="Unknown"/>
          <w:rStyle w:val="HTMLCode"/>
          <w:rFonts w:ascii="Consolas" w:eastAsiaTheme="majorEastAsia" w:hAnsi="Consolas" w:cs="Consolas"/>
          <w:color w:val="000000"/>
          <w:shd w:val="clear" w:color="auto" w:fill="FFFFFF"/>
        </w:rPr>
      </w:pPr>
      <w:ins w:id="44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48" w:author="Unknown"/>
          <w:rStyle w:val="HTMLCode"/>
          <w:rFonts w:ascii="Consolas" w:eastAsiaTheme="majorEastAsia" w:hAnsi="Consolas" w:cs="Consolas"/>
          <w:color w:val="000000"/>
          <w:shd w:val="clear" w:color="auto" w:fill="FFFFFF"/>
        </w:rPr>
      </w:pPr>
      <w:ins w:id="44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"lbTodoList"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HorizontalContentAlignment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"Stretch"</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50" w:author="Unknown"/>
          <w:rStyle w:val="HTMLCode"/>
          <w:rFonts w:ascii="Consolas" w:eastAsiaTheme="majorEastAsia" w:hAnsi="Consolas" w:cs="Consolas"/>
          <w:color w:val="000000"/>
          <w:shd w:val="clear" w:color="auto" w:fill="FFFFFF"/>
        </w:rPr>
      </w:pPr>
      <w:ins w:id="44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52" w:author="Unknown"/>
          <w:rStyle w:val="HTMLCode"/>
          <w:rFonts w:ascii="Consolas" w:eastAsiaTheme="majorEastAsia" w:hAnsi="Consolas" w:cs="Consolas"/>
          <w:color w:val="000000"/>
          <w:shd w:val="clear" w:color="auto" w:fill="FFFFFF"/>
        </w:rPr>
      </w:pPr>
      <w:ins w:id="445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54" w:author="Unknown"/>
          <w:rStyle w:val="HTMLCode"/>
          <w:rFonts w:ascii="Consolas" w:eastAsiaTheme="majorEastAsia" w:hAnsi="Consolas" w:cs="Consolas"/>
          <w:color w:val="000000"/>
          <w:shd w:val="clear" w:color="auto" w:fill="FFFFFF"/>
        </w:rPr>
      </w:pPr>
      <w:ins w:id="44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"0,2"</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56" w:author="Unknown"/>
          <w:rStyle w:val="HTMLCode"/>
          <w:rFonts w:ascii="Consolas" w:eastAsiaTheme="majorEastAsia" w:hAnsi="Consolas" w:cs="Consolas"/>
          <w:color w:val="000000"/>
          <w:shd w:val="clear" w:color="auto" w:fill="FFFFFF"/>
        </w:rPr>
      </w:pPr>
      <w:ins w:id="44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58" w:author="Unknown"/>
          <w:rStyle w:val="HTMLCode"/>
          <w:rFonts w:ascii="Consolas" w:eastAsiaTheme="majorEastAsia" w:hAnsi="Consolas" w:cs="Consolas"/>
          <w:color w:val="000000"/>
          <w:shd w:val="clear" w:color="auto" w:fill="FFFFFF"/>
        </w:rPr>
      </w:pPr>
      <w:ins w:id="44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460" w:author="Unknown"/>
          <w:rStyle w:val="HTMLCode"/>
          <w:rFonts w:ascii="Consolas" w:eastAsiaTheme="majorEastAsia" w:hAnsi="Consolas" w:cs="Consolas"/>
          <w:color w:val="000000"/>
          <w:shd w:val="clear" w:color="auto" w:fill="FFFFFF"/>
        </w:rPr>
      </w:pPr>
      <w:ins w:id="446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462" w:author="Unknown"/>
          <w:rStyle w:val="HTMLCode"/>
          <w:rFonts w:ascii="Consolas" w:eastAsiaTheme="majorEastAsia" w:hAnsi="Consolas" w:cs="Consolas"/>
          <w:color w:val="000000"/>
          <w:shd w:val="clear" w:color="auto" w:fill="FFFFFF"/>
        </w:rPr>
      </w:pPr>
      <w:ins w:id="446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64" w:author="Unknown"/>
          <w:rStyle w:val="HTMLCode"/>
          <w:rFonts w:ascii="Consolas" w:eastAsiaTheme="majorEastAsia" w:hAnsi="Consolas" w:cs="Consolas"/>
          <w:color w:val="000000"/>
          <w:shd w:val="clear" w:color="auto" w:fill="FFFFFF"/>
        </w:rPr>
      </w:pPr>
      <w:ins w:id="4465"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Title}"</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466" w:author="Unknown"/>
          <w:rStyle w:val="HTMLCode"/>
          <w:rFonts w:ascii="Consolas" w:eastAsiaTheme="majorEastAsia" w:hAnsi="Consolas" w:cs="Consolas"/>
          <w:color w:val="000000"/>
          <w:shd w:val="clear" w:color="auto" w:fill="FFFFFF"/>
        </w:rPr>
      </w:pPr>
      <w:ins w:id="446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Completion}"</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468" w:author="Unknown"/>
          <w:rStyle w:val="HTMLCode"/>
          <w:rFonts w:ascii="Consolas" w:eastAsiaTheme="majorEastAsia" w:hAnsi="Consolas" w:cs="Consolas"/>
          <w:color w:val="000000"/>
          <w:shd w:val="clear" w:color="auto" w:fill="FFFFFF"/>
        </w:rPr>
      </w:pPr>
      <w:ins w:id="446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70" w:author="Unknown"/>
          <w:rStyle w:val="HTMLCode"/>
          <w:rFonts w:ascii="Consolas" w:eastAsiaTheme="majorEastAsia" w:hAnsi="Consolas" w:cs="Consolas"/>
          <w:color w:val="000000"/>
          <w:shd w:val="clear" w:color="auto" w:fill="FFFFFF"/>
        </w:rPr>
      </w:pPr>
      <w:ins w:id="447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72" w:author="Unknown"/>
          <w:rStyle w:val="HTMLCode"/>
          <w:rFonts w:ascii="Consolas" w:eastAsiaTheme="majorEastAsia" w:hAnsi="Consolas" w:cs="Consolas"/>
          <w:color w:val="000000"/>
          <w:shd w:val="clear" w:color="auto" w:fill="FFFFFF"/>
        </w:rPr>
      </w:pPr>
      <w:ins w:id="447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74" w:author="Unknown"/>
          <w:rStyle w:val="HTMLCode"/>
          <w:rFonts w:ascii="Consolas" w:eastAsiaTheme="majorEastAsia" w:hAnsi="Consolas" w:cs="Consolas"/>
          <w:color w:val="000000"/>
          <w:shd w:val="clear" w:color="auto" w:fill="FFFFFF"/>
        </w:rPr>
      </w:pPr>
      <w:ins w:id="447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76" w:author="Unknown"/>
          <w:rStyle w:val="HTMLCode"/>
          <w:rFonts w:ascii="Consolas" w:eastAsiaTheme="majorEastAsia" w:hAnsi="Consolas" w:cs="Consolas"/>
          <w:color w:val="000000"/>
          <w:shd w:val="clear" w:color="auto" w:fill="FFFFFF"/>
        </w:rPr>
      </w:pPr>
      <w:ins w:id="4477"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478" w:author="Unknown"/>
          <w:rFonts w:ascii="Consolas" w:hAnsi="Consolas" w:cs="Consolas"/>
          <w:color w:val="212529"/>
          <w:sz w:val="16"/>
          <w:szCs w:val="16"/>
        </w:rPr>
      </w:pPr>
      <w:ins w:id="447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37967" w:rsidRDefault="003C5A45" w:rsidP="00237967">
      <w:pPr>
        <w:shd w:val="clear" w:color="auto" w:fill="FFFFFF"/>
        <w:jc w:val="right"/>
        <w:rPr>
          <w:ins w:id="4480" w:author="Unknown"/>
          <w:rFonts w:ascii="Segoe UI" w:hAnsi="Segoe UI" w:cs="Segoe UI"/>
          <w:color w:val="212529"/>
          <w:sz w:val="18"/>
          <w:szCs w:val="18"/>
        </w:rPr>
      </w:pPr>
      <w:ins w:id="4481" w:author="Unknown">
        <w:r>
          <w:rPr>
            <w:rFonts w:ascii="Segoe UI" w:hAnsi="Segoe UI" w:cs="Segoe UI"/>
            <w:color w:val="212529"/>
            <w:sz w:val="18"/>
            <w:szCs w:val="18"/>
          </w:rPr>
          <w:fldChar w:fldCharType="begin"/>
        </w:r>
        <w:r w:rsidR="0023796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3796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37967" w:rsidRDefault="00237967" w:rsidP="00237967">
      <w:pPr>
        <w:pStyle w:val="HTMLPreformatted"/>
        <w:shd w:val="clear" w:color="auto" w:fill="FFFFFF"/>
        <w:rPr>
          <w:ins w:id="4482" w:author="Unknown"/>
          <w:rStyle w:val="HTMLCode"/>
          <w:rFonts w:ascii="Consolas" w:eastAsiaTheme="majorEastAsia" w:hAnsi="Consolas" w:cs="Consolas"/>
          <w:color w:val="000000"/>
          <w:shd w:val="clear" w:color="auto" w:fill="FFFFFF"/>
        </w:rPr>
      </w:pPr>
      <w:ins w:id="448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237967" w:rsidRDefault="00237967" w:rsidP="00237967">
      <w:pPr>
        <w:pStyle w:val="HTMLPreformatted"/>
        <w:shd w:val="clear" w:color="auto" w:fill="FFFFFF"/>
        <w:rPr>
          <w:ins w:id="4484" w:author="Unknown"/>
          <w:rStyle w:val="HTMLCode"/>
          <w:rFonts w:ascii="Consolas" w:eastAsiaTheme="majorEastAsia" w:hAnsi="Consolas" w:cs="Consolas"/>
          <w:color w:val="000000"/>
          <w:shd w:val="clear" w:color="auto" w:fill="FFFFFF"/>
        </w:rPr>
      </w:pPr>
      <w:ins w:id="448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237967" w:rsidRDefault="00237967" w:rsidP="00237967">
      <w:pPr>
        <w:pStyle w:val="HTMLPreformatted"/>
        <w:shd w:val="clear" w:color="auto" w:fill="FFFFFF"/>
        <w:rPr>
          <w:ins w:id="4486" w:author="Unknown"/>
          <w:rStyle w:val="HTMLCode"/>
          <w:rFonts w:ascii="Consolas" w:eastAsiaTheme="majorEastAsia" w:hAnsi="Consolas" w:cs="Consolas"/>
          <w:color w:val="000000"/>
          <w:shd w:val="clear" w:color="auto" w:fill="FFFFFF"/>
        </w:rPr>
      </w:pPr>
      <w:ins w:id="448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237967" w:rsidRDefault="00237967" w:rsidP="00237967">
      <w:pPr>
        <w:pStyle w:val="HTMLPreformatted"/>
        <w:shd w:val="clear" w:color="auto" w:fill="FFFFFF"/>
        <w:rPr>
          <w:ins w:id="4488"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489" w:author="Unknown"/>
          <w:rStyle w:val="HTMLCode"/>
          <w:rFonts w:ascii="Consolas" w:eastAsiaTheme="majorEastAsia" w:hAnsi="Consolas" w:cs="Consolas"/>
          <w:color w:val="000000"/>
          <w:shd w:val="clear" w:color="auto" w:fill="FFFFFF"/>
        </w:rPr>
      </w:pPr>
      <w:ins w:id="4490"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WpfTutorialSamples.ListBox_control</w:t>
        </w:r>
      </w:ins>
    </w:p>
    <w:p w:rsidR="00237967" w:rsidRDefault="00237967" w:rsidP="00237967">
      <w:pPr>
        <w:pStyle w:val="HTMLPreformatted"/>
        <w:shd w:val="clear" w:color="auto" w:fill="FFFFFF"/>
        <w:rPr>
          <w:ins w:id="4491" w:author="Unknown"/>
          <w:rStyle w:val="HTMLCode"/>
          <w:rFonts w:ascii="Consolas" w:eastAsiaTheme="majorEastAsia" w:hAnsi="Consolas" w:cs="Consolas"/>
          <w:color w:val="000000"/>
          <w:shd w:val="clear" w:color="auto" w:fill="FFFFFF"/>
        </w:rPr>
      </w:pPr>
      <w:ins w:id="4492" w:author="Unknown">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493" w:author="Unknown"/>
          <w:rStyle w:val="HTMLCode"/>
          <w:rFonts w:ascii="Consolas" w:eastAsiaTheme="majorEastAsia" w:hAnsi="Consolas" w:cs="Consolas"/>
          <w:color w:val="000000"/>
          <w:shd w:val="clear" w:color="auto" w:fill="FFFFFF"/>
        </w:rPr>
      </w:pPr>
      <w:ins w:id="4494"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ListBoxDataBindingSample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237967" w:rsidRDefault="00237967" w:rsidP="00237967">
      <w:pPr>
        <w:pStyle w:val="HTMLPreformatted"/>
        <w:shd w:val="clear" w:color="auto" w:fill="FFFFFF"/>
        <w:rPr>
          <w:ins w:id="4495" w:author="Unknown"/>
          <w:rStyle w:val="HTMLCode"/>
          <w:rFonts w:ascii="Consolas" w:eastAsiaTheme="majorEastAsia" w:hAnsi="Consolas" w:cs="Consolas"/>
          <w:color w:val="000000"/>
          <w:shd w:val="clear" w:color="auto" w:fill="FFFFFF"/>
        </w:rPr>
      </w:pPr>
      <w:ins w:id="4496"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497" w:author="Unknown"/>
          <w:rStyle w:val="HTMLCode"/>
          <w:rFonts w:ascii="Consolas" w:eastAsiaTheme="majorEastAsia" w:hAnsi="Consolas" w:cs="Consolas"/>
          <w:color w:val="000000"/>
          <w:shd w:val="clear" w:color="auto" w:fill="FFFFFF"/>
        </w:rPr>
      </w:pPr>
      <w:ins w:id="44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ListBoxDataBindingSample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499" w:author="Unknown"/>
          <w:rStyle w:val="HTMLCode"/>
          <w:rFonts w:ascii="Consolas" w:eastAsiaTheme="majorEastAsia" w:hAnsi="Consolas" w:cs="Consolas"/>
          <w:color w:val="000000"/>
          <w:shd w:val="clear" w:color="auto" w:fill="FFFFFF"/>
        </w:rPr>
      </w:pPr>
      <w:ins w:id="45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501" w:author="Unknown"/>
          <w:rStyle w:val="HTMLCode"/>
          <w:rFonts w:ascii="Consolas" w:eastAsiaTheme="majorEastAsia" w:hAnsi="Consolas" w:cs="Consolas"/>
          <w:color w:val="000000"/>
          <w:shd w:val="clear" w:color="auto" w:fill="FFFFFF"/>
        </w:rPr>
      </w:pPr>
      <w:ins w:id="45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237967" w:rsidRDefault="00237967" w:rsidP="00237967">
      <w:pPr>
        <w:pStyle w:val="HTMLPreformatted"/>
        <w:shd w:val="clear" w:color="auto" w:fill="FFFFFF"/>
        <w:rPr>
          <w:ins w:id="4503" w:author="Unknown"/>
          <w:rStyle w:val="HTMLCode"/>
          <w:rFonts w:ascii="Consolas" w:eastAsiaTheme="majorEastAsia" w:hAnsi="Consolas" w:cs="Consolas"/>
          <w:color w:val="000000"/>
          <w:shd w:val="clear" w:color="auto" w:fill="FFFFFF"/>
        </w:rPr>
      </w:pPr>
      <w:ins w:id="45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List&lt;TodoItem&gt;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List&lt;TodoItem&gt;();</w:t>
        </w:r>
      </w:ins>
    </w:p>
    <w:p w:rsidR="00237967" w:rsidRDefault="00237967" w:rsidP="00237967">
      <w:pPr>
        <w:pStyle w:val="HTMLPreformatted"/>
        <w:shd w:val="clear" w:color="auto" w:fill="FFFFFF"/>
        <w:rPr>
          <w:ins w:id="4505" w:author="Unknown"/>
          <w:rStyle w:val="HTMLCode"/>
          <w:rFonts w:ascii="Consolas" w:eastAsiaTheme="majorEastAsia" w:hAnsi="Consolas" w:cs="Consolas"/>
          <w:color w:val="000000"/>
          <w:shd w:val="clear" w:color="auto" w:fill="FFFFFF"/>
        </w:rPr>
      </w:pPr>
      <w:ins w:id="45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TodoItem() { Title = </w:t>
        </w:r>
        <w:r>
          <w:rPr>
            <w:rStyle w:val="hljs-string"/>
            <w:rFonts w:ascii="Consolas" w:hAnsi="Consolas" w:cs="Consolas"/>
            <w:color w:val="A31515"/>
            <w:shd w:val="clear" w:color="auto" w:fill="FFFFFF"/>
          </w:rPr>
          <w:t>"Complete this WPF tutorial"</w:t>
        </w:r>
        <w:r>
          <w:rPr>
            <w:rStyle w:val="HTMLCode"/>
            <w:rFonts w:ascii="Consolas" w:eastAsiaTheme="majorEastAsia" w:hAnsi="Consolas" w:cs="Consolas"/>
            <w:color w:val="000000"/>
            <w:shd w:val="clear" w:color="auto" w:fill="FFFFFF"/>
          </w:rPr>
          <w:t xml:space="preserve">, Completion = </w:t>
        </w:r>
        <w:r>
          <w:rPr>
            <w:rStyle w:val="hljs-number"/>
            <w:rFonts w:ascii="Consolas" w:hAnsi="Consolas" w:cs="Consolas"/>
            <w:color w:val="000000"/>
            <w:shd w:val="clear" w:color="auto" w:fill="FFFFFF"/>
          </w:rPr>
          <w:t>45</w:t>
        </w:r>
        <w:r>
          <w:rPr>
            <w:rStyle w:val="HTMLCode"/>
            <w:rFonts w:ascii="Consolas" w:eastAsiaTheme="majorEastAsia" w:hAnsi="Consolas" w:cs="Consolas"/>
            <w:color w:val="000000"/>
            <w:shd w:val="clear" w:color="auto" w:fill="FFFFFF"/>
          </w:rPr>
          <w:t xml:space="preserve"> });</w:t>
        </w:r>
      </w:ins>
    </w:p>
    <w:p w:rsidR="00237967" w:rsidRDefault="00237967" w:rsidP="00237967">
      <w:pPr>
        <w:pStyle w:val="HTMLPreformatted"/>
        <w:shd w:val="clear" w:color="auto" w:fill="FFFFFF"/>
        <w:rPr>
          <w:ins w:id="4507" w:author="Unknown"/>
          <w:rStyle w:val="HTMLCode"/>
          <w:rFonts w:ascii="Consolas" w:eastAsiaTheme="majorEastAsia" w:hAnsi="Consolas" w:cs="Consolas"/>
          <w:color w:val="000000"/>
          <w:shd w:val="clear" w:color="auto" w:fill="FFFFFF"/>
        </w:rPr>
      </w:pPr>
      <w:ins w:id="45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TodoItem() { Title = </w:t>
        </w:r>
        <w:r>
          <w:rPr>
            <w:rStyle w:val="hljs-string"/>
            <w:rFonts w:ascii="Consolas" w:hAnsi="Consolas" w:cs="Consolas"/>
            <w:color w:val="A31515"/>
            <w:shd w:val="clear" w:color="auto" w:fill="FFFFFF"/>
          </w:rPr>
          <w:t>"Learn C#"</w:t>
        </w:r>
        <w:r>
          <w:rPr>
            <w:rStyle w:val="HTMLCode"/>
            <w:rFonts w:ascii="Consolas" w:eastAsiaTheme="majorEastAsia" w:hAnsi="Consolas" w:cs="Consolas"/>
            <w:color w:val="000000"/>
            <w:shd w:val="clear" w:color="auto" w:fill="FFFFFF"/>
          </w:rPr>
          <w:t xml:space="preserve">, Completion = </w:t>
        </w:r>
        <w:r>
          <w:rPr>
            <w:rStyle w:val="hljs-number"/>
            <w:rFonts w:ascii="Consolas" w:hAnsi="Consolas" w:cs="Consolas"/>
            <w:color w:val="000000"/>
            <w:shd w:val="clear" w:color="auto" w:fill="FFFFFF"/>
          </w:rPr>
          <w:t>80</w:t>
        </w:r>
        <w:r>
          <w:rPr>
            <w:rStyle w:val="HTMLCode"/>
            <w:rFonts w:ascii="Consolas" w:eastAsiaTheme="majorEastAsia" w:hAnsi="Consolas" w:cs="Consolas"/>
            <w:color w:val="000000"/>
            <w:shd w:val="clear" w:color="auto" w:fill="FFFFFF"/>
          </w:rPr>
          <w:t xml:space="preserve"> });</w:t>
        </w:r>
      </w:ins>
    </w:p>
    <w:p w:rsidR="00237967" w:rsidRDefault="00237967" w:rsidP="00237967">
      <w:pPr>
        <w:pStyle w:val="HTMLPreformatted"/>
        <w:shd w:val="clear" w:color="auto" w:fill="FFFFFF"/>
        <w:rPr>
          <w:ins w:id="4509" w:author="Unknown"/>
          <w:rStyle w:val="HTMLCode"/>
          <w:rFonts w:ascii="Consolas" w:eastAsiaTheme="majorEastAsia" w:hAnsi="Consolas" w:cs="Consolas"/>
          <w:color w:val="000000"/>
          <w:shd w:val="clear" w:color="auto" w:fill="FFFFFF"/>
        </w:rPr>
      </w:pPr>
      <w:ins w:id="45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TodoItem() { Title = </w:t>
        </w:r>
        <w:r>
          <w:rPr>
            <w:rStyle w:val="hljs-string"/>
            <w:rFonts w:ascii="Consolas" w:hAnsi="Consolas" w:cs="Consolas"/>
            <w:color w:val="A31515"/>
            <w:shd w:val="clear" w:color="auto" w:fill="FFFFFF"/>
          </w:rPr>
          <w:t>"Wash the car"</w:t>
        </w:r>
        <w:r>
          <w:rPr>
            <w:rStyle w:val="HTMLCode"/>
            <w:rFonts w:ascii="Consolas" w:eastAsiaTheme="majorEastAsia" w:hAnsi="Consolas" w:cs="Consolas"/>
            <w:color w:val="000000"/>
            <w:shd w:val="clear" w:color="auto" w:fill="FFFFFF"/>
          </w:rPr>
          <w:t xml:space="preserve">, Completion =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 xml:space="preserve"> });</w:t>
        </w:r>
      </w:ins>
    </w:p>
    <w:p w:rsidR="00237967" w:rsidRDefault="00237967" w:rsidP="00237967">
      <w:pPr>
        <w:pStyle w:val="HTMLPreformatted"/>
        <w:shd w:val="clear" w:color="auto" w:fill="FFFFFF"/>
        <w:rPr>
          <w:ins w:id="4511"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512" w:author="Unknown"/>
          <w:rStyle w:val="HTMLCode"/>
          <w:rFonts w:ascii="Consolas" w:eastAsiaTheme="majorEastAsia" w:hAnsi="Consolas" w:cs="Consolas"/>
          <w:color w:val="000000"/>
          <w:shd w:val="clear" w:color="auto" w:fill="FFFFFF"/>
        </w:rPr>
      </w:pPr>
      <w:ins w:id="45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lbTodoList.ItemsSource = items;</w:t>
        </w:r>
      </w:ins>
    </w:p>
    <w:p w:rsidR="00237967" w:rsidRDefault="00237967" w:rsidP="00237967">
      <w:pPr>
        <w:pStyle w:val="HTMLPreformatted"/>
        <w:shd w:val="clear" w:color="auto" w:fill="FFFFFF"/>
        <w:rPr>
          <w:ins w:id="4514" w:author="Unknown"/>
          <w:rStyle w:val="HTMLCode"/>
          <w:rFonts w:ascii="Consolas" w:eastAsiaTheme="majorEastAsia" w:hAnsi="Consolas" w:cs="Consolas"/>
          <w:color w:val="000000"/>
          <w:shd w:val="clear" w:color="auto" w:fill="FFFFFF"/>
        </w:rPr>
      </w:pPr>
      <w:ins w:id="45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516" w:author="Unknown"/>
          <w:rStyle w:val="HTMLCode"/>
          <w:rFonts w:ascii="Consolas" w:eastAsiaTheme="majorEastAsia" w:hAnsi="Consolas" w:cs="Consolas"/>
          <w:color w:val="000000"/>
          <w:shd w:val="clear" w:color="auto" w:fill="FFFFFF"/>
        </w:rPr>
      </w:pPr>
      <w:ins w:id="4517"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518"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519" w:author="Unknown"/>
          <w:rStyle w:val="HTMLCode"/>
          <w:rFonts w:ascii="Consolas" w:eastAsiaTheme="majorEastAsia" w:hAnsi="Consolas" w:cs="Consolas"/>
          <w:color w:val="000000"/>
          <w:shd w:val="clear" w:color="auto" w:fill="FFFFFF"/>
        </w:rPr>
      </w:pPr>
      <w:ins w:id="4520"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TodoItem</w:t>
        </w:r>
      </w:ins>
    </w:p>
    <w:p w:rsidR="00237967" w:rsidRDefault="00237967" w:rsidP="00237967">
      <w:pPr>
        <w:pStyle w:val="HTMLPreformatted"/>
        <w:shd w:val="clear" w:color="auto" w:fill="FFFFFF"/>
        <w:rPr>
          <w:ins w:id="4521" w:author="Unknown"/>
          <w:rStyle w:val="HTMLCode"/>
          <w:rFonts w:ascii="Consolas" w:eastAsiaTheme="majorEastAsia" w:hAnsi="Consolas" w:cs="Consolas"/>
          <w:color w:val="000000"/>
          <w:shd w:val="clear" w:color="auto" w:fill="FFFFFF"/>
        </w:rPr>
      </w:pPr>
      <w:ins w:id="4522"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523" w:author="Unknown"/>
          <w:rStyle w:val="HTMLCode"/>
          <w:rFonts w:ascii="Consolas" w:eastAsiaTheme="majorEastAsia" w:hAnsi="Consolas" w:cs="Consolas"/>
          <w:color w:val="000000"/>
          <w:shd w:val="clear" w:color="auto" w:fill="FFFFFF"/>
        </w:rPr>
      </w:pPr>
      <w:ins w:id="45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Title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237967" w:rsidRDefault="00237967" w:rsidP="00237967">
      <w:pPr>
        <w:pStyle w:val="HTMLPreformatted"/>
        <w:shd w:val="clear" w:color="auto" w:fill="FFFFFF"/>
        <w:rPr>
          <w:ins w:id="4525" w:author="Unknown"/>
          <w:rStyle w:val="HTMLCode"/>
          <w:rFonts w:ascii="Consolas" w:eastAsiaTheme="majorEastAsia" w:hAnsi="Consolas" w:cs="Consolas"/>
          <w:color w:val="000000"/>
          <w:shd w:val="clear" w:color="auto" w:fill="FFFFFF"/>
        </w:rPr>
      </w:pPr>
      <w:ins w:id="45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Completion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237967" w:rsidRDefault="00237967" w:rsidP="00237967">
      <w:pPr>
        <w:pStyle w:val="HTMLPreformatted"/>
        <w:shd w:val="clear" w:color="auto" w:fill="FFFFFF"/>
        <w:rPr>
          <w:ins w:id="4527" w:author="Unknown"/>
          <w:rStyle w:val="HTMLCode"/>
          <w:rFonts w:ascii="Consolas" w:eastAsiaTheme="majorEastAsia" w:hAnsi="Consolas" w:cs="Consolas"/>
          <w:color w:val="000000"/>
          <w:shd w:val="clear" w:color="auto" w:fill="FFFFFF"/>
        </w:rPr>
      </w:pPr>
      <w:ins w:id="4528"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529" w:author="Unknown"/>
          <w:rFonts w:ascii="Consolas" w:hAnsi="Consolas" w:cs="Consolas"/>
          <w:color w:val="212529"/>
          <w:sz w:val="16"/>
          <w:szCs w:val="16"/>
        </w:rPr>
      </w:pPr>
      <w:ins w:id="4530" w:author="Unknown">
        <w:r>
          <w:rPr>
            <w:rStyle w:val="HTMLCode"/>
            <w:rFonts w:ascii="Consolas" w:eastAsiaTheme="majorEastAsia" w:hAnsi="Consolas" w:cs="Consolas"/>
            <w:color w:val="000000"/>
            <w:shd w:val="clear" w:color="auto" w:fill="FFFFFF"/>
          </w:rPr>
          <w:t>}</w:t>
        </w:r>
      </w:ins>
    </w:p>
    <w:p w:rsidR="00237967" w:rsidRDefault="00237967" w:rsidP="00237967">
      <w:pPr>
        <w:rPr>
          <w:ins w:id="4531" w:author="Unknown"/>
          <w:rFonts w:ascii="Times New Roman" w:hAnsi="Times New Roman" w:cs="Times New Roman"/>
          <w:sz w:val="24"/>
          <w:szCs w:val="24"/>
        </w:rPr>
      </w:pPr>
      <w:r>
        <w:rPr>
          <w:noProof/>
        </w:rPr>
        <w:drawing>
          <wp:inline distT="0" distB="0" distL="0" distR="0">
            <wp:extent cx="2860040" cy="1426210"/>
            <wp:effectExtent l="19050" t="0" r="0" b="0"/>
            <wp:docPr id="197" name="aelm1309" descr="https://www.wpf-tutorial.com/Images/ArticleImages/1/chapters/list-controls/listbox_data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09" descr="https://www.wpf-tutorial.com/Images/ArticleImages/1/chapters/list-controls/listbox_databinding.png"/>
                    <pic:cNvPicPr>
                      <a:picLocks noChangeAspect="1" noChangeArrowheads="1"/>
                    </pic:cNvPicPr>
                  </pic:nvPicPr>
                  <pic:blipFill>
                    <a:blip r:embed="rId162"/>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237967" w:rsidRDefault="00237967" w:rsidP="00237967">
      <w:pPr>
        <w:pStyle w:val="NormalWeb"/>
        <w:shd w:val="clear" w:color="auto" w:fill="FFFFFF"/>
        <w:spacing w:before="288" w:beforeAutospacing="0" w:after="288" w:afterAutospacing="0"/>
        <w:rPr>
          <w:ins w:id="4532" w:author="Unknown"/>
          <w:rFonts w:ascii="Segoe UI" w:hAnsi="Segoe UI" w:cs="Segoe UI"/>
          <w:color w:val="212529"/>
          <w:sz w:val="18"/>
          <w:szCs w:val="18"/>
        </w:rPr>
      </w:pPr>
      <w:ins w:id="4533" w:author="Unknown">
        <w:r>
          <w:rPr>
            <w:rFonts w:ascii="Segoe UI" w:hAnsi="Segoe UI" w:cs="Segoe UI"/>
            <w:color w:val="212529"/>
            <w:sz w:val="18"/>
            <w:szCs w:val="18"/>
          </w:rPr>
          <w:t xml:space="preserve">All the magic happens in the ItemTemplate that we have defined for the ListBox. In there, we specify that each ListBox item should consist of a Grid, divided into two columns, with a TextBlock showing the title in the first and a </w:t>
        </w:r>
        <w:r>
          <w:rPr>
            <w:rFonts w:ascii="Segoe UI" w:hAnsi="Segoe UI" w:cs="Segoe UI"/>
            <w:color w:val="212529"/>
            <w:sz w:val="18"/>
            <w:szCs w:val="18"/>
          </w:rPr>
          <w:lastRenderedPageBreak/>
          <w:t>ProgressBar showing the completion status in the second column. To get the values out, we use some very simple data binding, which is all explained in the data binding part of this tutorial.</w:t>
        </w:r>
      </w:ins>
    </w:p>
    <w:p w:rsidR="00237967" w:rsidRDefault="00237967" w:rsidP="00237967">
      <w:pPr>
        <w:pStyle w:val="NormalWeb"/>
        <w:shd w:val="clear" w:color="auto" w:fill="FFFFFF"/>
        <w:spacing w:before="288" w:beforeAutospacing="0" w:after="288" w:afterAutospacing="0"/>
        <w:rPr>
          <w:ins w:id="4534" w:author="Unknown"/>
          <w:rFonts w:ascii="Segoe UI" w:hAnsi="Segoe UI" w:cs="Segoe UI"/>
          <w:color w:val="212529"/>
          <w:sz w:val="18"/>
          <w:szCs w:val="18"/>
        </w:rPr>
      </w:pPr>
      <w:ins w:id="4535" w:author="Unknown">
        <w:r>
          <w:rPr>
            <w:rFonts w:ascii="Segoe UI" w:hAnsi="Segoe UI" w:cs="Segoe UI"/>
            <w:color w:val="212529"/>
            <w:sz w:val="18"/>
            <w:szCs w:val="18"/>
          </w:rPr>
          <w:t>In the Code-behind file, we have declared a very simple TodoItem class to hold each of our TODO items. In the constructor of the window, we initialize a list, add three TODO items to it and then assign it to the ItemsSource of the ListBox. The combination of the ItemsSource and the ItemTemplate we specified in the XAML part, this is all WPF need to render all of the items as a TODO list.</w:t>
        </w:r>
      </w:ins>
    </w:p>
    <w:p w:rsidR="00237967" w:rsidRDefault="00237967" w:rsidP="00237967">
      <w:pPr>
        <w:pStyle w:val="NormalWeb"/>
        <w:shd w:val="clear" w:color="auto" w:fill="FFFFFF"/>
        <w:spacing w:before="288" w:beforeAutospacing="0" w:after="288" w:afterAutospacing="0"/>
        <w:rPr>
          <w:ins w:id="4536" w:author="Unknown"/>
          <w:rFonts w:ascii="Segoe UI" w:hAnsi="Segoe UI" w:cs="Segoe UI"/>
          <w:color w:val="212529"/>
          <w:sz w:val="18"/>
          <w:szCs w:val="18"/>
        </w:rPr>
      </w:pPr>
      <w:ins w:id="4537" w:author="Unknown">
        <w:r>
          <w:rPr>
            <w:rFonts w:ascii="Segoe UI" w:hAnsi="Segoe UI" w:cs="Segoe UI"/>
            <w:color w:val="212529"/>
            <w:sz w:val="18"/>
            <w:szCs w:val="18"/>
          </w:rPr>
          <w:t>Please notice the </w:t>
        </w:r>
        <w:r>
          <w:rPr>
            <w:rStyle w:val="Strong"/>
            <w:rFonts w:ascii="Segoe UI" w:hAnsi="Segoe UI" w:cs="Segoe UI"/>
            <w:color w:val="212529"/>
            <w:sz w:val="18"/>
            <w:szCs w:val="18"/>
          </w:rPr>
          <w:t>HorizontalContentAlignment</w:t>
        </w:r>
        <w:r>
          <w:rPr>
            <w:rFonts w:ascii="Segoe UI" w:hAnsi="Segoe UI" w:cs="Segoe UI"/>
            <w:color w:val="212529"/>
            <w:sz w:val="18"/>
            <w:szCs w:val="18"/>
          </w:rPr>
          <w:t> property that I set to </w:t>
        </w:r>
        <w:r>
          <w:rPr>
            <w:rStyle w:val="Strong"/>
            <w:rFonts w:ascii="Segoe UI" w:hAnsi="Segoe UI" w:cs="Segoe UI"/>
            <w:color w:val="212529"/>
            <w:sz w:val="18"/>
            <w:szCs w:val="18"/>
          </w:rPr>
          <w:t>Stretch</w:t>
        </w:r>
        <w:r>
          <w:rPr>
            <w:rFonts w:ascii="Segoe UI" w:hAnsi="Segoe UI" w:cs="Segoe UI"/>
            <w:color w:val="212529"/>
            <w:sz w:val="18"/>
            <w:szCs w:val="18"/>
          </w:rPr>
          <w:t> on the ListBox. The default content alignment for a ListBox item is </w:t>
        </w:r>
        <w:r>
          <w:rPr>
            <w:rStyle w:val="Strong"/>
            <w:rFonts w:ascii="Segoe UI" w:hAnsi="Segoe UI" w:cs="Segoe UI"/>
            <w:color w:val="212529"/>
            <w:sz w:val="18"/>
            <w:szCs w:val="18"/>
          </w:rPr>
          <w:t>Left</w:t>
        </w:r>
        <w:r>
          <w:rPr>
            <w:rFonts w:ascii="Segoe UI" w:hAnsi="Segoe UI" w:cs="Segoe UI"/>
            <w:color w:val="212529"/>
            <w:sz w:val="18"/>
            <w:szCs w:val="18"/>
          </w:rPr>
          <w:t>, which means that each item only takes up as much horizontal space as it needs. The result? Well, not quite what we want:</w:t>
        </w:r>
      </w:ins>
    </w:p>
    <w:p w:rsidR="00237967" w:rsidRDefault="00237967" w:rsidP="00237967">
      <w:pPr>
        <w:rPr>
          <w:ins w:id="4538" w:author="Unknown"/>
          <w:rFonts w:ascii="Times New Roman" w:hAnsi="Times New Roman" w:cs="Times New Roman"/>
          <w:sz w:val="24"/>
          <w:szCs w:val="24"/>
        </w:rPr>
      </w:pPr>
      <w:r>
        <w:rPr>
          <w:noProof/>
        </w:rPr>
        <w:drawing>
          <wp:inline distT="0" distB="0" distL="0" distR="0">
            <wp:extent cx="2860040" cy="1426210"/>
            <wp:effectExtent l="19050" t="0" r="0" b="0"/>
            <wp:docPr id="198" name="aelm1313" descr="https://www.wpf-tutorial.com/Images/ArticleImages/1/chapters/list-controls/listbox_content_alignment_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13" descr="https://www.wpf-tutorial.com/Images/ArticleImages/1/chapters/list-controls/listbox_content_alignment_bad.png"/>
                    <pic:cNvPicPr>
                      <a:picLocks noChangeAspect="1" noChangeArrowheads="1"/>
                    </pic:cNvPicPr>
                  </pic:nvPicPr>
                  <pic:blipFill>
                    <a:blip r:embed="rId163"/>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237967" w:rsidRDefault="00237967" w:rsidP="00237967">
      <w:pPr>
        <w:pStyle w:val="NormalWeb"/>
        <w:shd w:val="clear" w:color="auto" w:fill="FFFFFF"/>
        <w:spacing w:before="288" w:beforeAutospacing="0" w:after="288" w:afterAutospacing="0"/>
        <w:rPr>
          <w:ins w:id="4539" w:author="Unknown"/>
          <w:rFonts w:ascii="Segoe UI" w:hAnsi="Segoe UI" w:cs="Segoe UI"/>
          <w:color w:val="212529"/>
          <w:sz w:val="18"/>
          <w:szCs w:val="18"/>
        </w:rPr>
      </w:pPr>
      <w:ins w:id="4540" w:author="Unknown">
        <w:r>
          <w:rPr>
            <w:rFonts w:ascii="Segoe UI" w:hAnsi="Segoe UI" w:cs="Segoe UI"/>
            <w:color w:val="212529"/>
            <w:sz w:val="18"/>
            <w:szCs w:val="18"/>
          </w:rPr>
          <w:t>By using the Stretch alignment, each item is stretched to take up the full amount of available space, as you can see from the previous screenshot.</w:t>
        </w:r>
      </w:ins>
    </w:p>
    <w:p w:rsidR="00237967" w:rsidRDefault="00237967" w:rsidP="00237967">
      <w:pPr>
        <w:pStyle w:val="Heading2"/>
        <w:shd w:val="clear" w:color="auto" w:fill="FFFFFF"/>
        <w:spacing w:before="0"/>
        <w:rPr>
          <w:ins w:id="4541" w:author="Unknown"/>
          <w:rFonts w:ascii="Segoe UI" w:hAnsi="Segoe UI" w:cs="Segoe UI"/>
          <w:b w:val="0"/>
          <w:bCs w:val="0"/>
          <w:color w:val="33393E"/>
          <w:sz w:val="36"/>
          <w:szCs w:val="36"/>
        </w:rPr>
      </w:pPr>
      <w:ins w:id="4542" w:author="Unknown">
        <w:r>
          <w:rPr>
            <w:rFonts w:ascii="Segoe UI" w:hAnsi="Segoe UI" w:cs="Segoe UI"/>
            <w:b w:val="0"/>
            <w:bCs w:val="0"/>
            <w:color w:val="33393E"/>
          </w:rPr>
          <w:t>Working with ListBox selection</w:t>
        </w:r>
      </w:ins>
    </w:p>
    <w:p w:rsidR="00237967" w:rsidRDefault="00237967" w:rsidP="00237967">
      <w:pPr>
        <w:pStyle w:val="NormalWeb"/>
        <w:shd w:val="clear" w:color="auto" w:fill="FFFFFF"/>
        <w:spacing w:before="288" w:beforeAutospacing="0" w:after="288" w:afterAutospacing="0"/>
        <w:rPr>
          <w:ins w:id="4543" w:author="Unknown"/>
          <w:rFonts w:ascii="Segoe UI" w:hAnsi="Segoe UI" w:cs="Segoe UI"/>
          <w:color w:val="212529"/>
          <w:sz w:val="18"/>
          <w:szCs w:val="18"/>
        </w:rPr>
      </w:pPr>
      <w:ins w:id="4544" w:author="Unknown">
        <w:r>
          <w:rPr>
            <w:rFonts w:ascii="Segoe UI" w:hAnsi="Segoe UI" w:cs="Segoe UI"/>
            <w:color w:val="212529"/>
            <w:sz w:val="18"/>
            <w:szCs w:val="18"/>
          </w:rPr>
          <w:t>As mentioned, a key difference between the ItemsControl and the ListBox is that the ListBox handles and displays user selection for you. Therefore, a lot of ListBox question revolves around somehow working with the selection. To help with some of these questions, I have created a bigger example, showing you some selection related tricks:</w:t>
        </w:r>
      </w:ins>
    </w:p>
    <w:p w:rsidR="00237967" w:rsidRDefault="003C5A45" w:rsidP="00237967">
      <w:pPr>
        <w:shd w:val="clear" w:color="auto" w:fill="FFFFFF"/>
        <w:jc w:val="right"/>
        <w:rPr>
          <w:ins w:id="4545" w:author="Unknown"/>
          <w:rFonts w:ascii="Segoe UI" w:hAnsi="Segoe UI" w:cs="Segoe UI"/>
          <w:color w:val="212529"/>
          <w:sz w:val="18"/>
          <w:szCs w:val="18"/>
        </w:rPr>
      </w:pPr>
      <w:ins w:id="4546" w:author="Unknown">
        <w:r>
          <w:rPr>
            <w:rFonts w:ascii="Segoe UI" w:hAnsi="Segoe UI" w:cs="Segoe UI"/>
            <w:color w:val="212529"/>
            <w:sz w:val="18"/>
            <w:szCs w:val="18"/>
          </w:rPr>
          <w:fldChar w:fldCharType="begin"/>
        </w:r>
        <w:r w:rsidR="0023796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3796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37967" w:rsidRDefault="00237967" w:rsidP="00237967">
      <w:pPr>
        <w:pStyle w:val="HTMLPreformatted"/>
        <w:shd w:val="clear" w:color="auto" w:fill="FFFFFF"/>
        <w:rPr>
          <w:ins w:id="4547" w:author="Unknown"/>
          <w:rStyle w:val="hljs-tag"/>
          <w:rFonts w:ascii="Consolas" w:hAnsi="Consolas" w:cs="Consolas"/>
          <w:shd w:val="clear" w:color="auto" w:fill="FFFFFF"/>
        </w:rPr>
      </w:pPr>
      <w:ins w:id="454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"WpfTutorialSamples.ListBox_control.ListBoxSelectionSample"</w:t>
        </w:r>
      </w:ins>
    </w:p>
    <w:p w:rsidR="00237967" w:rsidRDefault="00237967" w:rsidP="00237967">
      <w:pPr>
        <w:pStyle w:val="HTMLPreformatted"/>
        <w:shd w:val="clear" w:color="auto" w:fill="FFFFFF"/>
        <w:rPr>
          <w:ins w:id="4549" w:author="Unknown"/>
          <w:rStyle w:val="hljs-tag"/>
          <w:rFonts w:ascii="Consolas" w:hAnsi="Consolas" w:cs="Consolas"/>
          <w:shd w:val="clear" w:color="auto" w:fill="FFFFFF"/>
        </w:rPr>
      </w:pPr>
      <w:ins w:id="455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37967" w:rsidRDefault="00237967" w:rsidP="00237967">
      <w:pPr>
        <w:pStyle w:val="HTMLPreformatted"/>
        <w:shd w:val="clear" w:color="auto" w:fill="FFFFFF"/>
        <w:rPr>
          <w:ins w:id="4551" w:author="Unknown"/>
          <w:rStyle w:val="hljs-tag"/>
          <w:rFonts w:ascii="Consolas" w:hAnsi="Consolas" w:cs="Consolas"/>
          <w:shd w:val="clear" w:color="auto" w:fill="FFFFFF"/>
        </w:rPr>
      </w:pPr>
      <w:ins w:id="455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37967" w:rsidRDefault="00237967" w:rsidP="00237967">
      <w:pPr>
        <w:pStyle w:val="HTMLPreformatted"/>
        <w:shd w:val="clear" w:color="auto" w:fill="FFFFFF"/>
        <w:rPr>
          <w:ins w:id="4553" w:author="Unknown"/>
          <w:rStyle w:val="HTMLCode"/>
          <w:rFonts w:ascii="Consolas" w:eastAsiaTheme="majorEastAsia" w:hAnsi="Consolas" w:cs="Consolas"/>
          <w:color w:val="000000"/>
          <w:shd w:val="clear" w:color="auto" w:fill="FFFFFF"/>
        </w:rPr>
      </w:pPr>
      <w:ins w:id="455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"ListBoxSelectionSample"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"450"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55" w:author="Unknown"/>
          <w:rStyle w:val="HTMLCode"/>
          <w:rFonts w:ascii="Consolas" w:eastAsiaTheme="majorEastAsia" w:hAnsi="Consolas" w:cs="Consolas"/>
          <w:color w:val="000000"/>
          <w:shd w:val="clear" w:color="auto" w:fill="FFFFFF"/>
        </w:rPr>
      </w:pPr>
      <w:ins w:id="455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57" w:author="Unknown"/>
          <w:rStyle w:val="HTMLCode"/>
          <w:rFonts w:ascii="Consolas" w:eastAsiaTheme="majorEastAsia" w:hAnsi="Consolas" w:cs="Consolas"/>
          <w:color w:val="000000"/>
          <w:shd w:val="clear" w:color="auto" w:fill="FFFFFF"/>
        </w:rPr>
      </w:pPr>
      <w:ins w:id="45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59" w:author="Unknown"/>
          <w:rStyle w:val="HTMLCode"/>
          <w:rFonts w:ascii="Consolas" w:eastAsiaTheme="majorEastAsia" w:hAnsi="Consolas" w:cs="Consolas"/>
          <w:color w:val="000000"/>
          <w:shd w:val="clear" w:color="auto" w:fill="FFFFFF"/>
        </w:rPr>
      </w:pPr>
      <w:ins w:id="45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61" w:author="Unknown"/>
          <w:rStyle w:val="xml"/>
          <w:rFonts w:ascii="Consolas" w:hAnsi="Consolas" w:cs="Consolas"/>
          <w:color w:val="000000"/>
          <w:shd w:val="clear" w:color="auto" w:fill="FFFFFF"/>
        </w:rPr>
      </w:pPr>
      <w:ins w:id="45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"Button"</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63" w:author="Unknown"/>
          <w:rStyle w:val="xml"/>
          <w:rFonts w:ascii="Consolas" w:hAnsi="Consolas" w:cs="Consolas"/>
          <w:color w:val="000000"/>
          <w:shd w:val="clear" w:color="auto" w:fill="FFFFFF"/>
        </w:rPr>
      </w:pPr>
      <w:ins w:id="4564"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"Margin"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"0,0,0,5"</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565" w:author="Unknown"/>
          <w:rStyle w:val="HTMLCode"/>
          <w:rFonts w:ascii="Consolas" w:eastAsiaTheme="majorEastAsia" w:hAnsi="Consolas" w:cs="Consolas"/>
          <w:color w:val="000000"/>
          <w:shd w:val="clear" w:color="auto" w:fill="FFFFFF"/>
        </w:rPr>
      </w:pPr>
      <w:ins w:id="4566"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67" w:author="Unknown"/>
          <w:rStyle w:val="HTMLCode"/>
          <w:rFonts w:ascii="Consolas" w:eastAsiaTheme="majorEastAsia" w:hAnsi="Consolas" w:cs="Consolas"/>
          <w:color w:val="000000"/>
          <w:shd w:val="clear" w:color="auto" w:fill="FFFFFF"/>
        </w:rPr>
      </w:pPr>
      <w:ins w:id="45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69" w:author="Unknown"/>
          <w:rStyle w:val="HTMLCode"/>
          <w:rFonts w:ascii="Consolas" w:eastAsiaTheme="majorEastAsia" w:hAnsi="Consolas" w:cs="Consolas"/>
          <w:color w:val="000000"/>
          <w:shd w:val="clear" w:color="auto" w:fill="FFFFFF"/>
        </w:rPr>
      </w:pPr>
      <w:ins w:id="45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"0,0,0,10"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ListBox selection</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71" w:author="Unknown"/>
          <w:rStyle w:val="HTMLCode"/>
          <w:rFonts w:ascii="Consolas" w:eastAsiaTheme="majorEastAsia" w:hAnsi="Consolas" w:cs="Consolas"/>
          <w:color w:val="000000"/>
          <w:shd w:val="clear" w:color="auto" w:fill="FFFFFF"/>
        </w:rPr>
      </w:pPr>
      <w:ins w:id="45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"btnShowSelectedItem"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"btnShowSelectedItem_Click"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Show selected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73" w:author="Unknown"/>
          <w:rStyle w:val="HTMLCode"/>
          <w:rFonts w:ascii="Consolas" w:eastAsiaTheme="majorEastAsia" w:hAnsi="Consolas" w:cs="Consolas"/>
          <w:color w:val="000000"/>
          <w:shd w:val="clear" w:color="auto" w:fill="FFFFFF"/>
        </w:rPr>
      </w:pPr>
      <w:ins w:id="45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"btnSelectLast"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"btnSelectLast_Click"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 last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75" w:author="Unknown"/>
          <w:rStyle w:val="HTMLCode"/>
          <w:rFonts w:ascii="Consolas" w:eastAsiaTheme="majorEastAsia" w:hAnsi="Consolas" w:cs="Consolas"/>
          <w:color w:val="000000"/>
          <w:shd w:val="clear" w:color="auto" w:fill="FFFFFF"/>
        </w:rPr>
      </w:pPr>
      <w:ins w:id="4576"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"btnSelectNext"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"btnSelectNext_Click"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 next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77" w:author="Unknown"/>
          <w:rStyle w:val="HTMLCode"/>
          <w:rFonts w:ascii="Consolas" w:eastAsiaTheme="majorEastAsia" w:hAnsi="Consolas" w:cs="Consolas"/>
          <w:color w:val="000000"/>
          <w:shd w:val="clear" w:color="auto" w:fill="FFFFFF"/>
        </w:rPr>
      </w:pPr>
      <w:ins w:id="457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"btnSelectCSharp"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"btnSelectCSharp_Click"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 C#</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79" w:author="Unknown"/>
          <w:rStyle w:val="HTMLCode"/>
          <w:rFonts w:ascii="Consolas" w:eastAsiaTheme="majorEastAsia" w:hAnsi="Consolas" w:cs="Consolas"/>
          <w:color w:val="000000"/>
          <w:shd w:val="clear" w:color="auto" w:fill="FFFFFF"/>
        </w:rPr>
      </w:pPr>
      <w:ins w:id="458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"btnSelectAll"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"btnSelectAll_Click"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Select all</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81" w:author="Unknown"/>
          <w:rStyle w:val="HTMLCode"/>
          <w:rFonts w:ascii="Consolas" w:eastAsiaTheme="majorEastAsia" w:hAnsi="Consolas" w:cs="Consolas"/>
          <w:color w:val="000000"/>
          <w:shd w:val="clear" w:color="auto" w:fill="FFFFFF"/>
        </w:rPr>
      </w:pPr>
      <w:ins w:id="45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83" w:author="Unknown"/>
          <w:rStyle w:val="HTMLCode"/>
          <w:rFonts w:ascii="Consolas" w:eastAsiaTheme="majorEastAsia" w:hAnsi="Consolas" w:cs="Consolas"/>
          <w:color w:val="000000"/>
          <w:shd w:val="clear" w:color="auto" w:fill="FFFFFF"/>
        </w:rPr>
      </w:pPr>
      <w:ins w:id="45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"lbTodoList"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HorizontalContentAlignment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"Stretch"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"Extended"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"lbTodoList_SelectionChanged"</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85" w:author="Unknown"/>
          <w:rStyle w:val="HTMLCode"/>
          <w:rFonts w:ascii="Consolas" w:eastAsiaTheme="majorEastAsia" w:hAnsi="Consolas" w:cs="Consolas"/>
          <w:color w:val="000000"/>
          <w:shd w:val="clear" w:color="auto" w:fill="FFFFFF"/>
        </w:rPr>
      </w:pPr>
      <w:ins w:id="45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87" w:author="Unknown"/>
          <w:rStyle w:val="HTMLCode"/>
          <w:rFonts w:ascii="Consolas" w:eastAsiaTheme="majorEastAsia" w:hAnsi="Consolas" w:cs="Consolas"/>
          <w:color w:val="000000"/>
          <w:shd w:val="clear" w:color="auto" w:fill="FFFFFF"/>
        </w:rPr>
      </w:pPr>
      <w:ins w:id="45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89" w:author="Unknown"/>
          <w:rStyle w:val="HTMLCode"/>
          <w:rFonts w:ascii="Consolas" w:eastAsiaTheme="majorEastAsia" w:hAnsi="Consolas" w:cs="Consolas"/>
          <w:color w:val="000000"/>
          <w:shd w:val="clear" w:color="auto" w:fill="FFFFFF"/>
        </w:rPr>
      </w:pPr>
      <w:ins w:id="45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"0,2"</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91" w:author="Unknown"/>
          <w:rStyle w:val="HTMLCode"/>
          <w:rFonts w:ascii="Consolas" w:eastAsiaTheme="majorEastAsia" w:hAnsi="Consolas" w:cs="Consolas"/>
          <w:color w:val="000000"/>
          <w:shd w:val="clear" w:color="auto" w:fill="FFFFFF"/>
        </w:rPr>
      </w:pPr>
      <w:ins w:id="45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93" w:author="Unknown"/>
          <w:rStyle w:val="HTMLCode"/>
          <w:rFonts w:ascii="Consolas" w:eastAsiaTheme="majorEastAsia" w:hAnsi="Consolas" w:cs="Consolas"/>
          <w:color w:val="000000"/>
          <w:shd w:val="clear" w:color="auto" w:fill="FFFFFF"/>
        </w:rPr>
      </w:pPr>
      <w:ins w:id="45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595" w:author="Unknown"/>
          <w:rStyle w:val="HTMLCode"/>
          <w:rFonts w:ascii="Consolas" w:eastAsiaTheme="majorEastAsia" w:hAnsi="Consolas" w:cs="Consolas"/>
          <w:color w:val="000000"/>
          <w:shd w:val="clear" w:color="auto" w:fill="FFFFFF"/>
        </w:rPr>
      </w:pPr>
      <w:ins w:id="45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597" w:author="Unknown"/>
          <w:rStyle w:val="HTMLCode"/>
          <w:rFonts w:ascii="Consolas" w:eastAsiaTheme="majorEastAsia" w:hAnsi="Consolas" w:cs="Consolas"/>
          <w:color w:val="000000"/>
          <w:shd w:val="clear" w:color="auto" w:fill="FFFFFF"/>
        </w:rPr>
      </w:pPr>
      <w:ins w:id="45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599" w:author="Unknown"/>
          <w:rStyle w:val="HTMLCode"/>
          <w:rFonts w:ascii="Consolas" w:eastAsiaTheme="majorEastAsia" w:hAnsi="Consolas" w:cs="Consolas"/>
          <w:color w:val="000000"/>
          <w:shd w:val="clear" w:color="auto" w:fill="FFFFFF"/>
        </w:rPr>
      </w:pPr>
      <w:ins w:id="46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Title}"</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601" w:author="Unknown"/>
          <w:rStyle w:val="HTMLCode"/>
          <w:rFonts w:ascii="Consolas" w:eastAsiaTheme="majorEastAsia" w:hAnsi="Consolas" w:cs="Consolas"/>
          <w:color w:val="000000"/>
          <w:shd w:val="clear" w:color="auto" w:fill="FFFFFF"/>
        </w:rPr>
      </w:pPr>
      <w:ins w:id="46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Minimum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Maximum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Completion}"</w:t>
        </w:r>
        <w:r>
          <w:rPr>
            <w:rStyle w:val="hljs-tag"/>
            <w:rFonts w:ascii="Consolas" w:hAnsi="Consolas" w:cs="Consolas"/>
            <w:shd w:val="clear" w:color="auto" w:fill="FFFFFF"/>
          </w:rPr>
          <w:t xml:space="preserve"> /&gt;</w:t>
        </w:r>
      </w:ins>
    </w:p>
    <w:p w:rsidR="00237967" w:rsidRDefault="00237967" w:rsidP="00237967">
      <w:pPr>
        <w:pStyle w:val="HTMLPreformatted"/>
        <w:shd w:val="clear" w:color="auto" w:fill="FFFFFF"/>
        <w:rPr>
          <w:ins w:id="4603" w:author="Unknown"/>
          <w:rStyle w:val="HTMLCode"/>
          <w:rFonts w:ascii="Consolas" w:eastAsiaTheme="majorEastAsia" w:hAnsi="Consolas" w:cs="Consolas"/>
          <w:color w:val="000000"/>
          <w:shd w:val="clear" w:color="auto" w:fill="FFFFFF"/>
        </w:rPr>
      </w:pPr>
      <w:ins w:id="46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605" w:author="Unknown"/>
          <w:rStyle w:val="HTMLCode"/>
          <w:rFonts w:ascii="Consolas" w:eastAsiaTheme="majorEastAsia" w:hAnsi="Consolas" w:cs="Consolas"/>
          <w:color w:val="000000"/>
          <w:shd w:val="clear" w:color="auto" w:fill="FFFFFF"/>
        </w:rPr>
      </w:pPr>
      <w:ins w:id="46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607" w:author="Unknown"/>
          <w:rStyle w:val="HTMLCode"/>
          <w:rFonts w:ascii="Consolas" w:eastAsiaTheme="majorEastAsia" w:hAnsi="Consolas" w:cs="Consolas"/>
          <w:color w:val="000000"/>
          <w:shd w:val="clear" w:color="auto" w:fill="FFFFFF"/>
        </w:rPr>
      </w:pPr>
      <w:ins w:id="46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ListBox.ItemTemplate</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609" w:author="Unknown"/>
          <w:rStyle w:val="HTMLCode"/>
          <w:rFonts w:ascii="Consolas" w:eastAsiaTheme="majorEastAsia" w:hAnsi="Consolas" w:cs="Consolas"/>
          <w:color w:val="000000"/>
          <w:shd w:val="clear" w:color="auto" w:fill="FFFFFF"/>
        </w:rPr>
      </w:pPr>
      <w:ins w:id="46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611" w:author="Unknown"/>
          <w:rStyle w:val="HTMLCode"/>
          <w:rFonts w:ascii="Consolas" w:eastAsiaTheme="majorEastAsia" w:hAnsi="Consolas" w:cs="Consolas"/>
          <w:color w:val="000000"/>
          <w:shd w:val="clear" w:color="auto" w:fill="FFFFFF"/>
        </w:rPr>
      </w:pPr>
      <w:ins w:id="4612"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237967" w:rsidRDefault="00237967" w:rsidP="00237967">
      <w:pPr>
        <w:pStyle w:val="HTMLPreformatted"/>
        <w:shd w:val="clear" w:color="auto" w:fill="FFFFFF"/>
        <w:rPr>
          <w:ins w:id="4613" w:author="Unknown"/>
          <w:rFonts w:ascii="Consolas" w:hAnsi="Consolas" w:cs="Consolas"/>
          <w:color w:val="212529"/>
          <w:sz w:val="16"/>
          <w:szCs w:val="16"/>
        </w:rPr>
      </w:pPr>
      <w:ins w:id="461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37967" w:rsidRDefault="003C5A45" w:rsidP="00237967">
      <w:pPr>
        <w:shd w:val="clear" w:color="auto" w:fill="FFFFFF"/>
        <w:jc w:val="right"/>
        <w:rPr>
          <w:ins w:id="4615" w:author="Unknown"/>
          <w:rFonts w:ascii="Segoe UI" w:hAnsi="Segoe UI" w:cs="Segoe UI"/>
          <w:color w:val="212529"/>
          <w:sz w:val="18"/>
          <w:szCs w:val="18"/>
        </w:rPr>
      </w:pPr>
      <w:ins w:id="4616" w:author="Unknown">
        <w:r>
          <w:rPr>
            <w:rFonts w:ascii="Segoe UI" w:hAnsi="Segoe UI" w:cs="Segoe UI"/>
            <w:color w:val="212529"/>
            <w:sz w:val="18"/>
            <w:szCs w:val="18"/>
          </w:rPr>
          <w:fldChar w:fldCharType="begin"/>
        </w:r>
        <w:r w:rsidR="0023796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3796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37967" w:rsidRDefault="00237967" w:rsidP="00237967">
      <w:pPr>
        <w:pStyle w:val="HTMLPreformatted"/>
        <w:shd w:val="clear" w:color="auto" w:fill="FFFFFF"/>
        <w:rPr>
          <w:ins w:id="4617" w:author="Unknown"/>
          <w:rStyle w:val="HTMLCode"/>
          <w:rFonts w:ascii="Consolas" w:eastAsiaTheme="majorEastAsia" w:hAnsi="Consolas" w:cs="Consolas"/>
          <w:color w:val="000000"/>
          <w:shd w:val="clear" w:color="auto" w:fill="FFFFFF"/>
        </w:rPr>
      </w:pPr>
      <w:ins w:id="461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237967" w:rsidRDefault="00237967" w:rsidP="00237967">
      <w:pPr>
        <w:pStyle w:val="HTMLPreformatted"/>
        <w:shd w:val="clear" w:color="auto" w:fill="FFFFFF"/>
        <w:rPr>
          <w:ins w:id="4619" w:author="Unknown"/>
          <w:rStyle w:val="HTMLCode"/>
          <w:rFonts w:ascii="Consolas" w:eastAsiaTheme="majorEastAsia" w:hAnsi="Consolas" w:cs="Consolas"/>
          <w:color w:val="000000"/>
          <w:shd w:val="clear" w:color="auto" w:fill="FFFFFF"/>
        </w:rPr>
      </w:pPr>
      <w:ins w:id="462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237967" w:rsidRDefault="00237967" w:rsidP="00237967">
      <w:pPr>
        <w:pStyle w:val="HTMLPreformatted"/>
        <w:shd w:val="clear" w:color="auto" w:fill="FFFFFF"/>
        <w:rPr>
          <w:ins w:id="4621" w:author="Unknown"/>
          <w:rStyle w:val="HTMLCode"/>
          <w:rFonts w:ascii="Consolas" w:eastAsiaTheme="majorEastAsia" w:hAnsi="Consolas" w:cs="Consolas"/>
          <w:color w:val="000000"/>
          <w:shd w:val="clear" w:color="auto" w:fill="FFFFFF"/>
        </w:rPr>
      </w:pPr>
      <w:ins w:id="462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237967" w:rsidRDefault="00237967" w:rsidP="00237967">
      <w:pPr>
        <w:pStyle w:val="HTMLPreformatted"/>
        <w:shd w:val="clear" w:color="auto" w:fill="FFFFFF"/>
        <w:rPr>
          <w:ins w:id="4623"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24" w:author="Unknown"/>
          <w:rStyle w:val="HTMLCode"/>
          <w:rFonts w:ascii="Consolas" w:eastAsiaTheme="majorEastAsia" w:hAnsi="Consolas" w:cs="Consolas"/>
          <w:color w:val="000000"/>
          <w:shd w:val="clear" w:color="auto" w:fill="FFFFFF"/>
        </w:rPr>
      </w:pPr>
      <w:ins w:id="4625"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WpfTutorialSamples.ListBox_control</w:t>
        </w:r>
      </w:ins>
    </w:p>
    <w:p w:rsidR="00237967" w:rsidRDefault="00237967" w:rsidP="00237967">
      <w:pPr>
        <w:pStyle w:val="HTMLPreformatted"/>
        <w:shd w:val="clear" w:color="auto" w:fill="FFFFFF"/>
        <w:rPr>
          <w:ins w:id="4626" w:author="Unknown"/>
          <w:rStyle w:val="HTMLCode"/>
          <w:rFonts w:ascii="Consolas" w:eastAsiaTheme="majorEastAsia" w:hAnsi="Consolas" w:cs="Consolas"/>
          <w:color w:val="000000"/>
          <w:shd w:val="clear" w:color="auto" w:fill="FFFFFF"/>
        </w:rPr>
      </w:pPr>
      <w:ins w:id="4627" w:author="Unknown">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628" w:author="Unknown"/>
          <w:rStyle w:val="HTMLCode"/>
          <w:rFonts w:ascii="Consolas" w:eastAsiaTheme="majorEastAsia" w:hAnsi="Consolas" w:cs="Consolas"/>
          <w:color w:val="000000"/>
          <w:shd w:val="clear" w:color="auto" w:fill="FFFFFF"/>
        </w:rPr>
      </w:pPr>
      <w:ins w:id="4629"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ListBoxSelectionSample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237967" w:rsidRDefault="00237967" w:rsidP="00237967">
      <w:pPr>
        <w:pStyle w:val="HTMLPreformatted"/>
        <w:shd w:val="clear" w:color="auto" w:fill="FFFFFF"/>
        <w:rPr>
          <w:ins w:id="4630" w:author="Unknown"/>
          <w:rStyle w:val="HTMLCode"/>
          <w:rFonts w:ascii="Consolas" w:eastAsiaTheme="majorEastAsia" w:hAnsi="Consolas" w:cs="Consolas"/>
          <w:color w:val="000000"/>
          <w:shd w:val="clear" w:color="auto" w:fill="FFFFFF"/>
        </w:rPr>
      </w:pPr>
      <w:ins w:id="4631"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32" w:author="Unknown"/>
          <w:rStyle w:val="HTMLCode"/>
          <w:rFonts w:ascii="Consolas" w:eastAsiaTheme="majorEastAsia" w:hAnsi="Consolas" w:cs="Consolas"/>
          <w:color w:val="000000"/>
          <w:shd w:val="clear" w:color="auto" w:fill="FFFFFF"/>
        </w:rPr>
      </w:pPr>
      <w:ins w:id="46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ListBoxSelectionSample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634" w:author="Unknown"/>
          <w:rStyle w:val="HTMLCode"/>
          <w:rFonts w:ascii="Consolas" w:eastAsiaTheme="majorEastAsia" w:hAnsi="Consolas" w:cs="Consolas"/>
          <w:color w:val="000000"/>
          <w:shd w:val="clear" w:color="auto" w:fill="FFFFFF"/>
        </w:rPr>
      </w:pPr>
      <w:ins w:id="46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36" w:author="Unknown"/>
          <w:rStyle w:val="HTMLCode"/>
          <w:rFonts w:ascii="Consolas" w:eastAsiaTheme="majorEastAsia" w:hAnsi="Consolas" w:cs="Consolas"/>
          <w:color w:val="000000"/>
          <w:shd w:val="clear" w:color="auto" w:fill="FFFFFF"/>
        </w:rPr>
      </w:pPr>
      <w:ins w:id="46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237967" w:rsidRDefault="00237967" w:rsidP="00237967">
      <w:pPr>
        <w:pStyle w:val="HTMLPreformatted"/>
        <w:shd w:val="clear" w:color="auto" w:fill="FFFFFF"/>
        <w:rPr>
          <w:ins w:id="4638" w:author="Unknown"/>
          <w:rStyle w:val="HTMLCode"/>
          <w:rFonts w:ascii="Consolas" w:eastAsiaTheme="majorEastAsia" w:hAnsi="Consolas" w:cs="Consolas"/>
          <w:color w:val="000000"/>
          <w:shd w:val="clear" w:color="auto" w:fill="FFFFFF"/>
        </w:rPr>
      </w:pPr>
      <w:ins w:id="46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List&lt;TodoItem&gt;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List&lt;TodoItem&gt;();</w:t>
        </w:r>
      </w:ins>
    </w:p>
    <w:p w:rsidR="00237967" w:rsidRDefault="00237967" w:rsidP="00237967">
      <w:pPr>
        <w:pStyle w:val="HTMLPreformatted"/>
        <w:shd w:val="clear" w:color="auto" w:fill="FFFFFF"/>
        <w:rPr>
          <w:ins w:id="4640" w:author="Unknown"/>
          <w:rStyle w:val="HTMLCode"/>
          <w:rFonts w:ascii="Consolas" w:eastAsiaTheme="majorEastAsia" w:hAnsi="Consolas" w:cs="Consolas"/>
          <w:color w:val="000000"/>
          <w:shd w:val="clear" w:color="auto" w:fill="FFFFFF"/>
        </w:rPr>
      </w:pPr>
      <w:ins w:id="46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TodoItem() { Title = </w:t>
        </w:r>
        <w:r>
          <w:rPr>
            <w:rStyle w:val="hljs-string"/>
            <w:rFonts w:ascii="Consolas" w:hAnsi="Consolas" w:cs="Consolas"/>
            <w:color w:val="A31515"/>
            <w:shd w:val="clear" w:color="auto" w:fill="FFFFFF"/>
          </w:rPr>
          <w:t>"Complete this WPF tutorial"</w:t>
        </w:r>
        <w:r>
          <w:rPr>
            <w:rStyle w:val="HTMLCode"/>
            <w:rFonts w:ascii="Consolas" w:eastAsiaTheme="majorEastAsia" w:hAnsi="Consolas" w:cs="Consolas"/>
            <w:color w:val="000000"/>
            <w:shd w:val="clear" w:color="auto" w:fill="FFFFFF"/>
          </w:rPr>
          <w:t xml:space="preserve">, Completion = </w:t>
        </w:r>
        <w:r>
          <w:rPr>
            <w:rStyle w:val="hljs-number"/>
            <w:rFonts w:ascii="Consolas" w:hAnsi="Consolas" w:cs="Consolas"/>
            <w:color w:val="000000"/>
            <w:shd w:val="clear" w:color="auto" w:fill="FFFFFF"/>
          </w:rPr>
          <w:t>45</w:t>
        </w:r>
        <w:r>
          <w:rPr>
            <w:rStyle w:val="HTMLCode"/>
            <w:rFonts w:ascii="Consolas" w:eastAsiaTheme="majorEastAsia" w:hAnsi="Consolas" w:cs="Consolas"/>
            <w:color w:val="000000"/>
            <w:shd w:val="clear" w:color="auto" w:fill="FFFFFF"/>
          </w:rPr>
          <w:t xml:space="preserve"> });</w:t>
        </w:r>
      </w:ins>
    </w:p>
    <w:p w:rsidR="00237967" w:rsidRDefault="00237967" w:rsidP="00237967">
      <w:pPr>
        <w:pStyle w:val="HTMLPreformatted"/>
        <w:shd w:val="clear" w:color="auto" w:fill="FFFFFF"/>
        <w:rPr>
          <w:ins w:id="4642" w:author="Unknown"/>
          <w:rStyle w:val="HTMLCode"/>
          <w:rFonts w:ascii="Consolas" w:eastAsiaTheme="majorEastAsia" w:hAnsi="Consolas" w:cs="Consolas"/>
          <w:color w:val="000000"/>
          <w:shd w:val="clear" w:color="auto" w:fill="FFFFFF"/>
        </w:rPr>
      </w:pPr>
      <w:ins w:id="46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TodoItem() { Title = </w:t>
        </w:r>
        <w:r>
          <w:rPr>
            <w:rStyle w:val="hljs-string"/>
            <w:rFonts w:ascii="Consolas" w:hAnsi="Consolas" w:cs="Consolas"/>
            <w:color w:val="A31515"/>
            <w:shd w:val="clear" w:color="auto" w:fill="FFFFFF"/>
          </w:rPr>
          <w:t>"Learn C#"</w:t>
        </w:r>
        <w:r>
          <w:rPr>
            <w:rStyle w:val="HTMLCode"/>
            <w:rFonts w:ascii="Consolas" w:eastAsiaTheme="majorEastAsia" w:hAnsi="Consolas" w:cs="Consolas"/>
            <w:color w:val="000000"/>
            <w:shd w:val="clear" w:color="auto" w:fill="FFFFFF"/>
          </w:rPr>
          <w:t xml:space="preserve">, Completion = </w:t>
        </w:r>
        <w:r>
          <w:rPr>
            <w:rStyle w:val="hljs-number"/>
            <w:rFonts w:ascii="Consolas" w:hAnsi="Consolas" w:cs="Consolas"/>
            <w:color w:val="000000"/>
            <w:shd w:val="clear" w:color="auto" w:fill="FFFFFF"/>
          </w:rPr>
          <w:t>80</w:t>
        </w:r>
        <w:r>
          <w:rPr>
            <w:rStyle w:val="HTMLCode"/>
            <w:rFonts w:ascii="Consolas" w:eastAsiaTheme="majorEastAsia" w:hAnsi="Consolas" w:cs="Consolas"/>
            <w:color w:val="000000"/>
            <w:shd w:val="clear" w:color="auto" w:fill="FFFFFF"/>
          </w:rPr>
          <w:t xml:space="preserve"> });</w:t>
        </w:r>
      </w:ins>
    </w:p>
    <w:p w:rsidR="00237967" w:rsidRDefault="00237967" w:rsidP="00237967">
      <w:pPr>
        <w:pStyle w:val="HTMLPreformatted"/>
        <w:shd w:val="clear" w:color="auto" w:fill="FFFFFF"/>
        <w:rPr>
          <w:ins w:id="4644" w:author="Unknown"/>
          <w:rStyle w:val="HTMLCode"/>
          <w:rFonts w:ascii="Consolas" w:eastAsiaTheme="majorEastAsia" w:hAnsi="Consolas" w:cs="Consolas"/>
          <w:color w:val="000000"/>
          <w:shd w:val="clear" w:color="auto" w:fill="FFFFFF"/>
        </w:rPr>
      </w:pPr>
      <w:ins w:id="46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TodoItem() { Title = </w:t>
        </w:r>
        <w:r>
          <w:rPr>
            <w:rStyle w:val="hljs-string"/>
            <w:rFonts w:ascii="Consolas" w:hAnsi="Consolas" w:cs="Consolas"/>
            <w:color w:val="A31515"/>
            <w:shd w:val="clear" w:color="auto" w:fill="FFFFFF"/>
          </w:rPr>
          <w:t>"Wash the car"</w:t>
        </w:r>
        <w:r>
          <w:rPr>
            <w:rStyle w:val="HTMLCode"/>
            <w:rFonts w:ascii="Consolas" w:eastAsiaTheme="majorEastAsia" w:hAnsi="Consolas" w:cs="Consolas"/>
            <w:color w:val="000000"/>
            <w:shd w:val="clear" w:color="auto" w:fill="FFFFFF"/>
          </w:rPr>
          <w:t xml:space="preserve">, Completion =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 xml:space="preserve"> });</w:t>
        </w:r>
      </w:ins>
    </w:p>
    <w:p w:rsidR="00237967" w:rsidRDefault="00237967" w:rsidP="00237967">
      <w:pPr>
        <w:pStyle w:val="HTMLPreformatted"/>
        <w:shd w:val="clear" w:color="auto" w:fill="FFFFFF"/>
        <w:rPr>
          <w:ins w:id="4646"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47" w:author="Unknown"/>
          <w:rStyle w:val="HTMLCode"/>
          <w:rFonts w:ascii="Consolas" w:eastAsiaTheme="majorEastAsia" w:hAnsi="Consolas" w:cs="Consolas"/>
          <w:color w:val="000000"/>
          <w:shd w:val="clear" w:color="auto" w:fill="FFFFFF"/>
        </w:rPr>
      </w:pPr>
      <w:ins w:id="46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lbTodoList.ItemsSource = items;</w:t>
        </w:r>
      </w:ins>
    </w:p>
    <w:p w:rsidR="00237967" w:rsidRDefault="00237967" w:rsidP="00237967">
      <w:pPr>
        <w:pStyle w:val="HTMLPreformatted"/>
        <w:shd w:val="clear" w:color="auto" w:fill="FFFFFF"/>
        <w:rPr>
          <w:ins w:id="4649" w:author="Unknown"/>
          <w:rStyle w:val="HTMLCode"/>
          <w:rFonts w:ascii="Consolas" w:eastAsiaTheme="majorEastAsia" w:hAnsi="Consolas" w:cs="Consolas"/>
          <w:color w:val="000000"/>
          <w:shd w:val="clear" w:color="auto" w:fill="FFFFFF"/>
        </w:rPr>
      </w:pPr>
      <w:ins w:id="465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51"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52" w:author="Unknown"/>
          <w:rStyle w:val="HTMLCode"/>
          <w:rFonts w:ascii="Consolas" w:eastAsiaTheme="majorEastAsia" w:hAnsi="Consolas" w:cs="Consolas"/>
          <w:color w:val="000000"/>
          <w:shd w:val="clear" w:color="auto" w:fill="FFFFFF"/>
        </w:rPr>
      </w:pPr>
      <w:ins w:id="465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lbTodoList_SelectionChanged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System.Windows.Controls.SelectionChangedEventArgs 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654" w:author="Unknown"/>
          <w:rStyle w:val="HTMLCode"/>
          <w:rFonts w:ascii="Consolas" w:eastAsiaTheme="majorEastAsia" w:hAnsi="Consolas" w:cs="Consolas"/>
          <w:color w:val="000000"/>
          <w:shd w:val="clear" w:color="auto" w:fill="FFFFFF"/>
        </w:rPr>
      </w:pPr>
      <w:ins w:id="46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56" w:author="Unknown"/>
          <w:rStyle w:val="HTMLCode"/>
          <w:rFonts w:ascii="Consolas" w:eastAsiaTheme="majorEastAsia" w:hAnsi="Consolas" w:cs="Consolas"/>
          <w:color w:val="000000"/>
          <w:shd w:val="clear" w:color="auto" w:fill="FFFFFF"/>
        </w:rPr>
      </w:pPr>
      <w:ins w:id="4657"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(lbTodoList.SelectedItem != </w:t>
        </w:r>
        <w:r>
          <w:rPr>
            <w:rStyle w:val="hljs-literal"/>
            <w:rFonts w:ascii="Consolas" w:eastAsiaTheme="majorEastAsia" w:hAnsi="Consolas" w:cs="Consolas"/>
            <w:color w:val="A31515"/>
            <w:shd w:val="clear" w:color="auto" w:fill="FFFFFF"/>
          </w:rPr>
          <w:t>null</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658" w:author="Unknown"/>
          <w:rStyle w:val="HTMLCode"/>
          <w:rFonts w:ascii="Consolas" w:eastAsiaTheme="majorEastAsia" w:hAnsi="Consolas" w:cs="Consolas"/>
          <w:color w:val="000000"/>
          <w:shd w:val="clear" w:color="auto" w:fill="FFFFFF"/>
        </w:rPr>
      </w:pPr>
      <w:ins w:id="46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.Title = (lbTodoList.SelectedItem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TodoItem).Title;</w:t>
        </w:r>
      </w:ins>
    </w:p>
    <w:p w:rsidR="00237967" w:rsidRDefault="00237967" w:rsidP="00237967">
      <w:pPr>
        <w:pStyle w:val="HTMLPreformatted"/>
        <w:shd w:val="clear" w:color="auto" w:fill="FFFFFF"/>
        <w:rPr>
          <w:ins w:id="4660" w:author="Unknown"/>
          <w:rStyle w:val="HTMLCode"/>
          <w:rFonts w:ascii="Consolas" w:eastAsiaTheme="majorEastAsia" w:hAnsi="Consolas" w:cs="Consolas"/>
          <w:color w:val="000000"/>
          <w:shd w:val="clear" w:color="auto" w:fill="FFFFFF"/>
        </w:rPr>
      </w:pPr>
      <w:ins w:id="466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62"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63" w:author="Unknown"/>
          <w:rStyle w:val="HTMLCode"/>
          <w:rFonts w:ascii="Consolas" w:eastAsiaTheme="majorEastAsia" w:hAnsi="Consolas" w:cs="Consolas"/>
          <w:color w:val="000000"/>
          <w:shd w:val="clear" w:color="auto" w:fill="FFFFFF"/>
        </w:rPr>
      </w:pPr>
      <w:ins w:id="46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btnShowSelectedItem_Click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665" w:author="Unknown"/>
          <w:rStyle w:val="HTMLCode"/>
          <w:rFonts w:ascii="Consolas" w:eastAsiaTheme="majorEastAsia" w:hAnsi="Consolas" w:cs="Consolas"/>
          <w:color w:val="000000"/>
          <w:shd w:val="clear" w:color="auto" w:fill="FFFFFF"/>
        </w:rPr>
      </w:pPr>
      <w:ins w:id="46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67" w:author="Unknown"/>
          <w:rStyle w:val="HTMLCode"/>
          <w:rFonts w:ascii="Consolas" w:eastAsiaTheme="majorEastAsia" w:hAnsi="Consolas" w:cs="Consolas"/>
          <w:color w:val="000000"/>
          <w:shd w:val="clear" w:color="auto" w:fill="FFFFFF"/>
        </w:rPr>
      </w:pPr>
      <w:ins w:id="46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foreach</w:t>
        </w:r>
        <w:r>
          <w:rPr>
            <w:rStyle w:val="HTMLCode"/>
            <w:rFonts w:ascii="Consolas" w:eastAsiaTheme="majorEastAsia" w:hAnsi="Consolas" w:cs="Consolas"/>
            <w:color w:val="000000"/>
            <w:shd w:val="clear" w:color="auto" w:fill="FFFFFF"/>
          </w:rPr>
          <w:t>(</w:t>
        </w:r>
        <w:r>
          <w:rPr>
            <w:rStyle w:val="hljs-keyword"/>
            <w:rFonts w:ascii="Consolas" w:hAnsi="Consolas" w:cs="Consolas"/>
            <w:color w:val="0000FF"/>
            <w:shd w:val="clear" w:color="auto" w:fill="FFFFFF"/>
          </w:rPr>
          <w:t>object</w:t>
        </w:r>
        <w:r>
          <w:rPr>
            <w:rStyle w:val="HTMLCode"/>
            <w:rFonts w:ascii="Consolas" w:eastAsiaTheme="majorEastAsia" w:hAnsi="Consolas" w:cs="Consolas"/>
            <w:color w:val="000000"/>
            <w:shd w:val="clear" w:color="auto" w:fill="FFFFFF"/>
          </w:rPr>
          <w:t xml:space="preserve"> o </w:t>
        </w:r>
        <w:r>
          <w:rPr>
            <w:rStyle w:val="hljs-keyword"/>
            <w:rFonts w:ascii="Consolas" w:hAnsi="Consolas" w:cs="Consolas"/>
            <w:color w:val="0000FF"/>
            <w:shd w:val="clear" w:color="auto" w:fill="FFFFFF"/>
          </w:rPr>
          <w:t>in</w:t>
        </w:r>
        <w:r>
          <w:rPr>
            <w:rStyle w:val="HTMLCode"/>
            <w:rFonts w:ascii="Consolas" w:eastAsiaTheme="majorEastAsia" w:hAnsi="Consolas" w:cs="Consolas"/>
            <w:color w:val="000000"/>
            <w:shd w:val="clear" w:color="auto" w:fill="FFFFFF"/>
          </w:rPr>
          <w:t xml:space="preserve"> lbTodoList.SelectedItems)</w:t>
        </w:r>
      </w:ins>
    </w:p>
    <w:p w:rsidR="00237967" w:rsidRDefault="00237967" w:rsidP="00237967">
      <w:pPr>
        <w:pStyle w:val="HTMLPreformatted"/>
        <w:shd w:val="clear" w:color="auto" w:fill="FFFFFF"/>
        <w:rPr>
          <w:ins w:id="4669" w:author="Unknown"/>
          <w:rStyle w:val="HTMLCode"/>
          <w:rFonts w:ascii="Consolas" w:eastAsiaTheme="majorEastAsia" w:hAnsi="Consolas" w:cs="Consolas"/>
          <w:color w:val="000000"/>
          <w:shd w:val="clear" w:color="auto" w:fill="FFFFFF"/>
        </w:rPr>
      </w:pPr>
      <w:ins w:id="46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MessageBox.Show((o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TodoItem).Title);</w:t>
        </w:r>
      </w:ins>
    </w:p>
    <w:p w:rsidR="00237967" w:rsidRDefault="00237967" w:rsidP="00237967">
      <w:pPr>
        <w:pStyle w:val="HTMLPreformatted"/>
        <w:shd w:val="clear" w:color="auto" w:fill="FFFFFF"/>
        <w:rPr>
          <w:ins w:id="4671" w:author="Unknown"/>
          <w:rStyle w:val="HTMLCode"/>
          <w:rFonts w:ascii="Consolas" w:eastAsiaTheme="majorEastAsia" w:hAnsi="Consolas" w:cs="Consolas"/>
          <w:color w:val="000000"/>
          <w:shd w:val="clear" w:color="auto" w:fill="FFFFFF"/>
        </w:rPr>
      </w:pPr>
      <w:ins w:id="46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73"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74" w:author="Unknown"/>
          <w:rStyle w:val="HTMLCode"/>
          <w:rFonts w:ascii="Consolas" w:eastAsiaTheme="majorEastAsia" w:hAnsi="Consolas" w:cs="Consolas"/>
          <w:color w:val="000000"/>
          <w:shd w:val="clear" w:color="auto" w:fill="FFFFFF"/>
        </w:rPr>
      </w:pPr>
      <w:ins w:id="467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btnSelectLast_Click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676" w:author="Unknown"/>
          <w:rStyle w:val="HTMLCode"/>
          <w:rFonts w:ascii="Consolas" w:eastAsiaTheme="majorEastAsia" w:hAnsi="Consolas" w:cs="Consolas"/>
          <w:color w:val="000000"/>
          <w:shd w:val="clear" w:color="auto" w:fill="FFFFFF"/>
        </w:rPr>
      </w:pPr>
      <w:ins w:id="467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78" w:author="Unknown"/>
          <w:rStyle w:val="HTMLCode"/>
          <w:rFonts w:ascii="Consolas" w:eastAsiaTheme="majorEastAsia" w:hAnsi="Consolas" w:cs="Consolas"/>
          <w:color w:val="000000"/>
          <w:shd w:val="clear" w:color="auto" w:fill="FFFFFF"/>
        </w:rPr>
      </w:pPr>
      <w:ins w:id="46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lbTodoList.SelectedIndex = lbTodoList.Items.Count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680" w:author="Unknown"/>
          <w:rStyle w:val="HTMLCode"/>
          <w:rFonts w:ascii="Consolas" w:eastAsiaTheme="majorEastAsia" w:hAnsi="Consolas" w:cs="Consolas"/>
          <w:color w:val="000000"/>
          <w:shd w:val="clear" w:color="auto" w:fill="FFFFFF"/>
        </w:rPr>
      </w:pPr>
      <w:ins w:id="46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82"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83" w:author="Unknown"/>
          <w:rStyle w:val="HTMLCode"/>
          <w:rFonts w:ascii="Consolas" w:eastAsiaTheme="majorEastAsia" w:hAnsi="Consolas" w:cs="Consolas"/>
          <w:color w:val="000000"/>
          <w:shd w:val="clear" w:color="auto" w:fill="FFFFFF"/>
        </w:rPr>
      </w:pPr>
      <w:ins w:id="46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btnSelectNext_Click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685" w:author="Unknown"/>
          <w:rStyle w:val="HTMLCode"/>
          <w:rFonts w:ascii="Consolas" w:eastAsiaTheme="majorEastAsia" w:hAnsi="Consolas" w:cs="Consolas"/>
          <w:color w:val="000000"/>
          <w:shd w:val="clear" w:color="auto" w:fill="FFFFFF"/>
        </w:rPr>
      </w:pPr>
      <w:ins w:id="46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87" w:author="Unknown"/>
          <w:rStyle w:val="HTMLCode"/>
          <w:rFonts w:ascii="Consolas" w:eastAsiaTheme="majorEastAsia" w:hAnsi="Consolas" w:cs="Consolas"/>
          <w:color w:val="000000"/>
          <w:shd w:val="clear" w:color="auto" w:fill="FFFFFF"/>
        </w:rPr>
      </w:pPr>
      <w:ins w:id="46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nextIndex =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689" w:author="Unknown"/>
          <w:rStyle w:val="HTMLCode"/>
          <w:rFonts w:ascii="Consolas" w:eastAsiaTheme="majorEastAsia" w:hAnsi="Consolas" w:cs="Consolas"/>
          <w:color w:val="000000"/>
          <w:shd w:val="clear" w:color="auto" w:fill="FFFFFF"/>
        </w:rPr>
      </w:pPr>
      <w:ins w:id="46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((lbTodoList.SelectedIndex &gt;=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 xml:space="preserve">) &amp;&amp; (lbTodoList.SelectedIndex &lt; (lbTodoList.Items.Count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691" w:author="Unknown"/>
          <w:rStyle w:val="HTMLCode"/>
          <w:rFonts w:ascii="Consolas" w:eastAsiaTheme="majorEastAsia" w:hAnsi="Consolas" w:cs="Consolas"/>
          <w:color w:val="000000"/>
          <w:shd w:val="clear" w:color="auto" w:fill="FFFFFF"/>
        </w:rPr>
      </w:pPr>
      <w:ins w:id="46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nextIndex = lbTodoList.SelectedIndex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693" w:author="Unknown"/>
          <w:rStyle w:val="HTMLCode"/>
          <w:rFonts w:ascii="Consolas" w:eastAsiaTheme="majorEastAsia" w:hAnsi="Consolas" w:cs="Consolas"/>
          <w:color w:val="000000"/>
          <w:shd w:val="clear" w:color="auto" w:fill="FFFFFF"/>
        </w:rPr>
      </w:pPr>
      <w:ins w:id="46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lbTodoList.SelectedIndex = nextIndex;</w:t>
        </w:r>
      </w:ins>
    </w:p>
    <w:p w:rsidR="00237967" w:rsidRDefault="00237967" w:rsidP="00237967">
      <w:pPr>
        <w:pStyle w:val="HTMLPreformatted"/>
        <w:shd w:val="clear" w:color="auto" w:fill="FFFFFF"/>
        <w:rPr>
          <w:ins w:id="4695" w:author="Unknown"/>
          <w:rStyle w:val="HTMLCode"/>
          <w:rFonts w:ascii="Consolas" w:eastAsiaTheme="majorEastAsia" w:hAnsi="Consolas" w:cs="Consolas"/>
          <w:color w:val="000000"/>
          <w:shd w:val="clear" w:color="auto" w:fill="FFFFFF"/>
        </w:rPr>
      </w:pPr>
      <w:ins w:id="46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697"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698" w:author="Unknown"/>
          <w:rStyle w:val="HTMLCode"/>
          <w:rFonts w:ascii="Consolas" w:eastAsiaTheme="majorEastAsia" w:hAnsi="Consolas" w:cs="Consolas"/>
          <w:color w:val="000000"/>
          <w:shd w:val="clear" w:color="auto" w:fill="FFFFFF"/>
        </w:rPr>
      </w:pPr>
      <w:ins w:id="469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btnSelectCSharp_Click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700" w:author="Unknown"/>
          <w:rStyle w:val="HTMLCode"/>
          <w:rFonts w:ascii="Consolas" w:eastAsiaTheme="majorEastAsia" w:hAnsi="Consolas" w:cs="Consolas"/>
          <w:color w:val="000000"/>
          <w:shd w:val="clear" w:color="auto" w:fill="FFFFFF"/>
        </w:rPr>
      </w:pPr>
      <w:ins w:id="470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02" w:author="Unknown"/>
          <w:rStyle w:val="HTMLCode"/>
          <w:rFonts w:ascii="Consolas" w:eastAsiaTheme="majorEastAsia" w:hAnsi="Consolas" w:cs="Consolas"/>
          <w:color w:val="000000"/>
          <w:shd w:val="clear" w:color="auto" w:fill="FFFFFF"/>
        </w:rPr>
      </w:pPr>
      <w:ins w:id="470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foreach</w:t>
        </w:r>
        <w:r>
          <w:rPr>
            <w:rStyle w:val="HTMLCode"/>
            <w:rFonts w:ascii="Consolas" w:eastAsiaTheme="majorEastAsia" w:hAnsi="Consolas" w:cs="Consolas"/>
            <w:color w:val="000000"/>
            <w:shd w:val="clear" w:color="auto" w:fill="FFFFFF"/>
          </w:rPr>
          <w:t>(</w:t>
        </w:r>
        <w:r>
          <w:rPr>
            <w:rStyle w:val="hljs-keyword"/>
            <w:rFonts w:ascii="Consolas" w:hAnsi="Consolas" w:cs="Consolas"/>
            <w:color w:val="0000FF"/>
            <w:shd w:val="clear" w:color="auto" w:fill="FFFFFF"/>
          </w:rPr>
          <w:t>object</w:t>
        </w:r>
        <w:r>
          <w:rPr>
            <w:rStyle w:val="HTMLCode"/>
            <w:rFonts w:ascii="Consolas" w:eastAsiaTheme="majorEastAsia" w:hAnsi="Consolas" w:cs="Consolas"/>
            <w:color w:val="000000"/>
            <w:shd w:val="clear" w:color="auto" w:fill="FFFFFF"/>
          </w:rPr>
          <w:t xml:space="preserve"> o </w:t>
        </w:r>
        <w:r>
          <w:rPr>
            <w:rStyle w:val="hljs-keyword"/>
            <w:rFonts w:ascii="Consolas" w:hAnsi="Consolas" w:cs="Consolas"/>
            <w:color w:val="0000FF"/>
            <w:shd w:val="clear" w:color="auto" w:fill="FFFFFF"/>
          </w:rPr>
          <w:t>in</w:t>
        </w:r>
        <w:r>
          <w:rPr>
            <w:rStyle w:val="HTMLCode"/>
            <w:rFonts w:ascii="Consolas" w:eastAsiaTheme="majorEastAsia" w:hAnsi="Consolas" w:cs="Consolas"/>
            <w:color w:val="000000"/>
            <w:shd w:val="clear" w:color="auto" w:fill="FFFFFF"/>
          </w:rPr>
          <w:t xml:space="preserve"> lbTodoList.Items)</w:t>
        </w:r>
      </w:ins>
    </w:p>
    <w:p w:rsidR="00237967" w:rsidRDefault="00237967" w:rsidP="00237967">
      <w:pPr>
        <w:pStyle w:val="HTMLPreformatted"/>
        <w:shd w:val="clear" w:color="auto" w:fill="FFFFFF"/>
        <w:rPr>
          <w:ins w:id="4704" w:author="Unknown"/>
          <w:rStyle w:val="HTMLCode"/>
          <w:rFonts w:ascii="Consolas" w:eastAsiaTheme="majorEastAsia" w:hAnsi="Consolas" w:cs="Consolas"/>
          <w:color w:val="000000"/>
          <w:shd w:val="clear" w:color="auto" w:fill="FFFFFF"/>
        </w:rPr>
      </w:pPr>
      <w:ins w:id="47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06" w:author="Unknown"/>
          <w:rStyle w:val="HTMLCode"/>
          <w:rFonts w:ascii="Consolas" w:eastAsiaTheme="majorEastAsia" w:hAnsi="Consolas" w:cs="Consolas"/>
          <w:color w:val="000000"/>
          <w:shd w:val="clear" w:color="auto" w:fill="FFFFFF"/>
        </w:rPr>
      </w:pPr>
      <w:ins w:id="47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((o </w:t>
        </w:r>
        <w:r>
          <w:rPr>
            <w:rStyle w:val="hljs-keyword"/>
            <w:rFonts w:ascii="Consolas" w:hAnsi="Consolas" w:cs="Consolas"/>
            <w:color w:val="0000FF"/>
            <w:shd w:val="clear" w:color="auto" w:fill="FFFFFF"/>
          </w:rPr>
          <w:t>is</w:t>
        </w:r>
        <w:r>
          <w:rPr>
            <w:rStyle w:val="HTMLCode"/>
            <w:rFonts w:ascii="Consolas" w:eastAsiaTheme="majorEastAsia" w:hAnsi="Consolas" w:cs="Consolas"/>
            <w:color w:val="000000"/>
            <w:shd w:val="clear" w:color="auto" w:fill="FFFFFF"/>
          </w:rPr>
          <w:t xml:space="preserve"> TodoItem) &amp;&amp; ((o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TodoItem).Title.Contains(</w:t>
        </w:r>
        <w:r>
          <w:rPr>
            <w:rStyle w:val="hljs-string"/>
            <w:rFonts w:ascii="Consolas" w:hAnsi="Consolas" w:cs="Consolas"/>
            <w:color w:val="A31515"/>
            <w:shd w:val="clear" w:color="auto" w:fill="FFFFFF"/>
          </w:rPr>
          <w:t>"C#"</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708" w:author="Unknown"/>
          <w:rStyle w:val="HTMLCode"/>
          <w:rFonts w:ascii="Consolas" w:eastAsiaTheme="majorEastAsia" w:hAnsi="Consolas" w:cs="Consolas"/>
          <w:color w:val="000000"/>
          <w:shd w:val="clear" w:color="auto" w:fill="FFFFFF"/>
        </w:rPr>
      </w:pPr>
      <w:ins w:id="47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10" w:author="Unknown"/>
          <w:rStyle w:val="HTMLCode"/>
          <w:rFonts w:ascii="Consolas" w:eastAsiaTheme="majorEastAsia" w:hAnsi="Consolas" w:cs="Consolas"/>
          <w:color w:val="000000"/>
          <w:shd w:val="clear" w:color="auto" w:fill="FFFFFF"/>
        </w:rPr>
      </w:pPr>
      <w:ins w:id="47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lbTodoList.SelectedItem = o;</w:t>
        </w:r>
      </w:ins>
    </w:p>
    <w:p w:rsidR="00237967" w:rsidRDefault="00237967" w:rsidP="00237967">
      <w:pPr>
        <w:pStyle w:val="HTMLPreformatted"/>
        <w:shd w:val="clear" w:color="auto" w:fill="FFFFFF"/>
        <w:rPr>
          <w:ins w:id="4712" w:author="Unknown"/>
          <w:rStyle w:val="HTMLCode"/>
          <w:rFonts w:ascii="Consolas" w:eastAsiaTheme="majorEastAsia" w:hAnsi="Consolas" w:cs="Consolas"/>
          <w:color w:val="000000"/>
          <w:shd w:val="clear" w:color="auto" w:fill="FFFFFF"/>
        </w:rPr>
      </w:pPr>
      <w:ins w:id="47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eastAsiaTheme="majorEastAsia" w:hAnsi="Consolas" w:cs="Consolas"/>
            <w:color w:val="000000"/>
            <w:shd w:val="clear" w:color="auto" w:fill="FFFFFF"/>
          </w:rPr>
          <w:t>;</w:t>
        </w:r>
      </w:ins>
    </w:p>
    <w:p w:rsidR="00237967" w:rsidRDefault="00237967" w:rsidP="00237967">
      <w:pPr>
        <w:pStyle w:val="HTMLPreformatted"/>
        <w:shd w:val="clear" w:color="auto" w:fill="FFFFFF"/>
        <w:rPr>
          <w:ins w:id="4714" w:author="Unknown"/>
          <w:rStyle w:val="HTMLCode"/>
          <w:rFonts w:ascii="Consolas" w:eastAsiaTheme="majorEastAsia" w:hAnsi="Consolas" w:cs="Consolas"/>
          <w:color w:val="000000"/>
          <w:shd w:val="clear" w:color="auto" w:fill="FFFFFF"/>
        </w:rPr>
      </w:pPr>
      <w:ins w:id="47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16" w:author="Unknown"/>
          <w:rStyle w:val="HTMLCode"/>
          <w:rFonts w:ascii="Consolas" w:eastAsiaTheme="majorEastAsia" w:hAnsi="Consolas" w:cs="Consolas"/>
          <w:color w:val="000000"/>
          <w:shd w:val="clear" w:color="auto" w:fill="FFFFFF"/>
        </w:rPr>
      </w:pPr>
      <w:ins w:id="47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18" w:author="Unknown"/>
          <w:rStyle w:val="HTMLCode"/>
          <w:rFonts w:ascii="Consolas" w:eastAsiaTheme="majorEastAsia" w:hAnsi="Consolas" w:cs="Consolas"/>
          <w:color w:val="000000"/>
          <w:shd w:val="clear" w:color="auto" w:fill="FFFFFF"/>
        </w:rPr>
      </w:pPr>
      <w:ins w:id="47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20"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721" w:author="Unknown"/>
          <w:rStyle w:val="HTMLCode"/>
          <w:rFonts w:ascii="Consolas" w:eastAsiaTheme="majorEastAsia" w:hAnsi="Consolas" w:cs="Consolas"/>
          <w:color w:val="000000"/>
          <w:shd w:val="clear" w:color="auto" w:fill="FFFFFF"/>
        </w:rPr>
      </w:pPr>
      <w:ins w:id="47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btnSelectAll_Click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37967" w:rsidRDefault="00237967" w:rsidP="00237967">
      <w:pPr>
        <w:pStyle w:val="HTMLPreformatted"/>
        <w:shd w:val="clear" w:color="auto" w:fill="FFFFFF"/>
        <w:rPr>
          <w:ins w:id="4723" w:author="Unknown"/>
          <w:rStyle w:val="HTMLCode"/>
          <w:rFonts w:ascii="Consolas" w:eastAsiaTheme="majorEastAsia" w:hAnsi="Consolas" w:cs="Consolas"/>
          <w:color w:val="000000"/>
          <w:shd w:val="clear" w:color="auto" w:fill="FFFFFF"/>
        </w:rPr>
      </w:pPr>
      <w:ins w:id="47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25" w:author="Unknown"/>
          <w:rStyle w:val="HTMLCode"/>
          <w:rFonts w:ascii="Consolas" w:eastAsiaTheme="majorEastAsia" w:hAnsi="Consolas" w:cs="Consolas"/>
          <w:color w:val="000000"/>
          <w:shd w:val="clear" w:color="auto" w:fill="FFFFFF"/>
        </w:rPr>
      </w:pPr>
      <w:ins w:id="47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foreach</w:t>
        </w:r>
        <w:r>
          <w:rPr>
            <w:rStyle w:val="HTMLCode"/>
            <w:rFonts w:ascii="Consolas" w:eastAsiaTheme="majorEastAsia" w:hAnsi="Consolas" w:cs="Consolas"/>
            <w:color w:val="000000"/>
            <w:shd w:val="clear" w:color="auto" w:fill="FFFFFF"/>
          </w:rPr>
          <w:t>(</w:t>
        </w:r>
        <w:r>
          <w:rPr>
            <w:rStyle w:val="hljs-keyword"/>
            <w:rFonts w:ascii="Consolas" w:hAnsi="Consolas" w:cs="Consolas"/>
            <w:color w:val="0000FF"/>
            <w:shd w:val="clear" w:color="auto" w:fill="FFFFFF"/>
          </w:rPr>
          <w:t>object</w:t>
        </w:r>
        <w:r>
          <w:rPr>
            <w:rStyle w:val="HTMLCode"/>
            <w:rFonts w:ascii="Consolas" w:eastAsiaTheme="majorEastAsia" w:hAnsi="Consolas" w:cs="Consolas"/>
            <w:color w:val="000000"/>
            <w:shd w:val="clear" w:color="auto" w:fill="FFFFFF"/>
          </w:rPr>
          <w:t xml:space="preserve"> o </w:t>
        </w:r>
        <w:r>
          <w:rPr>
            <w:rStyle w:val="hljs-keyword"/>
            <w:rFonts w:ascii="Consolas" w:hAnsi="Consolas" w:cs="Consolas"/>
            <w:color w:val="0000FF"/>
            <w:shd w:val="clear" w:color="auto" w:fill="FFFFFF"/>
          </w:rPr>
          <w:t>in</w:t>
        </w:r>
        <w:r>
          <w:rPr>
            <w:rStyle w:val="HTMLCode"/>
            <w:rFonts w:ascii="Consolas" w:eastAsiaTheme="majorEastAsia" w:hAnsi="Consolas" w:cs="Consolas"/>
            <w:color w:val="000000"/>
            <w:shd w:val="clear" w:color="auto" w:fill="FFFFFF"/>
          </w:rPr>
          <w:t xml:space="preserve"> lbTodoList.Items)</w:t>
        </w:r>
      </w:ins>
    </w:p>
    <w:p w:rsidR="00237967" w:rsidRDefault="00237967" w:rsidP="00237967">
      <w:pPr>
        <w:pStyle w:val="HTMLPreformatted"/>
        <w:shd w:val="clear" w:color="auto" w:fill="FFFFFF"/>
        <w:rPr>
          <w:ins w:id="4727" w:author="Unknown"/>
          <w:rStyle w:val="HTMLCode"/>
          <w:rFonts w:ascii="Consolas" w:eastAsiaTheme="majorEastAsia" w:hAnsi="Consolas" w:cs="Consolas"/>
          <w:color w:val="000000"/>
          <w:shd w:val="clear" w:color="auto" w:fill="FFFFFF"/>
        </w:rPr>
      </w:pPr>
      <w:ins w:id="47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lbTodoList.SelectedItems.Add(o);</w:t>
        </w:r>
      </w:ins>
    </w:p>
    <w:p w:rsidR="00237967" w:rsidRDefault="00237967" w:rsidP="00237967">
      <w:pPr>
        <w:pStyle w:val="HTMLPreformatted"/>
        <w:shd w:val="clear" w:color="auto" w:fill="FFFFFF"/>
        <w:rPr>
          <w:ins w:id="4729" w:author="Unknown"/>
          <w:rStyle w:val="HTMLCode"/>
          <w:rFonts w:ascii="Consolas" w:eastAsiaTheme="majorEastAsia" w:hAnsi="Consolas" w:cs="Consolas"/>
          <w:color w:val="000000"/>
          <w:shd w:val="clear" w:color="auto" w:fill="FFFFFF"/>
        </w:rPr>
      </w:pPr>
      <w:ins w:id="47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31"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732"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733" w:author="Unknown"/>
          <w:rStyle w:val="HTMLCode"/>
          <w:rFonts w:ascii="Consolas" w:eastAsiaTheme="majorEastAsia" w:hAnsi="Consolas" w:cs="Consolas"/>
          <w:color w:val="000000"/>
          <w:shd w:val="clear" w:color="auto" w:fill="FFFFFF"/>
        </w:rPr>
      </w:pPr>
      <w:ins w:id="4734"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35" w:author="Unknown"/>
          <w:rStyle w:val="HTMLCode"/>
          <w:rFonts w:ascii="Consolas" w:eastAsiaTheme="majorEastAsia" w:hAnsi="Consolas" w:cs="Consolas"/>
          <w:color w:val="000000"/>
          <w:shd w:val="clear" w:color="auto" w:fill="FFFFFF"/>
        </w:rPr>
      </w:pPr>
    </w:p>
    <w:p w:rsidR="00237967" w:rsidRDefault="00237967" w:rsidP="00237967">
      <w:pPr>
        <w:pStyle w:val="HTMLPreformatted"/>
        <w:shd w:val="clear" w:color="auto" w:fill="FFFFFF"/>
        <w:rPr>
          <w:ins w:id="4736" w:author="Unknown"/>
          <w:rStyle w:val="HTMLCode"/>
          <w:rFonts w:ascii="Consolas" w:eastAsiaTheme="majorEastAsia" w:hAnsi="Consolas" w:cs="Consolas"/>
          <w:color w:val="000000"/>
          <w:shd w:val="clear" w:color="auto" w:fill="FFFFFF"/>
        </w:rPr>
      </w:pPr>
      <w:ins w:id="4737"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TodoItem</w:t>
        </w:r>
      </w:ins>
    </w:p>
    <w:p w:rsidR="00237967" w:rsidRDefault="00237967" w:rsidP="00237967">
      <w:pPr>
        <w:pStyle w:val="HTMLPreformatted"/>
        <w:shd w:val="clear" w:color="auto" w:fill="FFFFFF"/>
        <w:rPr>
          <w:ins w:id="4738" w:author="Unknown"/>
          <w:rStyle w:val="HTMLCode"/>
          <w:rFonts w:ascii="Consolas" w:eastAsiaTheme="majorEastAsia" w:hAnsi="Consolas" w:cs="Consolas"/>
          <w:color w:val="000000"/>
          <w:shd w:val="clear" w:color="auto" w:fill="FFFFFF"/>
        </w:rPr>
      </w:pPr>
      <w:ins w:id="4739"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40" w:author="Unknown"/>
          <w:rStyle w:val="HTMLCode"/>
          <w:rFonts w:ascii="Consolas" w:eastAsiaTheme="majorEastAsia" w:hAnsi="Consolas" w:cs="Consolas"/>
          <w:color w:val="000000"/>
          <w:shd w:val="clear" w:color="auto" w:fill="FFFFFF"/>
        </w:rPr>
      </w:pPr>
      <w:ins w:id="47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Title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237967" w:rsidRDefault="00237967" w:rsidP="00237967">
      <w:pPr>
        <w:pStyle w:val="HTMLPreformatted"/>
        <w:shd w:val="clear" w:color="auto" w:fill="FFFFFF"/>
        <w:rPr>
          <w:ins w:id="4742" w:author="Unknown"/>
          <w:rStyle w:val="HTMLCode"/>
          <w:rFonts w:ascii="Consolas" w:eastAsiaTheme="majorEastAsia" w:hAnsi="Consolas" w:cs="Consolas"/>
          <w:color w:val="000000"/>
          <w:shd w:val="clear" w:color="auto" w:fill="FFFFFF"/>
        </w:rPr>
      </w:pPr>
      <w:ins w:id="47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Completion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237967" w:rsidRDefault="00237967" w:rsidP="00237967">
      <w:pPr>
        <w:pStyle w:val="HTMLPreformatted"/>
        <w:shd w:val="clear" w:color="auto" w:fill="FFFFFF"/>
        <w:rPr>
          <w:ins w:id="4744" w:author="Unknown"/>
          <w:rStyle w:val="HTMLCode"/>
          <w:rFonts w:ascii="Consolas" w:eastAsiaTheme="majorEastAsia" w:hAnsi="Consolas" w:cs="Consolas"/>
          <w:color w:val="000000"/>
          <w:shd w:val="clear" w:color="auto" w:fill="FFFFFF"/>
        </w:rPr>
      </w:pPr>
      <w:ins w:id="4745" w:author="Unknown">
        <w:r>
          <w:rPr>
            <w:rStyle w:val="HTMLCode"/>
            <w:rFonts w:ascii="Consolas" w:eastAsiaTheme="majorEastAsia" w:hAnsi="Consolas" w:cs="Consolas"/>
            <w:color w:val="000000"/>
            <w:shd w:val="clear" w:color="auto" w:fill="FFFFFF"/>
          </w:rPr>
          <w:tab/>
          <w:t>}</w:t>
        </w:r>
      </w:ins>
    </w:p>
    <w:p w:rsidR="00237967" w:rsidRDefault="00237967" w:rsidP="00237967">
      <w:pPr>
        <w:pStyle w:val="HTMLPreformatted"/>
        <w:shd w:val="clear" w:color="auto" w:fill="FFFFFF"/>
        <w:rPr>
          <w:ins w:id="4746" w:author="Unknown"/>
          <w:rFonts w:ascii="Consolas" w:hAnsi="Consolas" w:cs="Consolas"/>
          <w:color w:val="212529"/>
          <w:sz w:val="16"/>
          <w:szCs w:val="16"/>
        </w:rPr>
      </w:pPr>
      <w:ins w:id="4747" w:author="Unknown">
        <w:r>
          <w:rPr>
            <w:rStyle w:val="HTMLCode"/>
            <w:rFonts w:ascii="Consolas" w:eastAsiaTheme="majorEastAsia" w:hAnsi="Consolas" w:cs="Consolas"/>
            <w:color w:val="000000"/>
            <w:shd w:val="clear" w:color="auto" w:fill="FFFFFF"/>
          </w:rPr>
          <w:t>}</w:t>
        </w:r>
      </w:ins>
    </w:p>
    <w:p w:rsidR="00237967" w:rsidRDefault="00237967" w:rsidP="00237967">
      <w:pPr>
        <w:rPr>
          <w:ins w:id="4748" w:author="Unknown"/>
          <w:rFonts w:ascii="Times New Roman" w:hAnsi="Times New Roman" w:cs="Times New Roman"/>
          <w:sz w:val="24"/>
          <w:szCs w:val="24"/>
        </w:rPr>
      </w:pPr>
      <w:r>
        <w:rPr>
          <w:noProof/>
        </w:rPr>
        <w:lastRenderedPageBreak/>
        <w:drawing>
          <wp:inline distT="0" distB="0" distL="0" distR="0">
            <wp:extent cx="4286885" cy="2077720"/>
            <wp:effectExtent l="19050" t="0" r="0" b="0"/>
            <wp:docPr id="199" name="aelm1319" descr="https://www.wpf-tutorial.com/Images/ArticleImages/1/chapters/list-controls/listbox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19" descr="https://www.wpf-tutorial.com/Images/ArticleImages/1/chapters/list-controls/listbox_selection.png"/>
                    <pic:cNvPicPr>
                      <a:picLocks noChangeAspect="1" noChangeArrowheads="1"/>
                    </pic:cNvPicPr>
                  </pic:nvPicPr>
                  <pic:blipFill>
                    <a:blip r:embed="rId164"/>
                    <a:srcRect/>
                    <a:stretch>
                      <a:fillRect/>
                    </a:stretch>
                  </pic:blipFill>
                  <pic:spPr bwMode="auto">
                    <a:xfrm>
                      <a:off x="0" y="0"/>
                      <a:ext cx="4286885" cy="2077720"/>
                    </a:xfrm>
                    <a:prstGeom prst="rect">
                      <a:avLst/>
                    </a:prstGeom>
                    <a:noFill/>
                    <a:ln w="9525">
                      <a:noFill/>
                      <a:miter lim="800000"/>
                      <a:headEnd/>
                      <a:tailEnd/>
                    </a:ln>
                  </pic:spPr>
                </pic:pic>
              </a:graphicData>
            </a:graphic>
          </wp:inline>
        </w:drawing>
      </w:r>
    </w:p>
    <w:p w:rsidR="00237967" w:rsidRDefault="00237967" w:rsidP="00237967">
      <w:pPr>
        <w:pStyle w:val="NormalWeb"/>
        <w:shd w:val="clear" w:color="auto" w:fill="FFFFFF"/>
        <w:spacing w:before="288" w:beforeAutospacing="0" w:after="288" w:afterAutospacing="0"/>
        <w:rPr>
          <w:ins w:id="4749" w:author="Unknown"/>
          <w:rFonts w:ascii="Segoe UI" w:hAnsi="Segoe UI" w:cs="Segoe UI"/>
          <w:color w:val="212529"/>
          <w:sz w:val="18"/>
          <w:szCs w:val="18"/>
        </w:rPr>
      </w:pPr>
      <w:ins w:id="4750" w:author="Unknown">
        <w:r>
          <w:rPr>
            <w:rFonts w:ascii="Segoe UI" w:hAnsi="Segoe UI" w:cs="Segoe UI"/>
            <w:color w:val="212529"/>
            <w:sz w:val="18"/>
            <w:szCs w:val="18"/>
          </w:rPr>
          <w:t>As you can see, I have defined a range of buttons to the right of the ListBox, to either get or manipulate the selection. I've also changed the </w:t>
        </w:r>
        <w:r>
          <w:rPr>
            <w:rStyle w:val="Strong"/>
            <w:rFonts w:ascii="Segoe UI" w:hAnsi="Segoe UI" w:cs="Segoe UI"/>
            <w:color w:val="212529"/>
            <w:sz w:val="18"/>
            <w:szCs w:val="18"/>
          </w:rPr>
          <w:t>SelectionMode</w:t>
        </w:r>
        <w:r>
          <w:rPr>
            <w:rFonts w:ascii="Segoe UI" w:hAnsi="Segoe UI" w:cs="Segoe UI"/>
            <w:color w:val="212529"/>
            <w:sz w:val="18"/>
            <w:szCs w:val="18"/>
          </w:rPr>
          <w:t> to </w:t>
        </w:r>
        <w:r>
          <w:rPr>
            <w:rStyle w:val="Strong"/>
            <w:rFonts w:ascii="Segoe UI" w:hAnsi="Segoe UI" w:cs="Segoe UI"/>
            <w:color w:val="212529"/>
            <w:sz w:val="18"/>
            <w:szCs w:val="18"/>
          </w:rPr>
          <w:t>Extended</w:t>
        </w:r>
        <w:r>
          <w:rPr>
            <w:rFonts w:ascii="Segoe UI" w:hAnsi="Segoe UI" w:cs="Segoe UI"/>
            <w:color w:val="212529"/>
            <w:sz w:val="18"/>
            <w:szCs w:val="18"/>
          </w:rPr>
          <w:t>, to allow for the selection of multiple items. This can be done either programmatically, as I do in the example, or by the end-user, by holding down </w:t>
        </w:r>
        <w:r>
          <w:rPr>
            <w:rStyle w:val="Strong"/>
            <w:rFonts w:ascii="Segoe UI" w:hAnsi="Segoe UI" w:cs="Segoe UI"/>
            <w:color w:val="212529"/>
            <w:sz w:val="18"/>
            <w:szCs w:val="18"/>
          </w:rPr>
          <w:t>[Ctrl]</w:t>
        </w:r>
        <w:r>
          <w:rPr>
            <w:rFonts w:ascii="Segoe UI" w:hAnsi="Segoe UI" w:cs="Segoe UI"/>
            <w:color w:val="212529"/>
            <w:sz w:val="18"/>
            <w:szCs w:val="18"/>
          </w:rPr>
          <w:t> or </w:t>
        </w:r>
        <w:r>
          <w:rPr>
            <w:rStyle w:val="Strong"/>
            <w:rFonts w:ascii="Segoe UI" w:hAnsi="Segoe UI" w:cs="Segoe UI"/>
            <w:color w:val="212529"/>
            <w:sz w:val="18"/>
            <w:szCs w:val="18"/>
          </w:rPr>
          <w:t>[Shift]</w:t>
        </w:r>
        <w:r>
          <w:rPr>
            <w:rFonts w:ascii="Segoe UI" w:hAnsi="Segoe UI" w:cs="Segoe UI"/>
            <w:color w:val="212529"/>
            <w:sz w:val="18"/>
            <w:szCs w:val="18"/>
          </w:rPr>
          <w:t> while clicking on the items.</w:t>
        </w:r>
      </w:ins>
    </w:p>
    <w:p w:rsidR="00237967" w:rsidRDefault="00237967" w:rsidP="00237967">
      <w:pPr>
        <w:pStyle w:val="NormalWeb"/>
        <w:shd w:val="clear" w:color="auto" w:fill="FFFFFF"/>
        <w:spacing w:before="288" w:beforeAutospacing="0" w:after="288" w:afterAutospacing="0"/>
        <w:rPr>
          <w:ins w:id="4751" w:author="Unknown"/>
          <w:rFonts w:ascii="Segoe UI" w:hAnsi="Segoe UI" w:cs="Segoe UI"/>
          <w:color w:val="212529"/>
          <w:sz w:val="18"/>
          <w:szCs w:val="18"/>
        </w:rPr>
      </w:pPr>
      <w:ins w:id="4752" w:author="Unknown">
        <w:r>
          <w:rPr>
            <w:rFonts w:ascii="Segoe UI" w:hAnsi="Segoe UI" w:cs="Segoe UI"/>
            <w:color w:val="212529"/>
            <w:sz w:val="18"/>
            <w:szCs w:val="18"/>
          </w:rPr>
          <w:t>For each of the buttons, I have defined a click handler in the Code-behind. Each action should be pretty self-explanatory and the C# code used is fairly simple, but if you're still in doubt, try running the example on your own machine and test out the various possibilities in the example.</w:t>
        </w:r>
      </w:ins>
    </w:p>
    <w:p w:rsidR="009A05AE" w:rsidRDefault="009A05AE" w:rsidP="009A05AE">
      <w:pPr>
        <w:shd w:val="clear" w:color="auto" w:fill="FFFFFF"/>
        <w:rPr>
          <w:rFonts w:ascii="Segoe UI" w:hAnsi="Segoe UI" w:cs="Segoe UI"/>
          <w:b/>
          <w:bCs/>
          <w:color w:val="C0C0C0"/>
        </w:rPr>
      </w:pPr>
      <w:r>
        <w:rPr>
          <w:rFonts w:ascii="Segoe UI" w:hAnsi="Segoe UI" w:cs="Segoe UI"/>
          <w:b/>
          <w:bCs/>
          <w:color w:val="C0C0C0"/>
        </w:rPr>
        <w:t>List controls:</w:t>
      </w:r>
    </w:p>
    <w:p w:rsidR="009A05AE" w:rsidRDefault="009A05AE" w:rsidP="009A05AE">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ComboBox control</w:t>
      </w:r>
    </w:p>
    <w:p w:rsidR="009A05AE" w:rsidRDefault="009A05AE" w:rsidP="009A05A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ComboBox control is in many ways like the ListBox control, but takes up a lot less space, because the list of items is hidden when not needed. The ComboBox control is used many places in Windows, but to make sure that everyone knows how it looks and works, we'll jump straight into a simple example:</w:t>
      </w:r>
    </w:p>
    <w:p w:rsidR="009A05AE" w:rsidRDefault="003C5A45" w:rsidP="009A05AE">
      <w:pPr>
        <w:shd w:val="clear" w:color="auto" w:fill="FFFFFF"/>
        <w:jc w:val="right"/>
        <w:rPr>
          <w:rFonts w:ascii="Segoe UI" w:hAnsi="Segoe UI" w:cs="Segoe UI"/>
          <w:color w:val="212529"/>
          <w:sz w:val="18"/>
          <w:szCs w:val="18"/>
        </w:rPr>
      </w:pPr>
      <w:hyperlink r:id="rId165" w:history="1">
        <w:r w:rsidR="009A05AE">
          <w:rPr>
            <w:rStyle w:val="Hyperlink"/>
            <w:rFonts w:ascii="Segoe UI" w:hAnsi="Segoe UI" w:cs="Segoe UI"/>
            <w:color w:val="808080"/>
            <w:sz w:val="17"/>
            <w:szCs w:val="17"/>
            <w:shd w:val="clear" w:color="auto" w:fill="9AC046"/>
          </w:rPr>
          <w:t xml:space="preserve"> </w:t>
        </w:r>
      </w:hyperlink>
    </w:p>
    <w:p w:rsidR="009A05AE" w:rsidRDefault="009A05AE" w:rsidP="009A05AE">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"WpfTutorialSamples.ComboBox_control.ComboBoxSample"</w:t>
      </w:r>
    </w:p>
    <w:p w:rsidR="009A05AE" w:rsidRDefault="009A05AE" w:rsidP="009A05AE">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9A05AE" w:rsidRDefault="009A05AE" w:rsidP="009A05AE">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ComboBox Item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IsSelected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ComboBox Item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ComboBox Item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p>
    <w:p w:rsidR="009A05AE" w:rsidRDefault="009A05AE" w:rsidP="009A05AE">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9A05AE" w:rsidRDefault="009A05AE" w:rsidP="009A05AE">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9A05AE" w:rsidRDefault="009A05AE" w:rsidP="009A05AE">
      <w:pPr>
        <w:rPr>
          <w:ins w:id="4753" w:author="Unknown"/>
          <w:rFonts w:ascii="Times New Roman" w:hAnsi="Times New Roman" w:cs="Times New Roman"/>
          <w:sz w:val="24"/>
          <w:szCs w:val="24"/>
        </w:rPr>
      </w:pPr>
      <w:r>
        <w:rPr>
          <w:noProof/>
        </w:rPr>
        <w:lastRenderedPageBreak/>
        <w:drawing>
          <wp:inline distT="0" distB="0" distL="0" distR="0">
            <wp:extent cx="2282190" cy="1257935"/>
            <wp:effectExtent l="19050" t="0" r="3810" b="0"/>
            <wp:docPr id="205" name="aelm1326" descr="https://www.wpf-tutorial.com/Images/ArticleImages/1/chapters/list-controls/combobox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26" descr="https://www.wpf-tutorial.com/Images/ArticleImages/1/chapters/list-controls/combobox_simple.png"/>
                    <pic:cNvPicPr>
                      <a:picLocks noChangeAspect="1" noChangeArrowheads="1"/>
                    </pic:cNvPicPr>
                  </pic:nvPicPr>
                  <pic:blipFill>
                    <a:blip r:embed="rId166"/>
                    <a:srcRect/>
                    <a:stretch>
                      <a:fillRect/>
                    </a:stretch>
                  </pic:blipFill>
                  <pic:spPr bwMode="auto">
                    <a:xfrm>
                      <a:off x="0" y="0"/>
                      <a:ext cx="2282190" cy="1257935"/>
                    </a:xfrm>
                    <a:prstGeom prst="rect">
                      <a:avLst/>
                    </a:prstGeom>
                    <a:noFill/>
                    <a:ln w="9525">
                      <a:noFill/>
                      <a:miter lim="800000"/>
                      <a:headEnd/>
                      <a:tailEnd/>
                    </a:ln>
                  </pic:spPr>
                </pic:pic>
              </a:graphicData>
            </a:graphic>
          </wp:inline>
        </w:drawing>
      </w:r>
    </w:p>
    <w:p w:rsidR="009A05AE" w:rsidRDefault="009A05AE" w:rsidP="009A05AE">
      <w:pPr>
        <w:pStyle w:val="NormalWeb"/>
        <w:shd w:val="clear" w:color="auto" w:fill="FFFFFF"/>
        <w:spacing w:before="288" w:beforeAutospacing="0" w:after="288" w:afterAutospacing="0"/>
        <w:rPr>
          <w:ins w:id="4754" w:author="Unknown"/>
          <w:rFonts w:ascii="Segoe UI" w:hAnsi="Segoe UI" w:cs="Segoe UI"/>
          <w:color w:val="212529"/>
          <w:sz w:val="18"/>
          <w:szCs w:val="18"/>
        </w:rPr>
      </w:pPr>
      <w:ins w:id="4755" w:author="Unknown">
        <w:r>
          <w:rPr>
            <w:rFonts w:ascii="Segoe UI" w:hAnsi="Segoe UI" w:cs="Segoe UI"/>
            <w:color w:val="212529"/>
            <w:sz w:val="18"/>
            <w:szCs w:val="18"/>
          </w:rPr>
          <w:t>In the screenshot, I have activated the control by clicking it, causing the list of items to be displayed. As you can see from the code, the ComboBox, in its simple form, is very easy to use. All I've done here is manually add some items, making one of them the default selected item by setting the IsSelected property on it.</w:t>
        </w:r>
      </w:ins>
    </w:p>
    <w:p w:rsidR="009A05AE" w:rsidRDefault="009A05AE" w:rsidP="009A05AE">
      <w:pPr>
        <w:pStyle w:val="Heading2"/>
        <w:shd w:val="clear" w:color="auto" w:fill="FFFFFF"/>
        <w:spacing w:before="0"/>
        <w:rPr>
          <w:ins w:id="4756" w:author="Unknown"/>
          <w:rFonts w:ascii="Segoe UI" w:hAnsi="Segoe UI" w:cs="Segoe UI"/>
          <w:b w:val="0"/>
          <w:bCs w:val="0"/>
          <w:color w:val="33393E"/>
          <w:sz w:val="36"/>
          <w:szCs w:val="36"/>
        </w:rPr>
      </w:pPr>
      <w:ins w:id="4757" w:author="Unknown">
        <w:r>
          <w:rPr>
            <w:rFonts w:ascii="Segoe UI" w:hAnsi="Segoe UI" w:cs="Segoe UI"/>
            <w:b w:val="0"/>
            <w:bCs w:val="0"/>
            <w:color w:val="33393E"/>
          </w:rPr>
          <w:t>Custom content</w:t>
        </w:r>
      </w:ins>
    </w:p>
    <w:p w:rsidR="009A05AE" w:rsidRDefault="009A05AE" w:rsidP="009A05AE">
      <w:pPr>
        <w:pStyle w:val="NormalWeb"/>
        <w:shd w:val="clear" w:color="auto" w:fill="FFFFFF"/>
        <w:spacing w:before="288" w:beforeAutospacing="0" w:after="288" w:afterAutospacing="0"/>
        <w:rPr>
          <w:ins w:id="4758" w:author="Unknown"/>
          <w:rFonts w:ascii="Segoe UI" w:hAnsi="Segoe UI" w:cs="Segoe UI"/>
          <w:color w:val="212529"/>
          <w:sz w:val="18"/>
          <w:szCs w:val="18"/>
        </w:rPr>
      </w:pPr>
      <w:ins w:id="4759" w:author="Unknown">
        <w:r>
          <w:rPr>
            <w:rFonts w:ascii="Segoe UI" w:hAnsi="Segoe UI" w:cs="Segoe UI"/>
            <w:color w:val="212529"/>
            <w:sz w:val="18"/>
            <w:szCs w:val="18"/>
          </w:rPr>
          <w:t>In the first example we only showed text in the items, which is pretty common for the ComboBox control, but since the ComboBoxItem is a ContentControl, we can actually use pretty much anything as content. Let's try making a slightly more sophisticated list of items:</w:t>
        </w:r>
      </w:ins>
    </w:p>
    <w:p w:rsidR="009A05AE" w:rsidRDefault="003C5A45" w:rsidP="009A05AE">
      <w:pPr>
        <w:shd w:val="clear" w:color="auto" w:fill="FFFFFF"/>
        <w:jc w:val="right"/>
        <w:rPr>
          <w:ins w:id="4760" w:author="Unknown"/>
          <w:rFonts w:ascii="Segoe UI" w:hAnsi="Segoe UI" w:cs="Segoe UI"/>
          <w:color w:val="212529"/>
          <w:sz w:val="18"/>
          <w:szCs w:val="18"/>
        </w:rPr>
      </w:pPr>
      <w:ins w:id="4761" w:author="Unknown">
        <w:r>
          <w:rPr>
            <w:rFonts w:ascii="Segoe UI" w:hAnsi="Segoe UI" w:cs="Segoe UI"/>
            <w:color w:val="212529"/>
            <w:sz w:val="18"/>
            <w:szCs w:val="18"/>
          </w:rPr>
          <w:fldChar w:fldCharType="begin"/>
        </w:r>
        <w:r w:rsidR="009A05A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A05A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A05AE" w:rsidRDefault="009A05AE" w:rsidP="009A05AE">
      <w:pPr>
        <w:pStyle w:val="HTMLPreformatted"/>
        <w:shd w:val="clear" w:color="auto" w:fill="FFFFFF"/>
        <w:rPr>
          <w:ins w:id="4762" w:author="Unknown"/>
          <w:rStyle w:val="hljs-tag"/>
          <w:rFonts w:ascii="Consolas" w:hAnsi="Consolas" w:cs="Consolas"/>
          <w:shd w:val="clear" w:color="auto" w:fill="FFFFFF"/>
        </w:rPr>
      </w:pPr>
      <w:ins w:id="476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"WpfTutorialSamples.ComboBox_control.ComboBoxCustomContentSample"</w:t>
        </w:r>
      </w:ins>
    </w:p>
    <w:p w:rsidR="009A05AE" w:rsidRDefault="009A05AE" w:rsidP="009A05AE">
      <w:pPr>
        <w:pStyle w:val="HTMLPreformatted"/>
        <w:shd w:val="clear" w:color="auto" w:fill="FFFFFF"/>
        <w:rPr>
          <w:ins w:id="4764" w:author="Unknown"/>
          <w:rStyle w:val="hljs-tag"/>
          <w:rFonts w:ascii="Consolas" w:hAnsi="Consolas" w:cs="Consolas"/>
          <w:shd w:val="clear" w:color="auto" w:fill="FFFFFF"/>
        </w:rPr>
      </w:pPr>
      <w:ins w:id="476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9A05AE" w:rsidRDefault="009A05AE" w:rsidP="009A05AE">
      <w:pPr>
        <w:pStyle w:val="HTMLPreformatted"/>
        <w:shd w:val="clear" w:color="auto" w:fill="FFFFFF"/>
        <w:rPr>
          <w:ins w:id="4766" w:author="Unknown"/>
          <w:rStyle w:val="hljs-tag"/>
          <w:rFonts w:ascii="Consolas" w:hAnsi="Consolas" w:cs="Consolas"/>
          <w:shd w:val="clear" w:color="auto" w:fill="FFFFFF"/>
        </w:rPr>
      </w:pPr>
      <w:ins w:id="476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9A05AE" w:rsidRDefault="009A05AE" w:rsidP="009A05AE">
      <w:pPr>
        <w:pStyle w:val="HTMLPreformatted"/>
        <w:shd w:val="clear" w:color="auto" w:fill="FFFFFF"/>
        <w:rPr>
          <w:ins w:id="4768" w:author="Unknown"/>
          <w:rStyle w:val="HTMLCode"/>
          <w:rFonts w:ascii="Consolas" w:eastAsiaTheme="majorEastAsia" w:hAnsi="Consolas" w:cs="Consolas"/>
          <w:color w:val="000000"/>
          <w:shd w:val="clear" w:color="auto" w:fill="FFFFFF"/>
        </w:rPr>
      </w:pPr>
      <w:ins w:id="476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"ComboBoxCustomContentSample"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70" w:author="Unknown"/>
          <w:rStyle w:val="HTMLCode"/>
          <w:rFonts w:ascii="Consolas" w:eastAsiaTheme="majorEastAsia" w:hAnsi="Consolas" w:cs="Consolas"/>
          <w:color w:val="000000"/>
          <w:shd w:val="clear" w:color="auto" w:fill="FFFFFF"/>
        </w:rPr>
      </w:pPr>
      <w:ins w:id="47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72" w:author="Unknown"/>
          <w:rStyle w:val="HTMLCode"/>
          <w:rFonts w:ascii="Consolas" w:eastAsiaTheme="majorEastAsia" w:hAnsi="Consolas" w:cs="Consolas"/>
          <w:color w:val="000000"/>
          <w:shd w:val="clear" w:color="auto" w:fill="FFFFFF"/>
        </w:rPr>
      </w:pPr>
      <w:ins w:id="47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74" w:author="Unknown"/>
          <w:rStyle w:val="HTMLCode"/>
          <w:rFonts w:ascii="Consolas" w:eastAsiaTheme="majorEastAsia" w:hAnsi="Consolas" w:cs="Consolas"/>
          <w:color w:val="000000"/>
          <w:shd w:val="clear" w:color="auto" w:fill="FFFFFF"/>
        </w:rPr>
      </w:pPr>
      <w:ins w:id="47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76" w:author="Unknown"/>
          <w:rStyle w:val="HTMLCode"/>
          <w:rFonts w:ascii="Consolas" w:eastAsiaTheme="majorEastAsia" w:hAnsi="Consolas" w:cs="Consolas"/>
          <w:color w:val="000000"/>
          <w:shd w:val="clear" w:color="auto" w:fill="FFFFFF"/>
        </w:rPr>
      </w:pPr>
      <w:ins w:id="47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78" w:author="Unknown"/>
          <w:rStyle w:val="HTMLCode"/>
          <w:rFonts w:ascii="Consolas" w:eastAsiaTheme="majorEastAsia" w:hAnsi="Consolas" w:cs="Consolas"/>
          <w:color w:val="000000"/>
          <w:shd w:val="clear" w:color="auto" w:fill="FFFFFF"/>
        </w:rPr>
      </w:pPr>
      <w:ins w:id="47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"/WpfTutorialSamples;component/Images/bullet_red.png"</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780" w:author="Unknown"/>
          <w:rStyle w:val="HTMLCode"/>
          <w:rFonts w:ascii="Consolas" w:eastAsiaTheme="majorEastAsia" w:hAnsi="Consolas" w:cs="Consolas"/>
          <w:color w:val="000000"/>
          <w:shd w:val="clear" w:color="auto" w:fill="FFFFFF"/>
        </w:rPr>
      </w:pPr>
      <w:ins w:id="47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"Red"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82" w:author="Unknown"/>
          <w:rStyle w:val="HTMLCode"/>
          <w:rFonts w:ascii="Consolas" w:eastAsiaTheme="majorEastAsia" w:hAnsi="Consolas" w:cs="Consolas"/>
          <w:color w:val="000000"/>
          <w:shd w:val="clear" w:color="auto" w:fill="FFFFFF"/>
        </w:rPr>
      </w:pPr>
      <w:ins w:id="47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84" w:author="Unknown"/>
          <w:rStyle w:val="HTMLCode"/>
          <w:rFonts w:ascii="Consolas" w:eastAsiaTheme="majorEastAsia" w:hAnsi="Consolas" w:cs="Consolas"/>
          <w:color w:val="000000"/>
          <w:shd w:val="clear" w:color="auto" w:fill="FFFFFF"/>
        </w:rPr>
      </w:pPr>
      <w:ins w:id="47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86" w:author="Unknown"/>
          <w:rStyle w:val="HTMLCode"/>
          <w:rFonts w:ascii="Consolas" w:eastAsiaTheme="majorEastAsia" w:hAnsi="Consolas" w:cs="Consolas"/>
          <w:color w:val="000000"/>
          <w:shd w:val="clear" w:color="auto" w:fill="FFFFFF"/>
        </w:rPr>
      </w:pPr>
      <w:ins w:id="478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88" w:author="Unknown"/>
          <w:rStyle w:val="HTMLCode"/>
          <w:rFonts w:ascii="Consolas" w:eastAsiaTheme="majorEastAsia" w:hAnsi="Consolas" w:cs="Consolas"/>
          <w:color w:val="000000"/>
          <w:shd w:val="clear" w:color="auto" w:fill="FFFFFF"/>
        </w:rPr>
      </w:pPr>
      <w:ins w:id="478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90" w:author="Unknown"/>
          <w:rStyle w:val="HTMLCode"/>
          <w:rFonts w:ascii="Consolas" w:eastAsiaTheme="majorEastAsia" w:hAnsi="Consolas" w:cs="Consolas"/>
          <w:color w:val="000000"/>
          <w:shd w:val="clear" w:color="auto" w:fill="FFFFFF"/>
        </w:rPr>
      </w:pPr>
      <w:ins w:id="479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"/WpfTutorialSamples;component/Images/bullet_green.png"</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792" w:author="Unknown"/>
          <w:rStyle w:val="HTMLCode"/>
          <w:rFonts w:ascii="Consolas" w:eastAsiaTheme="majorEastAsia" w:hAnsi="Consolas" w:cs="Consolas"/>
          <w:color w:val="000000"/>
          <w:shd w:val="clear" w:color="auto" w:fill="FFFFFF"/>
        </w:rPr>
      </w:pPr>
      <w:ins w:id="479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Green</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94" w:author="Unknown"/>
          <w:rStyle w:val="HTMLCode"/>
          <w:rFonts w:ascii="Consolas" w:eastAsiaTheme="majorEastAsia" w:hAnsi="Consolas" w:cs="Consolas"/>
          <w:color w:val="000000"/>
          <w:shd w:val="clear" w:color="auto" w:fill="FFFFFF"/>
        </w:rPr>
      </w:pPr>
      <w:ins w:id="479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96" w:author="Unknown"/>
          <w:rStyle w:val="HTMLCode"/>
          <w:rFonts w:ascii="Consolas" w:eastAsiaTheme="majorEastAsia" w:hAnsi="Consolas" w:cs="Consolas"/>
          <w:color w:val="000000"/>
          <w:shd w:val="clear" w:color="auto" w:fill="FFFFFF"/>
        </w:rPr>
      </w:pPr>
      <w:ins w:id="479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798" w:author="Unknown"/>
          <w:rStyle w:val="HTMLCode"/>
          <w:rFonts w:ascii="Consolas" w:eastAsiaTheme="majorEastAsia" w:hAnsi="Consolas" w:cs="Consolas"/>
          <w:color w:val="000000"/>
          <w:shd w:val="clear" w:color="auto" w:fill="FFFFFF"/>
        </w:rPr>
      </w:pPr>
      <w:ins w:id="479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00" w:author="Unknown"/>
          <w:rStyle w:val="HTMLCode"/>
          <w:rFonts w:ascii="Consolas" w:eastAsiaTheme="majorEastAsia" w:hAnsi="Consolas" w:cs="Consolas"/>
          <w:color w:val="000000"/>
          <w:shd w:val="clear" w:color="auto" w:fill="FFFFFF"/>
        </w:rPr>
      </w:pPr>
      <w:ins w:id="480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02" w:author="Unknown"/>
          <w:rStyle w:val="HTMLCode"/>
          <w:rFonts w:ascii="Consolas" w:eastAsiaTheme="majorEastAsia" w:hAnsi="Consolas" w:cs="Consolas"/>
          <w:color w:val="000000"/>
          <w:shd w:val="clear" w:color="auto" w:fill="FFFFFF"/>
        </w:rPr>
      </w:pPr>
      <w:ins w:id="480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"/WpfTutorialSamples;component/Images/bullet_blue.png"</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804" w:author="Unknown"/>
          <w:rStyle w:val="HTMLCode"/>
          <w:rFonts w:ascii="Consolas" w:eastAsiaTheme="majorEastAsia" w:hAnsi="Consolas" w:cs="Consolas"/>
          <w:color w:val="000000"/>
          <w:shd w:val="clear" w:color="auto" w:fill="FFFFFF"/>
        </w:rPr>
      </w:pPr>
      <w:ins w:id="480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Blue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06" w:author="Unknown"/>
          <w:rStyle w:val="HTMLCode"/>
          <w:rFonts w:ascii="Consolas" w:eastAsiaTheme="majorEastAsia" w:hAnsi="Consolas" w:cs="Consolas"/>
          <w:color w:val="000000"/>
          <w:shd w:val="clear" w:color="auto" w:fill="FFFFFF"/>
        </w:rPr>
      </w:pPr>
      <w:ins w:id="480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08" w:author="Unknown"/>
          <w:rStyle w:val="HTMLCode"/>
          <w:rFonts w:ascii="Consolas" w:eastAsiaTheme="majorEastAsia" w:hAnsi="Consolas" w:cs="Consolas"/>
          <w:color w:val="000000"/>
          <w:shd w:val="clear" w:color="auto" w:fill="FFFFFF"/>
        </w:rPr>
      </w:pPr>
      <w:ins w:id="480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10" w:author="Unknown"/>
          <w:rStyle w:val="HTMLCode"/>
          <w:rFonts w:ascii="Consolas" w:eastAsiaTheme="majorEastAsia" w:hAnsi="Consolas" w:cs="Consolas"/>
          <w:color w:val="000000"/>
          <w:shd w:val="clear" w:color="auto" w:fill="FFFFFF"/>
        </w:rPr>
      </w:pPr>
      <w:ins w:id="481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12" w:author="Unknown"/>
          <w:rStyle w:val="HTMLCode"/>
          <w:rFonts w:ascii="Consolas" w:eastAsiaTheme="majorEastAsia" w:hAnsi="Consolas" w:cs="Consolas"/>
          <w:color w:val="000000"/>
          <w:shd w:val="clear" w:color="auto" w:fill="FFFFFF"/>
        </w:rPr>
      </w:pPr>
      <w:ins w:id="481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14" w:author="Unknown"/>
          <w:rFonts w:ascii="Consolas" w:hAnsi="Consolas" w:cs="Consolas"/>
          <w:color w:val="212529"/>
          <w:sz w:val="16"/>
          <w:szCs w:val="16"/>
        </w:rPr>
      </w:pPr>
      <w:ins w:id="481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9A05AE" w:rsidRDefault="009A05AE" w:rsidP="009A05AE">
      <w:pPr>
        <w:rPr>
          <w:ins w:id="4816" w:author="Unknown"/>
          <w:rFonts w:ascii="Times New Roman" w:hAnsi="Times New Roman" w:cs="Times New Roman"/>
          <w:sz w:val="24"/>
          <w:szCs w:val="24"/>
        </w:rPr>
      </w:pPr>
      <w:r>
        <w:rPr>
          <w:noProof/>
        </w:rPr>
        <w:lastRenderedPageBreak/>
        <w:drawing>
          <wp:inline distT="0" distB="0" distL="0" distR="0">
            <wp:extent cx="1901825" cy="1426210"/>
            <wp:effectExtent l="19050" t="0" r="3175" b="0"/>
            <wp:docPr id="206" name="aelm1331" descr="https://www.wpf-tutorial.com/Images/ArticleImages/1/chapters/list-controls/combobox_custom_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31" descr="https://www.wpf-tutorial.com/Images/ArticleImages/1/chapters/list-controls/combobox_custom_content.png"/>
                    <pic:cNvPicPr>
                      <a:picLocks noChangeAspect="1" noChangeArrowheads="1"/>
                    </pic:cNvPicPr>
                  </pic:nvPicPr>
                  <pic:blipFill>
                    <a:blip r:embed="rId167"/>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9A05AE" w:rsidRDefault="009A05AE" w:rsidP="009A05AE">
      <w:pPr>
        <w:pStyle w:val="NormalWeb"/>
        <w:shd w:val="clear" w:color="auto" w:fill="FFFFFF"/>
        <w:spacing w:before="288" w:beforeAutospacing="0" w:after="288" w:afterAutospacing="0"/>
        <w:rPr>
          <w:ins w:id="4817" w:author="Unknown"/>
          <w:rFonts w:ascii="Segoe UI" w:hAnsi="Segoe UI" w:cs="Segoe UI"/>
          <w:color w:val="212529"/>
          <w:sz w:val="18"/>
          <w:szCs w:val="18"/>
        </w:rPr>
      </w:pPr>
      <w:ins w:id="4818" w:author="Unknown">
        <w:r>
          <w:rPr>
            <w:rFonts w:ascii="Segoe UI" w:hAnsi="Segoe UI" w:cs="Segoe UI"/>
            <w:color w:val="212529"/>
            <w:sz w:val="18"/>
            <w:szCs w:val="18"/>
          </w:rPr>
          <w:t>For each of the ComboBoxItem's we now add a StackPanel, in which we add an Image and a TextBlock. This gives us full control of the content as well as the text rendering, as you can see from the screenshot, where both text color and image indicates a color value.</w:t>
        </w:r>
      </w:ins>
    </w:p>
    <w:p w:rsidR="009A05AE" w:rsidRDefault="009A05AE" w:rsidP="009A05AE">
      <w:pPr>
        <w:pStyle w:val="Heading2"/>
        <w:shd w:val="clear" w:color="auto" w:fill="FFFFFF"/>
        <w:spacing w:before="0"/>
        <w:rPr>
          <w:ins w:id="4819" w:author="Unknown"/>
          <w:rFonts w:ascii="Segoe UI" w:hAnsi="Segoe UI" w:cs="Segoe UI"/>
          <w:b w:val="0"/>
          <w:bCs w:val="0"/>
          <w:color w:val="33393E"/>
          <w:sz w:val="36"/>
          <w:szCs w:val="36"/>
        </w:rPr>
      </w:pPr>
      <w:ins w:id="4820" w:author="Unknown">
        <w:r>
          <w:rPr>
            <w:rFonts w:ascii="Segoe UI" w:hAnsi="Segoe UI" w:cs="Segoe UI"/>
            <w:b w:val="0"/>
            <w:bCs w:val="0"/>
            <w:color w:val="33393E"/>
          </w:rPr>
          <w:t>Data binding the ComboBox</w:t>
        </w:r>
      </w:ins>
    </w:p>
    <w:p w:rsidR="009A05AE" w:rsidRDefault="009A05AE" w:rsidP="009A05AE">
      <w:pPr>
        <w:pStyle w:val="NormalWeb"/>
        <w:shd w:val="clear" w:color="auto" w:fill="FFFFFF"/>
        <w:spacing w:before="288" w:beforeAutospacing="0" w:after="288" w:afterAutospacing="0"/>
        <w:rPr>
          <w:ins w:id="4821" w:author="Unknown"/>
          <w:rFonts w:ascii="Segoe UI" w:hAnsi="Segoe UI" w:cs="Segoe UI"/>
          <w:color w:val="212529"/>
          <w:sz w:val="18"/>
          <w:szCs w:val="18"/>
        </w:rPr>
      </w:pPr>
      <w:ins w:id="4822" w:author="Unknown">
        <w:r>
          <w:rPr>
            <w:rFonts w:ascii="Segoe UI" w:hAnsi="Segoe UI" w:cs="Segoe UI"/>
            <w:color w:val="212529"/>
            <w:sz w:val="18"/>
            <w:szCs w:val="18"/>
          </w:rPr>
          <w:t>As you can see from the first examples, manually defining the items of a ComboBox control is easy using XAML, but you will likely soon run into a situation where you need the items to come from some kind of data source, like a database or just an in-memory list. Using WPF data binding and a custom template, we can easily render a list of colors, including a preview of the color:</w:t>
        </w:r>
      </w:ins>
    </w:p>
    <w:p w:rsidR="009A05AE" w:rsidRDefault="003C5A45" w:rsidP="009A05AE">
      <w:pPr>
        <w:shd w:val="clear" w:color="auto" w:fill="FFFFFF"/>
        <w:jc w:val="right"/>
        <w:rPr>
          <w:ins w:id="4823" w:author="Unknown"/>
          <w:rFonts w:ascii="Segoe UI" w:hAnsi="Segoe UI" w:cs="Segoe UI"/>
          <w:color w:val="212529"/>
          <w:sz w:val="18"/>
          <w:szCs w:val="18"/>
        </w:rPr>
      </w:pPr>
      <w:ins w:id="4824" w:author="Unknown">
        <w:r>
          <w:rPr>
            <w:rFonts w:ascii="Segoe UI" w:hAnsi="Segoe UI" w:cs="Segoe UI"/>
            <w:color w:val="212529"/>
            <w:sz w:val="18"/>
            <w:szCs w:val="18"/>
          </w:rPr>
          <w:fldChar w:fldCharType="begin"/>
        </w:r>
        <w:r w:rsidR="009A05A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A05A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A05AE" w:rsidRDefault="009A05AE" w:rsidP="009A05AE">
      <w:pPr>
        <w:pStyle w:val="HTMLPreformatted"/>
        <w:shd w:val="clear" w:color="auto" w:fill="FFFFFF"/>
        <w:rPr>
          <w:ins w:id="4825" w:author="Unknown"/>
          <w:rStyle w:val="hljs-tag"/>
          <w:rFonts w:ascii="Consolas" w:hAnsi="Consolas" w:cs="Consolas"/>
          <w:shd w:val="clear" w:color="auto" w:fill="FFFFFF"/>
        </w:rPr>
      </w:pPr>
      <w:ins w:id="482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"WpfTutorialSamples.ComboBox_control.ComboBoxDataBindingSample"</w:t>
        </w:r>
      </w:ins>
    </w:p>
    <w:p w:rsidR="009A05AE" w:rsidRDefault="009A05AE" w:rsidP="009A05AE">
      <w:pPr>
        <w:pStyle w:val="HTMLPreformatted"/>
        <w:shd w:val="clear" w:color="auto" w:fill="FFFFFF"/>
        <w:rPr>
          <w:ins w:id="4827" w:author="Unknown"/>
          <w:rStyle w:val="hljs-tag"/>
          <w:rFonts w:ascii="Consolas" w:hAnsi="Consolas" w:cs="Consolas"/>
          <w:shd w:val="clear" w:color="auto" w:fill="FFFFFF"/>
        </w:rPr>
      </w:pPr>
      <w:ins w:id="482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9A05AE" w:rsidRDefault="009A05AE" w:rsidP="009A05AE">
      <w:pPr>
        <w:pStyle w:val="HTMLPreformatted"/>
        <w:shd w:val="clear" w:color="auto" w:fill="FFFFFF"/>
        <w:rPr>
          <w:ins w:id="4829" w:author="Unknown"/>
          <w:rStyle w:val="hljs-tag"/>
          <w:rFonts w:ascii="Consolas" w:hAnsi="Consolas" w:cs="Consolas"/>
          <w:shd w:val="clear" w:color="auto" w:fill="FFFFFF"/>
        </w:rPr>
      </w:pPr>
      <w:ins w:id="483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9A05AE" w:rsidRDefault="009A05AE" w:rsidP="009A05AE">
      <w:pPr>
        <w:pStyle w:val="HTMLPreformatted"/>
        <w:shd w:val="clear" w:color="auto" w:fill="FFFFFF"/>
        <w:rPr>
          <w:ins w:id="4831" w:author="Unknown"/>
          <w:rStyle w:val="HTMLCode"/>
          <w:rFonts w:ascii="Consolas" w:eastAsiaTheme="majorEastAsia" w:hAnsi="Consolas" w:cs="Consolas"/>
          <w:color w:val="000000"/>
          <w:shd w:val="clear" w:color="auto" w:fill="FFFFFF"/>
        </w:rPr>
      </w:pPr>
      <w:ins w:id="483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"ComboBoxDataBindingSample"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33" w:author="Unknown"/>
          <w:rStyle w:val="HTMLCode"/>
          <w:rFonts w:ascii="Consolas" w:eastAsiaTheme="majorEastAsia" w:hAnsi="Consolas" w:cs="Consolas"/>
          <w:color w:val="000000"/>
          <w:shd w:val="clear" w:color="auto" w:fill="FFFFFF"/>
        </w:rPr>
      </w:pPr>
      <w:ins w:id="483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35" w:author="Unknown"/>
          <w:rStyle w:val="HTMLCode"/>
          <w:rFonts w:ascii="Consolas" w:eastAsiaTheme="majorEastAsia" w:hAnsi="Consolas" w:cs="Consolas"/>
          <w:color w:val="000000"/>
          <w:shd w:val="clear" w:color="auto" w:fill="FFFFFF"/>
        </w:rPr>
      </w:pPr>
      <w:ins w:id="483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"cmbColors"</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37" w:author="Unknown"/>
          <w:rStyle w:val="HTMLCode"/>
          <w:rFonts w:ascii="Consolas" w:eastAsiaTheme="majorEastAsia" w:hAnsi="Consolas" w:cs="Consolas"/>
          <w:color w:val="000000"/>
          <w:shd w:val="clear" w:color="auto" w:fill="FFFFFF"/>
        </w:rPr>
      </w:pPr>
      <w:ins w:id="483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39" w:author="Unknown"/>
          <w:rStyle w:val="HTMLCode"/>
          <w:rFonts w:ascii="Consolas" w:eastAsiaTheme="majorEastAsia" w:hAnsi="Consolas" w:cs="Consolas"/>
          <w:color w:val="000000"/>
          <w:shd w:val="clear" w:color="auto" w:fill="FFFFFF"/>
        </w:rPr>
      </w:pPr>
      <w:ins w:id="484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41" w:author="Unknown"/>
          <w:rStyle w:val="HTMLCode"/>
          <w:rFonts w:ascii="Consolas" w:eastAsiaTheme="majorEastAsia" w:hAnsi="Consolas" w:cs="Consolas"/>
          <w:color w:val="000000"/>
          <w:shd w:val="clear" w:color="auto" w:fill="FFFFFF"/>
        </w:rPr>
      </w:pPr>
      <w:ins w:id="484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43" w:author="Unknown"/>
          <w:rStyle w:val="HTMLCode"/>
          <w:rFonts w:ascii="Consolas" w:eastAsiaTheme="majorEastAsia" w:hAnsi="Consolas" w:cs="Consolas"/>
          <w:color w:val="000000"/>
          <w:shd w:val="clear" w:color="auto" w:fill="FFFFFF"/>
        </w:rPr>
      </w:pPr>
      <w:ins w:id="484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Rectangle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"0,2,5,2"</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845" w:author="Unknown"/>
          <w:rStyle w:val="HTMLCode"/>
          <w:rFonts w:ascii="Consolas" w:eastAsiaTheme="majorEastAsia" w:hAnsi="Consolas" w:cs="Consolas"/>
          <w:color w:val="000000"/>
          <w:shd w:val="clear" w:color="auto" w:fill="FFFFFF"/>
        </w:rPr>
      </w:pPr>
      <w:ins w:id="484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847" w:author="Unknown"/>
          <w:rStyle w:val="HTMLCode"/>
          <w:rFonts w:ascii="Consolas" w:eastAsiaTheme="majorEastAsia" w:hAnsi="Consolas" w:cs="Consolas"/>
          <w:color w:val="000000"/>
          <w:shd w:val="clear" w:color="auto" w:fill="FFFFFF"/>
        </w:rPr>
      </w:pPr>
      <w:ins w:id="484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49" w:author="Unknown"/>
          <w:rStyle w:val="HTMLCode"/>
          <w:rFonts w:ascii="Consolas" w:eastAsiaTheme="majorEastAsia" w:hAnsi="Consolas" w:cs="Consolas"/>
          <w:color w:val="000000"/>
          <w:shd w:val="clear" w:color="auto" w:fill="FFFFFF"/>
        </w:rPr>
      </w:pPr>
      <w:ins w:id="485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51" w:author="Unknown"/>
          <w:rStyle w:val="HTMLCode"/>
          <w:rFonts w:ascii="Consolas" w:eastAsiaTheme="majorEastAsia" w:hAnsi="Consolas" w:cs="Consolas"/>
          <w:color w:val="000000"/>
          <w:shd w:val="clear" w:color="auto" w:fill="FFFFFF"/>
        </w:rPr>
      </w:pPr>
      <w:ins w:id="485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53" w:author="Unknown"/>
          <w:rStyle w:val="HTMLCode"/>
          <w:rFonts w:ascii="Consolas" w:eastAsiaTheme="majorEastAsia" w:hAnsi="Consolas" w:cs="Consolas"/>
          <w:color w:val="000000"/>
          <w:shd w:val="clear" w:color="auto" w:fill="FFFFFF"/>
        </w:rPr>
      </w:pPr>
      <w:ins w:id="485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55" w:author="Unknown"/>
          <w:rStyle w:val="HTMLCode"/>
          <w:rFonts w:ascii="Consolas" w:eastAsiaTheme="majorEastAsia" w:hAnsi="Consolas" w:cs="Consolas"/>
          <w:color w:val="000000"/>
          <w:shd w:val="clear" w:color="auto" w:fill="FFFFFF"/>
        </w:rPr>
      </w:pPr>
      <w:ins w:id="485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857" w:author="Unknown"/>
          <w:rFonts w:ascii="Consolas" w:hAnsi="Consolas" w:cs="Consolas"/>
          <w:color w:val="212529"/>
          <w:sz w:val="16"/>
          <w:szCs w:val="16"/>
        </w:rPr>
      </w:pPr>
      <w:ins w:id="485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9A05AE" w:rsidRDefault="003C5A45" w:rsidP="009A05AE">
      <w:pPr>
        <w:shd w:val="clear" w:color="auto" w:fill="FFFFFF"/>
        <w:jc w:val="right"/>
        <w:rPr>
          <w:ins w:id="4859" w:author="Unknown"/>
          <w:rFonts w:ascii="Segoe UI" w:hAnsi="Segoe UI" w:cs="Segoe UI"/>
          <w:color w:val="212529"/>
          <w:sz w:val="18"/>
          <w:szCs w:val="18"/>
        </w:rPr>
      </w:pPr>
      <w:ins w:id="4860" w:author="Unknown">
        <w:r>
          <w:rPr>
            <w:rFonts w:ascii="Segoe UI" w:hAnsi="Segoe UI" w:cs="Segoe UI"/>
            <w:color w:val="212529"/>
            <w:sz w:val="18"/>
            <w:szCs w:val="18"/>
          </w:rPr>
          <w:fldChar w:fldCharType="begin"/>
        </w:r>
        <w:r w:rsidR="009A05A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A05A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A05AE" w:rsidRDefault="009A05AE" w:rsidP="009A05AE">
      <w:pPr>
        <w:pStyle w:val="HTMLPreformatted"/>
        <w:shd w:val="clear" w:color="auto" w:fill="FFFFFF"/>
        <w:rPr>
          <w:ins w:id="4861" w:author="Unknown"/>
          <w:rStyle w:val="HTMLCode"/>
          <w:rFonts w:ascii="Consolas" w:eastAsiaTheme="majorEastAsia" w:hAnsi="Consolas" w:cs="Consolas"/>
          <w:color w:val="000000"/>
          <w:shd w:val="clear" w:color="auto" w:fill="FFFFFF"/>
        </w:rPr>
      </w:pPr>
      <w:ins w:id="486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9A05AE" w:rsidRDefault="009A05AE" w:rsidP="009A05AE">
      <w:pPr>
        <w:pStyle w:val="HTMLPreformatted"/>
        <w:shd w:val="clear" w:color="auto" w:fill="FFFFFF"/>
        <w:rPr>
          <w:ins w:id="4863" w:author="Unknown"/>
          <w:rStyle w:val="HTMLCode"/>
          <w:rFonts w:ascii="Consolas" w:eastAsiaTheme="majorEastAsia" w:hAnsi="Consolas" w:cs="Consolas"/>
          <w:color w:val="000000"/>
          <w:shd w:val="clear" w:color="auto" w:fill="FFFFFF"/>
        </w:rPr>
      </w:pPr>
      <w:ins w:id="486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9A05AE" w:rsidRDefault="009A05AE" w:rsidP="009A05AE">
      <w:pPr>
        <w:pStyle w:val="HTMLPreformatted"/>
        <w:shd w:val="clear" w:color="auto" w:fill="FFFFFF"/>
        <w:rPr>
          <w:ins w:id="4865" w:author="Unknown"/>
          <w:rStyle w:val="HTMLCode"/>
          <w:rFonts w:ascii="Consolas" w:eastAsiaTheme="majorEastAsia" w:hAnsi="Consolas" w:cs="Consolas"/>
          <w:color w:val="000000"/>
          <w:shd w:val="clear" w:color="auto" w:fill="FFFFFF"/>
        </w:rPr>
      </w:pPr>
      <w:ins w:id="486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9A05AE" w:rsidRDefault="009A05AE" w:rsidP="009A05AE">
      <w:pPr>
        <w:pStyle w:val="HTMLPreformatted"/>
        <w:shd w:val="clear" w:color="auto" w:fill="FFFFFF"/>
        <w:rPr>
          <w:ins w:id="4867" w:author="Unknown"/>
          <w:rStyle w:val="HTMLCode"/>
          <w:rFonts w:ascii="Consolas" w:eastAsiaTheme="majorEastAsia" w:hAnsi="Consolas" w:cs="Consolas"/>
          <w:color w:val="000000"/>
          <w:shd w:val="clear" w:color="auto" w:fill="FFFFFF"/>
        </w:rPr>
      </w:pPr>
      <w:ins w:id="486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System.Windows.Media;</w:t>
        </w:r>
      </w:ins>
    </w:p>
    <w:p w:rsidR="009A05AE" w:rsidRDefault="009A05AE" w:rsidP="009A05AE">
      <w:pPr>
        <w:pStyle w:val="HTMLPreformatted"/>
        <w:shd w:val="clear" w:color="auto" w:fill="FFFFFF"/>
        <w:rPr>
          <w:ins w:id="4869" w:author="Unknown"/>
          <w:rStyle w:val="HTMLCode"/>
          <w:rFonts w:ascii="Consolas" w:eastAsiaTheme="majorEastAsia" w:hAnsi="Consolas" w:cs="Consolas"/>
          <w:color w:val="000000"/>
          <w:shd w:val="clear" w:color="auto" w:fill="FFFFFF"/>
        </w:rPr>
      </w:pPr>
    </w:p>
    <w:p w:rsidR="009A05AE" w:rsidRDefault="009A05AE" w:rsidP="009A05AE">
      <w:pPr>
        <w:pStyle w:val="HTMLPreformatted"/>
        <w:shd w:val="clear" w:color="auto" w:fill="FFFFFF"/>
        <w:rPr>
          <w:ins w:id="4870" w:author="Unknown"/>
          <w:rStyle w:val="HTMLCode"/>
          <w:rFonts w:ascii="Consolas" w:eastAsiaTheme="majorEastAsia" w:hAnsi="Consolas" w:cs="Consolas"/>
          <w:color w:val="000000"/>
          <w:shd w:val="clear" w:color="auto" w:fill="FFFFFF"/>
        </w:rPr>
      </w:pPr>
      <w:ins w:id="4871"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WpfTutorialSamples.ComboBox_control</w:t>
        </w:r>
      </w:ins>
    </w:p>
    <w:p w:rsidR="009A05AE" w:rsidRDefault="009A05AE" w:rsidP="009A05AE">
      <w:pPr>
        <w:pStyle w:val="HTMLPreformatted"/>
        <w:shd w:val="clear" w:color="auto" w:fill="FFFFFF"/>
        <w:rPr>
          <w:ins w:id="4872" w:author="Unknown"/>
          <w:rStyle w:val="HTMLCode"/>
          <w:rFonts w:ascii="Consolas" w:eastAsiaTheme="majorEastAsia" w:hAnsi="Consolas" w:cs="Consolas"/>
          <w:color w:val="000000"/>
          <w:shd w:val="clear" w:color="auto" w:fill="FFFFFF"/>
        </w:rPr>
      </w:pPr>
      <w:ins w:id="4873" w:author="Unknown">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4874" w:author="Unknown"/>
          <w:rStyle w:val="HTMLCode"/>
          <w:rFonts w:ascii="Consolas" w:eastAsiaTheme="majorEastAsia" w:hAnsi="Consolas" w:cs="Consolas"/>
          <w:color w:val="000000"/>
          <w:shd w:val="clear" w:color="auto" w:fill="FFFFFF"/>
        </w:rPr>
      </w:pPr>
      <w:ins w:id="4875"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ComboBoxDataBindingSample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A05AE" w:rsidRDefault="009A05AE" w:rsidP="009A05AE">
      <w:pPr>
        <w:pStyle w:val="HTMLPreformatted"/>
        <w:shd w:val="clear" w:color="auto" w:fill="FFFFFF"/>
        <w:rPr>
          <w:ins w:id="4876" w:author="Unknown"/>
          <w:rStyle w:val="HTMLCode"/>
          <w:rFonts w:ascii="Consolas" w:eastAsiaTheme="majorEastAsia" w:hAnsi="Consolas" w:cs="Consolas"/>
          <w:color w:val="000000"/>
          <w:shd w:val="clear" w:color="auto" w:fill="FFFFFF"/>
        </w:rPr>
      </w:pPr>
      <w:ins w:id="4877" w:author="Unknown">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4878" w:author="Unknown"/>
          <w:rStyle w:val="HTMLCode"/>
          <w:rFonts w:ascii="Consolas" w:eastAsiaTheme="majorEastAsia" w:hAnsi="Consolas" w:cs="Consolas"/>
          <w:color w:val="000000"/>
          <w:shd w:val="clear" w:color="auto" w:fill="FFFFFF"/>
        </w:rPr>
      </w:pPr>
      <w:ins w:id="4879"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ComboBoxDataBindingSample</w:t>
        </w:r>
        <w:r>
          <w:rPr>
            <w:rStyle w:val="hljs-function"/>
            <w:rFonts w:ascii="Consolas" w:hAnsi="Consolas" w:cs="Consolas"/>
            <w:color w:val="000000"/>
            <w:shd w:val="clear" w:color="auto" w:fill="FFFFFF"/>
          </w:rPr>
          <w:t>()</w:t>
        </w:r>
      </w:ins>
    </w:p>
    <w:p w:rsidR="009A05AE" w:rsidRDefault="009A05AE" w:rsidP="009A05AE">
      <w:pPr>
        <w:pStyle w:val="HTMLPreformatted"/>
        <w:shd w:val="clear" w:color="auto" w:fill="FFFFFF"/>
        <w:rPr>
          <w:ins w:id="4880" w:author="Unknown"/>
          <w:rStyle w:val="HTMLCode"/>
          <w:rFonts w:ascii="Consolas" w:eastAsiaTheme="majorEastAsia" w:hAnsi="Consolas" w:cs="Consolas"/>
          <w:color w:val="000000"/>
          <w:shd w:val="clear" w:color="auto" w:fill="FFFFFF"/>
        </w:rPr>
      </w:pPr>
      <w:ins w:id="48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4882" w:author="Unknown"/>
          <w:rStyle w:val="HTMLCode"/>
          <w:rFonts w:ascii="Consolas" w:eastAsiaTheme="majorEastAsia" w:hAnsi="Consolas" w:cs="Consolas"/>
          <w:color w:val="000000"/>
          <w:shd w:val="clear" w:color="auto" w:fill="FFFFFF"/>
        </w:rPr>
      </w:pPr>
      <w:ins w:id="48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9A05AE" w:rsidRDefault="009A05AE" w:rsidP="009A05AE">
      <w:pPr>
        <w:pStyle w:val="HTMLPreformatted"/>
        <w:shd w:val="clear" w:color="auto" w:fill="FFFFFF"/>
        <w:rPr>
          <w:ins w:id="4884" w:author="Unknown"/>
          <w:rStyle w:val="HTMLCode"/>
          <w:rFonts w:ascii="Consolas" w:eastAsiaTheme="majorEastAsia" w:hAnsi="Consolas" w:cs="Consolas"/>
          <w:color w:val="000000"/>
          <w:shd w:val="clear" w:color="auto" w:fill="FFFFFF"/>
        </w:rPr>
      </w:pPr>
      <w:ins w:id="48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cmbColors.ItemsSource = </w:t>
        </w:r>
        <w:r>
          <w:rPr>
            <w:rStyle w:val="hljs-keyword"/>
            <w:rFonts w:ascii="Consolas" w:hAnsi="Consolas" w:cs="Consolas"/>
            <w:color w:val="0000FF"/>
            <w:shd w:val="clear" w:color="auto" w:fill="FFFFFF"/>
          </w:rPr>
          <w:t>typeof</w:t>
        </w:r>
        <w:r>
          <w:rPr>
            <w:rStyle w:val="HTMLCode"/>
            <w:rFonts w:ascii="Consolas" w:eastAsiaTheme="majorEastAsia" w:hAnsi="Consolas" w:cs="Consolas"/>
            <w:color w:val="000000"/>
            <w:shd w:val="clear" w:color="auto" w:fill="FFFFFF"/>
          </w:rPr>
          <w:t>(Colors).GetProperties();</w:t>
        </w:r>
      </w:ins>
    </w:p>
    <w:p w:rsidR="009A05AE" w:rsidRDefault="009A05AE" w:rsidP="009A05AE">
      <w:pPr>
        <w:pStyle w:val="HTMLPreformatted"/>
        <w:shd w:val="clear" w:color="auto" w:fill="FFFFFF"/>
        <w:rPr>
          <w:ins w:id="4886" w:author="Unknown"/>
          <w:rStyle w:val="HTMLCode"/>
          <w:rFonts w:ascii="Consolas" w:eastAsiaTheme="majorEastAsia" w:hAnsi="Consolas" w:cs="Consolas"/>
          <w:color w:val="000000"/>
          <w:shd w:val="clear" w:color="auto" w:fill="FFFFFF"/>
        </w:rPr>
      </w:pPr>
      <w:ins w:id="48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4888" w:author="Unknown"/>
          <w:rStyle w:val="HTMLCode"/>
          <w:rFonts w:ascii="Consolas" w:eastAsiaTheme="majorEastAsia" w:hAnsi="Consolas" w:cs="Consolas"/>
          <w:color w:val="000000"/>
          <w:shd w:val="clear" w:color="auto" w:fill="FFFFFF"/>
        </w:rPr>
      </w:pPr>
      <w:ins w:id="4889" w:author="Unknown">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4890" w:author="Unknown"/>
          <w:rFonts w:ascii="Consolas" w:hAnsi="Consolas" w:cs="Consolas"/>
          <w:color w:val="212529"/>
          <w:sz w:val="16"/>
          <w:szCs w:val="16"/>
        </w:rPr>
      </w:pPr>
      <w:ins w:id="4891" w:author="Unknown">
        <w:r>
          <w:rPr>
            <w:rStyle w:val="HTMLCode"/>
            <w:rFonts w:ascii="Consolas" w:eastAsiaTheme="majorEastAsia" w:hAnsi="Consolas" w:cs="Consolas"/>
            <w:color w:val="000000"/>
            <w:shd w:val="clear" w:color="auto" w:fill="FFFFFF"/>
          </w:rPr>
          <w:t>}</w:t>
        </w:r>
      </w:ins>
    </w:p>
    <w:p w:rsidR="009A05AE" w:rsidRDefault="009A05AE" w:rsidP="009A05AE">
      <w:pPr>
        <w:rPr>
          <w:ins w:id="4892" w:author="Unknown"/>
          <w:rFonts w:ascii="Times New Roman" w:hAnsi="Times New Roman" w:cs="Times New Roman"/>
          <w:sz w:val="24"/>
          <w:szCs w:val="24"/>
        </w:rPr>
      </w:pPr>
      <w:r>
        <w:rPr>
          <w:noProof/>
        </w:rPr>
        <w:drawing>
          <wp:inline distT="0" distB="0" distL="0" distR="0">
            <wp:extent cx="1901825" cy="1901825"/>
            <wp:effectExtent l="19050" t="0" r="3175" b="0"/>
            <wp:docPr id="207" name="aelm1337" descr="https://www.wpf-tutorial.com/Images/ArticleImages/1/chapters/list-controls/combobox_data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37" descr="https://www.wpf-tutorial.com/Images/ArticleImages/1/chapters/list-controls/combobox_data_binding.png"/>
                    <pic:cNvPicPr>
                      <a:picLocks noChangeAspect="1" noChangeArrowheads="1"/>
                    </pic:cNvPicPr>
                  </pic:nvPicPr>
                  <pic:blipFill>
                    <a:blip r:embed="rId168"/>
                    <a:srcRect/>
                    <a:stretch>
                      <a:fillRect/>
                    </a:stretch>
                  </pic:blipFill>
                  <pic:spPr bwMode="auto">
                    <a:xfrm>
                      <a:off x="0" y="0"/>
                      <a:ext cx="1901825" cy="1901825"/>
                    </a:xfrm>
                    <a:prstGeom prst="rect">
                      <a:avLst/>
                    </a:prstGeom>
                    <a:noFill/>
                    <a:ln w="9525">
                      <a:noFill/>
                      <a:miter lim="800000"/>
                      <a:headEnd/>
                      <a:tailEnd/>
                    </a:ln>
                  </pic:spPr>
                </pic:pic>
              </a:graphicData>
            </a:graphic>
          </wp:inline>
        </w:drawing>
      </w:r>
    </w:p>
    <w:p w:rsidR="009A05AE" w:rsidRDefault="009A05AE" w:rsidP="009A05AE">
      <w:pPr>
        <w:pStyle w:val="NormalWeb"/>
        <w:shd w:val="clear" w:color="auto" w:fill="FFFFFF"/>
        <w:spacing w:before="288" w:beforeAutospacing="0" w:after="288" w:afterAutospacing="0"/>
        <w:rPr>
          <w:ins w:id="4893" w:author="Unknown"/>
          <w:rFonts w:ascii="Segoe UI" w:hAnsi="Segoe UI" w:cs="Segoe UI"/>
          <w:color w:val="212529"/>
          <w:sz w:val="18"/>
          <w:szCs w:val="18"/>
        </w:rPr>
      </w:pPr>
      <w:ins w:id="4894" w:author="Unknown">
        <w:r>
          <w:rPr>
            <w:rFonts w:ascii="Segoe UI" w:hAnsi="Segoe UI" w:cs="Segoe UI"/>
            <w:color w:val="212529"/>
            <w:sz w:val="18"/>
            <w:szCs w:val="18"/>
          </w:rPr>
          <w:t>It's actually quite simple: In the Code-behind, I obtain a list of all the colors using a Reflection based approach with the Colors class. I assign it to the </w:t>
        </w:r>
        <w:r>
          <w:rPr>
            <w:rStyle w:val="Strong"/>
            <w:rFonts w:ascii="Segoe UI" w:hAnsi="Segoe UI" w:cs="Segoe UI"/>
            <w:color w:val="212529"/>
            <w:sz w:val="18"/>
            <w:szCs w:val="18"/>
          </w:rPr>
          <w:t>ItemsSource</w:t>
        </w:r>
        <w:r>
          <w:rPr>
            <w:rFonts w:ascii="Segoe UI" w:hAnsi="Segoe UI" w:cs="Segoe UI"/>
            <w:color w:val="212529"/>
            <w:sz w:val="18"/>
            <w:szCs w:val="18"/>
          </w:rPr>
          <w:t> property of the ComboBox, which then renders each color using the template I have defined in the XAML part.</w:t>
        </w:r>
      </w:ins>
    </w:p>
    <w:p w:rsidR="009A05AE" w:rsidRDefault="009A05AE" w:rsidP="009A05AE">
      <w:pPr>
        <w:pStyle w:val="NormalWeb"/>
        <w:shd w:val="clear" w:color="auto" w:fill="FFFFFF"/>
        <w:spacing w:before="288" w:beforeAutospacing="0" w:after="288" w:afterAutospacing="0"/>
        <w:rPr>
          <w:ins w:id="4895" w:author="Unknown"/>
          <w:rFonts w:ascii="Segoe UI" w:hAnsi="Segoe UI" w:cs="Segoe UI"/>
          <w:color w:val="212529"/>
          <w:sz w:val="18"/>
          <w:szCs w:val="18"/>
        </w:rPr>
      </w:pPr>
      <w:ins w:id="4896" w:author="Unknown">
        <w:r>
          <w:rPr>
            <w:rFonts w:ascii="Segoe UI" w:hAnsi="Segoe UI" w:cs="Segoe UI"/>
            <w:color w:val="212529"/>
            <w:sz w:val="18"/>
            <w:szCs w:val="18"/>
          </w:rPr>
          <w:t>Each item, as defined by the ItemTemplate, consists of a StackPanel with a Rectangle and a TextBlock, each bound to the color value. This gives us a complete list of colors, with minimal effort - and it looks pretty good too, right?</w:t>
        </w:r>
      </w:ins>
    </w:p>
    <w:p w:rsidR="009A05AE" w:rsidRDefault="009A05AE" w:rsidP="009A05AE">
      <w:pPr>
        <w:pStyle w:val="Heading2"/>
        <w:shd w:val="clear" w:color="auto" w:fill="FFFFFF"/>
        <w:spacing w:before="0"/>
        <w:rPr>
          <w:ins w:id="4897" w:author="Unknown"/>
          <w:rFonts w:ascii="Segoe UI" w:hAnsi="Segoe UI" w:cs="Segoe UI"/>
          <w:b w:val="0"/>
          <w:bCs w:val="0"/>
          <w:color w:val="33393E"/>
          <w:sz w:val="36"/>
          <w:szCs w:val="36"/>
        </w:rPr>
      </w:pPr>
      <w:ins w:id="4898" w:author="Unknown">
        <w:r>
          <w:rPr>
            <w:rFonts w:ascii="Segoe UI" w:hAnsi="Segoe UI" w:cs="Segoe UI"/>
            <w:b w:val="0"/>
            <w:bCs w:val="0"/>
            <w:color w:val="33393E"/>
          </w:rPr>
          <w:t>IsEditable</w:t>
        </w:r>
      </w:ins>
    </w:p>
    <w:p w:rsidR="009A05AE" w:rsidRDefault="009A05AE" w:rsidP="009A05AE">
      <w:pPr>
        <w:pStyle w:val="NormalWeb"/>
        <w:shd w:val="clear" w:color="auto" w:fill="FFFFFF"/>
        <w:spacing w:before="288" w:beforeAutospacing="0" w:after="288" w:afterAutospacing="0"/>
        <w:rPr>
          <w:ins w:id="4899" w:author="Unknown"/>
          <w:rFonts w:ascii="Segoe UI" w:hAnsi="Segoe UI" w:cs="Segoe UI"/>
          <w:color w:val="212529"/>
          <w:sz w:val="18"/>
          <w:szCs w:val="18"/>
        </w:rPr>
      </w:pPr>
      <w:ins w:id="4900" w:author="Unknown">
        <w:r>
          <w:rPr>
            <w:rFonts w:ascii="Segoe UI" w:hAnsi="Segoe UI" w:cs="Segoe UI"/>
            <w:color w:val="212529"/>
            <w:sz w:val="18"/>
            <w:szCs w:val="18"/>
          </w:rPr>
          <w:t>In the first examples, the user was only able to select from our list of items, but one of the cool things about the ComboBox is that it supports the possibility of letting the user both select from a list of items or enter their own value. This is extremely useful in situations where you want to help the user by giving them a pre-defined set of options, while still giving them the option to manually enter the desired value. This is all controlled by the </w:t>
        </w:r>
        <w:r>
          <w:rPr>
            <w:rStyle w:val="Strong"/>
            <w:rFonts w:ascii="Segoe UI" w:hAnsi="Segoe UI" w:cs="Segoe UI"/>
            <w:color w:val="212529"/>
            <w:sz w:val="18"/>
            <w:szCs w:val="18"/>
          </w:rPr>
          <w:t>IsEditable</w:t>
        </w:r>
        <w:r>
          <w:rPr>
            <w:rFonts w:ascii="Segoe UI" w:hAnsi="Segoe UI" w:cs="Segoe UI"/>
            <w:color w:val="212529"/>
            <w:sz w:val="18"/>
            <w:szCs w:val="18"/>
          </w:rPr>
          <w:t> property, which changes the behavior and look of the ComboBox quite a bit:</w:t>
        </w:r>
      </w:ins>
    </w:p>
    <w:p w:rsidR="009A05AE" w:rsidRDefault="003C5A45" w:rsidP="009A05AE">
      <w:pPr>
        <w:shd w:val="clear" w:color="auto" w:fill="FFFFFF"/>
        <w:jc w:val="right"/>
        <w:rPr>
          <w:ins w:id="4901" w:author="Unknown"/>
          <w:rFonts w:ascii="Segoe UI" w:hAnsi="Segoe UI" w:cs="Segoe UI"/>
          <w:color w:val="212529"/>
          <w:sz w:val="18"/>
          <w:szCs w:val="18"/>
        </w:rPr>
      </w:pPr>
      <w:ins w:id="4902" w:author="Unknown">
        <w:r>
          <w:rPr>
            <w:rFonts w:ascii="Segoe UI" w:hAnsi="Segoe UI" w:cs="Segoe UI"/>
            <w:color w:val="212529"/>
            <w:sz w:val="18"/>
            <w:szCs w:val="18"/>
          </w:rPr>
          <w:fldChar w:fldCharType="begin"/>
        </w:r>
        <w:r w:rsidR="009A05A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A05A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A05AE" w:rsidRDefault="009A05AE" w:rsidP="009A05AE">
      <w:pPr>
        <w:pStyle w:val="HTMLPreformatted"/>
        <w:shd w:val="clear" w:color="auto" w:fill="FFFFFF"/>
        <w:rPr>
          <w:ins w:id="4903" w:author="Unknown"/>
          <w:rStyle w:val="hljs-tag"/>
          <w:rFonts w:ascii="Consolas" w:hAnsi="Consolas" w:cs="Consolas"/>
          <w:shd w:val="clear" w:color="auto" w:fill="FFFFFF"/>
        </w:rPr>
      </w:pPr>
      <w:ins w:id="490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"WpfTutorialSamples.ComboBox_control.ComboBoxEditableSample"</w:t>
        </w:r>
      </w:ins>
    </w:p>
    <w:p w:rsidR="009A05AE" w:rsidRDefault="009A05AE" w:rsidP="009A05AE">
      <w:pPr>
        <w:pStyle w:val="HTMLPreformatted"/>
        <w:shd w:val="clear" w:color="auto" w:fill="FFFFFF"/>
        <w:rPr>
          <w:ins w:id="4905" w:author="Unknown"/>
          <w:rStyle w:val="hljs-tag"/>
          <w:rFonts w:ascii="Consolas" w:hAnsi="Consolas" w:cs="Consolas"/>
          <w:shd w:val="clear" w:color="auto" w:fill="FFFFFF"/>
        </w:rPr>
      </w:pPr>
      <w:ins w:id="490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9A05AE" w:rsidRDefault="009A05AE" w:rsidP="009A05AE">
      <w:pPr>
        <w:pStyle w:val="HTMLPreformatted"/>
        <w:shd w:val="clear" w:color="auto" w:fill="FFFFFF"/>
        <w:rPr>
          <w:ins w:id="4907" w:author="Unknown"/>
          <w:rStyle w:val="hljs-tag"/>
          <w:rFonts w:ascii="Consolas" w:hAnsi="Consolas" w:cs="Consolas"/>
          <w:shd w:val="clear" w:color="auto" w:fill="FFFFFF"/>
        </w:rPr>
      </w:pPr>
      <w:ins w:id="490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9A05AE" w:rsidRDefault="009A05AE" w:rsidP="009A05AE">
      <w:pPr>
        <w:pStyle w:val="HTMLPreformatted"/>
        <w:shd w:val="clear" w:color="auto" w:fill="FFFFFF"/>
        <w:rPr>
          <w:ins w:id="4909" w:author="Unknown"/>
          <w:rStyle w:val="HTMLCode"/>
          <w:rFonts w:ascii="Consolas" w:eastAsiaTheme="majorEastAsia" w:hAnsi="Consolas" w:cs="Consolas"/>
          <w:color w:val="000000"/>
          <w:shd w:val="clear" w:color="auto" w:fill="FFFFFF"/>
        </w:rPr>
      </w:pPr>
      <w:ins w:id="491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"ComboBoxEditableSample"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11" w:author="Unknown"/>
          <w:rStyle w:val="HTMLCode"/>
          <w:rFonts w:ascii="Consolas" w:eastAsiaTheme="majorEastAsia" w:hAnsi="Consolas" w:cs="Consolas"/>
          <w:color w:val="000000"/>
          <w:shd w:val="clear" w:color="auto" w:fill="FFFFFF"/>
        </w:rPr>
      </w:pPr>
      <w:ins w:id="491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13" w:author="Unknown"/>
          <w:rStyle w:val="HTMLCode"/>
          <w:rFonts w:ascii="Consolas" w:eastAsiaTheme="majorEastAsia" w:hAnsi="Consolas" w:cs="Consolas"/>
          <w:color w:val="000000"/>
          <w:shd w:val="clear" w:color="auto" w:fill="FFFFFF"/>
        </w:rPr>
      </w:pPr>
      <w:ins w:id="491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IsEditable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15" w:author="Unknown"/>
          <w:rStyle w:val="HTMLCode"/>
          <w:rFonts w:ascii="Consolas" w:eastAsiaTheme="majorEastAsia" w:hAnsi="Consolas" w:cs="Consolas"/>
          <w:color w:val="000000"/>
          <w:shd w:val="clear" w:color="auto" w:fill="FFFFFF"/>
        </w:rPr>
      </w:pPr>
      <w:ins w:id="491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ComboBox Item #1</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17" w:author="Unknown"/>
          <w:rStyle w:val="HTMLCode"/>
          <w:rFonts w:ascii="Consolas" w:eastAsiaTheme="majorEastAsia" w:hAnsi="Consolas" w:cs="Consolas"/>
          <w:color w:val="000000"/>
          <w:shd w:val="clear" w:color="auto" w:fill="FFFFFF"/>
        </w:rPr>
      </w:pPr>
      <w:ins w:id="491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ComboBox Item #2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19" w:author="Unknown"/>
          <w:rStyle w:val="HTMLCode"/>
          <w:rFonts w:ascii="Consolas" w:eastAsiaTheme="majorEastAsia" w:hAnsi="Consolas" w:cs="Consolas"/>
          <w:color w:val="000000"/>
          <w:shd w:val="clear" w:color="auto" w:fill="FFFFFF"/>
        </w:rPr>
      </w:pPr>
      <w:ins w:id="492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ComboBox Item #3</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21" w:author="Unknown"/>
          <w:rStyle w:val="HTMLCode"/>
          <w:rFonts w:ascii="Consolas" w:eastAsiaTheme="majorEastAsia" w:hAnsi="Consolas" w:cs="Consolas"/>
          <w:color w:val="000000"/>
          <w:shd w:val="clear" w:color="auto" w:fill="FFFFFF"/>
        </w:rPr>
      </w:pPr>
      <w:ins w:id="492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23" w:author="Unknown"/>
          <w:rStyle w:val="HTMLCode"/>
          <w:rFonts w:ascii="Consolas" w:eastAsiaTheme="majorEastAsia" w:hAnsi="Consolas" w:cs="Consolas"/>
          <w:color w:val="000000"/>
          <w:shd w:val="clear" w:color="auto" w:fill="FFFFFF"/>
        </w:rPr>
      </w:pPr>
      <w:ins w:id="492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25" w:author="Unknown"/>
          <w:rFonts w:ascii="Consolas" w:hAnsi="Consolas" w:cs="Consolas"/>
          <w:color w:val="212529"/>
          <w:sz w:val="16"/>
          <w:szCs w:val="16"/>
        </w:rPr>
      </w:pPr>
      <w:ins w:id="492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9A05AE" w:rsidRDefault="009A05AE" w:rsidP="009A05AE">
      <w:pPr>
        <w:rPr>
          <w:ins w:id="4927" w:author="Unknown"/>
          <w:rFonts w:ascii="Times New Roman" w:hAnsi="Times New Roman" w:cs="Times New Roman"/>
          <w:sz w:val="24"/>
          <w:szCs w:val="24"/>
        </w:rPr>
      </w:pPr>
      <w:r>
        <w:rPr>
          <w:noProof/>
        </w:rPr>
        <w:lastRenderedPageBreak/>
        <w:drawing>
          <wp:inline distT="0" distB="0" distL="0" distR="0">
            <wp:extent cx="1901825" cy="1426210"/>
            <wp:effectExtent l="19050" t="0" r="3175" b="0"/>
            <wp:docPr id="208" name="aelm1343" descr="https://www.wpf-tutorial.com/Images/ArticleImages/1/chapters/list-controls/combobox_edi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43" descr="https://www.wpf-tutorial.com/Images/ArticleImages/1/chapters/list-controls/combobox_editable.png"/>
                    <pic:cNvPicPr>
                      <a:picLocks noChangeAspect="1" noChangeArrowheads="1"/>
                    </pic:cNvPicPr>
                  </pic:nvPicPr>
                  <pic:blipFill>
                    <a:blip r:embed="rId169"/>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9A05AE" w:rsidRDefault="009A05AE" w:rsidP="009A05AE">
      <w:pPr>
        <w:pStyle w:val="NormalWeb"/>
        <w:shd w:val="clear" w:color="auto" w:fill="FFFFFF"/>
        <w:spacing w:before="288" w:beforeAutospacing="0" w:after="288" w:afterAutospacing="0"/>
        <w:rPr>
          <w:ins w:id="4928" w:author="Unknown"/>
          <w:rFonts w:ascii="Segoe UI" w:hAnsi="Segoe UI" w:cs="Segoe UI"/>
          <w:color w:val="212529"/>
          <w:sz w:val="18"/>
          <w:szCs w:val="18"/>
        </w:rPr>
      </w:pPr>
      <w:ins w:id="4929" w:author="Unknown">
        <w:r>
          <w:rPr>
            <w:rFonts w:ascii="Segoe UI" w:hAnsi="Segoe UI" w:cs="Segoe UI"/>
            <w:color w:val="212529"/>
            <w:sz w:val="18"/>
            <w:szCs w:val="18"/>
          </w:rPr>
          <w:t>As you can see, I can enter a completely different value or pick one from the list. If picked from the list, it simply overwrites the text of the ComboBox.</w:t>
        </w:r>
      </w:ins>
    </w:p>
    <w:p w:rsidR="009A05AE" w:rsidRDefault="009A05AE" w:rsidP="009A05AE">
      <w:pPr>
        <w:pStyle w:val="NormalWeb"/>
        <w:shd w:val="clear" w:color="auto" w:fill="FFFFFF"/>
        <w:spacing w:before="288" w:beforeAutospacing="0" w:after="288" w:afterAutospacing="0"/>
        <w:rPr>
          <w:ins w:id="4930" w:author="Unknown"/>
          <w:rFonts w:ascii="Segoe UI" w:hAnsi="Segoe UI" w:cs="Segoe UI"/>
          <w:color w:val="212529"/>
          <w:sz w:val="18"/>
          <w:szCs w:val="18"/>
        </w:rPr>
      </w:pPr>
      <w:ins w:id="4931" w:author="Unknown">
        <w:r>
          <w:rPr>
            <w:rFonts w:ascii="Segoe UI" w:hAnsi="Segoe UI" w:cs="Segoe UI"/>
            <w:color w:val="212529"/>
            <w:sz w:val="18"/>
            <w:szCs w:val="18"/>
          </w:rPr>
          <w:t>As a lovely little bonus, the ComboBox will automatically try to help the user select an existing value when the user starts typing, as you can see from the next screenshot, where I just started typing "Co":</w:t>
        </w:r>
      </w:ins>
    </w:p>
    <w:p w:rsidR="009A05AE" w:rsidRDefault="009A05AE" w:rsidP="009A05AE">
      <w:pPr>
        <w:rPr>
          <w:ins w:id="4932" w:author="Unknown"/>
          <w:rFonts w:ascii="Times New Roman" w:hAnsi="Times New Roman" w:cs="Times New Roman"/>
          <w:sz w:val="24"/>
          <w:szCs w:val="24"/>
        </w:rPr>
      </w:pPr>
      <w:r>
        <w:rPr>
          <w:noProof/>
        </w:rPr>
        <w:drawing>
          <wp:inline distT="0" distB="0" distL="0" distR="0">
            <wp:extent cx="1901825" cy="1426210"/>
            <wp:effectExtent l="19050" t="0" r="3175" b="0"/>
            <wp:docPr id="209" name="aelm1346" descr="https://www.wpf-tutorial.com/Images/ArticleImages/1/chapters/list-controls/combobox_auto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46" descr="https://www.wpf-tutorial.com/Images/ArticleImages/1/chapters/list-controls/combobox_auto_complete.png"/>
                    <pic:cNvPicPr>
                      <a:picLocks noChangeAspect="1" noChangeArrowheads="1"/>
                    </pic:cNvPicPr>
                  </pic:nvPicPr>
                  <pic:blipFill>
                    <a:blip r:embed="rId170"/>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9A05AE" w:rsidRDefault="009A05AE" w:rsidP="009A05AE">
      <w:pPr>
        <w:pStyle w:val="NormalWeb"/>
        <w:shd w:val="clear" w:color="auto" w:fill="FFFFFF"/>
        <w:spacing w:before="288" w:beforeAutospacing="0" w:after="288" w:afterAutospacing="0"/>
        <w:rPr>
          <w:ins w:id="4933" w:author="Unknown"/>
          <w:rFonts w:ascii="Segoe UI" w:hAnsi="Segoe UI" w:cs="Segoe UI"/>
          <w:color w:val="212529"/>
          <w:sz w:val="18"/>
          <w:szCs w:val="18"/>
        </w:rPr>
      </w:pPr>
      <w:ins w:id="4934" w:author="Unknown">
        <w:r>
          <w:rPr>
            <w:rFonts w:ascii="Segoe UI" w:hAnsi="Segoe UI" w:cs="Segoe UI"/>
            <w:color w:val="212529"/>
            <w:sz w:val="18"/>
            <w:szCs w:val="18"/>
          </w:rPr>
          <w:t>By default, the matching is not case-sensitive but you can make it so by setting the </w:t>
        </w:r>
        <w:r>
          <w:rPr>
            <w:rStyle w:val="Strong"/>
            <w:rFonts w:ascii="Segoe UI" w:hAnsi="Segoe UI" w:cs="Segoe UI"/>
            <w:color w:val="212529"/>
            <w:sz w:val="18"/>
            <w:szCs w:val="18"/>
          </w:rPr>
          <w:t>IsTextSearchCaseSensitive</w:t>
        </w:r>
        <w:r>
          <w:rPr>
            <w:rFonts w:ascii="Segoe UI" w:hAnsi="Segoe UI" w:cs="Segoe UI"/>
            <w:color w:val="212529"/>
            <w:sz w:val="18"/>
            <w:szCs w:val="18"/>
          </w:rPr>
          <w:t> to True. If you don't want this auto complete behavior at all, you can disable it by setting the </w:t>
        </w:r>
        <w:r>
          <w:rPr>
            <w:rStyle w:val="Strong"/>
            <w:rFonts w:ascii="Segoe UI" w:hAnsi="Segoe UI" w:cs="Segoe UI"/>
            <w:color w:val="212529"/>
            <w:sz w:val="18"/>
            <w:szCs w:val="18"/>
          </w:rPr>
          <w:t>IsTextSearchEnabled</w:t>
        </w:r>
        <w:r>
          <w:rPr>
            <w:rFonts w:ascii="Segoe UI" w:hAnsi="Segoe UI" w:cs="Segoe UI"/>
            <w:color w:val="212529"/>
            <w:sz w:val="18"/>
            <w:szCs w:val="18"/>
          </w:rPr>
          <w:t> to False.</w:t>
        </w:r>
      </w:ins>
    </w:p>
    <w:p w:rsidR="009A05AE" w:rsidRDefault="009A05AE" w:rsidP="009A05AE">
      <w:pPr>
        <w:pStyle w:val="Heading2"/>
        <w:shd w:val="clear" w:color="auto" w:fill="FFFFFF"/>
        <w:spacing w:before="0"/>
        <w:rPr>
          <w:ins w:id="4935" w:author="Unknown"/>
          <w:rFonts w:ascii="Segoe UI" w:hAnsi="Segoe UI" w:cs="Segoe UI"/>
          <w:b w:val="0"/>
          <w:bCs w:val="0"/>
          <w:color w:val="33393E"/>
          <w:sz w:val="36"/>
          <w:szCs w:val="36"/>
        </w:rPr>
      </w:pPr>
      <w:ins w:id="4936" w:author="Unknown">
        <w:r>
          <w:rPr>
            <w:rFonts w:ascii="Segoe UI" w:hAnsi="Segoe UI" w:cs="Segoe UI"/>
            <w:b w:val="0"/>
            <w:bCs w:val="0"/>
            <w:color w:val="33393E"/>
          </w:rPr>
          <w:t>Working with ComboBox selection</w:t>
        </w:r>
      </w:ins>
    </w:p>
    <w:p w:rsidR="009A05AE" w:rsidRDefault="009A05AE" w:rsidP="009A05AE">
      <w:pPr>
        <w:pStyle w:val="NormalWeb"/>
        <w:shd w:val="clear" w:color="auto" w:fill="FFFFFF"/>
        <w:spacing w:before="288" w:beforeAutospacing="0" w:after="288" w:afterAutospacing="0"/>
        <w:rPr>
          <w:ins w:id="4937" w:author="Unknown"/>
          <w:rFonts w:ascii="Segoe UI" w:hAnsi="Segoe UI" w:cs="Segoe UI"/>
          <w:color w:val="212529"/>
          <w:sz w:val="18"/>
          <w:szCs w:val="18"/>
        </w:rPr>
      </w:pPr>
      <w:ins w:id="4938" w:author="Unknown">
        <w:r>
          <w:rPr>
            <w:rFonts w:ascii="Segoe UI" w:hAnsi="Segoe UI" w:cs="Segoe UI"/>
            <w:color w:val="212529"/>
            <w:sz w:val="18"/>
            <w:szCs w:val="18"/>
          </w:rPr>
          <w:t>A key part of using the ComboBox control is to be able to read the user selection, and even control it with code. In the next example, I've re-used the data bound ComboBox example, but added some buttons for controlling the selection. I've also used the </w:t>
        </w:r>
        <w:r>
          <w:rPr>
            <w:rStyle w:val="Strong"/>
            <w:rFonts w:ascii="Segoe UI" w:hAnsi="Segoe UI" w:cs="Segoe UI"/>
            <w:color w:val="212529"/>
            <w:sz w:val="18"/>
            <w:szCs w:val="18"/>
          </w:rPr>
          <w:t>SelectionChanged</w:t>
        </w:r>
        <w:r>
          <w:rPr>
            <w:rFonts w:ascii="Segoe UI" w:hAnsi="Segoe UI" w:cs="Segoe UI"/>
            <w:color w:val="212529"/>
            <w:sz w:val="18"/>
            <w:szCs w:val="18"/>
          </w:rPr>
          <w:t> event to capture when the selected item is changed, either by code or by the user, and act on it.</w:t>
        </w:r>
      </w:ins>
    </w:p>
    <w:p w:rsidR="009A05AE" w:rsidRDefault="009A05AE" w:rsidP="009A05AE">
      <w:pPr>
        <w:pStyle w:val="NormalWeb"/>
        <w:shd w:val="clear" w:color="auto" w:fill="FFFFFF"/>
        <w:spacing w:before="288" w:beforeAutospacing="0" w:after="288" w:afterAutospacing="0"/>
        <w:rPr>
          <w:ins w:id="4939" w:author="Unknown"/>
          <w:rFonts w:ascii="Segoe UI" w:hAnsi="Segoe UI" w:cs="Segoe UI"/>
          <w:color w:val="212529"/>
          <w:sz w:val="18"/>
          <w:szCs w:val="18"/>
        </w:rPr>
      </w:pPr>
      <w:ins w:id="4940" w:author="Unknown">
        <w:r>
          <w:rPr>
            <w:rFonts w:ascii="Segoe UI" w:hAnsi="Segoe UI" w:cs="Segoe UI"/>
            <w:color w:val="212529"/>
            <w:sz w:val="18"/>
            <w:szCs w:val="18"/>
          </w:rPr>
          <w:t>Here's the sample:</w:t>
        </w:r>
      </w:ins>
    </w:p>
    <w:p w:rsidR="009A05AE" w:rsidRDefault="003C5A45" w:rsidP="009A05AE">
      <w:pPr>
        <w:shd w:val="clear" w:color="auto" w:fill="FFFFFF"/>
        <w:jc w:val="right"/>
        <w:rPr>
          <w:ins w:id="4941" w:author="Unknown"/>
          <w:rFonts w:ascii="Segoe UI" w:hAnsi="Segoe UI" w:cs="Segoe UI"/>
          <w:color w:val="212529"/>
          <w:sz w:val="18"/>
          <w:szCs w:val="18"/>
        </w:rPr>
      </w:pPr>
      <w:ins w:id="4942" w:author="Unknown">
        <w:r>
          <w:rPr>
            <w:rFonts w:ascii="Segoe UI" w:hAnsi="Segoe UI" w:cs="Segoe UI"/>
            <w:color w:val="212529"/>
            <w:sz w:val="18"/>
            <w:szCs w:val="18"/>
          </w:rPr>
          <w:fldChar w:fldCharType="begin"/>
        </w:r>
        <w:r w:rsidR="009A05A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A05A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A05AE" w:rsidRDefault="009A05AE" w:rsidP="009A05AE">
      <w:pPr>
        <w:pStyle w:val="HTMLPreformatted"/>
        <w:shd w:val="clear" w:color="auto" w:fill="FFFFFF"/>
        <w:rPr>
          <w:ins w:id="4943" w:author="Unknown"/>
          <w:rStyle w:val="hljs-tag"/>
          <w:rFonts w:ascii="Consolas" w:hAnsi="Consolas" w:cs="Consolas"/>
          <w:shd w:val="clear" w:color="auto" w:fill="FFFFFF"/>
        </w:rPr>
      </w:pPr>
      <w:ins w:id="494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"WpfTutorialSamples.ComboBox_control.ComboBoxSelectionSample"</w:t>
        </w:r>
      </w:ins>
    </w:p>
    <w:p w:rsidR="009A05AE" w:rsidRDefault="009A05AE" w:rsidP="009A05AE">
      <w:pPr>
        <w:pStyle w:val="HTMLPreformatted"/>
        <w:shd w:val="clear" w:color="auto" w:fill="FFFFFF"/>
        <w:rPr>
          <w:ins w:id="4945" w:author="Unknown"/>
          <w:rStyle w:val="hljs-tag"/>
          <w:rFonts w:ascii="Consolas" w:hAnsi="Consolas" w:cs="Consolas"/>
          <w:shd w:val="clear" w:color="auto" w:fill="FFFFFF"/>
        </w:rPr>
      </w:pPr>
      <w:ins w:id="494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9A05AE" w:rsidRDefault="009A05AE" w:rsidP="009A05AE">
      <w:pPr>
        <w:pStyle w:val="HTMLPreformatted"/>
        <w:shd w:val="clear" w:color="auto" w:fill="FFFFFF"/>
        <w:rPr>
          <w:ins w:id="4947" w:author="Unknown"/>
          <w:rStyle w:val="hljs-tag"/>
          <w:rFonts w:ascii="Consolas" w:hAnsi="Consolas" w:cs="Consolas"/>
          <w:shd w:val="clear" w:color="auto" w:fill="FFFFFF"/>
        </w:rPr>
      </w:pPr>
      <w:ins w:id="494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9A05AE" w:rsidRDefault="009A05AE" w:rsidP="009A05AE">
      <w:pPr>
        <w:pStyle w:val="HTMLPreformatted"/>
        <w:shd w:val="clear" w:color="auto" w:fill="FFFFFF"/>
        <w:rPr>
          <w:ins w:id="4949" w:author="Unknown"/>
          <w:rStyle w:val="HTMLCode"/>
          <w:rFonts w:ascii="Consolas" w:eastAsiaTheme="majorEastAsia" w:hAnsi="Consolas" w:cs="Consolas"/>
          <w:color w:val="000000"/>
          <w:shd w:val="clear" w:color="auto" w:fill="FFFFFF"/>
        </w:rPr>
      </w:pPr>
      <w:ins w:id="495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"ComboBoxSelectionSample"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51" w:author="Unknown"/>
          <w:rStyle w:val="HTMLCode"/>
          <w:rFonts w:ascii="Consolas" w:eastAsiaTheme="majorEastAsia" w:hAnsi="Consolas" w:cs="Consolas"/>
          <w:color w:val="000000"/>
          <w:shd w:val="clear" w:color="auto" w:fill="FFFFFF"/>
        </w:rPr>
      </w:pPr>
      <w:ins w:id="495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53" w:author="Unknown"/>
          <w:rStyle w:val="HTMLCode"/>
          <w:rFonts w:ascii="Consolas" w:eastAsiaTheme="majorEastAsia" w:hAnsi="Consolas" w:cs="Consolas"/>
          <w:color w:val="000000"/>
          <w:shd w:val="clear" w:color="auto" w:fill="FFFFFF"/>
        </w:rPr>
      </w:pPr>
      <w:ins w:id="495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"cmbColors"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"cmbColors_SelectionChanged"</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55" w:author="Unknown"/>
          <w:rStyle w:val="HTMLCode"/>
          <w:rFonts w:ascii="Consolas" w:eastAsiaTheme="majorEastAsia" w:hAnsi="Consolas" w:cs="Consolas"/>
          <w:color w:val="000000"/>
          <w:shd w:val="clear" w:color="auto" w:fill="FFFFFF"/>
        </w:rPr>
      </w:pPr>
      <w:ins w:id="495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57" w:author="Unknown"/>
          <w:rStyle w:val="HTMLCode"/>
          <w:rFonts w:ascii="Consolas" w:eastAsiaTheme="majorEastAsia" w:hAnsi="Consolas" w:cs="Consolas"/>
          <w:color w:val="000000"/>
          <w:shd w:val="clear" w:color="auto" w:fill="FFFFFF"/>
        </w:rPr>
      </w:pPr>
      <w:ins w:id="495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59" w:author="Unknown"/>
          <w:rStyle w:val="HTMLCode"/>
          <w:rFonts w:ascii="Consolas" w:eastAsiaTheme="majorEastAsia" w:hAnsi="Consolas" w:cs="Consolas"/>
          <w:color w:val="000000"/>
          <w:shd w:val="clear" w:color="auto" w:fill="FFFFFF"/>
        </w:rPr>
      </w:pPr>
      <w:ins w:id="496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61" w:author="Unknown"/>
          <w:rStyle w:val="HTMLCode"/>
          <w:rFonts w:ascii="Consolas" w:eastAsiaTheme="majorEastAsia" w:hAnsi="Consolas" w:cs="Consolas"/>
          <w:color w:val="000000"/>
          <w:shd w:val="clear" w:color="auto" w:fill="FFFFFF"/>
        </w:rPr>
      </w:pPr>
      <w:ins w:id="4962"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Rectangle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Fill</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"0,2,5,2"</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963" w:author="Unknown"/>
          <w:rStyle w:val="HTMLCode"/>
          <w:rFonts w:ascii="Consolas" w:eastAsiaTheme="majorEastAsia" w:hAnsi="Consolas" w:cs="Consolas"/>
          <w:color w:val="000000"/>
          <w:shd w:val="clear" w:color="auto" w:fill="FFFFFF"/>
        </w:rPr>
      </w:pPr>
      <w:ins w:id="49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9A05AE" w:rsidRDefault="009A05AE" w:rsidP="009A05AE">
      <w:pPr>
        <w:pStyle w:val="HTMLPreformatted"/>
        <w:shd w:val="clear" w:color="auto" w:fill="FFFFFF"/>
        <w:rPr>
          <w:ins w:id="4965" w:author="Unknown"/>
          <w:rStyle w:val="HTMLCode"/>
          <w:rFonts w:ascii="Consolas" w:eastAsiaTheme="majorEastAsia" w:hAnsi="Consolas" w:cs="Consolas"/>
          <w:color w:val="000000"/>
          <w:shd w:val="clear" w:color="auto" w:fill="FFFFFF"/>
        </w:rPr>
      </w:pPr>
      <w:ins w:id="49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67" w:author="Unknown"/>
          <w:rStyle w:val="HTMLCode"/>
          <w:rFonts w:ascii="Consolas" w:eastAsiaTheme="majorEastAsia" w:hAnsi="Consolas" w:cs="Consolas"/>
          <w:color w:val="000000"/>
          <w:shd w:val="clear" w:color="auto" w:fill="FFFFFF"/>
        </w:rPr>
      </w:pPr>
      <w:ins w:id="49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69" w:author="Unknown"/>
          <w:rStyle w:val="HTMLCode"/>
          <w:rFonts w:ascii="Consolas" w:eastAsiaTheme="majorEastAsia" w:hAnsi="Consolas" w:cs="Consolas"/>
          <w:color w:val="000000"/>
          <w:shd w:val="clear" w:color="auto" w:fill="FFFFFF"/>
        </w:rPr>
      </w:pPr>
      <w:ins w:id="49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ComboBox.ItemTemplate</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71" w:author="Unknown"/>
          <w:rStyle w:val="HTMLCode"/>
          <w:rFonts w:ascii="Consolas" w:eastAsiaTheme="majorEastAsia" w:hAnsi="Consolas" w:cs="Consolas"/>
          <w:color w:val="000000"/>
          <w:shd w:val="clear" w:color="auto" w:fill="FFFFFF"/>
        </w:rPr>
      </w:pPr>
      <w:ins w:id="497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73" w:author="Unknown"/>
          <w:rStyle w:val="HTMLCode"/>
          <w:rFonts w:ascii="Consolas" w:eastAsiaTheme="majorEastAsia" w:hAnsi="Consolas" w:cs="Consolas"/>
          <w:color w:val="000000"/>
          <w:shd w:val="clear" w:color="auto" w:fill="FFFFFF"/>
        </w:rPr>
      </w:pPr>
      <w:ins w:id="49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75" w:author="Unknown"/>
          <w:rStyle w:val="HTMLCode"/>
          <w:rFonts w:ascii="Consolas" w:eastAsiaTheme="majorEastAsia" w:hAnsi="Consolas" w:cs="Consolas"/>
          <w:color w:val="000000"/>
          <w:shd w:val="clear" w:color="auto" w:fill="FFFFFF"/>
        </w:rPr>
      </w:pPr>
      <w:ins w:id="49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"btnPrevious"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"btnPrevious_Click"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Previous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77" w:author="Unknown"/>
          <w:rStyle w:val="HTMLCode"/>
          <w:rFonts w:ascii="Consolas" w:eastAsiaTheme="majorEastAsia" w:hAnsi="Consolas" w:cs="Consolas"/>
          <w:color w:val="000000"/>
          <w:shd w:val="clear" w:color="auto" w:fill="FFFFFF"/>
        </w:rPr>
      </w:pPr>
      <w:ins w:id="49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"btnNext"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"btnNext_Click"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Next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79" w:author="Unknown"/>
          <w:rStyle w:val="HTMLCode"/>
          <w:rFonts w:ascii="Consolas" w:eastAsiaTheme="majorEastAsia" w:hAnsi="Consolas" w:cs="Consolas"/>
          <w:color w:val="000000"/>
          <w:shd w:val="clear" w:color="auto" w:fill="FFFFFF"/>
        </w:rPr>
      </w:pPr>
      <w:ins w:id="49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"btnBlue_Click"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"55"</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Blue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81" w:author="Unknown"/>
          <w:rStyle w:val="HTMLCode"/>
          <w:rFonts w:ascii="Consolas" w:eastAsiaTheme="majorEastAsia" w:hAnsi="Consolas" w:cs="Consolas"/>
          <w:color w:val="000000"/>
          <w:shd w:val="clear" w:color="auto" w:fill="FFFFFF"/>
        </w:rPr>
      </w:pPr>
      <w:ins w:id="49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83" w:author="Unknown"/>
          <w:rStyle w:val="HTMLCode"/>
          <w:rFonts w:ascii="Consolas" w:eastAsiaTheme="majorEastAsia" w:hAnsi="Consolas" w:cs="Consolas"/>
          <w:color w:val="000000"/>
          <w:shd w:val="clear" w:color="auto" w:fill="FFFFFF"/>
        </w:rPr>
      </w:pPr>
      <w:ins w:id="49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9A05AE" w:rsidRDefault="009A05AE" w:rsidP="009A05AE">
      <w:pPr>
        <w:pStyle w:val="HTMLPreformatted"/>
        <w:shd w:val="clear" w:color="auto" w:fill="FFFFFF"/>
        <w:rPr>
          <w:ins w:id="4985" w:author="Unknown"/>
          <w:rFonts w:ascii="Consolas" w:hAnsi="Consolas" w:cs="Consolas"/>
          <w:color w:val="212529"/>
          <w:sz w:val="16"/>
          <w:szCs w:val="16"/>
        </w:rPr>
      </w:pPr>
      <w:ins w:id="498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9A05AE" w:rsidRDefault="003C5A45" w:rsidP="009A05AE">
      <w:pPr>
        <w:shd w:val="clear" w:color="auto" w:fill="FFFFFF"/>
        <w:jc w:val="right"/>
        <w:rPr>
          <w:ins w:id="4987" w:author="Unknown"/>
          <w:rFonts w:ascii="Segoe UI" w:hAnsi="Segoe UI" w:cs="Segoe UI"/>
          <w:color w:val="212529"/>
          <w:sz w:val="18"/>
          <w:szCs w:val="18"/>
        </w:rPr>
      </w:pPr>
      <w:ins w:id="4988" w:author="Unknown">
        <w:r>
          <w:rPr>
            <w:rFonts w:ascii="Segoe UI" w:hAnsi="Segoe UI" w:cs="Segoe UI"/>
            <w:color w:val="212529"/>
            <w:sz w:val="18"/>
            <w:szCs w:val="18"/>
          </w:rPr>
          <w:fldChar w:fldCharType="begin"/>
        </w:r>
        <w:r w:rsidR="009A05A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A05A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A05AE" w:rsidRDefault="009A05AE" w:rsidP="009A05AE">
      <w:pPr>
        <w:pStyle w:val="HTMLPreformatted"/>
        <w:shd w:val="clear" w:color="auto" w:fill="FFFFFF"/>
        <w:rPr>
          <w:ins w:id="4989" w:author="Unknown"/>
          <w:rStyle w:val="HTMLCode"/>
          <w:rFonts w:ascii="Consolas" w:eastAsiaTheme="majorEastAsia" w:hAnsi="Consolas" w:cs="Consolas"/>
          <w:color w:val="000000"/>
          <w:shd w:val="clear" w:color="auto" w:fill="FFFFFF"/>
        </w:rPr>
      </w:pPr>
      <w:ins w:id="499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9A05AE" w:rsidRDefault="009A05AE" w:rsidP="009A05AE">
      <w:pPr>
        <w:pStyle w:val="HTMLPreformatted"/>
        <w:shd w:val="clear" w:color="auto" w:fill="FFFFFF"/>
        <w:rPr>
          <w:ins w:id="4991" w:author="Unknown"/>
          <w:rStyle w:val="HTMLCode"/>
          <w:rFonts w:ascii="Consolas" w:eastAsiaTheme="majorEastAsia" w:hAnsi="Consolas" w:cs="Consolas"/>
          <w:color w:val="000000"/>
          <w:shd w:val="clear" w:color="auto" w:fill="FFFFFF"/>
        </w:rPr>
      </w:pPr>
      <w:ins w:id="499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9A05AE" w:rsidRDefault="009A05AE" w:rsidP="009A05AE">
      <w:pPr>
        <w:pStyle w:val="HTMLPreformatted"/>
        <w:shd w:val="clear" w:color="auto" w:fill="FFFFFF"/>
        <w:rPr>
          <w:ins w:id="4993" w:author="Unknown"/>
          <w:rStyle w:val="HTMLCode"/>
          <w:rFonts w:ascii="Consolas" w:eastAsiaTheme="majorEastAsia" w:hAnsi="Consolas" w:cs="Consolas"/>
          <w:color w:val="000000"/>
          <w:shd w:val="clear" w:color="auto" w:fill="FFFFFF"/>
        </w:rPr>
      </w:pPr>
      <w:ins w:id="499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System.Reflection;</w:t>
        </w:r>
      </w:ins>
    </w:p>
    <w:p w:rsidR="009A05AE" w:rsidRDefault="009A05AE" w:rsidP="009A05AE">
      <w:pPr>
        <w:pStyle w:val="HTMLPreformatted"/>
        <w:shd w:val="clear" w:color="auto" w:fill="FFFFFF"/>
        <w:rPr>
          <w:ins w:id="4995" w:author="Unknown"/>
          <w:rStyle w:val="HTMLCode"/>
          <w:rFonts w:ascii="Consolas" w:eastAsiaTheme="majorEastAsia" w:hAnsi="Consolas" w:cs="Consolas"/>
          <w:color w:val="000000"/>
          <w:shd w:val="clear" w:color="auto" w:fill="FFFFFF"/>
        </w:rPr>
      </w:pPr>
      <w:ins w:id="499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9A05AE" w:rsidRDefault="009A05AE" w:rsidP="009A05AE">
      <w:pPr>
        <w:pStyle w:val="HTMLPreformatted"/>
        <w:shd w:val="clear" w:color="auto" w:fill="FFFFFF"/>
        <w:rPr>
          <w:ins w:id="4997" w:author="Unknown"/>
          <w:rStyle w:val="HTMLCode"/>
          <w:rFonts w:ascii="Consolas" w:eastAsiaTheme="majorEastAsia" w:hAnsi="Consolas" w:cs="Consolas"/>
          <w:color w:val="000000"/>
          <w:shd w:val="clear" w:color="auto" w:fill="FFFFFF"/>
        </w:rPr>
      </w:pPr>
      <w:ins w:id="499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System.Windows.Media;</w:t>
        </w:r>
      </w:ins>
    </w:p>
    <w:p w:rsidR="009A05AE" w:rsidRDefault="009A05AE" w:rsidP="009A05AE">
      <w:pPr>
        <w:pStyle w:val="HTMLPreformatted"/>
        <w:shd w:val="clear" w:color="auto" w:fill="FFFFFF"/>
        <w:rPr>
          <w:ins w:id="4999" w:author="Unknown"/>
          <w:rStyle w:val="HTMLCode"/>
          <w:rFonts w:ascii="Consolas" w:eastAsiaTheme="majorEastAsia" w:hAnsi="Consolas" w:cs="Consolas"/>
          <w:color w:val="000000"/>
          <w:shd w:val="clear" w:color="auto" w:fill="FFFFFF"/>
        </w:rPr>
      </w:pPr>
    </w:p>
    <w:p w:rsidR="009A05AE" w:rsidRDefault="009A05AE" w:rsidP="009A05AE">
      <w:pPr>
        <w:pStyle w:val="HTMLPreformatted"/>
        <w:shd w:val="clear" w:color="auto" w:fill="FFFFFF"/>
        <w:rPr>
          <w:ins w:id="5000" w:author="Unknown"/>
          <w:rStyle w:val="HTMLCode"/>
          <w:rFonts w:ascii="Consolas" w:eastAsiaTheme="majorEastAsia" w:hAnsi="Consolas" w:cs="Consolas"/>
          <w:color w:val="000000"/>
          <w:shd w:val="clear" w:color="auto" w:fill="FFFFFF"/>
        </w:rPr>
      </w:pPr>
      <w:ins w:id="5001"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WpfTutorialSamples.ComboBox_control</w:t>
        </w:r>
      </w:ins>
    </w:p>
    <w:p w:rsidR="009A05AE" w:rsidRDefault="009A05AE" w:rsidP="009A05AE">
      <w:pPr>
        <w:pStyle w:val="HTMLPreformatted"/>
        <w:shd w:val="clear" w:color="auto" w:fill="FFFFFF"/>
        <w:rPr>
          <w:ins w:id="5002" w:author="Unknown"/>
          <w:rStyle w:val="HTMLCode"/>
          <w:rFonts w:ascii="Consolas" w:eastAsiaTheme="majorEastAsia" w:hAnsi="Consolas" w:cs="Consolas"/>
          <w:color w:val="000000"/>
          <w:shd w:val="clear" w:color="auto" w:fill="FFFFFF"/>
        </w:rPr>
      </w:pPr>
      <w:ins w:id="5003" w:author="Unknown">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04" w:author="Unknown"/>
          <w:rStyle w:val="HTMLCode"/>
          <w:rFonts w:ascii="Consolas" w:eastAsiaTheme="majorEastAsia" w:hAnsi="Consolas" w:cs="Consolas"/>
          <w:color w:val="000000"/>
          <w:shd w:val="clear" w:color="auto" w:fill="FFFFFF"/>
        </w:rPr>
      </w:pPr>
      <w:ins w:id="5005"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ComboBoxSelectionSample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A05AE" w:rsidRDefault="009A05AE" w:rsidP="009A05AE">
      <w:pPr>
        <w:pStyle w:val="HTMLPreformatted"/>
        <w:shd w:val="clear" w:color="auto" w:fill="FFFFFF"/>
        <w:rPr>
          <w:ins w:id="5006" w:author="Unknown"/>
          <w:rStyle w:val="HTMLCode"/>
          <w:rFonts w:ascii="Consolas" w:eastAsiaTheme="majorEastAsia" w:hAnsi="Consolas" w:cs="Consolas"/>
          <w:color w:val="000000"/>
          <w:shd w:val="clear" w:color="auto" w:fill="FFFFFF"/>
        </w:rPr>
      </w:pPr>
      <w:ins w:id="5007" w:author="Unknown">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08" w:author="Unknown"/>
          <w:rStyle w:val="HTMLCode"/>
          <w:rFonts w:ascii="Consolas" w:eastAsiaTheme="majorEastAsia" w:hAnsi="Consolas" w:cs="Consolas"/>
          <w:color w:val="000000"/>
          <w:shd w:val="clear" w:color="auto" w:fill="FFFFFF"/>
        </w:rPr>
      </w:pPr>
      <w:ins w:id="50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ComboBoxSelectionSample</w:t>
        </w:r>
        <w:r>
          <w:rPr>
            <w:rStyle w:val="hljs-function"/>
            <w:rFonts w:ascii="Consolas" w:hAnsi="Consolas" w:cs="Consolas"/>
            <w:color w:val="000000"/>
            <w:shd w:val="clear" w:color="auto" w:fill="FFFFFF"/>
          </w:rPr>
          <w:t>()</w:t>
        </w:r>
      </w:ins>
    </w:p>
    <w:p w:rsidR="009A05AE" w:rsidRDefault="009A05AE" w:rsidP="009A05AE">
      <w:pPr>
        <w:pStyle w:val="HTMLPreformatted"/>
        <w:shd w:val="clear" w:color="auto" w:fill="FFFFFF"/>
        <w:rPr>
          <w:ins w:id="5010" w:author="Unknown"/>
          <w:rStyle w:val="HTMLCode"/>
          <w:rFonts w:ascii="Consolas" w:eastAsiaTheme="majorEastAsia" w:hAnsi="Consolas" w:cs="Consolas"/>
          <w:color w:val="000000"/>
          <w:shd w:val="clear" w:color="auto" w:fill="FFFFFF"/>
        </w:rPr>
      </w:pPr>
      <w:ins w:id="50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12" w:author="Unknown"/>
          <w:rStyle w:val="HTMLCode"/>
          <w:rFonts w:ascii="Consolas" w:eastAsiaTheme="majorEastAsia" w:hAnsi="Consolas" w:cs="Consolas"/>
          <w:color w:val="000000"/>
          <w:shd w:val="clear" w:color="auto" w:fill="FFFFFF"/>
        </w:rPr>
      </w:pPr>
      <w:ins w:id="50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9A05AE" w:rsidRDefault="009A05AE" w:rsidP="009A05AE">
      <w:pPr>
        <w:pStyle w:val="HTMLPreformatted"/>
        <w:shd w:val="clear" w:color="auto" w:fill="FFFFFF"/>
        <w:rPr>
          <w:ins w:id="5014" w:author="Unknown"/>
          <w:rStyle w:val="HTMLCode"/>
          <w:rFonts w:ascii="Consolas" w:eastAsiaTheme="majorEastAsia" w:hAnsi="Consolas" w:cs="Consolas"/>
          <w:color w:val="000000"/>
          <w:shd w:val="clear" w:color="auto" w:fill="FFFFFF"/>
        </w:rPr>
      </w:pPr>
      <w:ins w:id="50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cmbColors.ItemsSource = </w:t>
        </w:r>
        <w:r>
          <w:rPr>
            <w:rStyle w:val="hljs-keyword"/>
            <w:rFonts w:ascii="Consolas" w:hAnsi="Consolas" w:cs="Consolas"/>
            <w:color w:val="0000FF"/>
            <w:shd w:val="clear" w:color="auto" w:fill="FFFFFF"/>
          </w:rPr>
          <w:t>typeof</w:t>
        </w:r>
        <w:r>
          <w:rPr>
            <w:rStyle w:val="HTMLCode"/>
            <w:rFonts w:ascii="Consolas" w:eastAsiaTheme="majorEastAsia" w:hAnsi="Consolas" w:cs="Consolas"/>
            <w:color w:val="000000"/>
            <w:shd w:val="clear" w:color="auto" w:fill="FFFFFF"/>
          </w:rPr>
          <w:t>(Colors).GetProperties();</w:t>
        </w:r>
      </w:ins>
    </w:p>
    <w:p w:rsidR="009A05AE" w:rsidRDefault="009A05AE" w:rsidP="009A05AE">
      <w:pPr>
        <w:pStyle w:val="HTMLPreformatted"/>
        <w:shd w:val="clear" w:color="auto" w:fill="FFFFFF"/>
        <w:rPr>
          <w:ins w:id="5016" w:author="Unknown"/>
          <w:rStyle w:val="HTMLCode"/>
          <w:rFonts w:ascii="Consolas" w:eastAsiaTheme="majorEastAsia" w:hAnsi="Consolas" w:cs="Consolas"/>
          <w:color w:val="000000"/>
          <w:shd w:val="clear" w:color="auto" w:fill="FFFFFF"/>
        </w:rPr>
      </w:pPr>
      <w:ins w:id="50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18" w:author="Unknown"/>
          <w:rStyle w:val="HTMLCode"/>
          <w:rFonts w:ascii="Consolas" w:eastAsiaTheme="majorEastAsia" w:hAnsi="Consolas" w:cs="Consolas"/>
          <w:color w:val="000000"/>
          <w:shd w:val="clear" w:color="auto" w:fill="FFFFFF"/>
        </w:rPr>
      </w:pPr>
    </w:p>
    <w:p w:rsidR="009A05AE" w:rsidRDefault="009A05AE" w:rsidP="009A05AE">
      <w:pPr>
        <w:pStyle w:val="HTMLPreformatted"/>
        <w:shd w:val="clear" w:color="auto" w:fill="FFFFFF"/>
        <w:rPr>
          <w:ins w:id="5019" w:author="Unknown"/>
          <w:rStyle w:val="HTMLCode"/>
          <w:rFonts w:ascii="Consolas" w:eastAsiaTheme="majorEastAsia" w:hAnsi="Consolas" w:cs="Consolas"/>
          <w:color w:val="000000"/>
          <w:shd w:val="clear" w:color="auto" w:fill="FFFFFF"/>
        </w:rPr>
      </w:pPr>
      <w:ins w:id="50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btnPrevious_Click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9A05AE" w:rsidRDefault="009A05AE" w:rsidP="009A05AE">
      <w:pPr>
        <w:pStyle w:val="HTMLPreformatted"/>
        <w:shd w:val="clear" w:color="auto" w:fill="FFFFFF"/>
        <w:rPr>
          <w:ins w:id="5021" w:author="Unknown"/>
          <w:rStyle w:val="HTMLCode"/>
          <w:rFonts w:ascii="Consolas" w:eastAsiaTheme="majorEastAsia" w:hAnsi="Consolas" w:cs="Consolas"/>
          <w:color w:val="000000"/>
          <w:shd w:val="clear" w:color="auto" w:fill="FFFFFF"/>
        </w:rPr>
      </w:pPr>
      <w:ins w:id="50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23" w:author="Unknown"/>
          <w:rStyle w:val="HTMLCode"/>
          <w:rFonts w:ascii="Consolas" w:eastAsiaTheme="majorEastAsia" w:hAnsi="Consolas" w:cs="Consolas"/>
          <w:color w:val="000000"/>
          <w:shd w:val="clear" w:color="auto" w:fill="FFFFFF"/>
        </w:rPr>
      </w:pPr>
      <w:ins w:id="50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(cmbColors.SelectedIndex &gt;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25" w:author="Unknown"/>
          <w:rStyle w:val="HTMLCode"/>
          <w:rFonts w:ascii="Consolas" w:eastAsiaTheme="majorEastAsia" w:hAnsi="Consolas" w:cs="Consolas"/>
          <w:color w:val="000000"/>
          <w:shd w:val="clear" w:color="auto" w:fill="FFFFFF"/>
        </w:rPr>
      </w:pPr>
      <w:ins w:id="50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cmbColors.SelectedIndex = cmbColors.SelectedIndex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27" w:author="Unknown"/>
          <w:rStyle w:val="HTMLCode"/>
          <w:rFonts w:ascii="Consolas" w:eastAsiaTheme="majorEastAsia" w:hAnsi="Consolas" w:cs="Consolas"/>
          <w:color w:val="000000"/>
          <w:shd w:val="clear" w:color="auto" w:fill="FFFFFF"/>
        </w:rPr>
      </w:pPr>
      <w:ins w:id="50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29" w:author="Unknown"/>
          <w:rStyle w:val="HTMLCode"/>
          <w:rFonts w:ascii="Consolas" w:eastAsiaTheme="majorEastAsia" w:hAnsi="Consolas" w:cs="Consolas"/>
          <w:color w:val="000000"/>
          <w:shd w:val="clear" w:color="auto" w:fill="FFFFFF"/>
        </w:rPr>
      </w:pPr>
    </w:p>
    <w:p w:rsidR="009A05AE" w:rsidRDefault="009A05AE" w:rsidP="009A05AE">
      <w:pPr>
        <w:pStyle w:val="HTMLPreformatted"/>
        <w:shd w:val="clear" w:color="auto" w:fill="FFFFFF"/>
        <w:rPr>
          <w:ins w:id="5030" w:author="Unknown"/>
          <w:rStyle w:val="HTMLCode"/>
          <w:rFonts w:ascii="Consolas" w:eastAsiaTheme="majorEastAsia" w:hAnsi="Consolas" w:cs="Consolas"/>
          <w:color w:val="000000"/>
          <w:shd w:val="clear" w:color="auto" w:fill="FFFFFF"/>
        </w:rPr>
      </w:pPr>
      <w:ins w:id="50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btnNext_Click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9A05AE" w:rsidRDefault="009A05AE" w:rsidP="009A05AE">
      <w:pPr>
        <w:pStyle w:val="HTMLPreformatted"/>
        <w:shd w:val="clear" w:color="auto" w:fill="FFFFFF"/>
        <w:rPr>
          <w:ins w:id="5032" w:author="Unknown"/>
          <w:rStyle w:val="HTMLCode"/>
          <w:rFonts w:ascii="Consolas" w:eastAsiaTheme="majorEastAsia" w:hAnsi="Consolas" w:cs="Consolas"/>
          <w:color w:val="000000"/>
          <w:shd w:val="clear" w:color="auto" w:fill="FFFFFF"/>
        </w:rPr>
      </w:pPr>
      <w:ins w:id="50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34" w:author="Unknown"/>
          <w:rStyle w:val="HTMLCode"/>
          <w:rFonts w:ascii="Consolas" w:eastAsiaTheme="majorEastAsia" w:hAnsi="Consolas" w:cs="Consolas"/>
          <w:color w:val="000000"/>
          <w:shd w:val="clear" w:color="auto" w:fill="FFFFFF"/>
        </w:rPr>
      </w:pPr>
      <w:ins w:id="50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(cmbColors.SelectedIndex &lt; cmbColors.Items.Count</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36" w:author="Unknown"/>
          <w:rStyle w:val="HTMLCode"/>
          <w:rFonts w:ascii="Consolas" w:eastAsiaTheme="majorEastAsia" w:hAnsi="Consolas" w:cs="Consolas"/>
          <w:color w:val="000000"/>
          <w:shd w:val="clear" w:color="auto" w:fill="FFFFFF"/>
        </w:rPr>
      </w:pPr>
      <w:ins w:id="50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cmbColors.SelectedIndex = cmbColors.SelectedIndex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38" w:author="Unknown"/>
          <w:rStyle w:val="HTMLCode"/>
          <w:rFonts w:ascii="Consolas" w:eastAsiaTheme="majorEastAsia" w:hAnsi="Consolas" w:cs="Consolas"/>
          <w:color w:val="000000"/>
          <w:shd w:val="clear" w:color="auto" w:fill="FFFFFF"/>
        </w:rPr>
      </w:pPr>
      <w:ins w:id="50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40" w:author="Unknown"/>
          <w:rStyle w:val="HTMLCode"/>
          <w:rFonts w:ascii="Consolas" w:eastAsiaTheme="majorEastAsia" w:hAnsi="Consolas" w:cs="Consolas"/>
          <w:color w:val="000000"/>
          <w:shd w:val="clear" w:color="auto" w:fill="FFFFFF"/>
        </w:rPr>
      </w:pPr>
    </w:p>
    <w:p w:rsidR="009A05AE" w:rsidRDefault="009A05AE" w:rsidP="009A05AE">
      <w:pPr>
        <w:pStyle w:val="HTMLPreformatted"/>
        <w:shd w:val="clear" w:color="auto" w:fill="FFFFFF"/>
        <w:rPr>
          <w:ins w:id="5041" w:author="Unknown"/>
          <w:rStyle w:val="HTMLCode"/>
          <w:rFonts w:ascii="Consolas" w:eastAsiaTheme="majorEastAsia" w:hAnsi="Consolas" w:cs="Consolas"/>
          <w:color w:val="000000"/>
          <w:shd w:val="clear" w:color="auto" w:fill="FFFFFF"/>
        </w:rPr>
      </w:pPr>
      <w:ins w:id="504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btnBlue_Click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9A05AE" w:rsidRDefault="009A05AE" w:rsidP="009A05AE">
      <w:pPr>
        <w:pStyle w:val="HTMLPreformatted"/>
        <w:shd w:val="clear" w:color="auto" w:fill="FFFFFF"/>
        <w:rPr>
          <w:ins w:id="5043" w:author="Unknown"/>
          <w:rStyle w:val="HTMLCode"/>
          <w:rFonts w:ascii="Consolas" w:eastAsiaTheme="majorEastAsia" w:hAnsi="Consolas" w:cs="Consolas"/>
          <w:color w:val="000000"/>
          <w:shd w:val="clear" w:color="auto" w:fill="FFFFFF"/>
        </w:rPr>
      </w:pPr>
      <w:ins w:id="504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45" w:author="Unknown"/>
          <w:rStyle w:val="HTMLCode"/>
          <w:rFonts w:ascii="Consolas" w:eastAsiaTheme="majorEastAsia" w:hAnsi="Consolas" w:cs="Consolas"/>
          <w:color w:val="000000"/>
          <w:shd w:val="clear" w:color="auto" w:fill="FFFFFF"/>
        </w:rPr>
      </w:pPr>
      <w:ins w:id="504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cmbColors.SelectedItem = </w:t>
        </w:r>
        <w:r>
          <w:rPr>
            <w:rStyle w:val="hljs-keyword"/>
            <w:rFonts w:ascii="Consolas" w:hAnsi="Consolas" w:cs="Consolas"/>
            <w:color w:val="0000FF"/>
            <w:shd w:val="clear" w:color="auto" w:fill="FFFFFF"/>
          </w:rPr>
          <w:t>typeof</w:t>
        </w:r>
        <w:r>
          <w:rPr>
            <w:rStyle w:val="HTMLCode"/>
            <w:rFonts w:ascii="Consolas" w:eastAsiaTheme="majorEastAsia" w:hAnsi="Consolas" w:cs="Consolas"/>
            <w:color w:val="000000"/>
            <w:shd w:val="clear" w:color="auto" w:fill="FFFFFF"/>
          </w:rPr>
          <w:t>(Colors).GetProperty(</w:t>
        </w:r>
        <w:r>
          <w:rPr>
            <w:rStyle w:val="hljs-string"/>
            <w:rFonts w:ascii="Consolas" w:hAnsi="Consolas" w:cs="Consolas"/>
            <w:color w:val="A31515"/>
            <w:shd w:val="clear" w:color="auto" w:fill="FFFFFF"/>
          </w:rPr>
          <w:t>"Blue"</w:t>
        </w:r>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47" w:author="Unknown"/>
          <w:rStyle w:val="HTMLCode"/>
          <w:rFonts w:ascii="Consolas" w:eastAsiaTheme="majorEastAsia" w:hAnsi="Consolas" w:cs="Consolas"/>
          <w:color w:val="000000"/>
          <w:shd w:val="clear" w:color="auto" w:fill="FFFFFF"/>
        </w:rPr>
      </w:pPr>
      <w:ins w:id="50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49" w:author="Unknown"/>
          <w:rStyle w:val="HTMLCode"/>
          <w:rFonts w:ascii="Consolas" w:eastAsiaTheme="majorEastAsia" w:hAnsi="Consolas" w:cs="Consolas"/>
          <w:color w:val="000000"/>
          <w:shd w:val="clear" w:color="auto" w:fill="FFFFFF"/>
        </w:rPr>
      </w:pPr>
    </w:p>
    <w:p w:rsidR="009A05AE" w:rsidRDefault="009A05AE" w:rsidP="009A05AE">
      <w:pPr>
        <w:pStyle w:val="HTMLPreformatted"/>
        <w:shd w:val="clear" w:color="auto" w:fill="FFFFFF"/>
        <w:rPr>
          <w:ins w:id="5050" w:author="Unknown"/>
          <w:rStyle w:val="HTMLCode"/>
          <w:rFonts w:ascii="Consolas" w:eastAsiaTheme="majorEastAsia" w:hAnsi="Consolas" w:cs="Consolas"/>
          <w:color w:val="000000"/>
          <w:shd w:val="clear" w:color="auto" w:fill="FFFFFF"/>
        </w:rPr>
      </w:pPr>
      <w:ins w:id="50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cmbColors_SelectionChanged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System.Windows.Controls.SelectionChangedEventArgs e</w:t>
        </w:r>
        <w:r>
          <w:rPr>
            <w:rStyle w:val="hljs-function"/>
            <w:rFonts w:ascii="Consolas" w:hAnsi="Consolas" w:cs="Consolas"/>
            <w:color w:val="000000"/>
            <w:shd w:val="clear" w:color="auto" w:fill="FFFFFF"/>
          </w:rPr>
          <w:t>)</w:t>
        </w:r>
      </w:ins>
    </w:p>
    <w:p w:rsidR="009A05AE" w:rsidRDefault="009A05AE" w:rsidP="009A05AE">
      <w:pPr>
        <w:pStyle w:val="HTMLPreformatted"/>
        <w:shd w:val="clear" w:color="auto" w:fill="FFFFFF"/>
        <w:rPr>
          <w:ins w:id="5052" w:author="Unknown"/>
          <w:rStyle w:val="HTMLCode"/>
          <w:rFonts w:ascii="Consolas" w:eastAsiaTheme="majorEastAsia" w:hAnsi="Consolas" w:cs="Consolas"/>
          <w:color w:val="000000"/>
          <w:shd w:val="clear" w:color="auto" w:fill="FFFFFF"/>
        </w:rPr>
      </w:pPr>
      <w:ins w:id="5053"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54" w:author="Unknown"/>
          <w:rStyle w:val="HTMLCode"/>
          <w:rFonts w:ascii="Consolas" w:eastAsiaTheme="majorEastAsia" w:hAnsi="Consolas" w:cs="Consolas"/>
          <w:color w:val="000000"/>
          <w:shd w:val="clear" w:color="auto" w:fill="FFFFFF"/>
        </w:rPr>
      </w:pPr>
      <w:ins w:id="50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Color selectedColor = (Color)(cmbColors.SelectedItem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PropertyInfo).GetValue(</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 xml:space="preserve">,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ins>
    </w:p>
    <w:p w:rsidR="009A05AE" w:rsidRDefault="009A05AE" w:rsidP="009A05AE">
      <w:pPr>
        <w:pStyle w:val="HTMLPreformatted"/>
        <w:shd w:val="clear" w:color="auto" w:fill="FFFFFF"/>
        <w:rPr>
          <w:ins w:id="5056" w:author="Unknown"/>
          <w:rStyle w:val="HTMLCode"/>
          <w:rFonts w:ascii="Consolas" w:eastAsiaTheme="majorEastAsia" w:hAnsi="Consolas" w:cs="Consolas"/>
          <w:color w:val="000000"/>
          <w:shd w:val="clear" w:color="auto" w:fill="FFFFFF"/>
        </w:rPr>
      </w:pPr>
      <w:ins w:id="50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.Background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SolidColorBrush(selectedColor);</w:t>
        </w:r>
      </w:ins>
    </w:p>
    <w:p w:rsidR="009A05AE" w:rsidRDefault="009A05AE" w:rsidP="009A05AE">
      <w:pPr>
        <w:pStyle w:val="HTMLPreformatted"/>
        <w:shd w:val="clear" w:color="auto" w:fill="FFFFFF"/>
        <w:rPr>
          <w:ins w:id="5058" w:author="Unknown"/>
          <w:rStyle w:val="HTMLCode"/>
          <w:rFonts w:ascii="Consolas" w:eastAsiaTheme="majorEastAsia" w:hAnsi="Consolas" w:cs="Consolas"/>
          <w:color w:val="000000"/>
          <w:shd w:val="clear" w:color="auto" w:fill="FFFFFF"/>
        </w:rPr>
      </w:pPr>
      <w:ins w:id="50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60" w:author="Unknown"/>
          <w:rStyle w:val="HTMLCode"/>
          <w:rFonts w:ascii="Consolas" w:eastAsiaTheme="majorEastAsia" w:hAnsi="Consolas" w:cs="Consolas"/>
          <w:color w:val="000000"/>
          <w:shd w:val="clear" w:color="auto" w:fill="FFFFFF"/>
        </w:rPr>
      </w:pPr>
      <w:ins w:id="5061" w:author="Unknown">
        <w:r>
          <w:rPr>
            <w:rStyle w:val="HTMLCode"/>
            <w:rFonts w:ascii="Consolas" w:eastAsiaTheme="majorEastAsia" w:hAnsi="Consolas" w:cs="Consolas"/>
            <w:color w:val="000000"/>
            <w:shd w:val="clear" w:color="auto" w:fill="FFFFFF"/>
          </w:rPr>
          <w:tab/>
          <w:t>}</w:t>
        </w:r>
      </w:ins>
    </w:p>
    <w:p w:rsidR="009A05AE" w:rsidRDefault="009A05AE" w:rsidP="009A05AE">
      <w:pPr>
        <w:pStyle w:val="HTMLPreformatted"/>
        <w:shd w:val="clear" w:color="auto" w:fill="FFFFFF"/>
        <w:rPr>
          <w:ins w:id="5062" w:author="Unknown"/>
          <w:rFonts w:ascii="Consolas" w:hAnsi="Consolas" w:cs="Consolas"/>
          <w:color w:val="212529"/>
          <w:sz w:val="16"/>
          <w:szCs w:val="16"/>
        </w:rPr>
      </w:pPr>
      <w:ins w:id="5063" w:author="Unknown">
        <w:r>
          <w:rPr>
            <w:rStyle w:val="HTMLCode"/>
            <w:rFonts w:ascii="Consolas" w:eastAsiaTheme="majorEastAsia" w:hAnsi="Consolas" w:cs="Consolas"/>
            <w:color w:val="000000"/>
            <w:shd w:val="clear" w:color="auto" w:fill="FFFFFF"/>
          </w:rPr>
          <w:t>}</w:t>
        </w:r>
      </w:ins>
    </w:p>
    <w:p w:rsidR="009A05AE" w:rsidRDefault="009A05AE" w:rsidP="009A05AE">
      <w:pPr>
        <w:rPr>
          <w:ins w:id="5064" w:author="Unknown"/>
          <w:rFonts w:ascii="Times New Roman" w:hAnsi="Times New Roman" w:cs="Times New Roman"/>
          <w:sz w:val="24"/>
          <w:szCs w:val="24"/>
        </w:rPr>
      </w:pPr>
      <w:r>
        <w:rPr>
          <w:noProof/>
        </w:rPr>
        <w:drawing>
          <wp:inline distT="0" distB="0" distL="0" distR="0">
            <wp:extent cx="2377440" cy="1192530"/>
            <wp:effectExtent l="19050" t="0" r="3810" b="0"/>
            <wp:docPr id="210" name="aelm1353" descr="https://www.wpf-tutorial.com/Images/ArticleImages/1/chapters/list-controls/combobox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53" descr="https://www.wpf-tutorial.com/Images/ArticleImages/1/chapters/list-controls/combobox_selection.png"/>
                    <pic:cNvPicPr>
                      <a:picLocks noChangeAspect="1" noChangeArrowheads="1"/>
                    </pic:cNvPicPr>
                  </pic:nvPicPr>
                  <pic:blipFill>
                    <a:blip r:embed="rId171"/>
                    <a:srcRect/>
                    <a:stretch>
                      <a:fillRect/>
                    </a:stretch>
                  </pic:blipFill>
                  <pic:spPr bwMode="auto">
                    <a:xfrm>
                      <a:off x="0" y="0"/>
                      <a:ext cx="2377440" cy="1192530"/>
                    </a:xfrm>
                    <a:prstGeom prst="rect">
                      <a:avLst/>
                    </a:prstGeom>
                    <a:noFill/>
                    <a:ln w="9525">
                      <a:noFill/>
                      <a:miter lim="800000"/>
                      <a:headEnd/>
                      <a:tailEnd/>
                    </a:ln>
                  </pic:spPr>
                </pic:pic>
              </a:graphicData>
            </a:graphic>
          </wp:inline>
        </w:drawing>
      </w:r>
    </w:p>
    <w:p w:rsidR="009A05AE" w:rsidRDefault="009A05AE" w:rsidP="009A05AE">
      <w:pPr>
        <w:pStyle w:val="NormalWeb"/>
        <w:shd w:val="clear" w:color="auto" w:fill="FFFFFF"/>
        <w:spacing w:before="288" w:beforeAutospacing="0" w:after="288" w:afterAutospacing="0"/>
        <w:rPr>
          <w:ins w:id="5065" w:author="Unknown"/>
          <w:rFonts w:ascii="Segoe UI" w:hAnsi="Segoe UI" w:cs="Segoe UI"/>
          <w:color w:val="212529"/>
          <w:sz w:val="18"/>
          <w:szCs w:val="18"/>
        </w:rPr>
      </w:pPr>
      <w:ins w:id="5066" w:author="Unknown">
        <w:r>
          <w:rPr>
            <w:rFonts w:ascii="Segoe UI" w:hAnsi="Segoe UI" w:cs="Segoe UI"/>
            <w:color w:val="212529"/>
            <w:sz w:val="18"/>
            <w:szCs w:val="18"/>
          </w:rPr>
          <w:t>The interesting part of this example is the three event handlers for our three buttons, as well as the </w:t>
        </w:r>
        <w:r>
          <w:rPr>
            <w:rStyle w:val="Strong"/>
            <w:rFonts w:ascii="Segoe UI" w:hAnsi="Segoe UI" w:cs="Segoe UI"/>
            <w:color w:val="212529"/>
            <w:sz w:val="18"/>
            <w:szCs w:val="18"/>
          </w:rPr>
          <w:t>SelectionChanged</w:t>
        </w:r>
        <w:r>
          <w:rPr>
            <w:rFonts w:ascii="Segoe UI" w:hAnsi="Segoe UI" w:cs="Segoe UI"/>
            <w:color w:val="212529"/>
            <w:sz w:val="18"/>
            <w:szCs w:val="18"/>
          </w:rPr>
          <w:t> event handler. In the first two, we select the previous or the next item by reading the </w:t>
        </w:r>
        <w:r>
          <w:rPr>
            <w:rStyle w:val="Strong"/>
            <w:rFonts w:ascii="Segoe UI" w:hAnsi="Segoe UI" w:cs="Segoe UI"/>
            <w:color w:val="212529"/>
            <w:sz w:val="18"/>
            <w:szCs w:val="18"/>
          </w:rPr>
          <w:t>SelectedIndex</w:t>
        </w:r>
        <w:r>
          <w:rPr>
            <w:rFonts w:ascii="Segoe UI" w:hAnsi="Segoe UI" w:cs="Segoe UI"/>
            <w:color w:val="212529"/>
            <w:sz w:val="18"/>
            <w:szCs w:val="18"/>
          </w:rPr>
          <w:t> property and then subtracting or adding one to it. Pretty simple and easy to work with.</w:t>
        </w:r>
      </w:ins>
    </w:p>
    <w:p w:rsidR="009A05AE" w:rsidRDefault="009A05AE" w:rsidP="009A05AE">
      <w:pPr>
        <w:pStyle w:val="NormalWeb"/>
        <w:shd w:val="clear" w:color="auto" w:fill="FFFFFF"/>
        <w:spacing w:before="288" w:beforeAutospacing="0" w:after="288" w:afterAutospacing="0"/>
        <w:rPr>
          <w:ins w:id="5067" w:author="Unknown"/>
          <w:rFonts w:ascii="Segoe UI" w:hAnsi="Segoe UI" w:cs="Segoe UI"/>
          <w:color w:val="212529"/>
          <w:sz w:val="18"/>
          <w:szCs w:val="18"/>
        </w:rPr>
      </w:pPr>
      <w:ins w:id="5068" w:author="Unknown">
        <w:r>
          <w:rPr>
            <w:rFonts w:ascii="Segoe UI" w:hAnsi="Segoe UI" w:cs="Segoe UI"/>
            <w:color w:val="212529"/>
            <w:sz w:val="18"/>
            <w:szCs w:val="18"/>
          </w:rPr>
          <w:t>In the third event handler, we use the SelectedItem to select a specific item based on the value. I do a bit of extra work here (using .NET reflection), because the ComboBox is bound to a list of properties, each being a color, instead of a simple list of colors, but basically it's all about giving the value contained by one of the items to the </w:t>
        </w:r>
        <w:r>
          <w:rPr>
            <w:rStyle w:val="Strong"/>
            <w:rFonts w:ascii="Segoe UI" w:hAnsi="Segoe UI" w:cs="Segoe UI"/>
            <w:color w:val="212529"/>
            <w:sz w:val="18"/>
            <w:szCs w:val="18"/>
          </w:rPr>
          <w:t>SelectedItem</w:t>
        </w:r>
        <w:r>
          <w:rPr>
            <w:rFonts w:ascii="Segoe UI" w:hAnsi="Segoe UI" w:cs="Segoe UI"/>
            <w:color w:val="212529"/>
            <w:sz w:val="18"/>
            <w:szCs w:val="18"/>
          </w:rPr>
          <w:t> property.</w:t>
        </w:r>
      </w:ins>
    </w:p>
    <w:p w:rsidR="009A05AE" w:rsidRDefault="009A05AE" w:rsidP="009A05AE">
      <w:pPr>
        <w:pStyle w:val="NormalWeb"/>
        <w:shd w:val="clear" w:color="auto" w:fill="FFFFFF"/>
        <w:spacing w:before="288" w:beforeAutospacing="0" w:after="288" w:afterAutospacing="0"/>
        <w:rPr>
          <w:ins w:id="5069" w:author="Unknown"/>
          <w:rFonts w:ascii="Segoe UI" w:hAnsi="Segoe UI" w:cs="Segoe UI"/>
          <w:color w:val="212529"/>
          <w:sz w:val="18"/>
          <w:szCs w:val="18"/>
        </w:rPr>
      </w:pPr>
      <w:ins w:id="5070" w:author="Unknown">
        <w:r>
          <w:rPr>
            <w:rFonts w:ascii="Segoe UI" w:hAnsi="Segoe UI" w:cs="Segoe UI"/>
            <w:color w:val="212529"/>
            <w:sz w:val="18"/>
            <w:szCs w:val="18"/>
          </w:rPr>
          <w:t>In the fourth and last event handler, I respond to the selected item being changed. When that happens, I read the selected color (once again using Reflection, as described above) and then use the selected color to create a new background brush for the Window. The effect can be seen on the screenshot.</w:t>
        </w:r>
      </w:ins>
    </w:p>
    <w:p w:rsidR="009A05AE" w:rsidRDefault="009A05AE" w:rsidP="009A05AE">
      <w:pPr>
        <w:pStyle w:val="NormalWeb"/>
        <w:shd w:val="clear" w:color="auto" w:fill="FFFFFF"/>
        <w:spacing w:before="288" w:beforeAutospacing="0" w:after="288" w:afterAutospacing="0"/>
        <w:rPr>
          <w:ins w:id="5071" w:author="Unknown"/>
          <w:rFonts w:ascii="Segoe UI" w:hAnsi="Segoe UI" w:cs="Segoe UI"/>
          <w:color w:val="212529"/>
          <w:sz w:val="18"/>
          <w:szCs w:val="18"/>
        </w:rPr>
      </w:pPr>
      <w:ins w:id="5072" w:author="Unknown">
        <w:r>
          <w:rPr>
            <w:rFonts w:ascii="Segoe UI" w:hAnsi="Segoe UI" w:cs="Segoe UI"/>
            <w:color w:val="212529"/>
            <w:sz w:val="18"/>
            <w:szCs w:val="18"/>
          </w:rPr>
          <w:t>If you're working with an editable ComboBox (IsEditable property set to true), you can read the </w:t>
        </w:r>
        <w:r>
          <w:rPr>
            <w:rStyle w:val="Strong"/>
            <w:rFonts w:ascii="Segoe UI" w:hAnsi="Segoe UI" w:cs="Segoe UI"/>
            <w:color w:val="212529"/>
            <w:sz w:val="18"/>
            <w:szCs w:val="18"/>
          </w:rPr>
          <w:t>Text</w:t>
        </w:r>
        <w:r>
          <w:rPr>
            <w:rFonts w:ascii="Segoe UI" w:hAnsi="Segoe UI" w:cs="Segoe UI"/>
            <w:color w:val="212529"/>
            <w:sz w:val="18"/>
            <w:szCs w:val="18"/>
          </w:rPr>
          <w:t> property to know the value the user has entered or selected.</w:t>
        </w:r>
      </w:ins>
    </w:p>
    <w:p w:rsidR="00137E65" w:rsidRDefault="00137E65" w:rsidP="00137E65">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A simple ListView example</w:t>
      </w:r>
    </w:p>
    <w:p w:rsidR="00137E65" w:rsidRDefault="00137E65" w:rsidP="00137E6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WPF ListView control is very bare minimum in its most simple form. In fact, it will look a whole lot like the WPF ListBox, until you start adding specialized views to it. That's not so strange, since a ListView inherits directly from the ListBox control. So, a default ListView is actually just a ListBox, with a different selection mode (more on that later).</w:t>
      </w:r>
    </w:p>
    <w:p w:rsidR="00137E65" w:rsidRDefault="00137E65" w:rsidP="00137E6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Let's try creating a ListView in its most simple form:</w:t>
      </w:r>
    </w:p>
    <w:p w:rsidR="00137E65" w:rsidRDefault="003C5A45" w:rsidP="00137E65">
      <w:pPr>
        <w:shd w:val="clear" w:color="auto" w:fill="FFFFFF"/>
        <w:jc w:val="right"/>
        <w:rPr>
          <w:ins w:id="5073" w:author="Unknown"/>
          <w:rFonts w:ascii="Segoe UI" w:hAnsi="Segoe UI" w:cs="Segoe UI"/>
          <w:color w:val="212529"/>
          <w:sz w:val="18"/>
          <w:szCs w:val="18"/>
        </w:rPr>
      </w:pPr>
      <w:ins w:id="5074" w:author="Unknown">
        <w:r>
          <w:rPr>
            <w:rFonts w:ascii="Segoe UI" w:hAnsi="Segoe UI" w:cs="Segoe UI"/>
            <w:color w:val="212529"/>
            <w:sz w:val="18"/>
            <w:szCs w:val="18"/>
          </w:rPr>
          <w:fldChar w:fldCharType="begin"/>
        </w:r>
        <w:r w:rsidR="00137E6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37E6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37E65" w:rsidRDefault="00137E65" w:rsidP="00137E65">
      <w:pPr>
        <w:pStyle w:val="HTMLPreformatted"/>
        <w:shd w:val="clear" w:color="auto" w:fill="FFFFFF"/>
        <w:rPr>
          <w:ins w:id="5075" w:author="Unknown"/>
          <w:rStyle w:val="hljs-tag"/>
          <w:rFonts w:ascii="Consolas" w:hAnsi="Consolas" w:cs="Consolas"/>
          <w:shd w:val="clear" w:color="auto" w:fill="FFFFFF"/>
        </w:rPr>
      </w:pPr>
      <w:ins w:id="507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"WpfTutorialSamples.ListView_control.ListViewBasicSample"</w:t>
        </w:r>
      </w:ins>
    </w:p>
    <w:p w:rsidR="00137E65" w:rsidRDefault="00137E65" w:rsidP="00137E65">
      <w:pPr>
        <w:pStyle w:val="HTMLPreformatted"/>
        <w:shd w:val="clear" w:color="auto" w:fill="FFFFFF"/>
        <w:rPr>
          <w:ins w:id="5077" w:author="Unknown"/>
          <w:rStyle w:val="hljs-tag"/>
          <w:rFonts w:ascii="Consolas" w:hAnsi="Consolas" w:cs="Consolas"/>
          <w:shd w:val="clear" w:color="auto" w:fill="FFFFFF"/>
        </w:rPr>
      </w:pPr>
      <w:ins w:id="507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37E65" w:rsidRDefault="00137E65" w:rsidP="00137E65">
      <w:pPr>
        <w:pStyle w:val="HTMLPreformatted"/>
        <w:shd w:val="clear" w:color="auto" w:fill="FFFFFF"/>
        <w:rPr>
          <w:ins w:id="5079" w:author="Unknown"/>
          <w:rStyle w:val="hljs-tag"/>
          <w:rFonts w:ascii="Consolas" w:hAnsi="Consolas" w:cs="Consolas"/>
          <w:shd w:val="clear" w:color="auto" w:fill="FFFFFF"/>
        </w:rPr>
      </w:pPr>
      <w:ins w:id="508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37E65" w:rsidRDefault="00137E65" w:rsidP="00137E65">
      <w:pPr>
        <w:pStyle w:val="HTMLPreformatted"/>
        <w:shd w:val="clear" w:color="auto" w:fill="FFFFFF"/>
        <w:rPr>
          <w:ins w:id="5081" w:author="Unknown"/>
          <w:rStyle w:val="HTMLCode"/>
          <w:rFonts w:ascii="Consolas" w:eastAsiaTheme="majorEastAsia" w:hAnsi="Consolas" w:cs="Consolas"/>
          <w:color w:val="000000"/>
          <w:shd w:val="clear" w:color="auto" w:fill="FFFFFF"/>
        </w:rPr>
      </w:pPr>
      <w:ins w:id="508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"ListViewBasicSample"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83" w:author="Unknown"/>
          <w:rStyle w:val="HTMLCode"/>
          <w:rFonts w:ascii="Consolas" w:eastAsiaTheme="majorEastAsia" w:hAnsi="Consolas" w:cs="Consolas"/>
          <w:color w:val="000000"/>
          <w:shd w:val="clear" w:color="auto" w:fill="FFFFFF"/>
        </w:rPr>
      </w:pPr>
      <w:ins w:id="50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85" w:author="Unknown"/>
          <w:rStyle w:val="HTMLCode"/>
          <w:rFonts w:ascii="Consolas" w:eastAsiaTheme="majorEastAsia" w:hAnsi="Consolas" w:cs="Consolas"/>
          <w:color w:val="000000"/>
          <w:shd w:val="clear" w:color="auto" w:fill="FFFFFF"/>
        </w:rPr>
      </w:pPr>
      <w:ins w:id="50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87" w:author="Unknown"/>
          <w:rStyle w:val="HTMLCode"/>
          <w:rFonts w:ascii="Consolas" w:eastAsiaTheme="majorEastAsia" w:hAnsi="Consolas" w:cs="Consolas"/>
          <w:color w:val="000000"/>
          <w:shd w:val="clear" w:color="auto" w:fill="FFFFFF"/>
        </w:rPr>
      </w:pPr>
      <w:ins w:id="50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 ListView</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89" w:author="Unknown"/>
          <w:rStyle w:val="HTMLCode"/>
          <w:rFonts w:ascii="Consolas" w:eastAsiaTheme="majorEastAsia" w:hAnsi="Consolas" w:cs="Consolas"/>
          <w:color w:val="000000"/>
          <w:shd w:val="clear" w:color="auto" w:fill="FFFFFF"/>
        </w:rPr>
      </w:pPr>
      <w:ins w:id="50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IsSelected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with several</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91" w:author="Unknown"/>
          <w:rStyle w:val="HTMLCode"/>
          <w:rFonts w:ascii="Consolas" w:eastAsiaTheme="majorEastAsia" w:hAnsi="Consolas" w:cs="Consolas"/>
          <w:color w:val="000000"/>
          <w:shd w:val="clear" w:color="auto" w:fill="FFFFFF"/>
        </w:rPr>
      </w:pPr>
      <w:ins w:id="50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items</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93" w:author="Unknown"/>
          <w:rStyle w:val="HTMLCode"/>
          <w:rFonts w:ascii="Consolas" w:eastAsiaTheme="majorEastAsia" w:hAnsi="Consolas" w:cs="Consolas"/>
          <w:color w:val="000000"/>
          <w:shd w:val="clear" w:color="auto" w:fill="FFFFFF"/>
        </w:rPr>
      </w:pPr>
      <w:ins w:id="5094"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95" w:author="Unknown"/>
          <w:rStyle w:val="HTMLCode"/>
          <w:rFonts w:ascii="Consolas" w:eastAsiaTheme="majorEastAsia" w:hAnsi="Consolas" w:cs="Consolas"/>
          <w:color w:val="000000"/>
          <w:shd w:val="clear" w:color="auto" w:fill="FFFFFF"/>
        </w:rPr>
      </w:pPr>
      <w:ins w:id="509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097" w:author="Unknown"/>
          <w:rFonts w:ascii="Consolas" w:hAnsi="Consolas" w:cs="Consolas"/>
          <w:color w:val="212529"/>
          <w:sz w:val="16"/>
          <w:szCs w:val="16"/>
        </w:rPr>
      </w:pPr>
      <w:ins w:id="509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37E65" w:rsidRDefault="00137E65" w:rsidP="00137E65">
      <w:pPr>
        <w:rPr>
          <w:ins w:id="5099" w:author="Unknown"/>
          <w:rFonts w:ascii="Times New Roman" w:hAnsi="Times New Roman" w:cs="Times New Roman"/>
          <w:sz w:val="24"/>
          <w:szCs w:val="24"/>
        </w:rPr>
      </w:pPr>
      <w:r>
        <w:rPr>
          <w:noProof/>
        </w:rPr>
        <w:drawing>
          <wp:inline distT="0" distB="0" distL="0" distR="0">
            <wp:extent cx="2435860" cy="1901825"/>
            <wp:effectExtent l="19050" t="0" r="2540" b="0"/>
            <wp:docPr id="217" name="aelm1367" descr="https://www.wpf-tutorial.com/Images/ArticleImages/1/chapters/listview/listview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67" descr="https://www.wpf-tutorial.com/Images/ArticleImages/1/chapters/listview/listview_simple.png"/>
                    <pic:cNvPicPr>
                      <a:picLocks noChangeAspect="1" noChangeArrowheads="1"/>
                    </pic:cNvPicPr>
                  </pic:nvPicPr>
                  <pic:blipFill>
                    <a:blip r:embed="rId172"/>
                    <a:srcRect/>
                    <a:stretch>
                      <a:fillRect/>
                    </a:stretch>
                  </pic:blipFill>
                  <pic:spPr bwMode="auto">
                    <a:xfrm>
                      <a:off x="0" y="0"/>
                      <a:ext cx="2435860" cy="1901825"/>
                    </a:xfrm>
                    <a:prstGeom prst="rect">
                      <a:avLst/>
                    </a:prstGeom>
                    <a:noFill/>
                    <a:ln w="9525">
                      <a:noFill/>
                      <a:miter lim="800000"/>
                      <a:headEnd/>
                      <a:tailEnd/>
                    </a:ln>
                  </pic:spPr>
                </pic:pic>
              </a:graphicData>
            </a:graphic>
          </wp:inline>
        </w:drawing>
      </w:r>
    </w:p>
    <w:p w:rsidR="00137E65" w:rsidRDefault="00137E65" w:rsidP="00137E65">
      <w:pPr>
        <w:pStyle w:val="NormalWeb"/>
        <w:shd w:val="clear" w:color="auto" w:fill="FFFFFF"/>
        <w:spacing w:before="288" w:beforeAutospacing="0" w:after="288" w:afterAutospacing="0"/>
        <w:rPr>
          <w:ins w:id="5100" w:author="Unknown"/>
          <w:rFonts w:ascii="Segoe UI" w:hAnsi="Segoe UI" w:cs="Segoe UI"/>
          <w:color w:val="212529"/>
          <w:sz w:val="18"/>
          <w:szCs w:val="18"/>
        </w:rPr>
      </w:pPr>
      <w:ins w:id="5101" w:author="Unknown">
        <w:r>
          <w:rPr>
            <w:rFonts w:ascii="Segoe UI" w:hAnsi="Segoe UI" w:cs="Segoe UI"/>
            <w:color w:val="212529"/>
            <w:sz w:val="18"/>
            <w:szCs w:val="18"/>
          </w:rPr>
          <w:t>This is pretty much as simple as it gets, using manually specified ListViewItem to fill the list and with nothing but a text label representing each item - a bare minimum WPF ListView control.</w:t>
        </w:r>
      </w:ins>
    </w:p>
    <w:p w:rsidR="00137E65" w:rsidRDefault="00137E65" w:rsidP="00137E65">
      <w:pPr>
        <w:pStyle w:val="Heading2"/>
        <w:shd w:val="clear" w:color="auto" w:fill="FFFFFF"/>
        <w:spacing w:before="0"/>
        <w:rPr>
          <w:ins w:id="5102" w:author="Unknown"/>
          <w:rFonts w:ascii="Segoe UI" w:hAnsi="Segoe UI" w:cs="Segoe UI"/>
          <w:b w:val="0"/>
          <w:bCs w:val="0"/>
          <w:color w:val="33393E"/>
          <w:sz w:val="36"/>
          <w:szCs w:val="36"/>
        </w:rPr>
      </w:pPr>
      <w:ins w:id="5103" w:author="Unknown">
        <w:r>
          <w:rPr>
            <w:rFonts w:ascii="Segoe UI" w:hAnsi="Segoe UI" w:cs="Segoe UI"/>
            <w:b w:val="0"/>
            <w:bCs w:val="0"/>
            <w:color w:val="33393E"/>
          </w:rPr>
          <w:t>ListViewItem with an image</w:t>
        </w:r>
      </w:ins>
    </w:p>
    <w:p w:rsidR="00137E65" w:rsidRDefault="00137E65" w:rsidP="00137E65">
      <w:pPr>
        <w:pStyle w:val="NormalWeb"/>
        <w:shd w:val="clear" w:color="auto" w:fill="FFFFFF"/>
        <w:spacing w:before="288" w:beforeAutospacing="0" w:after="288" w:afterAutospacing="0"/>
        <w:rPr>
          <w:ins w:id="5104" w:author="Unknown"/>
          <w:rFonts w:ascii="Segoe UI" w:hAnsi="Segoe UI" w:cs="Segoe UI"/>
          <w:color w:val="212529"/>
          <w:sz w:val="18"/>
          <w:szCs w:val="18"/>
        </w:rPr>
      </w:pPr>
      <w:ins w:id="5105" w:author="Unknown">
        <w:r>
          <w:rPr>
            <w:rFonts w:ascii="Segoe UI" w:hAnsi="Segoe UI" w:cs="Segoe UI"/>
            <w:color w:val="212529"/>
            <w:sz w:val="18"/>
            <w:szCs w:val="18"/>
          </w:rPr>
          <w:t>Because of the look-less nature of WPF, specifying an image for a ListViewItem isn't just about assigning an image ID or key to a property. Instead, you take full control of it and specify the controls needed to render both image and text in the ListViewItem. Here's an example:</w:t>
        </w:r>
      </w:ins>
    </w:p>
    <w:p w:rsidR="00137E65" w:rsidRDefault="003C5A45" w:rsidP="00137E65">
      <w:pPr>
        <w:shd w:val="clear" w:color="auto" w:fill="FFFFFF"/>
        <w:jc w:val="right"/>
        <w:rPr>
          <w:ins w:id="5106" w:author="Unknown"/>
          <w:rFonts w:ascii="Segoe UI" w:hAnsi="Segoe UI" w:cs="Segoe UI"/>
          <w:color w:val="212529"/>
          <w:sz w:val="18"/>
          <w:szCs w:val="18"/>
        </w:rPr>
      </w:pPr>
      <w:ins w:id="5107" w:author="Unknown">
        <w:r>
          <w:rPr>
            <w:rFonts w:ascii="Segoe UI" w:hAnsi="Segoe UI" w:cs="Segoe UI"/>
            <w:color w:val="212529"/>
            <w:sz w:val="18"/>
            <w:szCs w:val="18"/>
          </w:rPr>
          <w:fldChar w:fldCharType="begin"/>
        </w:r>
        <w:r w:rsidR="00137E6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37E6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37E65" w:rsidRDefault="00137E65" w:rsidP="00137E65">
      <w:pPr>
        <w:pStyle w:val="HTMLPreformatted"/>
        <w:shd w:val="clear" w:color="auto" w:fill="FFFFFF"/>
        <w:rPr>
          <w:ins w:id="5108" w:author="Unknown"/>
          <w:rStyle w:val="hljs-tag"/>
          <w:rFonts w:ascii="Consolas" w:hAnsi="Consolas" w:cs="Consolas"/>
          <w:shd w:val="clear" w:color="auto" w:fill="FFFFFF"/>
        </w:rPr>
      </w:pPr>
      <w:ins w:id="510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"WpfTutorialSamples.ListView_control.ListViewBasicSample"</w:t>
        </w:r>
      </w:ins>
    </w:p>
    <w:p w:rsidR="00137E65" w:rsidRDefault="00137E65" w:rsidP="00137E65">
      <w:pPr>
        <w:pStyle w:val="HTMLPreformatted"/>
        <w:shd w:val="clear" w:color="auto" w:fill="FFFFFF"/>
        <w:rPr>
          <w:ins w:id="5110" w:author="Unknown"/>
          <w:rStyle w:val="hljs-tag"/>
          <w:rFonts w:ascii="Consolas" w:hAnsi="Consolas" w:cs="Consolas"/>
          <w:shd w:val="clear" w:color="auto" w:fill="FFFFFF"/>
        </w:rPr>
      </w:pPr>
      <w:ins w:id="511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37E65" w:rsidRDefault="00137E65" w:rsidP="00137E65">
      <w:pPr>
        <w:pStyle w:val="HTMLPreformatted"/>
        <w:shd w:val="clear" w:color="auto" w:fill="FFFFFF"/>
        <w:rPr>
          <w:ins w:id="5112" w:author="Unknown"/>
          <w:rStyle w:val="hljs-tag"/>
          <w:rFonts w:ascii="Consolas" w:hAnsi="Consolas" w:cs="Consolas"/>
          <w:shd w:val="clear" w:color="auto" w:fill="FFFFFF"/>
        </w:rPr>
      </w:pPr>
      <w:ins w:id="511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37E65" w:rsidRDefault="00137E65" w:rsidP="00137E65">
      <w:pPr>
        <w:pStyle w:val="HTMLPreformatted"/>
        <w:shd w:val="clear" w:color="auto" w:fill="FFFFFF"/>
        <w:rPr>
          <w:ins w:id="5114" w:author="Unknown"/>
          <w:rStyle w:val="HTMLCode"/>
          <w:rFonts w:ascii="Consolas" w:eastAsiaTheme="majorEastAsia" w:hAnsi="Consolas" w:cs="Consolas"/>
          <w:color w:val="000000"/>
          <w:shd w:val="clear" w:color="auto" w:fill="FFFFFF"/>
        </w:rPr>
      </w:pPr>
      <w:ins w:id="511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"ListViewBasicSample"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16" w:author="Unknown"/>
          <w:rStyle w:val="HTMLCode"/>
          <w:rFonts w:ascii="Consolas" w:eastAsiaTheme="majorEastAsia" w:hAnsi="Consolas" w:cs="Consolas"/>
          <w:color w:val="000000"/>
          <w:shd w:val="clear" w:color="auto" w:fill="FFFFFF"/>
        </w:rPr>
      </w:pPr>
      <w:ins w:id="511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18" w:author="Unknown"/>
          <w:rStyle w:val="HTMLCode"/>
          <w:rFonts w:ascii="Consolas" w:eastAsiaTheme="majorEastAsia" w:hAnsi="Consolas" w:cs="Consolas"/>
          <w:color w:val="000000"/>
          <w:shd w:val="clear" w:color="auto" w:fill="FFFFFF"/>
        </w:rPr>
      </w:pPr>
      <w:ins w:id="51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20" w:author="Unknown"/>
          <w:rStyle w:val="HTMLCode"/>
          <w:rFonts w:ascii="Consolas" w:eastAsiaTheme="majorEastAsia" w:hAnsi="Consolas" w:cs="Consolas"/>
          <w:color w:val="000000"/>
          <w:shd w:val="clear" w:color="auto" w:fill="FFFFFF"/>
        </w:rPr>
      </w:pPr>
      <w:ins w:id="51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22" w:author="Unknown"/>
          <w:rStyle w:val="HTMLCode"/>
          <w:rFonts w:ascii="Consolas" w:eastAsiaTheme="majorEastAsia" w:hAnsi="Consolas" w:cs="Consolas"/>
          <w:color w:val="000000"/>
          <w:shd w:val="clear" w:color="auto" w:fill="FFFFFF"/>
        </w:rPr>
      </w:pPr>
      <w:ins w:id="51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24" w:author="Unknown"/>
          <w:rStyle w:val="HTMLCode"/>
          <w:rFonts w:ascii="Consolas" w:eastAsiaTheme="majorEastAsia" w:hAnsi="Consolas" w:cs="Consolas"/>
          <w:color w:val="000000"/>
          <w:shd w:val="clear" w:color="auto" w:fill="FFFFFF"/>
        </w:rPr>
      </w:pPr>
      <w:ins w:id="51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"/WpfTutorialSamples;component/Images/bullet_green.png"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shd w:val="clear" w:color="auto" w:fill="FFFFFF"/>
          </w:rPr>
          <w:t xml:space="preserve"> /&gt;</w:t>
        </w:r>
      </w:ins>
    </w:p>
    <w:p w:rsidR="00137E65" w:rsidRDefault="00137E65" w:rsidP="00137E65">
      <w:pPr>
        <w:pStyle w:val="HTMLPreformatted"/>
        <w:shd w:val="clear" w:color="auto" w:fill="FFFFFF"/>
        <w:rPr>
          <w:ins w:id="5126" w:author="Unknown"/>
          <w:rStyle w:val="HTMLCode"/>
          <w:rFonts w:ascii="Consolas" w:eastAsiaTheme="majorEastAsia" w:hAnsi="Consolas" w:cs="Consolas"/>
          <w:color w:val="000000"/>
          <w:shd w:val="clear" w:color="auto" w:fill="FFFFFF"/>
        </w:rPr>
      </w:pPr>
      <w:ins w:id="51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Green</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28" w:author="Unknown"/>
          <w:rStyle w:val="HTMLCode"/>
          <w:rFonts w:ascii="Consolas" w:eastAsiaTheme="majorEastAsia" w:hAnsi="Consolas" w:cs="Consolas"/>
          <w:color w:val="000000"/>
          <w:shd w:val="clear" w:color="auto" w:fill="FFFFFF"/>
        </w:rPr>
      </w:pPr>
      <w:ins w:id="51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30" w:author="Unknown"/>
          <w:rStyle w:val="HTMLCode"/>
          <w:rFonts w:ascii="Consolas" w:eastAsiaTheme="majorEastAsia" w:hAnsi="Consolas" w:cs="Consolas"/>
          <w:color w:val="000000"/>
          <w:shd w:val="clear" w:color="auto" w:fill="FFFFFF"/>
        </w:rPr>
      </w:pPr>
      <w:ins w:id="51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32" w:author="Unknown"/>
          <w:rStyle w:val="HTMLCode"/>
          <w:rFonts w:ascii="Consolas" w:eastAsiaTheme="majorEastAsia" w:hAnsi="Consolas" w:cs="Consolas"/>
          <w:color w:val="000000"/>
          <w:shd w:val="clear" w:color="auto" w:fill="FFFFFF"/>
        </w:rPr>
      </w:pPr>
      <w:ins w:id="51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34" w:author="Unknown"/>
          <w:rStyle w:val="HTMLCode"/>
          <w:rFonts w:ascii="Consolas" w:eastAsiaTheme="majorEastAsia" w:hAnsi="Consolas" w:cs="Consolas"/>
          <w:color w:val="000000"/>
          <w:shd w:val="clear" w:color="auto" w:fill="FFFFFF"/>
        </w:rPr>
      </w:pPr>
      <w:ins w:id="51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36" w:author="Unknown"/>
          <w:rStyle w:val="HTMLCode"/>
          <w:rFonts w:ascii="Consolas" w:eastAsiaTheme="majorEastAsia" w:hAnsi="Consolas" w:cs="Consolas"/>
          <w:color w:val="000000"/>
          <w:shd w:val="clear" w:color="auto" w:fill="FFFFFF"/>
        </w:rPr>
      </w:pPr>
      <w:ins w:id="51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"/WpfTutorialSamples;component/Images/bullet_blue.png"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shd w:val="clear" w:color="auto" w:fill="FFFFFF"/>
          </w:rPr>
          <w:t xml:space="preserve"> /&gt;</w:t>
        </w:r>
      </w:ins>
    </w:p>
    <w:p w:rsidR="00137E65" w:rsidRDefault="00137E65" w:rsidP="00137E65">
      <w:pPr>
        <w:pStyle w:val="HTMLPreformatted"/>
        <w:shd w:val="clear" w:color="auto" w:fill="FFFFFF"/>
        <w:rPr>
          <w:ins w:id="5138" w:author="Unknown"/>
          <w:rStyle w:val="HTMLCode"/>
          <w:rFonts w:ascii="Consolas" w:eastAsiaTheme="majorEastAsia" w:hAnsi="Consolas" w:cs="Consolas"/>
          <w:color w:val="000000"/>
          <w:shd w:val="clear" w:color="auto" w:fill="FFFFFF"/>
        </w:rPr>
      </w:pPr>
      <w:ins w:id="51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Blue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40" w:author="Unknown"/>
          <w:rStyle w:val="HTMLCode"/>
          <w:rFonts w:ascii="Consolas" w:eastAsiaTheme="majorEastAsia" w:hAnsi="Consolas" w:cs="Consolas"/>
          <w:color w:val="000000"/>
          <w:shd w:val="clear" w:color="auto" w:fill="FFFFFF"/>
        </w:rPr>
      </w:pPr>
      <w:ins w:id="51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42" w:author="Unknown"/>
          <w:rStyle w:val="HTMLCode"/>
          <w:rFonts w:ascii="Consolas" w:eastAsiaTheme="majorEastAsia" w:hAnsi="Consolas" w:cs="Consolas"/>
          <w:color w:val="000000"/>
          <w:shd w:val="clear" w:color="auto" w:fill="FFFFFF"/>
        </w:rPr>
      </w:pPr>
      <w:ins w:id="51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44" w:author="Unknown"/>
          <w:rStyle w:val="HTMLCode"/>
          <w:rFonts w:ascii="Consolas" w:eastAsiaTheme="majorEastAsia" w:hAnsi="Consolas" w:cs="Consolas"/>
          <w:color w:val="000000"/>
          <w:shd w:val="clear" w:color="auto" w:fill="FFFFFF"/>
        </w:rPr>
      </w:pPr>
      <w:ins w:id="51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IsSelected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46" w:author="Unknown"/>
          <w:rStyle w:val="HTMLCode"/>
          <w:rFonts w:ascii="Consolas" w:eastAsiaTheme="majorEastAsia" w:hAnsi="Consolas" w:cs="Consolas"/>
          <w:color w:val="000000"/>
          <w:shd w:val="clear" w:color="auto" w:fill="FFFFFF"/>
        </w:rPr>
      </w:pPr>
      <w:ins w:id="514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48" w:author="Unknown"/>
          <w:rStyle w:val="HTMLCode"/>
          <w:rFonts w:ascii="Consolas" w:eastAsiaTheme="majorEastAsia" w:hAnsi="Consolas" w:cs="Consolas"/>
          <w:color w:val="000000"/>
          <w:shd w:val="clear" w:color="auto" w:fill="FFFFFF"/>
        </w:rPr>
      </w:pPr>
      <w:ins w:id="51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"/WpfTutorialSamples;component/Images/bullet_red.png"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shd w:val="clear" w:color="auto" w:fill="FFFFFF"/>
          </w:rPr>
          <w:t xml:space="preserve"> /&gt;</w:t>
        </w:r>
      </w:ins>
    </w:p>
    <w:p w:rsidR="00137E65" w:rsidRDefault="00137E65" w:rsidP="00137E65">
      <w:pPr>
        <w:pStyle w:val="HTMLPreformatted"/>
        <w:shd w:val="clear" w:color="auto" w:fill="FFFFFF"/>
        <w:rPr>
          <w:ins w:id="5150" w:author="Unknown"/>
          <w:rStyle w:val="HTMLCode"/>
          <w:rFonts w:ascii="Consolas" w:eastAsiaTheme="majorEastAsia" w:hAnsi="Consolas" w:cs="Consolas"/>
          <w:color w:val="000000"/>
          <w:shd w:val="clear" w:color="auto" w:fill="FFFFFF"/>
        </w:rPr>
      </w:pPr>
      <w:ins w:id="51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Red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52" w:author="Unknown"/>
          <w:rStyle w:val="HTMLCode"/>
          <w:rFonts w:ascii="Consolas" w:eastAsiaTheme="majorEastAsia" w:hAnsi="Consolas" w:cs="Consolas"/>
          <w:color w:val="000000"/>
          <w:shd w:val="clear" w:color="auto" w:fill="FFFFFF"/>
        </w:rPr>
      </w:pPr>
      <w:ins w:id="5153"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54" w:author="Unknown"/>
          <w:rStyle w:val="HTMLCode"/>
          <w:rFonts w:ascii="Consolas" w:eastAsiaTheme="majorEastAsia" w:hAnsi="Consolas" w:cs="Consolas"/>
          <w:color w:val="000000"/>
          <w:shd w:val="clear" w:color="auto" w:fill="FFFFFF"/>
        </w:rPr>
      </w:pPr>
      <w:ins w:id="51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56" w:author="Unknown"/>
          <w:rStyle w:val="HTMLCode"/>
          <w:rFonts w:ascii="Consolas" w:eastAsiaTheme="majorEastAsia" w:hAnsi="Consolas" w:cs="Consolas"/>
          <w:color w:val="000000"/>
          <w:shd w:val="clear" w:color="auto" w:fill="FFFFFF"/>
        </w:rPr>
      </w:pPr>
      <w:ins w:id="51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58" w:author="Unknown"/>
          <w:rStyle w:val="HTMLCode"/>
          <w:rFonts w:ascii="Consolas" w:eastAsiaTheme="majorEastAsia" w:hAnsi="Consolas" w:cs="Consolas"/>
          <w:color w:val="000000"/>
          <w:shd w:val="clear" w:color="auto" w:fill="FFFFFF"/>
        </w:rPr>
      </w:pPr>
      <w:ins w:id="5159"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37E65" w:rsidRDefault="00137E65" w:rsidP="00137E65">
      <w:pPr>
        <w:pStyle w:val="HTMLPreformatted"/>
        <w:shd w:val="clear" w:color="auto" w:fill="FFFFFF"/>
        <w:rPr>
          <w:ins w:id="5160" w:author="Unknown"/>
          <w:rFonts w:ascii="Consolas" w:hAnsi="Consolas" w:cs="Consolas"/>
          <w:color w:val="212529"/>
          <w:sz w:val="16"/>
          <w:szCs w:val="16"/>
        </w:rPr>
      </w:pPr>
      <w:ins w:id="516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37E65" w:rsidRDefault="00137E65" w:rsidP="00137E65">
      <w:pPr>
        <w:rPr>
          <w:ins w:id="5162" w:author="Unknown"/>
          <w:rFonts w:ascii="Times New Roman" w:hAnsi="Times New Roman" w:cs="Times New Roman"/>
          <w:sz w:val="24"/>
          <w:szCs w:val="24"/>
        </w:rPr>
      </w:pPr>
      <w:r>
        <w:rPr>
          <w:noProof/>
        </w:rPr>
        <w:drawing>
          <wp:inline distT="0" distB="0" distL="0" distR="0">
            <wp:extent cx="2458085" cy="1199515"/>
            <wp:effectExtent l="19050" t="0" r="0" b="0"/>
            <wp:docPr id="218" name="aelm1372" descr="https://www.wpf-tutorial.com/Images/ArticleImages/1/chapters/listview/listview_simple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72" descr="https://www.wpf-tutorial.com/Images/ArticleImages/1/chapters/listview/listview_simple_images.png"/>
                    <pic:cNvPicPr>
                      <a:picLocks noChangeAspect="1" noChangeArrowheads="1"/>
                    </pic:cNvPicPr>
                  </pic:nvPicPr>
                  <pic:blipFill>
                    <a:blip r:embed="rId173"/>
                    <a:srcRect/>
                    <a:stretch>
                      <a:fillRect/>
                    </a:stretch>
                  </pic:blipFill>
                  <pic:spPr bwMode="auto">
                    <a:xfrm>
                      <a:off x="0" y="0"/>
                      <a:ext cx="2458085" cy="1199515"/>
                    </a:xfrm>
                    <a:prstGeom prst="rect">
                      <a:avLst/>
                    </a:prstGeom>
                    <a:noFill/>
                    <a:ln w="9525">
                      <a:noFill/>
                      <a:miter lim="800000"/>
                      <a:headEnd/>
                      <a:tailEnd/>
                    </a:ln>
                  </pic:spPr>
                </pic:pic>
              </a:graphicData>
            </a:graphic>
          </wp:inline>
        </w:drawing>
      </w:r>
    </w:p>
    <w:p w:rsidR="00137E65" w:rsidRDefault="00137E65" w:rsidP="00137E65">
      <w:pPr>
        <w:pStyle w:val="NormalWeb"/>
        <w:shd w:val="clear" w:color="auto" w:fill="FFFFFF"/>
        <w:spacing w:before="288" w:beforeAutospacing="0" w:after="288" w:afterAutospacing="0"/>
        <w:rPr>
          <w:ins w:id="5163" w:author="Unknown"/>
          <w:rFonts w:ascii="Segoe UI" w:hAnsi="Segoe UI" w:cs="Segoe UI"/>
          <w:color w:val="212529"/>
          <w:sz w:val="18"/>
          <w:szCs w:val="18"/>
        </w:rPr>
      </w:pPr>
      <w:ins w:id="5164" w:author="Unknown">
        <w:r>
          <w:rPr>
            <w:rFonts w:ascii="Segoe UI" w:hAnsi="Segoe UI" w:cs="Segoe UI"/>
            <w:color w:val="212529"/>
            <w:sz w:val="18"/>
            <w:szCs w:val="18"/>
          </w:rPr>
          <w:t>What we do here is very simple. Because the ListViewItem derives from the ContentControl class, we can specify a WPF control as its content. In this case, we use a StackPanel, which has an Image and a TextBlock as its child controls.</w:t>
        </w:r>
      </w:ins>
    </w:p>
    <w:p w:rsidR="00915B1F" w:rsidRDefault="00915B1F" w:rsidP="00915B1F">
      <w:pPr>
        <w:shd w:val="clear" w:color="auto" w:fill="FFFFFF"/>
        <w:rPr>
          <w:rFonts w:ascii="Segoe UI" w:hAnsi="Segoe UI" w:cs="Segoe UI"/>
          <w:b/>
          <w:bCs/>
          <w:color w:val="C0C0C0"/>
        </w:rPr>
      </w:pPr>
      <w:r>
        <w:rPr>
          <w:rFonts w:ascii="Segoe UI" w:hAnsi="Segoe UI" w:cs="Segoe UI"/>
          <w:b/>
          <w:bCs/>
          <w:color w:val="C0C0C0"/>
        </w:rPr>
        <w:t>The ListView control:</w:t>
      </w:r>
    </w:p>
    <w:p w:rsidR="00915B1F" w:rsidRDefault="00915B1F" w:rsidP="00915B1F">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ListView, data binding and ItemTemplate</w:t>
      </w:r>
    </w:p>
    <w:p w:rsidR="00915B1F" w:rsidRDefault="00915B1F" w:rsidP="00915B1F">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article, we manually populated a ListView control through XAML code, but in WPF, it's all about data binding. The concept of data binding is explained in detail in another part of this tutorial, but generally speaking it's about separating data from layout. So, let's try binding some data to a ListView:</w:t>
      </w:r>
    </w:p>
    <w:p w:rsidR="00915B1F" w:rsidRDefault="003C5A45" w:rsidP="00915B1F">
      <w:pPr>
        <w:shd w:val="clear" w:color="auto" w:fill="FFFFFF"/>
        <w:jc w:val="right"/>
        <w:rPr>
          <w:rFonts w:ascii="Segoe UI" w:hAnsi="Segoe UI" w:cs="Segoe UI"/>
          <w:color w:val="212529"/>
          <w:sz w:val="18"/>
          <w:szCs w:val="18"/>
        </w:rPr>
      </w:pPr>
      <w:hyperlink r:id="rId174" w:history="1">
        <w:r w:rsidR="00915B1F">
          <w:rPr>
            <w:rStyle w:val="Hyperlink"/>
            <w:rFonts w:ascii="Segoe UI" w:hAnsi="Segoe UI" w:cs="Segoe UI"/>
            <w:color w:val="808080"/>
            <w:sz w:val="17"/>
            <w:szCs w:val="17"/>
            <w:shd w:val="clear" w:color="auto" w:fill="9AC046"/>
          </w:rPr>
          <w:t xml:space="preserve"> </w:t>
        </w:r>
      </w:hyperlink>
    </w:p>
    <w:p w:rsidR="00915B1F" w:rsidRDefault="00915B1F" w:rsidP="00915B1F">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"WpfTutorialSamples.ListView_control.ListViewDataBindingSample"</w:t>
      </w:r>
    </w:p>
    <w:p w:rsidR="00915B1F" w:rsidRDefault="00915B1F" w:rsidP="00915B1F">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915B1F" w:rsidRDefault="00915B1F" w:rsidP="00915B1F">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915B1F" w:rsidRDefault="00915B1F" w:rsidP="00915B1F">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"ListViewDataBindingSample"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p>
    <w:p w:rsidR="00915B1F" w:rsidRDefault="00915B1F" w:rsidP="00915B1F">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915B1F" w:rsidRDefault="00915B1F" w:rsidP="00915B1F">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"lvDataBinding"</w:t>
      </w:r>
      <w:r>
        <w:rPr>
          <w:rStyle w:val="hljs-tag"/>
          <w:rFonts w:ascii="Consolas" w:hAnsi="Consolas" w:cs="Consolas"/>
          <w:shd w:val="clear" w:color="auto" w:fill="FFFFFF"/>
        </w:rPr>
        <w:t>&gt;&lt;/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p>
    <w:p w:rsidR="00915B1F" w:rsidRDefault="00915B1F" w:rsidP="00915B1F">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915B1F" w:rsidRDefault="00915B1F" w:rsidP="00915B1F">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915B1F" w:rsidRDefault="003C5A45" w:rsidP="00915B1F">
      <w:pPr>
        <w:shd w:val="clear" w:color="auto" w:fill="FFFFFF"/>
        <w:jc w:val="right"/>
        <w:rPr>
          <w:ins w:id="5165" w:author="Unknown"/>
          <w:rFonts w:ascii="Segoe UI" w:hAnsi="Segoe UI" w:cs="Segoe UI"/>
          <w:color w:val="212529"/>
          <w:sz w:val="18"/>
          <w:szCs w:val="18"/>
        </w:rPr>
      </w:pPr>
      <w:ins w:id="5166" w:author="Unknown">
        <w:r>
          <w:rPr>
            <w:rFonts w:ascii="Segoe UI" w:hAnsi="Segoe UI" w:cs="Segoe UI"/>
            <w:color w:val="212529"/>
            <w:sz w:val="18"/>
            <w:szCs w:val="18"/>
          </w:rPr>
          <w:fldChar w:fldCharType="begin"/>
        </w:r>
        <w:r w:rsidR="00915B1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15B1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15B1F" w:rsidRDefault="00915B1F" w:rsidP="00915B1F">
      <w:pPr>
        <w:pStyle w:val="HTMLPreformatted"/>
        <w:shd w:val="clear" w:color="auto" w:fill="FFFFFF"/>
        <w:rPr>
          <w:ins w:id="5167" w:author="Unknown"/>
          <w:rStyle w:val="HTMLCode"/>
          <w:rFonts w:ascii="Consolas" w:eastAsiaTheme="majorEastAsia" w:hAnsi="Consolas" w:cs="Consolas"/>
          <w:color w:val="000000"/>
          <w:shd w:val="clear" w:color="auto" w:fill="FFFFFF"/>
        </w:rPr>
      </w:pPr>
      <w:ins w:id="516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915B1F" w:rsidRDefault="00915B1F" w:rsidP="00915B1F">
      <w:pPr>
        <w:pStyle w:val="HTMLPreformatted"/>
        <w:shd w:val="clear" w:color="auto" w:fill="FFFFFF"/>
        <w:rPr>
          <w:ins w:id="5169" w:author="Unknown"/>
          <w:rStyle w:val="HTMLCode"/>
          <w:rFonts w:ascii="Consolas" w:eastAsiaTheme="majorEastAsia" w:hAnsi="Consolas" w:cs="Consolas"/>
          <w:color w:val="000000"/>
          <w:shd w:val="clear" w:color="auto" w:fill="FFFFFF"/>
        </w:rPr>
      </w:pPr>
      <w:ins w:id="517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915B1F" w:rsidRDefault="00915B1F" w:rsidP="00915B1F">
      <w:pPr>
        <w:pStyle w:val="HTMLPreformatted"/>
        <w:shd w:val="clear" w:color="auto" w:fill="FFFFFF"/>
        <w:rPr>
          <w:ins w:id="5171" w:author="Unknown"/>
          <w:rStyle w:val="HTMLCode"/>
          <w:rFonts w:ascii="Consolas" w:eastAsiaTheme="majorEastAsia" w:hAnsi="Consolas" w:cs="Consolas"/>
          <w:color w:val="000000"/>
          <w:shd w:val="clear" w:color="auto" w:fill="FFFFFF"/>
        </w:rPr>
      </w:pPr>
      <w:ins w:id="517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915B1F" w:rsidRDefault="00915B1F" w:rsidP="00915B1F">
      <w:pPr>
        <w:pStyle w:val="HTMLPreformatted"/>
        <w:shd w:val="clear" w:color="auto" w:fill="FFFFFF"/>
        <w:rPr>
          <w:ins w:id="5173"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174" w:author="Unknown"/>
          <w:rStyle w:val="HTMLCode"/>
          <w:rFonts w:ascii="Consolas" w:eastAsiaTheme="majorEastAsia" w:hAnsi="Consolas" w:cs="Consolas"/>
          <w:color w:val="000000"/>
          <w:shd w:val="clear" w:color="auto" w:fill="FFFFFF"/>
        </w:rPr>
      </w:pPr>
      <w:ins w:id="5175"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915B1F" w:rsidRDefault="00915B1F" w:rsidP="00915B1F">
      <w:pPr>
        <w:pStyle w:val="HTMLPreformatted"/>
        <w:shd w:val="clear" w:color="auto" w:fill="FFFFFF"/>
        <w:rPr>
          <w:ins w:id="5176" w:author="Unknown"/>
          <w:rStyle w:val="HTMLCode"/>
          <w:rFonts w:ascii="Consolas" w:eastAsiaTheme="majorEastAsia" w:hAnsi="Consolas" w:cs="Consolas"/>
          <w:color w:val="000000"/>
          <w:shd w:val="clear" w:color="auto" w:fill="FFFFFF"/>
        </w:rPr>
      </w:pPr>
      <w:ins w:id="5177" w:author="Unknown">
        <w:r>
          <w:rPr>
            <w:rStyle w:val="HTMLCode"/>
            <w:rFonts w:ascii="Consolas" w:eastAsiaTheme="majorEastAsia" w:hAnsi="Consolas" w:cs="Consolas"/>
            <w:color w:val="000000"/>
            <w:shd w:val="clear" w:color="auto" w:fill="FFFFFF"/>
          </w:rPr>
          <w:t>{</w:t>
        </w:r>
      </w:ins>
    </w:p>
    <w:p w:rsidR="00915B1F" w:rsidRDefault="00915B1F" w:rsidP="00915B1F">
      <w:pPr>
        <w:pStyle w:val="HTMLPreformatted"/>
        <w:shd w:val="clear" w:color="auto" w:fill="FFFFFF"/>
        <w:rPr>
          <w:ins w:id="5178" w:author="Unknown"/>
          <w:rStyle w:val="HTMLCode"/>
          <w:rFonts w:ascii="Consolas" w:eastAsiaTheme="majorEastAsia" w:hAnsi="Consolas" w:cs="Consolas"/>
          <w:color w:val="000000"/>
          <w:shd w:val="clear" w:color="auto" w:fill="FFFFFF"/>
        </w:rPr>
      </w:pPr>
      <w:ins w:id="5179"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ListViewDataBindingSample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15B1F" w:rsidRDefault="00915B1F" w:rsidP="00915B1F">
      <w:pPr>
        <w:pStyle w:val="HTMLPreformatted"/>
        <w:shd w:val="clear" w:color="auto" w:fill="FFFFFF"/>
        <w:rPr>
          <w:ins w:id="5180" w:author="Unknown"/>
          <w:rStyle w:val="HTMLCode"/>
          <w:rFonts w:ascii="Consolas" w:eastAsiaTheme="majorEastAsia" w:hAnsi="Consolas" w:cs="Consolas"/>
          <w:color w:val="000000"/>
          <w:shd w:val="clear" w:color="auto" w:fill="FFFFFF"/>
        </w:rPr>
      </w:pPr>
      <w:ins w:id="5181"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182" w:author="Unknown"/>
          <w:rStyle w:val="HTMLCode"/>
          <w:rFonts w:ascii="Consolas" w:eastAsiaTheme="majorEastAsia" w:hAnsi="Consolas" w:cs="Consolas"/>
          <w:color w:val="000000"/>
          <w:shd w:val="clear" w:color="auto" w:fill="FFFFFF"/>
        </w:rPr>
      </w:pPr>
      <w:ins w:id="51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ListViewDataBindingSample</w:t>
        </w:r>
        <w:r>
          <w:rPr>
            <w:rStyle w:val="hljs-function"/>
            <w:rFonts w:ascii="Consolas" w:hAnsi="Consolas" w:cs="Consolas"/>
            <w:color w:val="000000"/>
            <w:shd w:val="clear" w:color="auto" w:fill="FFFFFF"/>
          </w:rPr>
          <w:t>()</w:t>
        </w:r>
      </w:ins>
    </w:p>
    <w:p w:rsidR="00915B1F" w:rsidRDefault="00915B1F" w:rsidP="00915B1F">
      <w:pPr>
        <w:pStyle w:val="HTMLPreformatted"/>
        <w:shd w:val="clear" w:color="auto" w:fill="FFFFFF"/>
        <w:rPr>
          <w:ins w:id="5184" w:author="Unknown"/>
          <w:rStyle w:val="HTMLCode"/>
          <w:rFonts w:ascii="Consolas" w:eastAsiaTheme="majorEastAsia" w:hAnsi="Consolas" w:cs="Consolas"/>
          <w:color w:val="000000"/>
          <w:shd w:val="clear" w:color="auto" w:fill="FFFFFF"/>
        </w:rPr>
      </w:pPr>
      <w:ins w:id="51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186" w:author="Unknown"/>
          <w:rStyle w:val="HTMLCode"/>
          <w:rFonts w:ascii="Consolas" w:eastAsiaTheme="majorEastAsia" w:hAnsi="Consolas" w:cs="Consolas"/>
          <w:color w:val="000000"/>
          <w:shd w:val="clear" w:color="auto" w:fill="FFFFFF"/>
        </w:rPr>
      </w:pPr>
      <w:ins w:id="51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915B1F" w:rsidRDefault="00915B1F" w:rsidP="00915B1F">
      <w:pPr>
        <w:pStyle w:val="HTMLPreformatted"/>
        <w:shd w:val="clear" w:color="auto" w:fill="FFFFFF"/>
        <w:rPr>
          <w:ins w:id="5188" w:author="Unknown"/>
          <w:rStyle w:val="HTMLCode"/>
          <w:rFonts w:ascii="Consolas" w:eastAsiaTheme="majorEastAsia" w:hAnsi="Consolas" w:cs="Consolas"/>
          <w:color w:val="000000"/>
          <w:shd w:val="clear" w:color="auto" w:fill="FFFFFF"/>
        </w:rPr>
      </w:pPr>
      <w:ins w:id="51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915B1F" w:rsidRDefault="00915B1F" w:rsidP="00915B1F">
      <w:pPr>
        <w:pStyle w:val="HTMLPreformatted"/>
        <w:shd w:val="clear" w:color="auto" w:fill="FFFFFF"/>
        <w:rPr>
          <w:ins w:id="5190" w:author="Unknown"/>
          <w:rStyle w:val="HTMLCode"/>
          <w:rFonts w:ascii="Consolas" w:eastAsiaTheme="majorEastAsia" w:hAnsi="Consolas" w:cs="Consolas"/>
          <w:color w:val="000000"/>
          <w:shd w:val="clear" w:color="auto" w:fill="FFFFFF"/>
        </w:rPr>
      </w:pPr>
      <w:ins w:id="519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eastAsiaTheme="majorEastAsia" w:hAnsi="Consolas" w:cs="Consolas"/>
            <w:color w:val="000000"/>
            <w:shd w:val="clear" w:color="auto" w:fill="FFFFFF"/>
          </w:rPr>
          <w:t xml:space="preserve"> });</w:t>
        </w:r>
      </w:ins>
    </w:p>
    <w:p w:rsidR="00915B1F" w:rsidRDefault="00915B1F" w:rsidP="00915B1F">
      <w:pPr>
        <w:pStyle w:val="HTMLPreformatted"/>
        <w:shd w:val="clear" w:color="auto" w:fill="FFFFFF"/>
        <w:rPr>
          <w:ins w:id="5192" w:author="Unknown"/>
          <w:rStyle w:val="HTMLCode"/>
          <w:rFonts w:ascii="Consolas" w:eastAsiaTheme="majorEastAsia" w:hAnsi="Consolas" w:cs="Consolas"/>
          <w:color w:val="000000"/>
          <w:shd w:val="clear" w:color="auto" w:fill="FFFFFF"/>
        </w:rPr>
      </w:pPr>
      <w:ins w:id="519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eastAsiaTheme="majorEastAsia" w:hAnsi="Consolas" w:cs="Consolas"/>
            <w:color w:val="000000"/>
            <w:shd w:val="clear" w:color="auto" w:fill="FFFFFF"/>
          </w:rPr>
          <w:t xml:space="preserve"> });</w:t>
        </w:r>
      </w:ins>
    </w:p>
    <w:p w:rsidR="00915B1F" w:rsidRDefault="00915B1F" w:rsidP="00915B1F">
      <w:pPr>
        <w:pStyle w:val="HTMLPreformatted"/>
        <w:shd w:val="clear" w:color="auto" w:fill="FFFFFF"/>
        <w:rPr>
          <w:ins w:id="5194" w:author="Unknown"/>
          <w:rStyle w:val="HTMLCode"/>
          <w:rFonts w:ascii="Consolas" w:eastAsiaTheme="majorEastAsia" w:hAnsi="Consolas" w:cs="Consolas"/>
          <w:color w:val="000000"/>
          <w:shd w:val="clear" w:color="auto" w:fill="FFFFFF"/>
        </w:rPr>
      </w:pPr>
      <w:ins w:id="519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xml:space="preserve"> });</w:t>
        </w:r>
      </w:ins>
    </w:p>
    <w:p w:rsidR="00915B1F" w:rsidRDefault="00915B1F" w:rsidP="00915B1F">
      <w:pPr>
        <w:pStyle w:val="HTMLPreformatted"/>
        <w:shd w:val="clear" w:color="auto" w:fill="FFFFFF"/>
        <w:rPr>
          <w:ins w:id="5196" w:author="Unknown"/>
          <w:rStyle w:val="HTMLCode"/>
          <w:rFonts w:ascii="Consolas" w:eastAsiaTheme="majorEastAsia" w:hAnsi="Consolas" w:cs="Consolas"/>
          <w:color w:val="000000"/>
          <w:shd w:val="clear" w:color="auto" w:fill="FFFFFF"/>
        </w:rPr>
      </w:pPr>
      <w:ins w:id="5197"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lvDataBinding.ItemsSource = items;</w:t>
        </w:r>
      </w:ins>
    </w:p>
    <w:p w:rsidR="00915B1F" w:rsidRDefault="00915B1F" w:rsidP="00915B1F">
      <w:pPr>
        <w:pStyle w:val="HTMLPreformatted"/>
        <w:shd w:val="clear" w:color="auto" w:fill="FFFFFF"/>
        <w:rPr>
          <w:ins w:id="5198" w:author="Unknown"/>
          <w:rStyle w:val="HTMLCode"/>
          <w:rFonts w:ascii="Consolas" w:eastAsiaTheme="majorEastAsia" w:hAnsi="Consolas" w:cs="Consolas"/>
          <w:color w:val="000000"/>
          <w:shd w:val="clear" w:color="auto" w:fill="FFFFFF"/>
        </w:rPr>
      </w:pPr>
      <w:ins w:id="519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200" w:author="Unknown"/>
          <w:rStyle w:val="HTMLCode"/>
          <w:rFonts w:ascii="Consolas" w:eastAsiaTheme="majorEastAsia" w:hAnsi="Consolas" w:cs="Consolas"/>
          <w:color w:val="000000"/>
          <w:shd w:val="clear" w:color="auto" w:fill="FFFFFF"/>
        </w:rPr>
      </w:pPr>
      <w:ins w:id="5201"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202"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203" w:author="Unknown"/>
          <w:rStyle w:val="HTMLCode"/>
          <w:rFonts w:ascii="Consolas" w:eastAsiaTheme="majorEastAsia" w:hAnsi="Consolas" w:cs="Consolas"/>
          <w:color w:val="000000"/>
          <w:shd w:val="clear" w:color="auto" w:fill="FFFFFF"/>
        </w:rPr>
      </w:pPr>
      <w:ins w:id="5204"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915B1F" w:rsidRDefault="00915B1F" w:rsidP="00915B1F">
      <w:pPr>
        <w:pStyle w:val="HTMLPreformatted"/>
        <w:shd w:val="clear" w:color="auto" w:fill="FFFFFF"/>
        <w:rPr>
          <w:ins w:id="5205" w:author="Unknown"/>
          <w:rStyle w:val="HTMLCode"/>
          <w:rFonts w:ascii="Consolas" w:eastAsiaTheme="majorEastAsia" w:hAnsi="Consolas" w:cs="Consolas"/>
          <w:color w:val="000000"/>
          <w:shd w:val="clear" w:color="auto" w:fill="FFFFFF"/>
        </w:rPr>
      </w:pPr>
      <w:ins w:id="5206"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207" w:author="Unknown"/>
          <w:rStyle w:val="HTMLCode"/>
          <w:rFonts w:ascii="Consolas" w:eastAsiaTheme="majorEastAsia" w:hAnsi="Consolas" w:cs="Consolas"/>
          <w:color w:val="000000"/>
          <w:shd w:val="clear" w:color="auto" w:fill="FFFFFF"/>
        </w:rPr>
      </w:pPr>
      <w:ins w:id="52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209"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210" w:author="Unknown"/>
          <w:rStyle w:val="HTMLCode"/>
          <w:rFonts w:ascii="Consolas" w:eastAsiaTheme="majorEastAsia" w:hAnsi="Consolas" w:cs="Consolas"/>
          <w:color w:val="000000"/>
          <w:shd w:val="clear" w:color="auto" w:fill="FFFFFF"/>
        </w:rPr>
      </w:pPr>
      <w:ins w:id="52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212" w:author="Unknown"/>
          <w:rStyle w:val="HTMLCode"/>
          <w:rFonts w:ascii="Consolas" w:eastAsiaTheme="majorEastAsia" w:hAnsi="Consolas" w:cs="Consolas"/>
          <w:color w:val="000000"/>
          <w:shd w:val="clear" w:color="auto" w:fill="FFFFFF"/>
        </w:rPr>
      </w:pPr>
      <w:ins w:id="5213"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214" w:author="Unknown"/>
          <w:rFonts w:ascii="Consolas" w:hAnsi="Consolas" w:cs="Consolas"/>
          <w:color w:val="212529"/>
          <w:sz w:val="16"/>
          <w:szCs w:val="16"/>
        </w:rPr>
      </w:pPr>
      <w:ins w:id="5215" w:author="Unknown">
        <w:r>
          <w:rPr>
            <w:rStyle w:val="HTMLCode"/>
            <w:rFonts w:ascii="Consolas" w:eastAsiaTheme="majorEastAsia" w:hAnsi="Consolas" w:cs="Consolas"/>
            <w:color w:val="000000"/>
            <w:shd w:val="clear" w:color="auto" w:fill="FFFFFF"/>
          </w:rPr>
          <w:t>}</w:t>
        </w:r>
      </w:ins>
    </w:p>
    <w:p w:rsidR="00915B1F" w:rsidRDefault="00915B1F" w:rsidP="00915B1F">
      <w:pPr>
        <w:pStyle w:val="NormalWeb"/>
        <w:shd w:val="clear" w:color="auto" w:fill="FFFFFF"/>
        <w:spacing w:before="288" w:beforeAutospacing="0" w:after="288" w:afterAutospacing="0"/>
        <w:rPr>
          <w:ins w:id="5216" w:author="Unknown"/>
          <w:rFonts w:ascii="Segoe UI" w:hAnsi="Segoe UI" w:cs="Segoe UI"/>
          <w:color w:val="212529"/>
          <w:sz w:val="18"/>
          <w:szCs w:val="18"/>
        </w:rPr>
      </w:pPr>
      <w:ins w:id="5217" w:author="Unknown">
        <w:r>
          <w:rPr>
            <w:rFonts w:ascii="Segoe UI" w:hAnsi="Segoe UI" w:cs="Segoe UI"/>
            <w:color w:val="212529"/>
            <w:sz w:val="18"/>
            <w:szCs w:val="18"/>
          </w:rPr>
          <w:t>We populate a list of our own User objects, each user having a name and an age. The data binding process happens automatically as soon as we assign the list to the ItemsSource property of the ListView, but the result is a bit discouraging:</w:t>
        </w:r>
      </w:ins>
    </w:p>
    <w:p w:rsidR="00915B1F" w:rsidRDefault="00915B1F" w:rsidP="00915B1F">
      <w:pPr>
        <w:rPr>
          <w:ins w:id="5218" w:author="Unknown"/>
          <w:rFonts w:ascii="Times New Roman" w:hAnsi="Times New Roman" w:cs="Times New Roman"/>
          <w:sz w:val="24"/>
          <w:szCs w:val="24"/>
        </w:rPr>
      </w:pPr>
      <w:r>
        <w:rPr>
          <w:noProof/>
        </w:rPr>
        <w:drawing>
          <wp:inline distT="0" distB="0" distL="0" distR="0">
            <wp:extent cx="2860040" cy="1426210"/>
            <wp:effectExtent l="19050" t="0" r="0" b="0"/>
            <wp:docPr id="221" name="aelm1380" descr="https://www.wpf-tutorial.com/Images/ArticleImages/1/chapters/listview/listview_databinding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80" descr="https://www.wpf-tutorial.com/Images/ArticleImages/1/chapters/listview/listview_databinding_simple.png"/>
                    <pic:cNvPicPr>
                      <a:picLocks noChangeAspect="1" noChangeArrowheads="1"/>
                    </pic:cNvPicPr>
                  </pic:nvPicPr>
                  <pic:blipFill>
                    <a:blip r:embed="rId175"/>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915B1F" w:rsidRDefault="00915B1F" w:rsidP="00915B1F">
      <w:pPr>
        <w:pStyle w:val="NormalWeb"/>
        <w:shd w:val="clear" w:color="auto" w:fill="FFFFFF"/>
        <w:spacing w:before="288" w:beforeAutospacing="0" w:after="288" w:afterAutospacing="0"/>
        <w:rPr>
          <w:ins w:id="5219" w:author="Unknown"/>
          <w:rFonts w:ascii="Segoe UI" w:hAnsi="Segoe UI" w:cs="Segoe UI"/>
          <w:color w:val="212529"/>
          <w:sz w:val="18"/>
          <w:szCs w:val="18"/>
        </w:rPr>
      </w:pPr>
      <w:ins w:id="5220" w:author="Unknown">
        <w:r>
          <w:rPr>
            <w:rFonts w:ascii="Segoe UI" w:hAnsi="Segoe UI" w:cs="Segoe UI"/>
            <w:color w:val="212529"/>
            <w:sz w:val="18"/>
            <w:szCs w:val="18"/>
          </w:rPr>
          <w:t>Each user is represented by their type name in the ListView. This is to be expected, because .NET doesn't have a clue about how you want your data to be displayed, so it just calls the ToString() method on each object and uses that to represent the item.</w:t>
        </w:r>
      </w:ins>
    </w:p>
    <w:p w:rsidR="00915B1F" w:rsidRDefault="00915B1F" w:rsidP="00915B1F">
      <w:pPr>
        <w:pStyle w:val="NormalWeb"/>
        <w:shd w:val="clear" w:color="auto" w:fill="FFFFFF"/>
        <w:spacing w:before="288" w:beforeAutospacing="0" w:after="288" w:afterAutospacing="0"/>
        <w:rPr>
          <w:ins w:id="5221" w:author="Unknown"/>
          <w:rFonts w:ascii="Segoe UI" w:hAnsi="Segoe UI" w:cs="Segoe UI"/>
          <w:color w:val="212529"/>
          <w:sz w:val="18"/>
          <w:szCs w:val="18"/>
        </w:rPr>
      </w:pPr>
      <w:ins w:id="5222" w:author="Unknown">
        <w:r>
          <w:rPr>
            <w:rFonts w:ascii="Segoe UI" w:hAnsi="Segoe UI" w:cs="Segoe UI"/>
            <w:color w:val="212529"/>
            <w:sz w:val="18"/>
            <w:szCs w:val="18"/>
          </w:rPr>
          <w:t>We can use that to our advantage and override the ToString() method, to get a more meaningful output. Try replacing the User class with this version:</w:t>
        </w:r>
      </w:ins>
    </w:p>
    <w:p w:rsidR="00915B1F" w:rsidRDefault="00915B1F" w:rsidP="00915B1F">
      <w:pPr>
        <w:pStyle w:val="HTMLPreformatted"/>
        <w:shd w:val="clear" w:color="auto" w:fill="FFFFFF"/>
        <w:rPr>
          <w:ins w:id="5223" w:author="Unknown"/>
          <w:rStyle w:val="HTMLCode"/>
          <w:rFonts w:ascii="Consolas" w:eastAsiaTheme="majorEastAsia" w:hAnsi="Consolas" w:cs="Consolas"/>
          <w:color w:val="000000"/>
          <w:shd w:val="clear" w:color="auto" w:fill="FFFFFF"/>
        </w:rPr>
      </w:pPr>
      <w:ins w:id="5224" w:author="Unknown">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915B1F" w:rsidRDefault="00915B1F" w:rsidP="00915B1F">
      <w:pPr>
        <w:pStyle w:val="HTMLPreformatted"/>
        <w:shd w:val="clear" w:color="auto" w:fill="FFFFFF"/>
        <w:rPr>
          <w:ins w:id="5225" w:author="Unknown"/>
          <w:rStyle w:val="HTMLCode"/>
          <w:rFonts w:ascii="Consolas" w:eastAsiaTheme="majorEastAsia" w:hAnsi="Consolas" w:cs="Consolas"/>
          <w:color w:val="000000"/>
          <w:shd w:val="clear" w:color="auto" w:fill="FFFFFF"/>
        </w:rPr>
      </w:pPr>
      <w:ins w:id="5226" w:author="Unknown">
        <w:r>
          <w:rPr>
            <w:rStyle w:val="HTMLCode"/>
            <w:rFonts w:ascii="Consolas" w:eastAsiaTheme="majorEastAsia" w:hAnsi="Consolas" w:cs="Consolas"/>
            <w:color w:val="000000"/>
            <w:shd w:val="clear" w:color="auto" w:fill="FFFFFF"/>
          </w:rPr>
          <w:t>{</w:t>
        </w:r>
      </w:ins>
    </w:p>
    <w:p w:rsidR="00915B1F" w:rsidRDefault="00915B1F" w:rsidP="00915B1F">
      <w:pPr>
        <w:pStyle w:val="HTMLPreformatted"/>
        <w:shd w:val="clear" w:color="auto" w:fill="FFFFFF"/>
        <w:rPr>
          <w:ins w:id="5227" w:author="Unknown"/>
          <w:rStyle w:val="HTMLCode"/>
          <w:rFonts w:ascii="Consolas" w:eastAsiaTheme="majorEastAsia" w:hAnsi="Consolas" w:cs="Consolas"/>
          <w:color w:val="000000"/>
          <w:shd w:val="clear" w:color="auto" w:fill="FFFFFF"/>
        </w:rPr>
      </w:pPr>
      <w:ins w:id="5228"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229"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230" w:author="Unknown"/>
          <w:rStyle w:val="HTMLCode"/>
          <w:rFonts w:ascii="Consolas" w:eastAsiaTheme="majorEastAsia" w:hAnsi="Consolas" w:cs="Consolas"/>
          <w:color w:val="000000"/>
          <w:shd w:val="clear" w:color="auto" w:fill="FFFFFF"/>
        </w:rPr>
      </w:pPr>
      <w:ins w:id="5231"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232"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233" w:author="Unknown"/>
          <w:rStyle w:val="HTMLCode"/>
          <w:rFonts w:ascii="Consolas" w:eastAsiaTheme="majorEastAsia" w:hAnsi="Consolas" w:cs="Consolas"/>
          <w:color w:val="000000"/>
          <w:shd w:val="clear" w:color="auto" w:fill="FFFFFF"/>
        </w:rPr>
      </w:pPr>
      <w:ins w:id="5234"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override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ToString</w:t>
        </w:r>
        <w:r>
          <w:rPr>
            <w:rStyle w:val="hljs-function"/>
            <w:rFonts w:ascii="Consolas" w:hAnsi="Consolas" w:cs="Consolas"/>
            <w:color w:val="000000"/>
            <w:shd w:val="clear" w:color="auto" w:fill="FFFFFF"/>
          </w:rPr>
          <w:t>()</w:t>
        </w:r>
      </w:ins>
    </w:p>
    <w:p w:rsidR="00915B1F" w:rsidRDefault="00915B1F" w:rsidP="00915B1F">
      <w:pPr>
        <w:pStyle w:val="HTMLPreformatted"/>
        <w:shd w:val="clear" w:color="auto" w:fill="FFFFFF"/>
        <w:rPr>
          <w:ins w:id="5235" w:author="Unknown"/>
          <w:rStyle w:val="HTMLCode"/>
          <w:rFonts w:ascii="Consolas" w:eastAsiaTheme="majorEastAsia" w:hAnsi="Consolas" w:cs="Consolas"/>
          <w:color w:val="000000"/>
          <w:shd w:val="clear" w:color="auto" w:fill="FFFFFF"/>
        </w:rPr>
      </w:pPr>
      <w:ins w:id="5236"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237" w:author="Unknown"/>
          <w:rStyle w:val="HTMLCode"/>
          <w:rFonts w:ascii="Consolas" w:eastAsiaTheme="majorEastAsia" w:hAnsi="Consolas" w:cs="Consolas"/>
          <w:color w:val="000000"/>
          <w:shd w:val="clear" w:color="auto" w:fill="FFFFFF"/>
        </w:rPr>
      </w:pPr>
      <w:ins w:id="523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.Name + </w:t>
        </w:r>
        <w:r>
          <w:rPr>
            <w:rStyle w:val="hljs-string"/>
            <w:rFonts w:ascii="Consolas" w:hAnsi="Consolas" w:cs="Consolas"/>
            <w:color w:val="A31515"/>
            <w:shd w:val="clear" w:color="auto" w:fill="FFFFFF"/>
          </w:rPr>
          <w:t>", "</w:t>
        </w:r>
        <w:r>
          <w:rPr>
            <w:rStyle w:val="HTMLCode"/>
            <w:rFonts w:ascii="Consolas" w:eastAsiaTheme="majorEastAsia" w:hAnsi="Consolas" w:cs="Consolas"/>
            <w:color w:val="000000"/>
            <w:shd w:val="clear" w:color="auto" w:fill="FFFFFF"/>
          </w:rPr>
          <w:t xml:space="preserve"> +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.Age + </w:t>
        </w:r>
        <w:r>
          <w:rPr>
            <w:rStyle w:val="hljs-string"/>
            <w:rFonts w:ascii="Consolas" w:hAnsi="Consolas" w:cs="Consolas"/>
            <w:color w:val="A31515"/>
            <w:shd w:val="clear" w:color="auto" w:fill="FFFFFF"/>
          </w:rPr>
          <w:t>" years old"</w:t>
        </w:r>
        <w:r>
          <w:rPr>
            <w:rStyle w:val="HTMLCode"/>
            <w:rFonts w:ascii="Consolas" w:eastAsiaTheme="majorEastAsia" w:hAnsi="Consolas" w:cs="Consolas"/>
            <w:color w:val="000000"/>
            <w:shd w:val="clear" w:color="auto" w:fill="FFFFFF"/>
          </w:rPr>
          <w:t>;</w:t>
        </w:r>
      </w:ins>
    </w:p>
    <w:p w:rsidR="00915B1F" w:rsidRDefault="00915B1F" w:rsidP="00915B1F">
      <w:pPr>
        <w:pStyle w:val="HTMLPreformatted"/>
        <w:shd w:val="clear" w:color="auto" w:fill="FFFFFF"/>
        <w:rPr>
          <w:ins w:id="5239" w:author="Unknown"/>
          <w:rStyle w:val="HTMLCode"/>
          <w:rFonts w:ascii="Consolas" w:eastAsiaTheme="majorEastAsia" w:hAnsi="Consolas" w:cs="Consolas"/>
          <w:color w:val="000000"/>
          <w:shd w:val="clear" w:color="auto" w:fill="FFFFFF"/>
        </w:rPr>
      </w:pPr>
      <w:ins w:id="5240"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241" w:author="Unknown"/>
          <w:rFonts w:ascii="Consolas" w:hAnsi="Consolas" w:cs="Consolas"/>
          <w:color w:val="212529"/>
          <w:sz w:val="16"/>
          <w:szCs w:val="16"/>
        </w:rPr>
      </w:pPr>
      <w:ins w:id="5242" w:author="Unknown">
        <w:r>
          <w:rPr>
            <w:rStyle w:val="HTMLCode"/>
            <w:rFonts w:ascii="Consolas" w:eastAsiaTheme="majorEastAsia" w:hAnsi="Consolas" w:cs="Consolas"/>
            <w:color w:val="000000"/>
            <w:shd w:val="clear" w:color="auto" w:fill="FFFFFF"/>
          </w:rPr>
          <w:t>}</w:t>
        </w:r>
      </w:ins>
    </w:p>
    <w:p w:rsidR="00915B1F" w:rsidRDefault="00915B1F" w:rsidP="00915B1F">
      <w:pPr>
        <w:rPr>
          <w:ins w:id="5243" w:author="Unknown"/>
          <w:rFonts w:ascii="Times New Roman" w:hAnsi="Times New Roman" w:cs="Times New Roman"/>
          <w:sz w:val="24"/>
          <w:szCs w:val="24"/>
        </w:rPr>
      </w:pPr>
      <w:r>
        <w:rPr>
          <w:noProof/>
        </w:rPr>
        <w:lastRenderedPageBreak/>
        <w:drawing>
          <wp:inline distT="0" distB="0" distL="0" distR="0">
            <wp:extent cx="2860040" cy="1426210"/>
            <wp:effectExtent l="19050" t="0" r="0" b="0"/>
            <wp:docPr id="222" name="aelm1384" descr="https://www.wpf-tutorial.com/Images/ArticleImages/1/chapters/listview/listview_databinding_to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84" descr="https://www.wpf-tutorial.com/Images/ArticleImages/1/chapters/listview/listview_databinding_tostring.png"/>
                    <pic:cNvPicPr>
                      <a:picLocks noChangeAspect="1" noChangeArrowheads="1"/>
                    </pic:cNvPicPr>
                  </pic:nvPicPr>
                  <pic:blipFill>
                    <a:blip r:embed="rId176"/>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915B1F" w:rsidRDefault="00915B1F" w:rsidP="00915B1F">
      <w:pPr>
        <w:pStyle w:val="NormalWeb"/>
        <w:shd w:val="clear" w:color="auto" w:fill="FFFFFF"/>
        <w:spacing w:before="288" w:beforeAutospacing="0" w:after="288" w:afterAutospacing="0"/>
        <w:rPr>
          <w:ins w:id="5244" w:author="Unknown"/>
          <w:rFonts w:ascii="Segoe UI" w:hAnsi="Segoe UI" w:cs="Segoe UI"/>
          <w:color w:val="212529"/>
          <w:sz w:val="18"/>
          <w:szCs w:val="18"/>
        </w:rPr>
      </w:pPr>
      <w:ins w:id="5245" w:author="Unknown">
        <w:r>
          <w:rPr>
            <w:rFonts w:ascii="Segoe UI" w:hAnsi="Segoe UI" w:cs="Segoe UI"/>
            <w:color w:val="212529"/>
            <w:sz w:val="18"/>
            <w:szCs w:val="18"/>
          </w:rPr>
          <w:t>This is a much more user friendly display and will do just fine in some cases, but relying on a simple string is not that flexible. Perhaps you want a part of the text to be bold or another color? Perhaps you want an image? Fortunately, WPF makes all of this very simple using templates.</w:t>
        </w:r>
      </w:ins>
    </w:p>
    <w:p w:rsidR="00915B1F" w:rsidRDefault="00915B1F" w:rsidP="00915B1F">
      <w:pPr>
        <w:pStyle w:val="Heading2"/>
        <w:shd w:val="clear" w:color="auto" w:fill="FFFFFF"/>
        <w:spacing w:before="0"/>
        <w:rPr>
          <w:ins w:id="5246" w:author="Unknown"/>
          <w:rFonts w:ascii="Segoe UI" w:hAnsi="Segoe UI" w:cs="Segoe UI"/>
          <w:b w:val="0"/>
          <w:bCs w:val="0"/>
          <w:color w:val="33393E"/>
          <w:sz w:val="36"/>
          <w:szCs w:val="36"/>
        </w:rPr>
      </w:pPr>
      <w:ins w:id="5247" w:author="Unknown">
        <w:r>
          <w:rPr>
            <w:rFonts w:ascii="Segoe UI" w:hAnsi="Segoe UI" w:cs="Segoe UI"/>
            <w:b w:val="0"/>
            <w:bCs w:val="0"/>
            <w:color w:val="33393E"/>
          </w:rPr>
          <w:t>ListView with an ItemTemplate</w:t>
        </w:r>
      </w:ins>
    </w:p>
    <w:p w:rsidR="00915B1F" w:rsidRDefault="00915B1F" w:rsidP="00915B1F">
      <w:pPr>
        <w:pStyle w:val="NormalWeb"/>
        <w:shd w:val="clear" w:color="auto" w:fill="FFFFFF"/>
        <w:spacing w:before="288" w:beforeAutospacing="0" w:after="288" w:afterAutospacing="0"/>
        <w:rPr>
          <w:ins w:id="5248" w:author="Unknown"/>
          <w:rFonts w:ascii="Segoe UI" w:hAnsi="Segoe UI" w:cs="Segoe UI"/>
          <w:color w:val="212529"/>
          <w:sz w:val="18"/>
          <w:szCs w:val="18"/>
        </w:rPr>
      </w:pPr>
      <w:ins w:id="5249" w:author="Unknown">
        <w:r>
          <w:rPr>
            <w:rFonts w:ascii="Segoe UI" w:hAnsi="Segoe UI" w:cs="Segoe UI"/>
            <w:color w:val="212529"/>
            <w:sz w:val="18"/>
            <w:szCs w:val="18"/>
          </w:rPr>
          <w:t>WPF is all about templating, so specifying a data template for the ListView is very easy. In this example, we'll do a bunch of custom formatting in each item, just to show you how flexible this makes the WPF ListView.</w:t>
        </w:r>
      </w:ins>
    </w:p>
    <w:p w:rsidR="00915B1F" w:rsidRDefault="003C5A45" w:rsidP="00915B1F">
      <w:pPr>
        <w:shd w:val="clear" w:color="auto" w:fill="FFFFFF"/>
        <w:jc w:val="right"/>
        <w:rPr>
          <w:ins w:id="5250" w:author="Unknown"/>
          <w:rFonts w:ascii="Segoe UI" w:hAnsi="Segoe UI" w:cs="Segoe UI"/>
          <w:color w:val="212529"/>
          <w:sz w:val="18"/>
          <w:szCs w:val="18"/>
        </w:rPr>
      </w:pPr>
      <w:ins w:id="5251" w:author="Unknown">
        <w:r>
          <w:rPr>
            <w:rFonts w:ascii="Segoe UI" w:hAnsi="Segoe UI" w:cs="Segoe UI"/>
            <w:color w:val="212529"/>
            <w:sz w:val="18"/>
            <w:szCs w:val="18"/>
          </w:rPr>
          <w:fldChar w:fldCharType="begin"/>
        </w:r>
        <w:r w:rsidR="00915B1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15B1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15B1F" w:rsidRDefault="00915B1F" w:rsidP="00915B1F">
      <w:pPr>
        <w:pStyle w:val="HTMLPreformatted"/>
        <w:shd w:val="clear" w:color="auto" w:fill="FFFFFF"/>
        <w:rPr>
          <w:ins w:id="5252" w:author="Unknown"/>
          <w:rStyle w:val="hljs-tag"/>
          <w:rFonts w:ascii="Consolas" w:hAnsi="Consolas" w:cs="Consolas"/>
          <w:shd w:val="clear" w:color="auto" w:fill="FFFFFF"/>
        </w:rPr>
      </w:pPr>
      <w:ins w:id="525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"WpfTutorialSamples.ListView_control.ListViewItemTemplateSample"</w:t>
        </w:r>
      </w:ins>
    </w:p>
    <w:p w:rsidR="00915B1F" w:rsidRDefault="00915B1F" w:rsidP="00915B1F">
      <w:pPr>
        <w:pStyle w:val="HTMLPreformatted"/>
        <w:shd w:val="clear" w:color="auto" w:fill="FFFFFF"/>
        <w:rPr>
          <w:ins w:id="5254" w:author="Unknown"/>
          <w:rStyle w:val="hljs-tag"/>
          <w:rFonts w:ascii="Consolas" w:hAnsi="Consolas" w:cs="Consolas"/>
          <w:shd w:val="clear" w:color="auto" w:fill="FFFFFF"/>
        </w:rPr>
      </w:pPr>
      <w:ins w:id="525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915B1F" w:rsidRDefault="00915B1F" w:rsidP="00915B1F">
      <w:pPr>
        <w:pStyle w:val="HTMLPreformatted"/>
        <w:shd w:val="clear" w:color="auto" w:fill="FFFFFF"/>
        <w:rPr>
          <w:ins w:id="5256" w:author="Unknown"/>
          <w:rStyle w:val="hljs-tag"/>
          <w:rFonts w:ascii="Consolas" w:hAnsi="Consolas" w:cs="Consolas"/>
          <w:shd w:val="clear" w:color="auto" w:fill="FFFFFF"/>
        </w:rPr>
      </w:pPr>
      <w:ins w:id="525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915B1F" w:rsidRDefault="00915B1F" w:rsidP="00915B1F">
      <w:pPr>
        <w:pStyle w:val="HTMLPreformatted"/>
        <w:shd w:val="clear" w:color="auto" w:fill="FFFFFF"/>
        <w:rPr>
          <w:ins w:id="5258" w:author="Unknown"/>
          <w:rStyle w:val="HTMLCode"/>
          <w:rFonts w:ascii="Consolas" w:eastAsiaTheme="majorEastAsia" w:hAnsi="Consolas" w:cs="Consolas"/>
          <w:color w:val="000000"/>
          <w:shd w:val="clear" w:color="auto" w:fill="FFFFFF"/>
        </w:rPr>
      </w:pPr>
      <w:ins w:id="525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"ListViewItemTemplateSample"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60" w:author="Unknown"/>
          <w:rStyle w:val="HTMLCode"/>
          <w:rFonts w:ascii="Consolas" w:eastAsiaTheme="majorEastAsia" w:hAnsi="Consolas" w:cs="Consolas"/>
          <w:color w:val="000000"/>
          <w:shd w:val="clear" w:color="auto" w:fill="FFFFFF"/>
        </w:rPr>
      </w:pPr>
      <w:ins w:id="52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62" w:author="Unknown"/>
          <w:rStyle w:val="HTMLCode"/>
          <w:rFonts w:ascii="Consolas" w:eastAsiaTheme="majorEastAsia" w:hAnsi="Consolas" w:cs="Consolas"/>
          <w:color w:val="000000"/>
          <w:shd w:val="clear" w:color="auto" w:fill="FFFFFF"/>
        </w:rPr>
      </w:pPr>
      <w:ins w:id="526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"lvDataBinding"</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64" w:author="Unknown"/>
          <w:rStyle w:val="HTMLCode"/>
          <w:rFonts w:ascii="Consolas" w:eastAsiaTheme="majorEastAsia" w:hAnsi="Consolas" w:cs="Consolas"/>
          <w:color w:val="000000"/>
          <w:shd w:val="clear" w:color="auto" w:fill="FFFFFF"/>
        </w:rPr>
      </w:pPr>
      <w:ins w:id="526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ListView.ItemTemplate</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66" w:author="Unknown"/>
          <w:rStyle w:val="HTMLCode"/>
          <w:rFonts w:ascii="Consolas" w:eastAsiaTheme="majorEastAsia" w:hAnsi="Consolas" w:cs="Consolas"/>
          <w:color w:val="000000"/>
          <w:shd w:val="clear" w:color="auto" w:fill="FFFFFF"/>
        </w:rPr>
      </w:pPr>
      <w:ins w:id="526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68" w:author="Unknown"/>
          <w:rStyle w:val="HTMLCode"/>
          <w:rFonts w:ascii="Consolas" w:eastAsiaTheme="majorEastAsia" w:hAnsi="Consolas" w:cs="Consolas"/>
          <w:color w:val="000000"/>
          <w:shd w:val="clear" w:color="auto" w:fill="FFFFFF"/>
        </w:rPr>
      </w:pPr>
      <w:ins w:id="526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70" w:author="Unknown"/>
          <w:rStyle w:val="HTMLCode"/>
          <w:rFonts w:ascii="Consolas" w:eastAsiaTheme="majorEastAsia" w:hAnsi="Consolas" w:cs="Consolas"/>
          <w:color w:val="000000"/>
          <w:shd w:val="clear" w:color="auto" w:fill="FFFFFF"/>
        </w:rPr>
      </w:pPr>
      <w:ins w:id="527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 "</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72" w:author="Unknown"/>
          <w:rStyle w:val="HTMLCode"/>
          <w:rFonts w:ascii="Consolas" w:eastAsiaTheme="majorEastAsia" w:hAnsi="Consolas" w:cs="Consolas"/>
          <w:color w:val="000000"/>
          <w:shd w:val="clear" w:color="auto" w:fill="FFFFFF"/>
        </w:rPr>
      </w:pPr>
      <w:ins w:id="527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74" w:author="Unknown"/>
          <w:rStyle w:val="HTMLCode"/>
          <w:rFonts w:ascii="Consolas" w:eastAsiaTheme="majorEastAsia" w:hAnsi="Consolas" w:cs="Consolas"/>
          <w:color w:val="000000"/>
          <w:shd w:val="clear" w:color="auto" w:fill="FFFFFF"/>
        </w:rPr>
      </w:pPr>
      <w:ins w:id="527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 "</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76" w:author="Unknown"/>
          <w:rStyle w:val="HTMLCode"/>
          <w:rFonts w:ascii="Consolas" w:eastAsiaTheme="majorEastAsia" w:hAnsi="Consolas" w:cs="Consolas"/>
          <w:color w:val="000000"/>
          <w:shd w:val="clear" w:color="auto" w:fill="FFFFFF"/>
        </w:rPr>
      </w:pPr>
      <w:ins w:id="527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 "</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78" w:author="Unknown"/>
          <w:rStyle w:val="HTMLCode"/>
          <w:rFonts w:ascii="Consolas" w:eastAsiaTheme="majorEastAsia" w:hAnsi="Consolas" w:cs="Consolas"/>
          <w:color w:val="000000"/>
          <w:shd w:val="clear" w:color="auto" w:fill="FFFFFF"/>
        </w:rPr>
      </w:pPr>
      <w:ins w:id="52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80" w:author="Unknown"/>
          <w:rStyle w:val="HTMLCode"/>
          <w:rFonts w:ascii="Consolas" w:eastAsiaTheme="majorEastAsia" w:hAnsi="Consolas" w:cs="Consolas"/>
          <w:color w:val="000000"/>
          <w:shd w:val="clear" w:color="auto" w:fill="FFFFFF"/>
        </w:rPr>
      </w:pPr>
      <w:ins w:id="52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 ("</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82" w:author="Unknown"/>
          <w:rStyle w:val="HTMLCode"/>
          <w:rFonts w:ascii="Consolas" w:eastAsiaTheme="majorEastAsia" w:hAnsi="Consolas" w:cs="Consolas"/>
          <w:color w:val="000000"/>
          <w:shd w:val="clear" w:color="auto" w:fill="FFFFFF"/>
        </w:rPr>
      </w:pPr>
      <w:ins w:id="52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TextDecorations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"Underline"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Cursor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"Hand"</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84" w:author="Unknown"/>
          <w:rStyle w:val="HTMLCode"/>
          <w:rFonts w:ascii="Consolas" w:eastAsiaTheme="majorEastAsia" w:hAnsi="Consolas" w:cs="Consolas"/>
          <w:color w:val="000000"/>
          <w:shd w:val="clear" w:color="auto" w:fill="FFFFFF"/>
        </w:rPr>
      </w:pPr>
      <w:ins w:id="52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915B1F" w:rsidRDefault="00915B1F" w:rsidP="00915B1F">
      <w:pPr>
        <w:pStyle w:val="HTMLPreformatted"/>
        <w:shd w:val="clear" w:color="auto" w:fill="FFFFFF"/>
        <w:rPr>
          <w:ins w:id="5286" w:author="Unknown"/>
          <w:rStyle w:val="HTMLCode"/>
          <w:rFonts w:ascii="Consolas" w:eastAsiaTheme="majorEastAsia" w:hAnsi="Consolas" w:cs="Consolas"/>
          <w:color w:val="000000"/>
          <w:shd w:val="clear" w:color="auto" w:fill="FFFFFF"/>
        </w:rPr>
      </w:pPr>
      <w:ins w:id="52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88" w:author="Unknown"/>
          <w:rStyle w:val="HTMLCode"/>
          <w:rFonts w:ascii="Consolas" w:eastAsiaTheme="majorEastAsia" w:hAnsi="Consolas" w:cs="Consolas"/>
          <w:color w:val="000000"/>
          <w:shd w:val="clear" w:color="auto" w:fill="FFFFFF"/>
        </w:rPr>
      </w:pPr>
      <w:ins w:id="52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90" w:author="Unknown"/>
          <w:rStyle w:val="HTMLCode"/>
          <w:rFonts w:ascii="Consolas" w:eastAsiaTheme="majorEastAsia" w:hAnsi="Consolas" w:cs="Consolas"/>
          <w:color w:val="000000"/>
          <w:shd w:val="clear" w:color="auto" w:fill="FFFFFF"/>
        </w:rPr>
      </w:pPr>
      <w:ins w:id="529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ListView.ItemTemplate</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92" w:author="Unknown"/>
          <w:rStyle w:val="HTMLCode"/>
          <w:rFonts w:ascii="Consolas" w:eastAsiaTheme="majorEastAsia" w:hAnsi="Consolas" w:cs="Consolas"/>
          <w:color w:val="000000"/>
          <w:shd w:val="clear" w:color="auto" w:fill="FFFFFF"/>
        </w:rPr>
      </w:pPr>
      <w:ins w:id="529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94" w:author="Unknown"/>
          <w:rStyle w:val="HTMLCode"/>
          <w:rFonts w:ascii="Consolas" w:eastAsiaTheme="majorEastAsia" w:hAnsi="Consolas" w:cs="Consolas"/>
          <w:color w:val="000000"/>
          <w:shd w:val="clear" w:color="auto" w:fill="FFFFFF"/>
        </w:rPr>
      </w:pPr>
      <w:ins w:id="5295"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915B1F" w:rsidRDefault="00915B1F" w:rsidP="00915B1F">
      <w:pPr>
        <w:pStyle w:val="HTMLPreformatted"/>
        <w:shd w:val="clear" w:color="auto" w:fill="FFFFFF"/>
        <w:rPr>
          <w:ins w:id="5296" w:author="Unknown"/>
          <w:rFonts w:ascii="Consolas" w:hAnsi="Consolas" w:cs="Consolas"/>
          <w:color w:val="212529"/>
          <w:sz w:val="16"/>
          <w:szCs w:val="16"/>
        </w:rPr>
      </w:pPr>
      <w:ins w:id="529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915B1F" w:rsidRDefault="003C5A45" w:rsidP="00915B1F">
      <w:pPr>
        <w:shd w:val="clear" w:color="auto" w:fill="FFFFFF"/>
        <w:jc w:val="right"/>
        <w:rPr>
          <w:ins w:id="5298" w:author="Unknown"/>
          <w:rFonts w:ascii="Segoe UI" w:hAnsi="Segoe UI" w:cs="Segoe UI"/>
          <w:color w:val="212529"/>
          <w:sz w:val="18"/>
          <w:szCs w:val="18"/>
        </w:rPr>
      </w:pPr>
      <w:ins w:id="5299" w:author="Unknown">
        <w:r>
          <w:rPr>
            <w:rFonts w:ascii="Segoe UI" w:hAnsi="Segoe UI" w:cs="Segoe UI"/>
            <w:color w:val="212529"/>
            <w:sz w:val="18"/>
            <w:szCs w:val="18"/>
          </w:rPr>
          <w:fldChar w:fldCharType="begin"/>
        </w:r>
        <w:r w:rsidR="00915B1F">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15B1F">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15B1F" w:rsidRDefault="00915B1F" w:rsidP="00915B1F">
      <w:pPr>
        <w:pStyle w:val="HTMLPreformatted"/>
        <w:shd w:val="clear" w:color="auto" w:fill="FFFFFF"/>
        <w:rPr>
          <w:ins w:id="5300" w:author="Unknown"/>
          <w:rStyle w:val="HTMLCode"/>
          <w:rFonts w:ascii="Consolas" w:eastAsiaTheme="majorEastAsia" w:hAnsi="Consolas" w:cs="Consolas"/>
          <w:color w:val="000000"/>
          <w:shd w:val="clear" w:color="auto" w:fill="FFFFFF"/>
        </w:rPr>
      </w:pPr>
      <w:ins w:id="530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915B1F" w:rsidRDefault="00915B1F" w:rsidP="00915B1F">
      <w:pPr>
        <w:pStyle w:val="HTMLPreformatted"/>
        <w:shd w:val="clear" w:color="auto" w:fill="FFFFFF"/>
        <w:rPr>
          <w:ins w:id="5302" w:author="Unknown"/>
          <w:rStyle w:val="HTMLCode"/>
          <w:rFonts w:ascii="Consolas" w:eastAsiaTheme="majorEastAsia" w:hAnsi="Consolas" w:cs="Consolas"/>
          <w:color w:val="000000"/>
          <w:shd w:val="clear" w:color="auto" w:fill="FFFFFF"/>
        </w:rPr>
      </w:pPr>
      <w:ins w:id="530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915B1F" w:rsidRDefault="00915B1F" w:rsidP="00915B1F">
      <w:pPr>
        <w:pStyle w:val="HTMLPreformatted"/>
        <w:shd w:val="clear" w:color="auto" w:fill="FFFFFF"/>
        <w:rPr>
          <w:ins w:id="5304" w:author="Unknown"/>
          <w:rStyle w:val="HTMLCode"/>
          <w:rFonts w:ascii="Consolas" w:eastAsiaTheme="majorEastAsia" w:hAnsi="Consolas" w:cs="Consolas"/>
          <w:color w:val="000000"/>
          <w:shd w:val="clear" w:color="auto" w:fill="FFFFFF"/>
        </w:rPr>
      </w:pPr>
      <w:ins w:id="530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915B1F" w:rsidRDefault="00915B1F" w:rsidP="00915B1F">
      <w:pPr>
        <w:pStyle w:val="HTMLPreformatted"/>
        <w:shd w:val="clear" w:color="auto" w:fill="FFFFFF"/>
        <w:rPr>
          <w:ins w:id="5306"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307" w:author="Unknown"/>
          <w:rStyle w:val="HTMLCode"/>
          <w:rFonts w:ascii="Consolas" w:eastAsiaTheme="majorEastAsia" w:hAnsi="Consolas" w:cs="Consolas"/>
          <w:color w:val="000000"/>
          <w:shd w:val="clear" w:color="auto" w:fill="FFFFFF"/>
        </w:rPr>
      </w:pPr>
      <w:ins w:id="5308"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915B1F" w:rsidRDefault="00915B1F" w:rsidP="00915B1F">
      <w:pPr>
        <w:pStyle w:val="HTMLPreformatted"/>
        <w:shd w:val="clear" w:color="auto" w:fill="FFFFFF"/>
        <w:rPr>
          <w:ins w:id="5309" w:author="Unknown"/>
          <w:rStyle w:val="HTMLCode"/>
          <w:rFonts w:ascii="Consolas" w:eastAsiaTheme="majorEastAsia" w:hAnsi="Consolas" w:cs="Consolas"/>
          <w:color w:val="000000"/>
          <w:shd w:val="clear" w:color="auto" w:fill="FFFFFF"/>
        </w:rPr>
      </w:pPr>
      <w:ins w:id="5310" w:author="Unknown">
        <w:r>
          <w:rPr>
            <w:rStyle w:val="HTMLCode"/>
            <w:rFonts w:ascii="Consolas" w:eastAsiaTheme="majorEastAsia" w:hAnsi="Consolas" w:cs="Consolas"/>
            <w:color w:val="000000"/>
            <w:shd w:val="clear" w:color="auto" w:fill="FFFFFF"/>
          </w:rPr>
          <w:t>{</w:t>
        </w:r>
      </w:ins>
    </w:p>
    <w:p w:rsidR="00915B1F" w:rsidRDefault="00915B1F" w:rsidP="00915B1F">
      <w:pPr>
        <w:pStyle w:val="HTMLPreformatted"/>
        <w:shd w:val="clear" w:color="auto" w:fill="FFFFFF"/>
        <w:rPr>
          <w:ins w:id="5311" w:author="Unknown"/>
          <w:rStyle w:val="HTMLCode"/>
          <w:rFonts w:ascii="Consolas" w:eastAsiaTheme="majorEastAsia" w:hAnsi="Consolas" w:cs="Consolas"/>
          <w:color w:val="000000"/>
          <w:shd w:val="clear" w:color="auto" w:fill="FFFFFF"/>
        </w:rPr>
      </w:pPr>
      <w:ins w:id="5312"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ListViewItemTemplateSample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15B1F" w:rsidRDefault="00915B1F" w:rsidP="00915B1F">
      <w:pPr>
        <w:pStyle w:val="HTMLPreformatted"/>
        <w:shd w:val="clear" w:color="auto" w:fill="FFFFFF"/>
        <w:rPr>
          <w:ins w:id="5313" w:author="Unknown"/>
          <w:rStyle w:val="HTMLCode"/>
          <w:rFonts w:ascii="Consolas" w:eastAsiaTheme="majorEastAsia" w:hAnsi="Consolas" w:cs="Consolas"/>
          <w:color w:val="000000"/>
          <w:shd w:val="clear" w:color="auto" w:fill="FFFFFF"/>
        </w:rPr>
      </w:pPr>
      <w:ins w:id="5314"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315" w:author="Unknown"/>
          <w:rStyle w:val="HTMLCode"/>
          <w:rFonts w:ascii="Consolas" w:eastAsiaTheme="majorEastAsia" w:hAnsi="Consolas" w:cs="Consolas"/>
          <w:color w:val="000000"/>
          <w:shd w:val="clear" w:color="auto" w:fill="FFFFFF"/>
        </w:rPr>
      </w:pPr>
      <w:ins w:id="53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ListViewItemTemplateSample</w:t>
        </w:r>
        <w:r>
          <w:rPr>
            <w:rStyle w:val="hljs-function"/>
            <w:rFonts w:ascii="Consolas" w:hAnsi="Consolas" w:cs="Consolas"/>
            <w:color w:val="000000"/>
            <w:shd w:val="clear" w:color="auto" w:fill="FFFFFF"/>
          </w:rPr>
          <w:t>()</w:t>
        </w:r>
      </w:ins>
    </w:p>
    <w:p w:rsidR="00915B1F" w:rsidRDefault="00915B1F" w:rsidP="00915B1F">
      <w:pPr>
        <w:pStyle w:val="HTMLPreformatted"/>
        <w:shd w:val="clear" w:color="auto" w:fill="FFFFFF"/>
        <w:rPr>
          <w:ins w:id="5317" w:author="Unknown"/>
          <w:rStyle w:val="HTMLCode"/>
          <w:rFonts w:ascii="Consolas" w:eastAsiaTheme="majorEastAsia" w:hAnsi="Consolas" w:cs="Consolas"/>
          <w:color w:val="000000"/>
          <w:shd w:val="clear" w:color="auto" w:fill="FFFFFF"/>
        </w:rPr>
      </w:pPr>
      <w:ins w:id="53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319" w:author="Unknown"/>
          <w:rStyle w:val="HTMLCode"/>
          <w:rFonts w:ascii="Consolas" w:eastAsiaTheme="majorEastAsia" w:hAnsi="Consolas" w:cs="Consolas"/>
          <w:color w:val="000000"/>
          <w:shd w:val="clear" w:color="auto" w:fill="FFFFFF"/>
        </w:rPr>
      </w:pPr>
      <w:ins w:id="53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915B1F" w:rsidRDefault="00915B1F" w:rsidP="00915B1F">
      <w:pPr>
        <w:pStyle w:val="HTMLPreformatted"/>
        <w:shd w:val="clear" w:color="auto" w:fill="FFFFFF"/>
        <w:rPr>
          <w:ins w:id="5321" w:author="Unknown"/>
          <w:rStyle w:val="HTMLCode"/>
          <w:rFonts w:ascii="Consolas" w:eastAsiaTheme="majorEastAsia" w:hAnsi="Consolas" w:cs="Consolas"/>
          <w:color w:val="000000"/>
          <w:shd w:val="clear" w:color="auto" w:fill="FFFFFF"/>
        </w:rPr>
      </w:pPr>
      <w:ins w:id="53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915B1F" w:rsidRDefault="00915B1F" w:rsidP="00915B1F">
      <w:pPr>
        <w:pStyle w:val="HTMLPreformatted"/>
        <w:shd w:val="clear" w:color="auto" w:fill="FFFFFF"/>
        <w:rPr>
          <w:ins w:id="5323" w:author="Unknown"/>
          <w:rStyle w:val="HTMLCode"/>
          <w:rFonts w:ascii="Consolas" w:eastAsiaTheme="majorEastAsia" w:hAnsi="Consolas" w:cs="Consolas"/>
          <w:color w:val="000000"/>
          <w:shd w:val="clear" w:color="auto" w:fill="FFFFFF"/>
        </w:rPr>
      </w:pPr>
      <w:ins w:id="53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eastAsiaTheme="majorEastAsia" w:hAnsi="Consolas" w:cs="Consolas"/>
            <w:color w:val="000000"/>
            <w:shd w:val="clear" w:color="auto" w:fill="FFFFFF"/>
          </w:rPr>
          <w:t xml:space="preserve">, Mail = </w:t>
        </w:r>
        <w:r>
          <w:rPr>
            <w:rStyle w:val="hljs-string"/>
            <w:rFonts w:ascii="Consolas" w:hAnsi="Consolas" w:cs="Consolas"/>
            <w:color w:val="A31515"/>
            <w:shd w:val="clear" w:color="auto" w:fill="FFFFFF"/>
          </w:rPr>
          <w:t>"john@doe-family.com"</w:t>
        </w:r>
        <w:r>
          <w:rPr>
            <w:rStyle w:val="HTMLCode"/>
            <w:rFonts w:ascii="Consolas" w:eastAsiaTheme="majorEastAsia" w:hAnsi="Consolas" w:cs="Consolas"/>
            <w:color w:val="000000"/>
            <w:shd w:val="clear" w:color="auto" w:fill="FFFFFF"/>
          </w:rPr>
          <w:t xml:space="preserve"> });</w:t>
        </w:r>
      </w:ins>
    </w:p>
    <w:p w:rsidR="00915B1F" w:rsidRDefault="00915B1F" w:rsidP="00915B1F">
      <w:pPr>
        <w:pStyle w:val="HTMLPreformatted"/>
        <w:shd w:val="clear" w:color="auto" w:fill="FFFFFF"/>
        <w:rPr>
          <w:ins w:id="5325" w:author="Unknown"/>
          <w:rStyle w:val="HTMLCode"/>
          <w:rFonts w:ascii="Consolas" w:eastAsiaTheme="majorEastAsia" w:hAnsi="Consolas" w:cs="Consolas"/>
          <w:color w:val="000000"/>
          <w:shd w:val="clear" w:color="auto" w:fill="FFFFFF"/>
        </w:rPr>
      </w:pPr>
      <w:ins w:id="53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eastAsiaTheme="majorEastAsia" w:hAnsi="Consolas" w:cs="Consolas"/>
            <w:color w:val="000000"/>
            <w:shd w:val="clear" w:color="auto" w:fill="FFFFFF"/>
          </w:rPr>
          <w:t xml:space="preserve">, Mail = </w:t>
        </w:r>
        <w:r>
          <w:rPr>
            <w:rStyle w:val="hljs-string"/>
            <w:rFonts w:ascii="Consolas" w:hAnsi="Consolas" w:cs="Consolas"/>
            <w:color w:val="A31515"/>
            <w:shd w:val="clear" w:color="auto" w:fill="FFFFFF"/>
          </w:rPr>
          <w:t>"jane@doe-family.com"</w:t>
        </w:r>
        <w:r>
          <w:rPr>
            <w:rStyle w:val="HTMLCode"/>
            <w:rFonts w:ascii="Consolas" w:eastAsiaTheme="majorEastAsia" w:hAnsi="Consolas" w:cs="Consolas"/>
            <w:color w:val="000000"/>
            <w:shd w:val="clear" w:color="auto" w:fill="FFFFFF"/>
          </w:rPr>
          <w:t xml:space="preserve"> });</w:t>
        </w:r>
      </w:ins>
    </w:p>
    <w:p w:rsidR="00915B1F" w:rsidRDefault="00915B1F" w:rsidP="00915B1F">
      <w:pPr>
        <w:pStyle w:val="HTMLPreformatted"/>
        <w:shd w:val="clear" w:color="auto" w:fill="FFFFFF"/>
        <w:rPr>
          <w:ins w:id="5327" w:author="Unknown"/>
          <w:rStyle w:val="HTMLCode"/>
          <w:rFonts w:ascii="Consolas" w:eastAsiaTheme="majorEastAsia" w:hAnsi="Consolas" w:cs="Consolas"/>
          <w:color w:val="000000"/>
          <w:shd w:val="clear" w:color="auto" w:fill="FFFFFF"/>
        </w:rPr>
      </w:pPr>
      <w:ins w:id="53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xml:space="preserve">, Mail = </w:t>
        </w:r>
        <w:r>
          <w:rPr>
            <w:rStyle w:val="hljs-string"/>
            <w:rFonts w:ascii="Consolas" w:hAnsi="Consolas" w:cs="Consolas"/>
            <w:color w:val="A31515"/>
            <w:shd w:val="clear" w:color="auto" w:fill="FFFFFF"/>
          </w:rPr>
          <w:t>"sammy.doe@gmail.com"</w:t>
        </w:r>
        <w:r>
          <w:rPr>
            <w:rStyle w:val="HTMLCode"/>
            <w:rFonts w:ascii="Consolas" w:eastAsiaTheme="majorEastAsia" w:hAnsi="Consolas" w:cs="Consolas"/>
            <w:color w:val="000000"/>
            <w:shd w:val="clear" w:color="auto" w:fill="FFFFFF"/>
          </w:rPr>
          <w:t xml:space="preserve"> });</w:t>
        </w:r>
      </w:ins>
    </w:p>
    <w:p w:rsidR="00915B1F" w:rsidRDefault="00915B1F" w:rsidP="00915B1F">
      <w:pPr>
        <w:pStyle w:val="HTMLPreformatted"/>
        <w:shd w:val="clear" w:color="auto" w:fill="FFFFFF"/>
        <w:rPr>
          <w:ins w:id="5329" w:author="Unknown"/>
          <w:rStyle w:val="HTMLCode"/>
          <w:rFonts w:ascii="Consolas" w:eastAsiaTheme="majorEastAsia" w:hAnsi="Consolas" w:cs="Consolas"/>
          <w:color w:val="000000"/>
          <w:shd w:val="clear" w:color="auto" w:fill="FFFFFF"/>
        </w:rPr>
      </w:pPr>
      <w:ins w:id="53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lvDataBinding.ItemsSource = items;</w:t>
        </w:r>
      </w:ins>
    </w:p>
    <w:p w:rsidR="00915B1F" w:rsidRDefault="00915B1F" w:rsidP="00915B1F">
      <w:pPr>
        <w:pStyle w:val="HTMLPreformatted"/>
        <w:shd w:val="clear" w:color="auto" w:fill="FFFFFF"/>
        <w:rPr>
          <w:ins w:id="5331" w:author="Unknown"/>
          <w:rStyle w:val="HTMLCode"/>
          <w:rFonts w:ascii="Consolas" w:eastAsiaTheme="majorEastAsia" w:hAnsi="Consolas" w:cs="Consolas"/>
          <w:color w:val="000000"/>
          <w:shd w:val="clear" w:color="auto" w:fill="FFFFFF"/>
        </w:rPr>
      </w:pPr>
      <w:ins w:id="53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333" w:author="Unknown"/>
          <w:rStyle w:val="HTMLCode"/>
          <w:rFonts w:ascii="Consolas" w:eastAsiaTheme="majorEastAsia" w:hAnsi="Consolas" w:cs="Consolas"/>
          <w:color w:val="000000"/>
          <w:shd w:val="clear" w:color="auto" w:fill="FFFFFF"/>
        </w:rPr>
      </w:pPr>
      <w:ins w:id="5334"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335"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336" w:author="Unknown"/>
          <w:rStyle w:val="HTMLCode"/>
          <w:rFonts w:ascii="Consolas" w:eastAsiaTheme="majorEastAsia" w:hAnsi="Consolas" w:cs="Consolas"/>
          <w:color w:val="000000"/>
          <w:shd w:val="clear" w:color="auto" w:fill="FFFFFF"/>
        </w:rPr>
      </w:pPr>
      <w:ins w:id="5337"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915B1F" w:rsidRDefault="00915B1F" w:rsidP="00915B1F">
      <w:pPr>
        <w:pStyle w:val="HTMLPreformatted"/>
        <w:shd w:val="clear" w:color="auto" w:fill="FFFFFF"/>
        <w:rPr>
          <w:ins w:id="5338" w:author="Unknown"/>
          <w:rStyle w:val="HTMLCode"/>
          <w:rFonts w:ascii="Consolas" w:eastAsiaTheme="majorEastAsia" w:hAnsi="Consolas" w:cs="Consolas"/>
          <w:color w:val="000000"/>
          <w:shd w:val="clear" w:color="auto" w:fill="FFFFFF"/>
        </w:rPr>
      </w:pPr>
      <w:ins w:id="5339"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340" w:author="Unknown"/>
          <w:rStyle w:val="HTMLCode"/>
          <w:rFonts w:ascii="Consolas" w:eastAsiaTheme="majorEastAsia" w:hAnsi="Consolas" w:cs="Consolas"/>
          <w:color w:val="000000"/>
          <w:shd w:val="clear" w:color="auto" w:fill="FFFFFF"/>
        </w:rPr>
      </w:pPr>
      <w:ins w:id="53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342"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343" w:author="Unknown"/>
          <w:rStyle w:val="HTMLCode"/>
          <w:rFonts w:ascii="Consolas" w:eastAsiaTheme="majorEastAsia" w:hAnsi="Consolas" w:cs="Consolas"/>
          <w:color w:val="000000"/>
          <w:shd w:val="clear" w:color="auto" w:fill="FFFFFF"/>
        </w:rPr>
      </w:pPr>
      <w:ins w:id="534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345" w:author="Unknown"/>
          <w:rStyle w:val="HTMLCode"/>
          <w:rFonts w:ascii="Consolas" w:eastAsiaTheme="majorEastAsia" w:hAnsi="Consolas" w:cs="Consolas"/>
          <w:color w:val="000000"/>
          <w:shd w:val="clear" w:color="auto" w:fill="FFFFFF"/>
        </w:rPr>
      </w:pPr>
    </w:p>
    <w:p w:rsidR="00915B1F" w:rsidRDefault="00915B1F" w:rsidP="00915B1F">
      <w:pPr>
        <w:pStyle w:val="HTMLPreformatted"/>
        <w:shd w:val="clear" w:color="auto" w:fill="FFFFFF"/>
        <w:rPr>
          <w:ins w:id="5346" w:author="Unknown"/>
          <w:rStyle w:val="HTMLCode"/>
          <w:rFonts w:ascii="Consolas" w:eastAsiaTheme="majorEastAsia" w:hAnsi="Consolas" w:cs="Consolas"/>
          <w:color w:val="000000"/>
          <w:shd w:val="clear" w:color="auto" w:fill="FFFFFF"/>
        </w:rPr>
      </w:pPr>
      <w:ins w:id="534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Mail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915B1F" w:rsidRDefault="00915B1F" w:rsidP="00915B1F">
      <w:pPr>
        <w:pStyle w:val="HTMLPreformatted"/>
        <w:shd w:val="clear" w:color="auto" w:fill="FFFFFF"/>
        <w:rPr>
          <w:ins w:id="5348" w:author="Unknown"/>
          <w:rStyle w:val="HTMLCode"/>
          <w:rFonts w:ascii="Consolas" w:eastAsiaTheme="majorEastAsia" w:hAnsi="Consolas" w:cs="Consolas"/>
          <w:color w:val="000000"/>
          <w:shd w:val="clear" w:color="auto" w:fill="FFFFFF"/>
        </w:rPr>
      </w:pPr>
      <w:ins w:id="5349" w:author="Unknown">
        <w:r>
          <w:rPr>
            <w:rStyle w:val="HTMLCode"/>
            <w:rFonts w:ascii="Consolas" w:eastAsiaTheme="majorEastAsia" w:hAnsi="Consolas" w:cs="Consolas"/>
            <w:color w:val="000000"/>
            <w:shd w:val="clear" w:color="auto" w:fill="FFFFFF"/>
          </w:rPr>
          <w:tab/>
          <w:t>}</w:t>
        </w:r>
      </w:ins>
    </w:p>
    <w:p w:rsidR="00915B1F" w:rsidRDefault="00915B1F" w:rsidP="00915B1F">
      <w:pPr>
        <w:pStyle w:val="HTMLPreformatted"/>
        <w:shd w:val="clear" w:color="auto" w:fill="FFFFFF"/>
        <w:rPr>
          <w:ins w:id="5350" w:author="Unknown"/>
          <w:rFonts w:ascii="Consolas" w:hAnsi="Consolas" w:cs="Consolas"/>
          <w:color w:val="212529"/>
          <w:sz w:val="16"/>
          <w:szCs w:val="16"/>
        </w:rPr>
      </w:pPr>
      <w:ins w:id="5351" w:author="Unknown">
        <w:r>
          <w:rPr>
            <w:rStyle w:val="HTMLCode"/>
            <w:rFonts w:ascii="Consolas" w:eastAsiaTheme="majorEastAsia" w:hAnsi="Consolas" w:cs="Consolas"/>
            <w:color w:val="000000"/>
            <w:shd w:val="clear" w:color="auto" w:fill="FFFFFF"/>
          </w:rPr>
          <w:t>}</w:t>
        </w:r>
      </w:ins>
    </w:p>
    <w:p w:rsidR="00915B1F" w:rsidRDefault="00915B1F" w:rsidP="00915B1F">
      <w:pPr>
        <w:rPr>
          <w:ins w:id="5352" w:author="Unknown"/>
          <w:rFonts w:ascii="Times New Roman" w:hAnsi="Times New Roman" w:cs="Times New Roman"/>
          <w:sz w:val="24"/>
          <w:szCs w:val="24"/>
        </w:rPr>
      </w:pPr>
      <w:r>
        <w:rPr>
          <w:noProof/>
        </w:rPr>
        <w:drawing>
          <wp:inline distT="0" distB="0" distL="0" distR="0">
            <wp:extent cx="3335655" cy="1426210"/>
            <wp:effectExtent l="19050" t="0" r="0" b="0"/>
            <wp:docPr id="223" name="aelm1390" descr="https://www.wpf-tutorial.com/Images/ArticleImages/1/chapters/listview/listview_databinding_item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90" descr="https://www.wpf-tutorial.com/Images/ArticleImages/1/chapters/listview/listview_databinding_itemtemplate.png"/>
                    <pic:cNvPicPr>
                      <a:picLocks noChangeAspect="1" noChangeArrowheads="1"/>
                    </pic:cNvPicPr>
                  </pic:nvPicPr>
                  <pic:blipFill>
                    <a:blip r:embed="rId177"/>
                    <a:srcRect/>
                    <a:stretch>
                      <a:fillRect/>
                    </a:stretch>
                  </pic:blipFill>
                  <pic:spPr bwMode="auto">
                    <a:xfrm>
                      <a:off x="0" y="0"/>
                      <a:ext cx="3335655" cy="1426210"/>
                    </a:xfrm>
                    <a:prstGeom prst="rect">
                      <a:avLst/>
                    </a:prstGeom>
                    <a:noFill/>
                    <a:ln w="9525">
                      <a:noFill/>
                      <a:miter lim="800000"/>
                      <a:headEnd/>
                      <a:tailEnd/>
                    </a:ln>
                  </pic:spPr>
                </pic:pic>
              </a:graphicData>
            </a:graphic>
          </wp:inline>
        </w:drawing>
      </w:r>
    </w:p>
    <w:p w:rsidR="00915B1F" w:rsidRDefault="00915B1F" w:rsidP="00915B1F">
      <w:pPr>
        <w:pStyle w:val="NormalWeb"/>
        <w:shd w:val="clear" w:color="auto" w:fill="FFFFFF"/>
        <w:spacing w:before="288" w:beforeAutospacing="0" w:after="288" w:afterAutospacing="0"/>
        <w:rPr>
          <w:ins w:id="5353" w:author="Unknown"/>
          <w:rFonts w:ascii="Segoe UI" w:hAnsi="Segoe UI" w:cs="Segoe UI"/>
          <w:color w:val="212529"/>
          <w:sz w:val="18"/>
          <w:szCs w:val="18"/>
        </w:rPr>
      </w:pPr>
      <w:ins w:id="5354" w:author="Unknown">
        <w:r>
          <w:rPr>
            <w:rFonts w:ascii="Segoe UI" w:hAnsi="Segoe UI" w:cs="Segoe UI"/>
            <w:color w:val="212529"/>
            <w:sz w:val="18"/>
            <w:szCs w:val="18"/>
          </w:rPr>
          <w:t>We use a bunch of TextBlock controls to build each item, where we put part of the text in bold. For the e-mail address, which we added to this example, we underline it, give it a blue color and change the mouse cursor, to make it behave like a hyperlink.</w:t>
        </w:r>
      </w:ins>
    </w:p>
    <w:p w:rsidR="00176192" w:rsidRDefault="00176192" w:rsidP="00176192">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ListView with a GridView</w:t>
      </w:r>
    </w:p>
    <w:p w:rsidR="00176192" w:rsidRDefault="00176192" w:rsidP="0017619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ListView articles, we have used the most basic version of the WPF ListView, which is the one without a custom View specified. This results in a ListView that acts very much like the WPF ListBox, with some subtle differences. The real power lies in the views though and WPF comes with one specialized view built-in: The GridView.</w:t>
      </w:r>
    </w:p>
    <w:p w:rsidR="00176192" w:rsidRDefault="00176192" w:rsidP="0017619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By using the GridView, you can get several columns of data in your ListView, much like you see it in Windows Explorer. Just to make sure that everyone can visualize it, we'll start off with a basic example:</w:t>
      </w:r>
    </w:p>
    <w:p w:rsidR="00176192" w:rsidRDefault="003C5A45" w:rsidP="00176192">
      <w:pPr>
        <w:shd w:val="clear" w:color="auto" w:fill="FFFFFF"/>
        <w:jc w:val="right"/>
        <w:rPr>
          <w:ins w:id="5355" w:author="Unknown"/>
          <w:rFonts w:ascii="Segoe UI" w:hAnsi="Segoe UI" w:cs="Segoe UI"/>
          <w:color w:val="212529"/>
          <w:sz w:val="18"/>
          <w:szCs w:val="18"/>
        </w:rPr>
      </w:pPr>
      <w:ins w:id="5356" w:author="Unknown">
        <w:r>
          <w:rPr>
            <w:rFonts w:ascii="Segoe UI" w:hAnsi="Segoe UI" w:cs="Segoe UI"/>
            <w:color w:val="212529"/>
            <w:sz w:val="18"/>
            <w:szCs w:val="18"/>
          </w:rPr>
          <w:lastRenderedPageBreak/>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357" w:author="Unknown"/>
          <w:rStyle w:val="hljs-tag"/>
          <w:rFonts w:ascii="Consolas" w:hAnsi="Consolas" w:cs="Consolas"/>
          <w:shd w:val="clear" w:color="auto" w:fill="FFFFFF"/>
        </w:rPr>
      </w:pPr>
      <w:ins w:id="535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"WpfTutorialSamples.ListView_control.ListViewGridViewSample"</w:t>
        </w:r>
      </w:ins>
    </w:p>
    <w:p w:rsidR="00176192" w:rsidRDefault="00176192" w:rsidP="00176192">
      <w:pPr>
        <w:pStyle w:val="HTMLPreformatted"/>
        <w:shd w:val="clear" w:color="auto" w:fill="FFFFFF"/>
        <w:rPr>
          <w:ins w:id="5359" w:author="Unknown"/>
          <w:rStyle w:val="hljs-tag"/>
          <w:rFonts w:ascii="Consolas" w:hAnsi="Consolas" w:cs="Consolas"/>
          <w:shd w:val="clear" w:color="auto" w:fill="FFFFFF"/>
        </w:rPr>
      </w:pPr>
      <w:ins w:id="536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192" w:rsidRDefault="00176192" w:rsidP="00176192">
      <w:pPr>
        <w:pStyle w:val="HTMLPreformatted"/>
        <w:shd w:val="clear" w:color="auto" w:fill="FFFFFF"/>
        <w:rPr>
          <w:ins w:id="5361" w:author="Unknown"/>
          <w:rStyle w:val="hljs-tag"/>
          <w:rFonts w:ascii="Consolas" w:hAnsi="Consolas" w:cs="Consolas"/>
          <w:shd w:val="clear" w:color="auto" w:fill="FFFFFF"/>
        </w:rPr>
      </w:pPr>
      <w:ins w:id="536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192" w:rsidRDefault="00176192" w:rsidP="00176192">
      <w:pPr>
        <w:pStyle w:val="HTMLPreformatted"/>
        <w:shd w:val="clear" w:color="auto" w:fill="FFFFFF"/>
        <w:rPr>
          <w:ins w:id="5363" w:author="Unknown"/>
          <w:rStyle w:val="HTMLCode"/>
          <w:rFonts w:ascii="Consolas" w:eastAsiaTheme="majorEastAsia" w:hAnsi="Consolas" w:cs="Consolas"/>
          <w:color w:val="000000"/>
          <w:shd w:val="clear" w:color="auto" w:fill="FFFFFF"/>
        </w:rPr>
      </w:pPr>
      <w:ins w:id="536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"ListViewGridViewSample"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65" w:author="Unknown"/>
          <w:rStyle w:val="HTMLCode"/>
          <w:rFonts w:ascii="Consolas" w:eastAsiaTheme="majorEastAsia" w:hAnsi="Consolas" w:cs="Consolas"/>
          <w:color w:val="000000"/>
          <w:shd w:val="clear" w:color="auto" w:fill="FFFFFF"/>
        </w:rPr>
      </w:pPr>
      <w:ins w:id="53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67" w:author="Unknown"/>
          <w:rStyle w:val="HTMLCode"/>
          <w:rFonts w:ascii="Consolas" w:eastAsiaTheme="majorEastAsia" w:hAnsi="Consolas" w:cs="Consolas"/>
          <w:color w:val="000000"/>
          <w:shd w:val="clear" w:color="auto" w:fill="FFFFFF"/>
        </w:rPr>
      </w:pPr>
      <w:ins w:id="53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69" w:author="Unknown"/>
          <w:rStyle w:val="HTMLCode"/>
          <w:rFonts w:ascii="Consolas" w:eastAsiaTheme="majorEastAsia" w:hAnsi="Consolas" w:cs="Consolas"/>
          <w:color w:val="000000"/>
          <w:shd w:val="clear" w:color="auto" w:fill="FFFFFF"/>
        </w:rPr>
      </w:pPr>
      <w:ins w:id="53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71" w:author="Unknown"/>
          <w:rStyle w:val="HTMLCode"/>
          <w:rFonts w:ascii="Consolas" w:eastAsiaTheme="majorEastAsia" w:hAnsi="Consolas" w:cs="Consolas"/>
          <w:color w:val="000000"/>
          <w:shd w:val="clear" w:color="auto" w:fill="FFFFFF"/>
        </w:rPr>
      </w:pPr>
      <w:ins w:id="53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73" w:author="Unknown"/>
          <w:rStyle w:val="HTMLCode"/>
          <w:rFonts w:ascii="Consolas" w:eastAsiaTheme="majorEastAsia" w:hAnsi="Consolas" w:cs="Consolas"/>
          <w:color w:val="000000"/>
          <w:shd w:val="clear" w:color="auto" w:fill="FFFFFF"/>
        </w:rPr>
      </w:pPr>
      <w:ins w:id="53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375" w:author="Unknown"/>
          <w:rStyle w:val="HTMLCode"/>
          <w:rFonts w:ascii="Consolas" w:eastAsiaTheme="majorEastAsia" w:hAnsi="Consolas" w:cs="Consolas"/>
          <w:color w:val="000000"/>
          <w:shd w:val="clear" w:color="auto" w:fill="FFFFFF"/>
        </w:rPr>
      </w:pPr>
      <w:ins w:id="537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377" w:author="Unknown"/>
          <w:rStyle w:val="HTMLCode"/>
          <w:rFonts w:ascii="Consolas" w:eastAsiaTheme="majorEastAsia" w:hAnsi="Consolas" w:cs="Consolas"/>
          <w:color w:val="000000"/>
          <w:shd w:val="clear" w:color="auto" w:fill="FFFFFF"/>
        </w:rPr>
      </w:pPr>
      <w:ins w:id="537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Mail}"</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379" w:author="Unknown"/>
          <w:rStyle w:val="HTMLCode"/>
          <w:rFonts w:ascii="Consolas" w:eastAsiaTheme="majorEastAsia" w:hAnsi="Consolas" w:cs="Consolas"/>
          <w:color w:val="000000"/>
          <w:shd w:val="clear" w:color="auto" w:fill="FFFFFF"/>
        </w:rPr>
      </w:pPr>
      <w:ins w:id="538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81" w:author="Unknown"/>
          <w:rStyle w:val="HTMLCode"/>
          <w:rFonts w:ascii="Consolas" w:eastAsiaTheme="majorEastAsia" w:hAnsi="Consolas" w:cs="Consolas"/>
          <w:color w:val="000000"/>
          <w:shd w:val="clear" w:color="auto" w:fill="FFFFFF"/>
        </w:rPr>
      </w:pPr>
      <w:ins w:id="53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83" w:author="Unknown"/>
          <w:rStyle w:val="HTMLCode"/>
          <w:rFonts w:ascii="Consolas" w:eastAsiaTheme="majorEastAsia" w:hAnsi="Consolas" w:cs="Consolas"/>
          <w:color w:val="000000"/>
          <w:shd w:val="clear" w:color="auto" w:fill="FFFFFF"/>
        </w:rPr>
      </w:pPr>
      <w:ins w:id="53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85" w:author="Unknown"/>
          <w:rStyle w:val="HTMLCode"/>
          <w:rFonts w:ascii="Consolas" w:eastAsiaTheme="majorEastAsia" w:hAnsi="Consolas" w:cs="Consolas"/>
          <w:color w:val="000000"/>
          <w:shd w:val="clear" w:color="auto" w:fill="FFFFFF"/>
        </w:rPr>
      </w:pPr>
      <w:ins w:id="538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387" w:author="Unknown"/>
          <w:rFonts w:ascii="Consolas" w:hAnsi="Consolas" w:cs="Consolas"/>
          <w:color w:val="212529"/>
          <w:sz w:val="16"/>
          <w:szCs w:val="16"/>
        </w:rPr>
      </w:pPr>
      <w:ins w:id="538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192" w:rsidRDefault="003C5A45" w:rsidP="00176192">
      <w:pPr>
        <w:shd w:val="clear" w:color="auto" w:fill="FFFFFF"/>
        <w:jc w:val="right"/>
        <w:rPr>
          <w:ins w:id="5389" w:author="Unknown"/>
          <w:rFonts w:ascii="Segoe UI" w:hAnsi="Segoe UI" w:cs="Segoe UI"/>
          <w:color w:val="212529"/>
          <w:sz w:val="18"/>
          <w:szCs w:val="18"/>
        </w:rPr>
      </w:pPr>
      <w:ins w:id="5390"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391" w:author="Unknown"/>
          <w:rStyle w:val="HTMLCode"/>
          <w:rFonts w:ascii="Consolas" w:eastAsiaTheme="majorEastAsia" w:hAnsi="Consolas" w:cs="Consolas"/>
          <w:color w:val="000000"/>
          <w:shd w:val="clear" w:color="auto" w:fill="FFFFFF"/>
        </w:rPr>
      </w:pPr>
      <w:ins w:id="539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176192" w:rsidRDefault="00176192" w:rsidP="00176192">
      <w:pPr>
        <w:pStyle w:val="HTMLPreformatted"/>
        <w:shd w:val="clear" w:color="auto" w:fill="FFFFFF"/>
        <w:rPr>
          <w:ins w:id="5393" w:author="Unknown"/>
          <w:rStyle w:val="HTMLCode"/>
          <w:rFonts w:ascii="Consolas" w:eastAsiaTheme="majorEastAsia" w:hAnsi="Consolas" w:cs="Consolas"/>
          <w:color w:val="000000"/>
          <w:shd w:val="clear" w:color="auto" w:fill="FFFFFF"/>
        </w:rPr>
      </w:pPr>
      <w:ins w:id="539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176192" w:rsidRDefault="00176192" w:rsidP="00176192">
      <w:pPr>
        <w:pStyle w:val="HTMLPreformatted"/>
        <w:shd w:val="clear" w:color="auto" w:fill="FFFFFF"/>
        <w:rPr>
          <w:ins w:id="5395" w:author="Unknown"/>
          <w:rStyle w:val="HTMLCode"/>
          <w:rFonts w:ascii="Consolas" w:eastAsiaTheme="majorEastAsia" w:hAnsi="Consolas" w:cs="Consolas"/>
          <w:color w:val="000000"/>
          <w:shd w:val="clear" w:color="auto" w:fill="FFFFFF"/>
        </w:rPr>
      </w:pPr>
      <w:ins w:id="539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176192" w:rsidRDefault="00176192" w:rsidP="00176192">
      <w:pPr>
        <w:pStyle w:val="HTMLPreformatted"/>
        <w:shd w:val="clear" w:color="auto" w:fill="FFFFFF"/>
        <w:rPr>
          <w:ins w:id="5397"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398" w:author="Unknown"/>
          <w:rStyle w:val="HTMLCode"/>
          <w:rFonts w:ascii="Consolas" w:eastAsiaTheme="majorEastAsia" w:hAnsi="Consolas" w:cs="Consolas"/>
          <w:color w:val="000000"/>
          <w:shd w:val="clear" w:color="auto" w:fill="FFFFFF"/>
        </w:rPr>
      </w:pPr>
      <w:ins w:id="5399"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176192" w:rsidRDefault="00176192" w:rsidP="00176192">
      <w:pPr>
        <w:pStyle w:val="HTMLPreformatted"/>
        <w:shd w:val="clear" w:color="auto" w:fill="FFFFFF"/>
        <w:rPr>
          <w:ins w:id="5400" w:author="Unknown"/>
          <w:rStyle w:val="HTMLCode"/>
          <w:rFonts w:ascii="Consolas" w:eastAsiaTheme="majorEastAsia" w:hAnsi="Consolas" w:cs="Consolas"/>
          <w:color w:val="000000"/>
          <w:shd w:val="clear" w:color="auto" w:fill="FFFFFF"/>
        </w:rPr>
      </w:pPr>
      <w:ins w:id="5401" w:author="Unknown">
        <w:r>
          <w:rPr>
            <w:rStyle w:val="HTMLCode"/>
            <w:rFonts w:ascii="Consolas" w:eastAsiaTheme="majorEastAsia" w:hAnsi="Consolas" w:cs="Consolas"/>
            <w:color w:val="000000"/>
            <w:shd w:val="clear" w:color="auto" w:fill="FFFFFF"/>
          </w:rPr>
          <w:t>{</w:t>
        </w:r>
      </w:ins>
    </w:p>
    <w:p w:rsidR="00176192" w:rsidRDefault="00176192" w:rsidP="00176192">
      <w:pPr>
        <w:pStyle w:val="HTMLPreformatted"/>
        <w:shd w:val="clear" w:color="auto" w:fill="FFFFFF"/>
        <w:rPr>
          <w:ins w:id="5402" w:author="Unknown"/>
          <w:rStyle w:val="HTMLCode"/>
          <w:rFonts w:ascii="Consolas" w:eastAsiaTheme="majorEastAsia" w:hAnsi="Consolas" w:cs="Consolas"/>
          <w:color w:val="000000"/>
          <w:shd w:val="clear" w:color="auto" w:fill="FFFFFF"/>
        </w:rPr>
      </w:pPr>
      <w:ins w:id="5403"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ListViewGridViewSample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176192" w:rsidRDefault="00176192" w:rsidP="00176192">
      <w:pPr>
        <w:pStyle w:val="HTMLPreformatted"/>
        <w:shd w:val="clear" w:color="auto" w:fill="FFFFFF"/>
        <w:rPr>
          <w:ins w:id="5404" w:author="Unknown"/>
          <w:rStyle w:val="HTMLCode"/>
          <w:rFonts w:ascii="Consolas" w:eastAsiaTheme="majorEastAsia" w:hAnsi="Consolas" w:cs="Consolas"/>
          <w:color w:val="000000"/>
          <w:shd w:val="clear" w:color="auto" w:fill="FFFFFF"/>
        </w:rPr>
      </w:pPr>
      <w:ins w:id="5405"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406" w:author="Unknown"/>
          <w:rStyle w:val="HTMLCode"/>
          <w:rFonts w:ascii="Consolas" w:eastAsiaTheme="majorEastAsia" w:hAnsi="Consolas" w:cs="Consolas"/>
          <w:color w:val="000000"/>
          <w:shd w:val="clear" w:color="auto" w:fill="FFFFFF"/>
        </w:rPr>
      </w:pPr>
      <w:ins w:id="54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ListViewGridViewSample</w:t>
        </w:r>
        <w:r>
          <w:rPr>
            <w:rStyle w:val="hljs-function"/>
            <w:rFonts w:ascii="Consolas" w:hAnsi="Consolas" w:cs="Consolas"/>
            <w:color w:val="000000"/>
            <w:shd w:val="clear" w:color="auto" w:fill="FFFFFF"/>
          </w:rPr>
          <w:t>()</w:t>
        </w:r>
      </w:ins>
    </w:p>
    <w:p w:rsidR="00176192" w:rsidRDefault="00176192" w:rsidP="00176192">
      <w:pPr>
        <w:pStyle w:val="HTMLPreformatted"/>
        <w:shd w:val="clear" w:color="auto" w:fill="FFFFFF"/>
        <w:rPr>
          <w:ins w:id="5408" w:author="Unknown"/>
          <w:rStyle w:val="HTMLCode"/>
          <w:rFonts w:ascii="Consolas" w:eastAsiaTheme="majorEastAsia" w:hAnsi="Consolas" w:cs="Consolas"/>
          <w:color w:val="000000"/>
          <w:shd w:val="clear" w:color="auto" w:fill="FFFFFF"/>
        </w:rPr>
      </w:pPr>
      <w:ins w:id="54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410" w:author="Unknown"/>
          <w:rStyle w:val="HTMLCode"/>
          <w:rFonts w:ascii="Consolas" w:eastAsiaTheme="majorEastAsia" w:hAnsi="Consolas" w:cs="Consolas"/>
          <w:color w:val="000000"/>
          <w:shd w:val="clear" w:color="auto" w:fill="FFFFFF"/>
        </w:rPr>
      </w:pPr>
      <w:ins w:id="54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176192" w:rsidRDefault="00176192" w:rsidP="00176192">
      <w:pPr>
        <w:pStyle w:val="HTMLPreformatted"/>
        <w:shd w:val="clear" w:color="auto" w:fill="FFFFFF"/>
        <w:rPr>
          <w:ins w:id="5412" w:author="Unknown"/>
          <w:rStyle w:val="HTMLCode"/>
          <w:rFonts w:ascii="Consolas" w:eastAsiaTheme="majorEastAsia" w:hAnsi="Consolas" w:cs="Consolas"/>
          <w:color w:val="000000"/>
          <w:shd w:val="clear" w:color="auto" w:fill="FFFFFF"/>
        </w:rPr>
      </w:pPr>
      <w:ins w:id="54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176192" w:rsidRDefault="00176192" w:rsidP="00176192">
      <w:pPr>
        <w:pStyle w:val="HTMLPreformatted"/>
        <w:shd w:val="clear" w:color="auto" w:fill="FFFFFF"/>
        <w:rPr>
          <w:ins w:id="5414" w:author="Unknown"/>
          <w:rStyle w:val="HTMLCode"/>
          <w:rFonts w:ascii="Consolas" w:eastAsiaTheme="majorEastAsia" w:hAnsi="Consolas" w:cs="Consolas"/>
          <w:color w:val="000000"/>
          <w:shd w:val="clear" w:color="auto" w:fill="FFFFFF"/>
        </w:rPr>
      </w:pPr>
      <w:ins w:id="54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eastAsiaTheme="majorEastAsia" w:hAnsi="Consolas" w:cs="Consolas"/>
            <w:color w:val="000000"/>
            <w:shd w:val="clear" w:color="auto" w:fill="FFFFFF"/>
          </w:rPr>
          <w:t xml:space="preserve">, Mail = </w:t>
        </w:r>
        <w:r>
          <w:rPr>
            <w:rStyle w:val="hljs-string"/>
            <w:rFonts w:ascii="Consolas" w:hAnsi="Consolas" w:cs="Consolas"/>
            <w:color w:val="A31515"/>
            <w:shd w:val="clear" w:color="auto" w:fill="FFFFFF"/>
          </w:rPr>
          <w:t>"john@doe-family.com"</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416" w:author="Unknown"/>
          <w:rStyle w:val="HTMLCode"/>
          <w:rFonts w:ascii="Consolas" w:eastAsiaTheme="majorEastAsia" w:hAnsi="Consolas" w:cs="Consolas"/>
          <w:color w:val="000000"/>
          <w:shd w:val="clear" w:color="auto" w:fill="FFFFFF"/>
        </w:rPr>
      </w:pPr>
      <w:ins w:id="54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eastAsiaTheme="majorEastAsia" w:hAnsi="Consolas" w:cs="Consolas"/>
            <w:color w:val="000000"/>
            <w:shd w:val="clear" w:color="auto" w:fill="FFFFFF"/>
          </w:rPr>
          <w:t xml:space="preserve">, Mail = </w:t>
        </w:r>
        <w:r>
          <w:rPr>
            <w:rStyle w:val="hljs-string"/>
            <w:rFonts w:ascii="Consolas" w:hAnsi="Consolas" w:cs="Consolas"/>
            <w:color w:val="A31515"/>
            <w:shd w:val="clear" w:color="auto" w:fill="FFFFFF"/>
          </w:rPr>
          <w:t>"jane@doe-family.com"</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418" w:author="Unknown"/>
          <w:rStyle w:val="HTMLCode"/>
          <w:rFonts w:ascii="Consolas" w:eastAsiaTheme="majorEastAsia" w:hAnsi="Consolas" w:cs="Consolas"/>
          <w:color w:val="000000"/>
          <w:shd w:val="clear" w:color="auto" w:fill="FFFFFF"/>
        </w:rPr>
      </w:pPr>
      <w:ins w:id="54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7</w:t>
        </w:r>
        <w:r>
          <w:rPr>
            <w:rStyle w:val="HTMLCode"/>
            <w:rFonts w:ascii="Consolas" w:eastAsiaTheme="majorEastAsia" w:hAnsi="Consolas" w:cs="Consolas"/>
            <w:color w:val="000000"/>
            <w:shd w:val="clear" w:color="auto" w:fill="FFFFFF"/>
          </w:rPr>
          <w:t xml:space="preserve">, Mail = </w:t>
        </w:r>
        <w:r>
          <w:rPr>
            <w:rStyle w:val="hljs-string"/>
            <w:rFonts w:ascii="Consolas" w:hAnsi="Consolas" w:cs="Consolas"/>
            <w:color w:val="A31515"/>
            <w:shd w:val="clear" w:color="auto" w:fill="FFFFFF"/>
          </w:rPr>
          <w:t>"sammy.doe@gmail.com"</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420" w:author="Unknown"/>
          <w:rStyle w:val="HTMLCode"/>
          <w:rFonts w:ascii="Consolas" w:eastAsiaTheme="majorEastAsia" w:hAnsi="Consolas" w:cs="Consolas"/>
          <w:color w:val="000000"/>
          <w:shd w:val="clear" w:color="auto" w:fill="FFFFFF"/>
        </w:rPr>
      </w:pPr>
      <w:ins w:id="54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lvUsers.ItemsSource = items;</w:t>
        </w:r>
      </w:ins>
    </w:p>
    <w:p w:rsidR="00176192" w:rsidRDefault="00176192" w:rsidP="00176192">
      <w:pPr>
        <w:pStyle w:val="HTMLPreformatted"/>
        <w:shd w:val="clear" w:color="auto" w:fill="FFFFFF"/>
        <w:rPr>
          <w:ins w:id="5422" w:author="Unknown"/>
          <w:rStyle w:val="HTMLCode"/>
          <w:rFonts w:ascii="Consolas" w:eastAsiaTheme="majorEastAsia" w:hAnsi="Consolas" w:cs="Consolas"/>
          <w:color w:val="000000"/>
          <w:shd w:val="clear" w:color="auto" w:fill="FFFFFF"/>
        </w:rPr>
      </w:pPr>
      <w:ins w:id="54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424" w:author="Unknown"/>
          <w:rStyle w:val="HTMLCode"/>
          <w:rFonts w:ascii="Consolas" w:eastAsiaTheme="majorEastAsia" w:hAnsi="Consolas" w:cs="Consolas"/>
          <w:color w:val="000000"/>
          <w:shd w:val="clear" w:color="auto" w:fill="FFFFFF"/>
        </w:rPr>
      </w:pPr>
      <w:ins w:id="5425"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426"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427" w:author="Unknown"/>
          <w:rStyle w:val="HTMLCode"/>
          <w:rFonts w:ascii="Consolas" w:eastAsiaTheme="majorEastAsia" w:hAnsi="Consolas" w:cs="Consolas"/>
          <w:color w:val="000000"/>
          <w:shd w:val="clear" w:color="auto" w:fill="FFFFFF"/>
        </w:rPr>
      </w:pPr>
      <w:ins w:id="5428"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176192" w:rsidRDefault="00176192" w:rsidP="00176192">
      <w:pPr>
        <w:pStyle w:val="HTMLPreformatted"/>
        <w:shd w:val="clear" w:color="auto" w:fill="FFFFFF"/>
        <w:rPr>
          <w:ins w:id="5429" w:author="Unknown"/>
          <w:rStyle w:val="HTMLCode"/>
          <w:rFonts w:ascii="Consolas" w:eastAsiaTheme="majorEastAsia" w:hAnsi="Consolas" w:cs="Consolas"/>
          <w:color w:val="000000"/>
          <w:shd w:val="clear" w:color="auto" w:fill="FFFFFF"/>
        </w:rPr>
      </w:pPr>
      <w:ins w:id="5430"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431" w:author="Unknown"/>
          <w:rStyle w:val="HTMLCode"/>
          <w:rFonts w:ascii="Consolas" w:eastAsiaTheme="majorEastAsia" w:hAnsi="Consolas" w:cs="Consolas"/>
          <w:color w:val="000000"/>
          <w:shd w:val="clear" w:color="auto" w:fill="FFFFFF"/>
        </w:rPr>
      </w:pPr>
      <w:ins w:id="54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433"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434" w:author="Unknown"/>
          <w:rStyle w:val="HTMLCode"/>
          <w:rFonts w:ascii="Consolas" w:eastAsiaTheme="majorEastAsia" w:hAnsi="Consolas" w:cs="Consolas"/>
          <w:color w:val="000000"/>
          <w:shd w:val="clear" w:color="auto" w:fill="FFFFFF"/>
        </w:rPr>
      </w:pPr>
      <w:ins w:id="54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436"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437" w:author="Unknown"/>
          <w:rStyle w:val="HTMLCode"/>
          <w:rFonts w:ascii="Consolas" w:eastAsiaTheme="majorEastAsia" w:hAnsi="Consolas" w:cs="Consolas"/>
          <w:color w:val="000000"/>
          <w:shd w:val="clear" w:color="auto" w:fill="FFFFFF"/>
        </w:rPr>
      </w:pPr>
      <w:ins w:id="543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Mail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439" w:author="Unknown"/>
          <w:rStyle w:val="HTMLCode"/>
          <w:rFonts w:ascii="Consolas" w:eastAsiaTheme="majorEastAsia" w:hAnsi="Consolas" w:cs="Consolas"/>
          <w:color w:val="000000"/>
          <w:shd w:val="clear" w:color="auto" w:fill="FFFFFF"/>
        </w:rPr>
      </w:pPr>
      <w:ins w:id="5440"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441" w:author="Unknown"/>
          <w:rFonts w:ascii="Consolas" w:hAnsi="Consolas" w:cs="Consolas"/>
          <w:color w:val="212529"/>
          <w:sz w:val="16"/>
          <w:szCs w:val="16"/>
        </w:rPr>
      </w:pPr>
      <w:ins w:id="5442" w:author="Unknown">
        <w:r>
          <w:rPr>
            <w:rStyle w:val="HTMLCode"/>
            <w:rFonts w:ascii="Consolas" w:eastAsiaTheme="majorEastAsia" w:hAnsi="Consolas" w:cs="Consolas"/>
            <w:color w:val="000000"/>
            <w:shd w:val="clear" w:color="auto" w:fill="FFFFFF"/>
          </w:rPr>
          <w:t>}</w:t>
        </w:r>
      </w:ins>
    </w:p>
    <w:p w:rsidR="00176192" w:rsidRDefault="00176192" w:rsidP="00176192">
      <w:pPr>
        <w:rPr>
          <w:ins w:id="5443" w:author="Unknown"/>
          <w:rFonts w:ascii="Times New Roman" w:hAnsi="Times New Roman" w:cs="Times New Roman"/>
          <w:sz w:val="24"/>
          <w:szCs w:val="24"/>
        </w:rPr>
      </w:pPr>
      <w:r>
        <w:rPr>
          <w:noProof/>
        </w:rPr>
        <w:lastRenderedPageBreak/>
        <w:drawing>
          <wp:inline distT="0" distB="0" distL="0" distR="0">
            <wp:extent cx="3811270" cy="1901825"/>
            <wp:effectExtent l="19050" t="0" r="0" b="0"/>
            <wp:docPr id="227" name="aelm1398" descr="https://www.wpf-tutorial.com/Images/ArticleImages/1/chapters/listview/listview_gridview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398" descr="https://www.wpf-tutorial.com/Images/ArticleImages/1/chapters/listview/listview_gridview_simple.png"/>
                    <pic:cNvPicPr>
                      <a:picLocks noChangeAspect="1" noChangeArrowheads="1"/>
                    </pic:cNvPicPr>
                  </pic:nvPicPr>
                  <pic:blipFill>
                    <a:blip r:embed="rId178"/>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444" w:author="Unknown"/>
          <w:rFonts w:ascii="Segoe UI" w:hAnsi="Segoe UI" w:cs="Segoe UI"/>
          <w:color w:val="212529"/>
          <w:sz w:val="18"/>
          <w:szCs w:val="18"/>
        </w:rPr>
      </w:pPr>
      <w:ins w:id="5445" w:author="Unknown">
        <w:r>
          <w:rPr>
            <w:rFonts w:ascii="Segoe UI" w:hAnsi="Segoe UI" w:cs="Segoe UI"/>
            <w:color w:val="212529"/>
            <w:sz w:val="18"/>
            <w:szCs w:val="18"/>
          </w:rPr>
          <w:t>So, we use the same User class as previously, for test data, which we then bind to the ListView. This is all the same as we saw in previous chapters, but as you can see from the screenshot, the layout is very different. This is the power of data binding - the same data, but presented in a completely different way, just by changing the markup.</w:t>
        </w:r>
      </w:ins>
    </w:p>
    <w:p w:rsidR="00176192" w:rsidRDefault="00176192" w:rsidP="00176192">
      <w:pPr>
        <w:pStyle w:val="NormalWeb"/>
        <w:shd w:val="clear" w:color="auto" w:fill="FFFFFF"/>
        <w:spacing w:before="288" w:beforeAutospacing="0" w:after="288" w:afterAutospacing="0"/>
        <w:rPr>
          <w:ins w:id="5446" w:author="Unknown"/>
          <w:rFonts w:ascii="Segoe UI" w:hAnsi="Segoe UI" w:cs="Segoe UI"/>
          <w:color w:val="212529"/>
          <w:sz w:val="18"/>
          <w:szCs w:val="18"/>
        </w:rPr>
      </w:pPr>
      <w:ins w:id="5447" w:author="Unknown">
        <w:r>
          <w:rPr>
            <w:rFonts w:ascii="Segoe UI" w:hAnsi="Segoe UI" w:cs="Segoe UI"/>
            <w:color w:val="212529"/>
            <w:sz w:val="18"/>
            <w:szCs w:val="18"/>
          </w:rPr>
          <w:t>In the markup (XAML), we define a View for the ListView, using the ListView.View property. We set it to a GridView, which is currently the only included view type in WPF (you can easily create your own though!). The GridView is what gives us the column-based view that you see on the screenshot.</w:t>
        </w:r>
      </w:ins>
    </w:p>
    <w:p w:rsidR="00176192" w:rsidRDefault="00176192" w:rsidP="00176192">
      <w:pPr>
        <w:pStyle w:val="NormalWeb"/>
        <w:shd w:val="clear" w:color="auto" w:fill="FFFFFF"/>
        <w:spacing w:before="288" w:beforeAutospacing="0" w:after="288" w:afterAutospacing="0"/>
        <w:rPr>
          <w:ins w:id="5448" w:author="Unknown"/>
          <w:rFonts w:ascii="Segoe UI" w:hAnsi="Segoe UI" w:cs="Segoe UI"/>
          <w:color w:val="212529"/>
          <w:sz w:val="18"/>
          <w:szCs w:val="18"/>
        </w:rPr>
      </w:pPr>
      <w:ins w:id="5449" w:author="Unknown">
        <w:r>
          <w:rPr>
            <w:rFonts w:ascii="Segoe UI" w:hAnsi="Segoe UI" w:cs="Segoe UI"/>
            <w:color w:val="212529"/>
            <w:sz w:val="18"/>
            <w:szCs w:val="18"/>
          </w:rPr>
          <w:t>Inside of the GridView, we define three columns, one for each of the pieces of data that we wish to show. The </w:t>
        </w:r>
        <w:r>
          <w:rPr>
            <w:rStyle w:val="Strong"/>
            <w:rFonts w:ascii="Segoe UI" w:hAnsi="Segoe UI" w:cs="Segoe UI"/>
            <w:color w:val="212529"/>
            <w:sz w:val="18"/>
            <w:szCs w:val="18"/>
          </w:rPr>
          <w:t>Header</w:t>
        </w:r>
        <w:r>
          <w:rPr>
            <w:rFonts w:ascii="Segoe UI" w:hAnsi="Segoe UI" w:cs="Segoe UI"/>
            <w:color w:val="212529"/>
            <w:sz w:val="18"/>
            <w:szCs w:val="18"/>
          </w:rPr>
          <w:t> property is used to specify the text that we would like to show for the column and then we use the </w:t>
        </w:r>
        <w:r>
          <w:rPr>
            <w:rStyle w:val="Strong"/>
            <w:rFonts w:ascii="Segoe UI" w:hAnsi="Segoe UI" w:cs="Segoe UI"/>
            <w:color w:val="212529"/>
            <w:sz w:val="18"/>
            <w:szCs w:val="18"/>
          </w:rPr>
          <w:t>DisplayMemberBinding</w:t>
        </w:r>
        <w:r>
          <w:rPr>
            <w:rFonts w:ascii="Segoe UI" w:hAnsi="Segoe UI" w:cs="Segoe UI"/>
            <w:color w:val="212529"/>
            <w:sz w:val="18"/>
            <w:szCs w:val="18"/>
          </w:rPr>
          <w:t> property to bind the value to a property from our User class.</w:t>
        </w:r>
      </w:ins>
    </w:p>
    <w:p w:rsidR="00176192" w:rsidRDefault="00176192" w:rsidP="00176192">
      <w:pPr>
        <w:pStyle w:val="Heading2"/>
        <w:shd w:val="clear" w:color="auto" w:fill="FFFFFF"/>
        <w:spacing w:before="0"/>
        <w:rPr>
          <w:ins w:id="5450" w:author="Unknown"/>
          <w:rFonts w:ascii="Segoe UI" w:hAnsi="Segoe UI" w:cs="Segoe UI"/>
          <w:b w:val="0"/>
          <w:bCs w:val="0"/>
          <w:color w:val="33393E"/>
          <w:sz w:val="36"/>
          <w:szCs w:val="36"/>
        </w:rPr>
      </w:pPr>
      <w:ins w:id="5451" w:author="Unknown">
        <w:r>
          <w:rPr>
            <w:rFonts w:ascii="Segoe UI" w:hAnsi="Segoe UI" w:cs="Segoe UI"/>
            <w:b w:val="0"/>
            <w:bCs w:val="0"/>
            <w:color w:val="33393E"/>
          </w:rPr>
          <w:t>Templated cell content</w:t>
        </w:r>
      </w:ins>
    </w:p>
    <w:p w:rsidR="00176192" w:rsidRDefault="00176192" w:rsidP="00176192">
      <w:pPr>
        <w:pStyle w:val="NormalWeb"/>
        <w:shd w:val="clear" w:color="auto" w:fill="FFFFFF"/>
        <w:spacing w:before="288" w:beforeAutospacing="0" w:after="288" w:afterAutospacing="0"/>
        <w:rPr>
          <w:ins w:id="5452" w:author="Unknown"/>
          <w:rFonts w:ascii="Segoe UI" w:hAnsi="Segoe UI" w:cs="Segoe UI"/>
          <w:color w:val="212529"/>
          <w:sz w:val="18"/>
          <w:szCs w:val="18"/>
        </w:rPr>
      </w:pPr>
      <w:ins w:id="5453" w:author="Unknown">
        <w:r>
          <w:rPr>
            <w:rFonts w:ascii="Segoe UI" w:hAnsi="Segoe UI" w:cs="Segoe UI"/>
            <w:color w:val="212529"/>
            <w:sz w:val="18"/>
            <w:szCs w:val="18"/>
          </w:rPr>
          <w:t>Using the </w:t>
        </w:r>
        <w:r>
          <w:rPr>
            <w:rStyle w:val="Strong"/>
            <w:rFonts w:ascii="Segoe UI" w:hAnsi="Segoe UI" w:cs="Segoe UI"/>
            <w:color w:val="212529"/>
            <w:sz w:val="18"/>
            <w:szCs w:val="18"/>
          </w:rPr>
          <w:t>DisplayMemberBinding </w:t>
        </w:r>
        <w:r>
          <w:rPr>
            <w:rFonts w:ascii="Segoe UI" w:hAnsi="Segoe UI" w:cs="Segoe UI"/>
            <w:color w:val="212529"/>
            <w:sz w:val="18"/>
            <w:szCs w:val="18"/>
          </w:rPr>
          <w:t>property is pretty much limited to outputting simple strings, with no custom formatting at all, but the WPF ListView is much more flexible than that. By specifying a </w:t>
        </w:r>
        <w:r>
          <w:rPr>
            <w:rStyle w:val="Strong"/>
            <w:rFonts w:ascii="Segoe UI" w:hAnsi="Segoe UI" w:cs="Segoe UI"/>
            <w:color w:val="212529"/>
            <w:sz w:val="18"/>
            <w:szCs w:val="18"/>
          </w:rPr>
          <w:t>CellTemplate</w:t>
        </w:r>
        <w:r>
          <w:rPr>
            <w:rFonts w:ascii="Segoe UI" w:hAnsi="Segoe UI" w:cs="Segoe UI"/>
            <w:color w:val="212529"/>
            <w:sz w:val="18"/>
            <w:szCs w:val="18"/>
          </w:rPr>
          <w:t>, we take full control of how the content is rendered within the specific column cell.</w:t>
        </w:r>
      </w:ins>
    </w:p>
    <w:p w:rsidR="00176192" w:rsidRDefault="00176192" w:rsidP="00176192">
      <w:pPr>
        <w:pStyle w:val="NormalWeb"/>
        <w:shd w:val="clear" w:color="auto" w:fill="FFFFFF"/>
        <w:spacing w:before="288" w:beforeAutospacing="0" w:after="288" w:afterAutospacing="0"/>
        <w:rPr>
          <w:ins w:id="5454" w:author="Unknown"/>
          <w:rFonts w:ascii="Segoe UI" w:hAnsi="Segoe UI" w:cs="Segoe UI"/>
          <w:color w:val="212529"/>
          <w:sz w:val="18"/>
          <w:szCs w:val="18"/>
        </w:rPr>
      </w:pPr>
      <w:ins w:id="5455" w:author="Unknown">
        <w:r>
          <w:rPr>
            <w:rFonts w:ascii="Segoe UI" w:hAnsi="Segoe UI" w:cs="Segoe UI"/>
            <w:color w:val="212529"/>
            <w:sz w:val="18"/>
            <w:szCs w:val="18"/>
          </w:rPr>
          <w:t>The GridViewColumn will use the DisplayMemberBinding as its first priority, if it's present. The second choice will be the CellTemplate property, which we'll use for this example:</w:t>
        </w:r>
      </w:ins>
    </w:p>
    <w:p w:rsidR="00176192" w:rsidRDefault="003C5A45" w:rsidP="00176192">
      <w:pPr>
        <w:shd w:val="clear" w:color="auto" w:fill="FFFFFF"/>
        <w:jc w:val="right"/>
        <w:rPr>
          <w:ins w:id="5456" w:author="Unknown"/>
          <w:rFonts w:ascii="Segoe UI" w:hAnsi="Segoe UI" w:cs="Segoe UI"/>
          <w:color w:val="212529"/>
          <w:sz w:val="18"/>
          <w:szCs w:val="18"/>
        </w:rPr>
      </w:pPr>
      <w:ins w:id="5457"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458" w:author="Unknown"/>
          <w:rStyle w:val="hljs-tag"/>
          <w:rFonts w:ascii="Consolas" w:hAnsi="Consolas" w:cs="Consolas"/>
          <w:shd w:val="clear" w:color="auto" w:fill="FFFFFF"/>
        </w:rPr>
      </w:pPr>
      <w:ins w:id="545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"WpfTutorialSamples.ListView_control.ListViewGridViewCellTemplateSample"</w:t>
        </w:r>
      </w:ins>
    </w:p>
    <w:p w:rsidR="00176192" w:rsidRDefault="00176192" w:rsidP="00176192">
      <w:pPr>
        <w:pStyle w:val="HTMLPreformatted"/>
        <w:shd w:val="clear" w:color="auto" w:fill="FFFFFF"/>
        <w:rPr>
          <w:ins w:id="5460" w:author="Unknown"/>
          <w:rStyle w:val="hljs-tag"/>
          <w:rFonts w:ascii="Consolas" w:hAnsi="Consolas" w:cs="Consolas"/>
          <w:shd w:val="clear" w:color="auto" w:fill="FFFFFF"/>
        </w:rPr>
      </w:pPr>
      <w:ins w:id="546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192" w:rsidRDefault="00176192" w:rsidP="00176192">
      <w:pPr>
        <w:pStyle w:val="HTMLPreformatted"/>
        <w:shd w:val="clear" w:color="auto" w:fill="FFFFFF"/>
        <w:rPr>
          <w:ins w:id="5462" w:author="Unknown"/>
          <w:rStyle w:val="hljs-tag"/>
          <w:rFonts w:ascii="Consolas" w:hAnsi="Consolas" w:cs="Consolas"/>
          <w:shd w:val="clear" w:color="auto" w:fill="FFFFFF"/>
        </w:rPr>
      </w:pPr>
      <w:ins w:id="546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192" w:rsidRDefault="00176192" w:rsidP="00176192">
      <w:pPr>
        <w:pStyle w:val="HTMLPreformatted"/>
        <w:shd w:val="clear" w:color="auto" w:fill="FFFFFF"/>
        <w:rPr>
          <w:ins w:id="5464" w:author="Unknown"/>
          <w:rStyle w:val="HTMLCode"/>
          <w:rFonts w:ascii="Consolas" w:eastAsiaTheme="majorEastAsia" w:hAnsi="Consolas" w:cs="Consolas"/>
          <w:color w:val="000000"/>
          <w:shd w:val="clear" w:color="auto" w:fill="FFFFFF"/>
        </w:rPr>
      </w:pPr>
      <w:ins w:id="546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"ListViewGridViewCellTemplateSample"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66" w:author="Unknown"/>
          <w:rStyle w:val="HTMLCode"/>
          <w:rFonts w:ascii="Consolas" w:eastAsiaTheme="majorEastAsia" w:hAnsi="Consolas" w:cs="Consolas"/>
          <w:color w:val="000000"/>
          <w:shd w:val="clear" w:color="auto" w:fill="FFFFFF"/>
        </w:rPr>
      </w:pPr>
      <w:ins w:id="54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68" w:author="Unknown"/>
          <w:rStyle w:val="HTMLCode"/>
          <w:rFonts w:ascii="Consolas" w:eastAsiaTheme="majorEastAsia" w:hAnsi="Consolas" w:cs="Consolas"/>
          <w:color w:val="000000"/>
          <w:shd w:val="clear" w:color="auto" w:fill="FFFFFF"/>
        </w:rPr>
      </w:pPr>
      <w:ins w:id="546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70" w:author="Unknown"/>
          <w:rStyle w:val="HTMLCode"/>
          <w:rFonts w:ascii="Consolas" w:eastAsiaTheme="majorEastAsia" w:hAnsi="Consolas" w:cs="Consolas"/>
          <w:color w:val="000000"/>
          <w:shd w:val="clear" w:color="auto" w:fill="FFFFFF"/>
        </w:rPr>
      </w:pPr>
      <w:ins w:id="547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72" w:author="Unknown"/>
          <w:rStyle w:val="HTMLCode"/>
          <w:rFonts w:ascii="Consolas" w:eastAsiaTheme="majorEastAsia" w:hAnsi="Consolas" w:cs="Consolas"/>
          <w:color w:val="000000"/>
          <w:shd w:val="clear" w:color="auto" w:fill="FFFFFF"/>
        </w:rPr>
      </w:pPr>
      <w:ins w:id="547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74" w:author="Unknown"/>
          <w:rStyle w:val="HTMLCode"/>
          <w:rFonts w:ascii="Consolas" w:eastAsiaTheme="majorEastAsia" w:hAnsi="Consolas" w:cs="Consolas"/>
          <w:color w:val="000000"/>
          <w:shd w:val="clear" w:color="auto" w:fill="FFFFFF"/>
        </w:rPr>
      </w:pPr>
      <w:ins w:id="547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476" w:author="Unknown"/>
          <w:rStyle w:val="HTMLCode"/>
          <w:rFonts w:ascii="Consolas" w:eastAsiaTheme="majorEastAsia" w:hAnsi="Consolas" w:cs="Consolas"/>
          <w:color w:val="000000"/>
          <w:shd w:val="clear" w:color="auto" w:fill="FFFFFF"/>
        </w:rPr>
      </w:pPr>
      <w:ins w:id="547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478" w:author="Unknown"/>
          <w:rStyle w:val="HTMLCode"/>
          <w:rFonts w:ascii="Consolas" w:eastAsiaTheme="majorEastAsia" w:hAnsi="Consolas" w:cs="Consolas"/>
          <w:color w:val="000000"/>
          <w:shd w:val="clear" w:color="auto" w:fill="FFFFFF"/>
        </w:rPr>
      </w:pPr>
      <w:ins w:id="54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80" w:author="Unknown"/>
          <w:rStyle w:val="HTMLCode"/>
          <w:rFonts w:ascii="Consolas" w:eastAsiaTheme="majorEastAsia" w:hAnsi="Consolas" w:cs="Consolas"/>
          <w:color w:val="000000"/>
          <w:shd w:val="clear" w:color="auto" w:fill="FFFFFF"/>
        </w:rPr>
      </w:pPr>
      <w:ins w:id="54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GridViewColumn.CellTemplate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82" w:author="Unknown"/>
          <w:rStyle w:val="HTMLCode"/>
          <w:rFonts w:ascii="Consolas" w:eastAsiaTheme="majorEastAsia" w:hAnsi="Consolas" w:cs="Consolas"/>
          <w:color w:val="000000"/>
          <w:shd w:val="clear" w:color="auto" w:fill="FFFFFF"/>
        </w:rPr>
      </w:pPr>
      <w:ins w:id="5483"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84" w:author="Unknown"/>
          <w:rStyle w:val="HTMLCode"/>
          <w:rFonts w:ascii="Consolas" w:eastAsiaTheme="majorEastAsia" w:hAnsi="Consolas" w:cs="Consolas"/>
          <w:color w:val="000000"/>
          <w:shd w:val="clear" w:color="auto" w:fill="FFFFFF"/>
        </w:rPr>
      </w:pPr>
      <w:ins w:id="54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TextDecorations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"Underline"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Cursor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"Hand"</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486" w:author="Unknown"/>
          <w:rStyle w:val="HTMLCode"/>
          <w:rFonts w:ascii="Consolas" w:eastAsiaTheme="majorEastAsia" w:hAnsi="Consolas" w:cs="Consolas"/>
          <w:color w:val="000000"/>
          <w:shd w:val="clear" w:color="auto" w:fill="FFFFFF"/>
        </w:rPr>
      </w:pPr>
      <w:ins w:id="54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88" w:author="Unknown"/>
          <w:rStyle w:val="HTMLCode"/>
          <w:rFonts w:ascii="Consolas" w:eastAsiaTheme="majorEastAsia" w:hAnsi="Consolas" w:cs="Consolas"/>
          <w:color w:val="000000"/>
          <w:shd w:val="clear" w:color="auto" w:fill="FFFFFF"/>
        </w:rPr>
      </w:pPr>
      <w:ins w:id="54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GridViewColumn.CellTemplate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90" w:author="Unknown"/>
          <w:rStyle w:val="HTMLCode"/>
          <w:rFonts w:ascii="Consolas" w:eastAsiaTheme="majorEastAsia" w:hAnsi="Consolas" w:cs="Consolas"/>
          <w:color w:val="000000"/>
          <w:shd w:val="clear" w:color="auto" w:fill="FFFFFF"/>
        </w:rPr>
      </w:pPr>
      <w:ins w:id="549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92" w:author="Unknown"/>
          <w:rStyle w:val="HTMLCode"/>
          <w:rFonts w:ascii="Consolas" w:eastAsiaTheme="majorEastAsia" w:hAnsi="Consolas" w:cs="Consolas"/>
          <w:color w:val="000000"/>
          <w:shd w:val="clear" w:color="auto" w:fill="FFFFFF"/>
        </w:rPr>
      </w:pPr>
      <w:ins w:id="549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94" w:author="Unknown"/>
          <w:rStyle w:val="HTMLCode"/>
          <w:rFonts w:ascii="Consolas" w:eastAsiaTheme="majorEastAsia" w:hAnsi="Consolas" w:cs="Consolas"/>
          <w:color w:val="000000"/>
          <w:shd w:val="clear" w:color="auto" w:fill="FFFFFF"/>
        </w:rPr>
      </w:pPr>
      <w:ins w:id="549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96" w:author="Unknown"/>
          <w:rStyle w:val="HTMLCode"/>
          <w:rFonts w:ascii="Consolas" w:eastAsiaTheme="majorEastAsia" w:hAnsi="Consolas" w:cs="Consolas"/>
          <w:color w:val="000000"/>
          <w:shd w:val="clear" w:color="auto" w:fill="FFFFFF"/>
        </w:rPr>
      </w:pPr>
      <w:ins w:id="549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498" w:author="Unknown"/>
          <w:rStyle w:val="HTMLCode"/>
          <w:rFonts w:ascii="Consolas" w:eastAsiaTheme="majorEastAsia" w:hAnsi="Consolas" w:cs="Consolas"/>
          <w:color w:val="000000"/>
          <w:shd w:val="clear" w:color="auto" w:fill="FFFFFF"/>
        </w:rPr>
      </w:pPr>
      <w:ins w:id="5499"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00" w:author="Unknown"/>
          <w:rFonts w:ascii="Consolas" w:hAnsi="Consolas" w:cs="Consolas"/>
          <w:color w:val="212529"/>
          <w:sz w:val="16"/>
          <w:szCs w:val="16"/>
        </w:rPr>
      </w:pPr>
      <w:ins w:id="550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192" w:rsidRDefault="00176192" w:rsidP="00176192">
      <w:pPr>
        <w:rPr>
          <w:ins w:id="5502" w:author="Unknown"/>
          <w:rFonts w:ascii="Times New Roman" w:hAnsi="Times New Roman" w:cs="Times New Roman"/>
          <w:sz w:val="24"/>
          <w:szCs w:val="24"/>
        </w:rPr>
      </w:pPr>
      <w:r>
        <w:rPr>
          <w:noProof/>
        </w:rPr>
        <w:drawing>
          <wp:inline distT="0" distB="0" distL="0" distR="0">
            <wp:extent cx="3811270" cy="1901825"/>
            <wp:effectExtent l="19050" t="0" r="0" b="0"/>
            <wp:docPr id="228" name="aelm1406" descr="https://www.wpf-tutorial.com/Images/ArticleImages/1/chapters/listview/listview_gridview_cell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06" descr="https://www.wpf-tutorial.com/Images/ArticleImages/1/chapters/listview/listview_gridview_celltemplate.png"/>
                    <pic:cNvPicPr>
                      <a:picLocks noChangeAspect="1" noChangeArrowheads="1"/>
                    </pic:cNvPicPr>
                  </pic:nvPicPr>
                  <pic:blipFill>
                    <a:blip r:embed="rId179"/>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503" w:author="Unknown"/>
          <w:rFonts w:ascii="Segoe UI" w:hAnsi="Segoe UI" w:cs="Segoe UI"/>
          <w:color w:val="212529"/>
          <w:sz w:val="18"/>
          <w:szCs w:val="18"/>
        </w:rPr>
      </w:pPr>
      <w:ins w:id="5504" w:author="Unknown">
        <w:r>
          <w:rPr>
            <w:rStyle w:val="Emphasis"/>
            <w:rFonts w:ascii="Segoe UI" w:hAnsi="Segoe UI" w:cs="Segoe UI"/>
            <w:color w:val="212529"/>
            <w:sz w:val="18"/>
            <w:szCs w:val="18"/>
          </w:rPr>
          <w:t>Please notice: The Code-behind code for this example is the same as the one used for the first example in this article.</w:t>
        </w:r>
      </w:ins>
    </w:p>
    <w:p w:rsidR="00176192" w:rsidRDefault="00176192" w:rsidP="00176192">
      <w:pPr>
        <w:pStyle w:val="NormalWeb"/>
        <w:shd w:val="clear" w:color="auto" w:fill="FFFFFF"/>
        <w:spacing w:before="288" w:beforeAutospacing="0" w:after="288" w:afterAutospacing="0"/>
        <w:rPr>
          <w:ins w:id="5505" w:author="Unknown"/>
          <w:rFonts w:ascii="Segoe UI" w:hAnsi="Segoe UI" w:cs="Segoe UI"/>
          <w:color w:val="212529"/>
          <w:sz w:val="18"/>
          <w:szCs w:val="18"/>
        </w:rPr>
      </w:pPr>
      <w:ins w:id="5506" w:author="Unknown">
        <w:r>
          <w:rPr>
            <w:rFonts w:ascii="Segoe UI" w:hAnsi="Segoe UI" w:cs="Segoe UI"/>
            <w:color w:val="212529"/>
            <w:sz w:val="18"/>
            <w:szCs w:val="18"/>
          </w:rPr>
          <w:t>We specify a custom </w:t>
        </w:r>
        <w:r>
          <w:rPr>
            <w:rStyle w:val="Strong"/>
            <w:rFonts w:ascii="Segoe UI" w:hAnsi="Segoe UI" w:cs="Segoe UI"/>
            <w:color w:val="212529"/>
            <w:sz w:val="18"/>
            <w:szCs w:val="18"/>
          </w:rPr>
          <w:t>CellTemplate</w:t>
        </w:r>
        <w:r>
          <w:rPr>
            <w:rFonts w:ascii="Segoe UI" w:hAnsi="Segoe UI" w:cs="Segoe UI"/>
            <w:color w:val="212529"/>
            <w:sz w:val="18"/>
            <w:szCs w:val="18"/>
          </w:rPr>
          <w:t> for the last column, where we would like to do some special formatting for the e-mail addresses. For the other columns, where we just want basic text output, we stick with the </w:t>
        </w:r>
        <w:r>
          <w:rPr>
            <w:rStyle w:val="Strong"/>
            <w:rFonts w:ascii="Segoe UI" w:hAnsi="Segoe UI" w:cs="Segoe UI"/>
            <w:color w:val="212529"/>
            <w:sz w:val="18"/>
            <w:szCs w:val="18"/>
          </w:rPr>
          <w:t>DisplayMemberBinding</w:t>
        </w:r>
        <w:r>
          <w:rPr>
            <w:rFonts w:ascii="Segoe UI" w:hAnsi="Segoe UI" w:cs="Segoe UI"/>
            <w:color w:val="212529"/>
            <w:sz w:val="18"/>
            <w:szCs w:val="18"/>
          </w:rPr>
          <w:t>, simply because it requires way less markup.</w:t>
        </w:r>
      </w:ins>
    </w:p>
    <w:p w:rsidR="00176192" w:rsidRDefault="00176192" w:rsidP="00176192">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How-to: ListView with left aligned column names</w:t>
      </w:r>
    </w:p>
    <w:p w:rsidR="00176192" w:rsidRDefault="00176192" w:rsidP="0017619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a normal ListView, the column names are left aligned, but for some reason, Microsoft decided to center the names by default in the WPF ListView. In many cases this will make your application look out-of-style compared to other Windows applications. This is how the ListView will look in WPF by </w:t>
      </w:r>
      <w:r>
        <w:rPr>
          <w:rFonts w:ascii="Segoe UI" w:hAnsi="Segoe UI" w:cs="Segoe UI"/>
          <w:b/>
          <w:bCs/>
          <w:color w:val="212529"/>
          <w:sz w:val="18"/>
          <w:szCs w:val="18"/>
        </w:rPr>
        <w:t>default</w:t>
      </w:r>
      <w:r>
        <w:rPr>
          <w:rFonts w:ascii="Segoe UI" w:hAnsi="Segoe UI" w:cs="Segoe UI"/>
          <w:color w:val="212529"/>
          <w:sz w:val="18"/>
          <w:szCs w:val="18"/>
        </w:rPr>
        <w:t>:</w:t>
      </w:r>
    </w:p>
    <w:p w:rsidR="00176192" w:rsidRDefault="00176192" w:rsidP="00176192">
      <w:pPr>
        <w:rPr>
          <w:ins w:id="5507" w:author="Unknown"/>
          <w:rFonts w:ascii="Times New Roman" w:hAnsi="Times New Roman" w:cs="Times New Roman"/>
          <w:sz w:val="24"/>
          <w:szCs w:val="24"/>
        </w:rPr>
      </w:pPr>
      <w:r>
        <w:rPr>
          <w:noProof/>
        </w:rPr>
        <w:lastRenderedPageBreak/>
        <w:drawing>
          <wp:inline distT="0" distB="0" distL="0" distR="0">
            <wp:extent cx="3811270" cy="1901825"/>
            <wp:effectExtent l="19050" t="0" r="0" b="0"/>
            <wp:docPr id="231" name="aelm1410" descr="https://www.wpf-tutorial.com/Images/ArticleImages/1/chapters/listview/listview_gridview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10" descr="https://www.wpf-tutorial.com/Images/ArticleImages/1/chapters/listview/listview_gridview_simple.png"/>
                    <pic:cNvPicPr>
                      <a:picLocks noChangeAspect="1" noChangeArrowheads="1"/>
                    </pic:cNvPicPr>
                  </pic:nvPicPr>
                  <pic:blipFill>
                    <a:blip r:embed="rId178"/>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508" w:author="Unknown"/>
          <w:rFonts w:ascii="Segoe UI" w:hAnsi="Segoe UI" w:cs="Segoe UI"/>
          <w:color w:val="212529"/>
          <w:sz w:val="18"/>
          <w:szCs w:val="18"/>
        </w:rPr>
      </w:pPr>
      <w:ins w:id="5509" w:author="Unknown">
        <w:r>
          <w:rPr>
            <w:rFonts w:ascii="Segoe UI" w:hAnsi="Segoe UI" w:cs="Segoe UI"/>
            <w:color w:val="212529"/>
            <w:sz w:val="18"/>
            <w:szCs w:val="18"/>
          </w:rPr>
          <w:t>Let's try changing that to left aligned column names. Unfortunately, there are no direct properties on the GridViewColumn to control this, but fortunately that doesn't mean that it can't be changed.</w:t>
        </w:r>
      </w:ins>
    </w:p>
    <w:p w:rsidR="00176192" w:rsidRDefault="00176192" w:rsidP="00176192">
      <w:pPr>
        <w:pStyle w:val="NormalWeb"/>
        <w:shd w:val="clear" w:color="auto" w:fill="FFFFFF"/>
        <w:spacing w:before="288" w:beforeAutospacing="0" w:after="288" w:afterAutospacing="0"/>
        <w:rPr>
          <w:ins w:id="5510" w:author="Unknown"/>
          <w:rFonts w:ascii="Segoe UI" w:hAnsi="Segoe UI" w:cs="Segoe UI"/>
          <w:color w:val="212529"/>
          <w:sz w:val="18"/>
          <w:szCs w:val="18"/>
        </w:rPr>
      </w:pPr>
      <w:ins w:id="5511" w:author="Unknown">
        <w:r>
          <w:rPr>
            <w:rFonts w:ascii="Segoe UI" w:hAnsi="Segoe UI" w:cs="Segoe UI"/>
            <w:color w:val="212529"/>
            <w:sz w:val="18"/>
            <w:szCs w:val="18"/>
          </w:rPr>
          <w:t>Using a Style, targeted at the GridViewColumHeader, which is the element used to show the header of a GridViewColumn, we can change the HorizontalAlignment property. In this case it defaults to Center, but we can change it to Left, to accomplish what we want:</w:t>
        </w:r>
      </w:ins>
    </w:p>
    <w:p w:rsidR="00176192" w:rsidRDefault="003C5A45" w:rsidP="00176192">
      <w:pPr>
        <w:shd w:val="clear" w:color="auto" w:fill="FFFFFF"/>
        <w:jc w:val="right"/>
        <w:rPr>
          <w:ins w:id="5512" w:author="Unknown"/>
          <w:rFonts w:ascii="Segoe UI" w:hAnsi="Segoe UI" w:cs="Segoe UI"/>
          <w:color w:val="212529"/>
          <w:sz w:val="18"/>
          <w:szCs w:val="18"/>
        </w:rPr>
      </w:pPr>
      <w:ins w:id="5513"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514" w:author="Unknown"/>
          <w:rStyle w:val="hljs-tag"/>
          <w:rFonts w:ascii="Consolas" w:hAnsi="Consolas" w:cs="Consolas"/>
          <w:shd w:val="clear" w:color="auto" w:fill="FFFFFF"/>
        </w:rPr>
      </w:pPr>
      <w:ins w:id="551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"WpfTutorialSamples.ListView_control.ListViewGridViewSample"</w:t>
        </w:r>
      </w:ins>
    </w:p>
    <w:p w:rsidR="00176192" w:rsidRDefault="00176192" w:rsidP="00176192">
      <w:pPr>
        <w:pStyle w:val="HTMLPreformatted"/>
        <w:shd w:val="clear" w:color="auto" w:fill="FFFFFF"/>
        <w:rPr>
          <w:ins w:id="5516" w:author="Unknown"/>
          <w:rStyle w:val="hljs-tag"/>
          <w:rFonts w:ascii="Consolas" w:hAnsi="Consolas" w:cs="Consolas"/>
          <w:shd w:val="clear" w:color="auto" w:fill="FFFFFF"/>
        </w:rPr>
      </w:pPr>
      <w:ins w:id="551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192" w:rsidRDefault="00176192" w:rsidP="00176192">
      <w:pPr>
        <w:pStyle w:val="HTMLPreformatted"/>
        <w:shd w:val="clear" w:color="auto" w:fill="FFFFFF"/>
        <w:rPr>
          <w:ins w:id="5518" w:author="Unknown"/>
          <w:rStyle w:val="hljs-tag"/>
          <w:rFonts w:ascii="Consolas" w:hAnsi="Consolas" w:cs="Consolas"/>
          <w:shd w:val="clear" w:color="auto" w:fill="FFFFFF"/>
        </w:rPr>
      </w:pPr>
      <w:ins w:id="551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192" w:rsidRDefault="00176192" w:rsidP="00176192">
      <w:pPr>
        <w:pStyle w:val="HTMLPreformatted"/>
        <w:shd w:val="clear" w:color="auto" w:fill="FFFFFF"/>
        <w:rPr>
          <w:ins w:id="5520" w:author="Unknown"/>
          <w:rStyle w:val="HTMLCode"/>
          <w:rFonts w:ascii="Consolas" w:eastAsiaTheme="majorEastAsia" w:hAnsi="Consolas" w:cs="Consolas"/>
          <w:color w:val="000000"/>
          <w:shd w:val="clear" w:color="auto" w:fill="FFFFFF"/>
        </w:rPr>
      </w:pPr>
      <w:ins w:id="552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"ListViewGridViewSample"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22" w:author="Unknown"/>
          <w:rStyle w:val="HTMLCode"/>
          <w:rFonts w:ascii="Consolas" w:eastAsiaTheme="majorEastAsia" w:hAnsi="Consolas" w:cs="Consolas"/>
          <w:color w:val="000000"/>
          <w:shd w:val="clear" w:color="auto" w:fill="FFFFFF"/>
        </w:rPr>
      </w:pPr>
      <w:ins w:id="552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24" w:author="Unknown"/>
          <w:rStyle w:val="HTMLCode"/>
          <w:rFonts w:ascii="Consolas" w:eastAsiaTheme="majorEastAsia" w:hAnsi="Consolas" w:cs="Consolas"/>
          <w:color w:val="000000"/>
          <w:shd w:val="clear" w:color="auto" w:fill="FFFFFF"/>
        </w:rPr>
      </w:pPr>
      <w:ins w:id="55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26" w:author="Unknown"/>
          <w:rStyle w:val="HTMLCode"/>
          <w:rFonts w:ascii="Consolas" w:eastAsiaTheme="majorEastAsia" w:hAnsi="Consolas" w:cs="Consolas"/>
          <w:color w:val="000000"/>
          <w:shd w:val="clear" w:color="auto" w:fill="FFFFFF"/>
        </w:rPr>
      </w:pPr>
      <w:ins w:id="55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ListView.Resources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28" w:author="Unknown"/>
          <w:rStyle w:val="xml"/>
          <w:rFonts w:ascii="Consolas" w:hAnsi="Consolas" w:cs="Consolas"/>
          <w:color w:val="000000"/>
          <w:shd w:val="clear" w:color="auto" w:fill="FFFFFF"/>
        </w:rPr>
      </w:pPr>
      <w:ins w:id="55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"{x:Type GridViewColumnHeader}"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30" w:author="Unknown"/>
          <w:rStyle w:val="xml"/>
          <w:rFonts w:ascii="Consolas" w:hAnsi="Consolas" w:cs="Consolas"/>
          <w:color w:val="000000"/>
          <w:shd w:val="clear" w:color="auto" w:fill="FFFFFF"/>
        </w:rPr>
      </w:pPr>
      <w:ins w:id="5531"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"HorizontalContentAlignment"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32" w:author="Unknown"/>
          <w:rStyle w:val="HTMLCode"/>
          <w:rFonts w:ascii="Consolas" w:eastAsiaTheme="majorEastAsia" w:hAnsi="Consolas" w:cs="Consolas"/>
          <w:color w:val="000000"/>
          <w:shd w:val="clear" w:color="auto" w:fill="FFFFFF"/>
        </w:rPr>
      </w:pPr>
      <w:ins w:id="5533"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34" w:author="Unknown"/>
          <w:rStyle w:val="HTMLCode"/>
          <w:rFonts w:ascii="Consolas" w:eastAsiaTheme="majorEastAsia" w:hAnsi="Consolas" w:cs="Consolas"/>
          <w:color w:val="000000"/>
          <w:shd w:val="clear" w:color="auto" w:fill="FFFFFF"/>
        </w:rPr>
      </w:pPr>
      <w:ins w:id="55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ListView.Resources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36" w:author="Unknown"/>
          <w:rStyle w:val="HTMLCode"/>
          <w:rFonts w:ascii="Consolas" w:eastAsiaTheme="majorEastAsia" w:hAnsi="Consolas" w:cs="Consolas"/>
          <w:color w:val="000000"/>
          <w:shd w:val="clear" w:color="auto" w:fill="FFFFFF"/>
        </w:rPr>
      </w:pPr>
      <w:ins w:id="55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38" w:author="Unknown"/>
          <w:rStyle w:val="HTMLCode"/>
          <w:rFonts w:ascii="Consolas" w:eastAsiaTheme="majorEastAsia" w:hAnsi="Consolas" w:cs="Consolas"/>
          <w:color w:val="000000"/>
          <w:shd w:val="clear" w:color="auto" w:fill="FFFFFF"/>
        </w:rPr>
      </w:pPr>
      <w:ins w:id="55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40" w:author="Unknown"/>
          <w:rStyle w:val="HTMLCode"/>
          <w:rFonts w:ascii="Consolas" w:eastAsiaTheme="majorEastAsia" w:hAnsi="Consolas" w:cs="Consolas"/>
          <w:color w:val="000000"/>
          <w:shd w:val="clear" w:color="auto" w:fill="FFFFFF"/>
        </w:rPr>
      </w:pPr>
      <w:ins w:id="55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42" w:author="Unknown"/>
          <w:rStyle w:val="HTMLCode"/>
          <w:rFonts w:ascii="Consolas" w:eastAsiaTheme="majorEastAsia" w:hAnsi="Consolas" w:cs="Consolas"/>
          <w:color w:val="000000"/>
          <w:shd w:val="clear" w:color="auto" w:fill="FFFFFF"/>
        </w:rPr>
      </w:pPr>
      <w:ins w:id="55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44" w:author="Unknown"/>
          <w:rStyle w:val="HTMLCode"/>
          <w:rFonts w:ascii="Consolas" w:eastAsiaTheme="majorEastAsia" w:hAnsi="Consolas" w:cs="Consolas"/>
          <w:color w:val="000000"/>
          <w:shd w:val="clear" w:color="auto" w:fill="FFFFFF"/>
        </w:rPr>
      </w:pPr>
      <w:ins w:id="55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Mail}"</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46" w:author="Unknown"/>
          <w:rStyle w:val="HTMLCode"/>
          <w:rFonts w:ascii="Consolas" w:eastAsiaTheme="majorEastAsia" w:hAnsi="Consolas" w:cs="Consolas"/>
          <w:color w:val="000000"/>
          <w:shd w:val="clear" w:color="auto" w:fill="FFFFFF"/>
        </w:rPr>
      </w:pPr>
      <w:ins w:id="554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48" w:author="Unknown"/>
          <w:rStyle w:val="HTMLCode"/>
          <w:rFonts w:ascii="Consolas" w:eastAsiaTheme="majorEastAsia" w:hAnsi="Consolas" w:cs="Consolas"/>
          <w:color w:val="000000"/>
          <w:shd w:val="clear" w:color="auto" w:fill="FFFFFF"/>
        </w:rPr>
      </w:pPr>
      <w:ins w:id="55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50" w:author="Unknown"/>
          <w:rStyle w:val="HTMLCode"/>
          <w:rFonts w:ascii="Consolas" w:eastAsiaTheme="majorEastAsia" w:hAnsi="Consolas" w:cs="Consolas"/>
          <w:color w:val="000000"/>
          <w:shd w:val="clear" w:color="auto" w:fill="FFFFFF"/>
        </w:rPr>
      </w:pPr>
      <w:ins w:id="55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52" w:author="Unknown"/>
          <w:rStyle w:val="HTMLCode"/>
          <w:rFonts w:ascii="Consolas" w:eastAsiaTheme="majorEastAsia" w:hAnsi="Consolas" w:cs="Consolas"/>
          <w:color w:val="000000"/>
          <w:shd w:val="clear" w:color="auto" w:fill="FFFFFF"/>
        </w:rPr>
      </w:pPr>
      <w:ins w:id="555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54" w:author="Unknown"/>
          <w:rFonts w:ascii="Consolas" w:hAnsi="Consolas" w:cs="Consolas"/>
          <w:color w:val="212529"/>
          <w:sz w:val="16"/>
          <w:szCs w:val="16"/>
        </w:rPr>
      </w:pPr>
      <w:ins w:id="555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192" w:rsidRDefault="00176192" w:rsidP="00176192">
      <w:pPr>
        <w:rPr>
          <w:ins w:id="5556" w:author="Unknown"/>
          <w:rFonts w:ascii="Times New Roman" w:hAnsi="Times New Roman" w:cs="Times New Roman"/>
          <w:sz w:val="24"/>
          <w:szCs w:val="24"/>
        </w:rPr>
      </w:pPr>
      <w:r>
        <w:rPr>
          <w:noProof/>
        </w:rPr>
        <w:lastRenderedPageBreak/>
        <w:drawing>
          <wp:inline distT="0" distB="0" distL="0" distR="0">
            <wp:extent cx="3811270" cy="1901825"/>
            <wp:effectExtent l="19050" t="0" r="0" b="0"/>
            <wp:docPr id="232" name="aelm1414" descr="https://www.wpf-tutorial.com/Images/ArticleImages/1/chapters/listview/listview_columnheader_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14" descr="https://www.wpf-tutorial.com/Images/ArticleImages/1/chapters/listview/listview_columnheader_alignment.png"/>
                    <pic:cNvPicPr>
                      <a:picLocks noChangeAspect="1" noChangeArrowheads="1"/>
                    </pic:cNvPicPr>
                  </pic:nvPicPr>
                  <pic:blipFill>
                    <a:blip r:embed="rId180"/>
                    <a:srcRect/>
                    <a:stretch>
                      <a:fillRect/>
                    </a:stretch>
                  </pic:blipFill>
                  <pic:spPr bwMode="auto">
                    <a:xfrm>
                      <a:off x="0" y="0"/>
                      <a:ext cx="3811270" cy="190182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557" w:author="Unknown"/>
          <w:rFonts w:ascii="Segoe UI" w:hAnsi="Segoe UI" w:cs="Segoe UI"/>
          <w:color w:val="212529"/>
          <w:sz w:val="18"/>
          <w:szCs w:val="18"/>
        </w:rPr>
      </w:pPr>
      <w:ins w:id="5558" w:author="Unknown">
        <w:r>
          <w:rPr>
            <w:rFonts w:ascii="Segoe UI" w:hAnsi="Segoe UI" w:cs="Segoe UI"/>
            <w:color w:val="212529"/>
            <w:sz w:val="18"/>
            <w:szCs w:val="18"/>
          </w:rPr>
          <w:t>The part that does all the work for us, is the Style defined in the Resources of the ListView:</w:t>
        </w:r>
      </w:ins>
    </w:p>
    <w:p w:rsidR="00176192" w:rsidRDefault="00176192" w:rsidP="00176192">
      <w:pPr>
        <w:pStyle w:val="HTMLPreformatted"/>
        <w:shd w:val="clear" w:color="auto" w:fill="FFFFFF"/>
        <w:rPr>
          <w:ins w:id="5559" w:author="Unknown"/>
          <w:rStyle w:val="xml"/>
          <w:rFonts w:ascii="Consolas" w:hAnsi="Consolas" w:cs="Consolas"/>
          <w:color w:val="000000"/>
          <w:shd w:val="clear" w:color="auto" w:fill="FFFFFF"/>
        </w:rPr>
      </w:pPr>
      <w:ins w:id="556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"{x:Type GridViewColumnHeader}"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61" w:author="Unknown"/>
          <w:rStyle w:val="xml"/>
          <w:rFonts w:ascii="Consolas" w:hAnsi="Consolas" w:cs="Consolas"/>
          <w:color w:val="000000"/>
          <w:shd w:val="clear" w:color="auto" w:fill="FFFFFF"/>
        </w:rPr>
      </w:pPr>
      <w:ins w:id="5562"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"HorizontalContentAlignment"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63" w:author="Unknown"/>
          <w:rFonts w:ascii="Consolas" w:hAnsi="Consolas" w:cs="Consolas"/>
          <w:color w:val="212529"/>
          <w:sz w:val="16"/>
          <w:szCs w:val="16"/>
        </w:rPr>
      </w:pPr>
      <w:ins w:id="556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176192" w:rsidRDefault="00176192" w:rsidP="00176192">
      <w:pPr>
        <w:pStyle w:val="Heading2"/>
        <w:shd w:val="clear" w:color="auto" w:fill="FFFFFF"/>
        <w:spacing w:before="0"/>
        <w:rPr>
          <w:ins w:id="5565" w:author="Unknown"/>
          <w:rFonts w:ascii="Segoe UI" w:hAnsi="Segoe UI" w:cs="Segoe UI"/>
          <w:b w:val="0"/>
          <w:bCs w:val="0"/>
          <w:color w:val="33393E"/>
          <w:sz w:val="36"/>
          <w:szCs w:val="36"/>
        </w:rPr>
      </w:pPr>
      <w:ins w:id="5566" w:author="Unknown">
        <w:r>
          <w:rPr>
            <w:rFonts w:ascii="Segoe UI" w:hAnsi="Segoe UI" w:cs="Segoe UI"/>
            <w:b w:val="0"/>
            <w:bCs w:val="0"/>
            <w:color w:val="33393E"/>
          </w:rPr>
          <w:t>Local or global style</w:t>
        </w:r>
      </w:ins>
    </w:p>
    <w:p w:rsidR="00176192" w:rsidRDefault="00176192" w:rsidP="00176192">
      <w:pPr>
        <w:pStyle w:val="NormalWeb"/>
        <w:shd w:val="clear" w:color="auto" w:fill="FFFFFF"/>
        <w:spacing w:before="288" w:beforeAutospacing="0" w:after="288" w:afterAutospacing="0"/>
        <w:rPr>
          <w:ins w:id="5567" w:author="Unknown"/>
          <w:rFonts w:ascii="Segoe UI" w:hAnsi="Segoe UI" w:cs="Segoe UI"/>
          <w:color w:val="212529"/>
          <w:sz w:val="18"/>
          <w:szCs w:val="18"/>
        </w:rPr>
      </w:pPr>
      <w:ins w:id="5568" w:author="Unknown">
        <w:r>
          <w:rPr>
            <w:rFonts w:ascii="Segoe UI" w:hAnsi="Segoe UI" w:cs="Segoe UI"/>
            <w:color w:val="212529"/>
            <w:sz w:val="18"/>
            <w:szCs w:val="18"/>
          </w:rPr>
          <w:t>By defining the Style within the control itself, it only applies to this particular ListView. In many cases you might like to make it apply to all the ListViews within the same Window/Page or perhaps even globally across the application. You can do this by either copying the style to the Window resources or the Application resources. Here's the same example, where we have applied the style to the entire Window instead of just the particular ListView:</w:t>
        </w:r>
      </w:ins>
    </w:p>
    <w:p w:rsidR="00176192" w:rsidRDefault="003C5A45" w:rsidP="00176192">
      <w:pPr>
        <w:shd w:val="clear" w:color="auto" w:fill="FFFFFF"/>
        <w:jc w:val="right"/>
        <w:rPr>
          <w:ins w:id="5569" w:author="Unknown"/>
          <w:rFonts w:ascii="Segoe UI" w:hAnsi="Segoe UI" w:cs="Segoe UI"/>
          <w:color w:val="212529"/>
          <w:sz w:val="18"/>
          <w:szCs w:val="18"/>
        </w:rPr>
      </w:pPr>
      <w:ins w:id="5570"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571" w:author="Unknown"/>
          <w:rStyle w:val="hljs-tag"/>
          <w:rFonts w:ascii="Consolas" w:hAnsi="Consolas" w:cs="Consolas"/>
          <w:shd w:val="clear" w:color="auto" w:fill="FFFFFF"/>
        </w:rPr>
      </w:pPr>
      <w:ins w:id="557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"WpfTutorialSamples.ListView_control.ListViewGridViewSample"</w:t>
        </w:r>
      </w:ins>
    </w:p>
    <w:p w:rsidR="00176192" w:rsidRDefault="00176192" w:rsidP="00176192">
      <w:pPr>
        <w:pStyle w:val="HTMLPreformatted"/>
        <w:shd w:val="clear" w:color="auto" w:fill="FFFFFF"/>
        <w:rPr>
          <w:ins w:id="5573" w:author="Unknown"/>
          <w:rStyle w:val="hljs-tag"/>
          <w:rFonts w:ascii="Consolas" w:hAnsi="Consolas" w:cs="Consolas"/>
          <w:shd w:val="clear" w:color="auto" w:fill="FFFFFF"/>
        </w:rPr>
      </w:pPr>
      <w:ins w:id="557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192" w:rsidRDefault="00176192" w:rsidP="00176192">
      <w:pPr>
        <w:pStyle w:val="HTMLPreformatted"/>
        <w:shd w:val="clear" w:color="auto" w:fill="FFFFFF"/>
        <w:rPr>
          <w:ins w:id="5575" w:author="Unknown"/>
          <w:rStyle w:val="hljs-tag"/>
          <w:rFonts w:ascii="Consolas" w:hAnsi="Consolas" w:cs="Consolas"/>
          <w:shd w:val="clear" w:color="auto" w:fill="FFFFFF"/>
        </w:rPr>
      </w:pPr>
      <w:ins w:id="557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192" w:rsidRDefault="00176192" w:rsidP="00176192">
      <w:pPr>
        <w:pStyle w:val="HTMLPreformatted"/>
        <w:shd w:val="clear" w:color="auto" w:fill="FFFFFF"/>
        <w:rPr>
          <w:ins w:id="5577" w:author="Unknown"/>
          <w:rStyle w:val="HTMLCode"/>
          <w:rFonts w:ascii="Consolas" w:eastAsiaTheme="majorEastAsia" w:hAnsi="Consolas" w:cs="Consolas"/>
          <w:color w:val="000000"/>
          <w:shd w:val="clear" w:color="auto" w:fill="FFFFFF"/>
        </w:rPr>
      </w:pPr>
      <w:ins w:id="557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"ListViewGridViewSample"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79" w:author="Unknown"/>
          <w:rStyle w:val="HTMLCode"/>
          <w:rFonts w:ascii="Consolas" w:eastAsiaTheme="majorEastAsia" w:hAnsi="Consolas" w:cs="Consolas"/>
          <w:color w:val="000000"/>
          <w:shd w:val="clear" w:color="auto" w:fill="FFFFFF"/>
        </w:rPr>
      </w:pPr>
      <w:ins w:id="558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81" w:author="Unknown"/>
          <w:rStyle w:val="xml"/>
          <w:rFonts w:ascii="Consolas" w:hAnsi="Consolas" w:cs="Consolas"/>
          <w:color w:val="000000"/>
          <w:shd w:val="clear" w:color="auto" w:fill="FFFFFF"/>
        </w:rPr>
      </w:pPr>
      <w:ins w:id="55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"{x:Type GridViewColumnHeader}"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83" w:author="Unknown"/>
          <w:rStyle w:val="xml"/>
          <w:rFonts w:ascii="Consolas" w:hAnsi="Consolas" w:cs="Consolas"/>
          <w:color w:val="000000"/>
          <w:shd w:val="clear" w:color="auto" w:fill="FFFFFF"/>
        </w:rPr>
      </w:pPr>
      <w:ins w:id="5584"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"HorizontalContentAlignment"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85" w:author="Unknown"/>
          <w:rStyle w:val="HTMLCode"/>
          <w:rFonts w:ascii="Consolas" w:eastAsiaTheme="majorEastAsia" w:hAnsi="Consolas" w:cs="Consolas"/>
          <w:color w:val="000000"/>
          <w:shd w:val="clear" w:color="auto" w:fill="FFFFFF"/>
        </w:rPr>
      </w:pPr>
      <w:ins w:id="5586"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87" w:author="Unknown"/>
          <w:rStyle w:val="HTMLCode"/>
          <w:rFonts w:ascii="Consolas" w:eastAsiaTheme="majorEastAsia" w:hAnsi="Consolas" w:cs="Consolas"/>
          <w:color w:val="000000"/>
          <w:shd w:val="clear" w:color="auto" w:fill="FFFFFF"/>
        </w:rPr>
      </w:pPr>
      <w:ins w:id="5588"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89" w:author="Unknown"/>
          <w:rStyle w:val="HTMLCode"/>
          <w:rFonts w:ascii="Consolas" w:eastAsiaTheme="majorEastAsia" w:hAnsi="Consolas" w:cs="Consolas"/>
          <w:color w:val="000000"/>
          <w:shd w:val="clear" w:color="auto" w:fill="FFFFFF"/>
        </w:rPr>
      </w:pPr>
      <w:ins w:id="559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91" w:author="Unknown"/>
          <w:rStyle w:val="HTMLCode"/>
          <w:rFonts w:ascii="Consolas" w:eastAsiaTheme="majorEastAsia" w:hAnsi="Consolas" w:cs="Consolas"/>
          <w:color w:val="000000"/>
          <w:shd w:val="clear" w:color="auto" w:fill="FFFFFF"/>
        </w:rPr>
      </w:pPr>
      <w:ins w:id="55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93" w:author="Unknown"/>
          <w:rStyle w:val="HTMLCode"/>
          <w:rFonts w:ascii="Consolas" w:eastAsiaTheme="majorEastAsia" w:hAnsi="Consolas" w:cs="Consolas"/>
          <w:color w:val="000000"/>
          <w:shd w:val="clear" w:color="auto" w:fill="FFFFFF"/>
        </w:rPr>
      </w:pPr>
      <w:ins w:id="55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95" w:author="Unknown"/>
          <w:rStyle w:val="HTMLCode"/>
          <w:rFonts w:ascii="Consolas" w:eastAsiaTheme="majorEastAsia" w:hAnsi="Consolas" w:cs="Consolas"/>
          <w:color w:val="000000"/>
          <w:shd w:val="clear" w:color="auto" w:fill="FFFFFF"/>
        </w:rPr>
      </w:pPr>
      <w:ins w:id="55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597" w:author="Unknown"/>
          <w:rStyle w:val="HTMLCode"/>
          <w:rFonts w:ascii="Consolas" w:eastAsiaTheme="majorEastAsia" w:hAnsi="Consolas" w:cs="Consolas"/>
          <w:color w:val="000000"/>
          <w:shd w:val="clear" w:color="auto" w:fill="FFFFFF"/>
        </w:rPr>
      </w:pPr>
      <w:ins w:id="55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599" w:author="Unknown"/>
          <w:rStyle w:val="HTMLCode"/>
          <w:rFonts w:ascii="Consolas" w:eastAsiaTheme="majorEastAsia" w:hAnsi="Consolas" w:cs="Consolas"/>
          <w:color w:val="000000"/>
          <w:shd w:val="clear" w:color="auto" w:fill="FFFFFF"/>
        </w:rPr>
      </w:pPr>
      <w:ins w:id="56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601" w:author="Unknown"/>
          <w:rStyle w:val="HTMLCode"/>
          <w:rFonts w:ascii="Consolas" w:eastAsiaTheme="majorEastAsia" w:hAnsi="Consolas" w:cs="Consolas"/>
          <w:color w:val="000000"/>
          <w:shd w:val="clear" w:color="auto" w:fill="FFFFFF"/>
        </w:rPr>
      </w:pPr>
      <w:ins w:id="56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"Mail"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Mail}"</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603" w:author="Unknown"/>
          <w:rStyle w:val="HTMLCode"/>
          <w:rFonts w:ascii="Consolas" w:eastAsiaTheme="majorEastAsia" w:hAnsi="Consolas" w:cs="Consolas"/>
          <w:color w:val="000000"/>
          <w:shd w:val="clear" w:color="auto" w:fill="FFFFFF"/>
        </w:rPr>
      </w:pPr>
      <w:ins w:id="56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05" w:author="Unknown"/>
          <w:rStyle w:val="HTMLCode"/>
          <w:rFonts w:ascii="Consolas" w:eastAsiaTheme="majorEastAsia" w:hAnsi="Consolas" w:cs="Consolas"/>
          <w:color w:val="000000"/>
          <w:shd w:val="clear" w:color="auto" w:fill="FFFFFF"/>
        </w:rPr>
      </w:pPr>
      <w:ins w:id="56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07" w:author="Unknown"/>
          <w:rStyle w:val="HTMLCode"/>
          <w:rFonts w:ascii="Consolas" w:eastAsiaTheme="majorEastAsia" w:hAnsi="Consolas" w:cs="Consolas"/>
          <w:color w:val="000000"/>
          <w:shd w:val="clear" w:color="auto" w:fill="FFFFFF"/>
        </w:rPr>
      </w:pPr>
      <w:ins w:id="56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09" w:author="Unknown"/>
          <w:rStyle w:val="HTMLCode"/>
          <w:rFonts w:ascii="Consolas" w:eastAsiaTheme="majorEastAsia" w:hAnsi="Consolas" w:cs="Consolas"/>
          <w:color w:val="000000"/>
          <w:shd w:val="clear" w:color="auto" w:fill="FFFFFF"/>
        </w:rPr>
      </w:pPr>
      <w:ins w:id="5610"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11" w:author="Unknown"/>
          <w:rFonts w:ascii="Consolas" w:hAnsi="Consolas" w:cs="Consolas"/>
          <w:color w:val="212529"/>
          <w:sz w:val="16"/>
          <w:szCs w:val="16"/>
        </w:rPr>
      </w:pPr>
      <w:ins w:id="5612"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192" w:rsidRDefault="00176192" w:rsidP="00176192">
      <w:pPr>
        <w:pStyle w:val="NormalWeb"/>
        <w:shd w:val="clear" w:color="auto" w:fill="FFFFFF"/>
        <w:spacing w:before="288" w:beforeAutospacing="0" w:after="288" w:afterAutospacing="0"/>
        <w:rPr>
          <w:ins w:id="5613" w:author="Unknown"/>
          <w:rFonts w:ascii="Segoe UI" w:hAnsi="Segoe UI" w:cs="Segoe UI"/>
          <w:color w:val="212529"/>
          <w:sz w:val="18"/>
          <w:szCs w:val="18"/>
        </w:rPr>
      </w:pPr>
      <w:ins w:id="5614" w:author="Unknown">
        <w:r>
          <w:rPr>
            <w:rFonts w:ascii="Segoe UI" w:hAnsi="Segoe UI" w:cs="Segoe UI"/>
            <w:color w:val="212529"/>
            <w:sz w:val="18"/>
            <w:szCs w:val="18"/>
          </w:rPr>
          <w:t>In case you want another alignment, e.g. right alignment, you just change the value of the style like this:</w:t>
        </w:r>
      </w:ins>
    </w:p>
    <w:p w:rsidR="00176192" w:rsidRDefault="00176192" w:rsidP="00176192">
      <w:pPr>
        <w:pStyle w:val="HTMLPreformatted"/>
        <w:shd w:val="clear" w:color="auto" w:fill="FFFFFF"/>
        <w:rPr>
          <w:ins w:id="5615" w:author="Unknown"/>
          <w:rFonts w:ascii="Consolas" w:hAnsi="Consolas" w:cs="Consolas"/>
          <w:color w:val="212529"/>
          <w:sz w:val="16"/>
          <w:szCs w:val="16"/>
        </w:rPr>
      </w:pPr>
      <w:ins w:id="561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"HorizontalContentAlignment"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/&gt;</w:t>
        </w:r>
      </w:ins>
    </w:p>
    <w:p w:rsidR="00176192" w:rsidRDefault="00176192" w:rsidP="00176192">
      <w:pPr>
        <w:shd w:val="clear" w:color="auto" w:fill="FFFFFF"/>
        <w:rPr>
          <w:rFonts w:ascii="Segoe UI" w:hAnsi="Segoe UI" w:cs="Segoe UI"/>
          <w:b/>
          <w:bCs/>
          <w:color w:val="C0C0C0"/>
        </w:rPr>
      </w:pPr>
      <w:r>
        <w:rPr>
          <w:rFonts w:ascii="Segoe UI" w:hAnsi="Segoe UI" w:cs="Segoe UI"/>
          <w:b/>
          <w:bCs/>
          <w:color w:val="C0C0C0"/>
        </w:rPr>
        <w:t>The ListView control:</w:t>
      </w:r>
    </w:p>
    <w:p w:rsidR="00176192" w:rsidRDefault="00176192" w:rsidP="00176192">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ListView grouping</w:t>
      </w:r>
    </w:p>
    <w:p w:rsidR="00176192" w:rsidRDefault="00176192" w:rsidP="0017619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we already talked about earlier, the WPF ListView is very flexible. Grouping is yet another thing that it supports out of the box, and it's both easy to use and extremely customizable. Let's jump straight into the first example, then I'll explain it and afterwards we can use the standard WPF tricks to customize the appearance even further.</w:t>
      </w:r>
    </w:p>
    <w:p w:rsidR="00176192" w:rsidRDefault="00176192" w:rsidP="0017619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For this article, I've borrowed the sample code from a previous article and then expanded on it to support grouping. It looks like this:</w:t>
      </w:r>
    </w:p>
    <w:p w:rsidR="00176192" w:rsidRDefault="003C5A45" w:rsidP="00176192">
      <w:pPr>
        <w:shd w:val="clear" w:color="auto" w:fill="FFFFFF"/>
        <w:jc w:val="right"/>
        <w:rPr>
          <w:ins w:id="5617" w:author="Unknown"/>
          <w:rFonts w:ascii="Segoe UI" w:hAnsi="Segoe UI" w:cs="Segoe UI"/>
          <w:color w:val="212529"/>
          <w:sz w:val="18"/>
          <w:szCs w:val="18"/>
        </w:rPr>
      </w:pPr>
      <w:ins w:id="5618"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619" w:author="Unknown"/>
          <w:rStyle w:val="hljs-tag"/>
          <w:rFonts w:ascii="Consolas" w:hAnsi="Consolas" w:cs="Consolas"/>
          <w:shd w:val="clear" w:color="auto" w:fill="FFFFFF"/>
        </w:rPr>
      </w:pPr>
      <w:ins w:id="562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"WpfTutorialSamples.ListView_control.ListViewGroupSample"</w:t>
        </w:r>
      </w:ins>
    </w:p>
    <w:p w:rsidR="00176192" w:rsidRDefault="00176192" w:rsidP="00176192">
      <w:pPr>
        <w:pStyle w:val="HTMLPreformatted"/>
        <w:shd w:val="clear" w:color="auto" w:fill="FFFFFF"/>
        <w:rPr>
          <w:ins w:id="5621" w:author="Unknown"/>
          <w:rStyle w:val="hljs-tag"/>
          <w:rFonts w:ascii="Consolas" w:hAnsi="Consolas" w:cs="Consolas"/>
          <w:shd w:val="clear" w:color="auto" w:fill="FFFFFF"/>
        </w:rPr>
      </w:pPr>
      <w:ins w:id="562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192" w:rsidRDefault="00176192" w:rsidP="00176192">
      <w:pPr>
        <w:pStyle w:val="HTMLPreformatted"/>
        <w:shd w:val="clear" w:color="auto" w:fill="FFFFFF"/>
        <w:rPr>
          <w:ins w:id="5623" w:author="Unknown"/>
          <w:rStyle w:val="hljs-tag"/>
          <w:rFonts w:ascii="Consolas" w:hAnsi="Consolas" w:cs="Consolas"/>
          <w:shd w:val="clear" w:color="auto" w:fill="FFFFFF"/>
        </w:rPr>
      </w:pPr>
      <w:ins w:id="562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192" w:rsidRDefault="00176192" w:rsidP="00176192">
      <w:pPr>
        <w:pStyle w:val="HTMLPreformatted"/>
        <w:shd w:val="clear" w:color="auto" w:fill="FFFFFF"/>
        <w:rPr>
          <w:ins w:id="5625" w:author="Unknown"/>
          <w:rStyle w:val="HTMLCode"/>
          <w:rFonts w:ascii="Consolas" w:eastAsiaTheme="majorEastAsia" w:hAnsi="Consolas" w:cs="Consolas"/>
          <w:color w:val="000000"/>
          <w:shd w:val="clear" w:color="auto" w:fill="FFFFFF"/>
        </w:rPr>
      </w:pPr>
      <w:ins w:id="562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"ListViewGroupSample"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27" w:author="Unknown"/>
          <w:rStyle w:val="HTMLCode"/>
          <w:rFonts w:ascii="Consolas" w:eastAsiaTheme="majorEastAsia" w:hAnsi="Consolas" w:cs="Consolas"/>
          <w:color w:val="000000"/>
          <w:shd w:val="clear" w:color="auto" w:fill="FFFFFF"/>
        </w:rPr>
      </w:pPr>
      <w:ins w:id="562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29" w:author="Unknown"/>
          <w:rStyle w:val="HTMLCode"/>
          <w:rFonts w:ascii="Consolas" w:eastAsiaTheme="majorEastAsia" w:hAnsi="Consolas" w:cs="Consolas"/>
          <w:color w:val="000000"/>
          <w:shd w:val="clear" w:color="auto" w:fill="FFFFFF"/>
        </w:rPr>
      </w:pPr>
      <w:ins w:id="563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31" w:author="Unknown"/>
          <w:rStyle w:val="HTMLCode"/>
          <w:rFonts w:ascii="Consolas" w:eastAsiaTheme="majorEastAsia" w:hAnsi="Consolas" w:cs="Consolas"/>
          <w:color w:val="000000"/>
          <w:shd w:val="clear" w:color="auto" w:fill="FFFFFF"/>
        </w:rPr>
      </w:pPr>
      <w:ins w:id="563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33" w:author="Unknown"/>
          <w:rStyle w:val="HTMLCode"/>
          <w:rFonts w:ascii="Consolas" w:eastAsiaTheme="majorEastAsia" w:hAnsi="Consolas" w:cs="Consolas"/>
          <w:color w:val="000000"/>
          <w:shd w:val="clear" w:color="auto" w:fill="FFFFFF"/>
        </w:rPr>
      </w:pPr>
      <w:ins w:id="563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35" w:author="Unknown"/>
          <w:rStyle w:val="HTMLCode"/>
          <w:rFonts w:ascii="Consolas" w:eastAsiaTheme="majorEastAsia" w:hAnsi="Consolas" w:cs="Consolas"/>
          <w:color w:val="000000"/>
          <w:shd w:val="clear" w:color="auto" w:fill="FFFFFF"/>
        </w:rPr>
      </w:pPr>
      <w:ins w:id="563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637" w:author="Unknown"/>
          <w:rStyle w:val="HTMLCode"/>
          <w:rFonts w:ascii="Consolas" w:eastAsiaTheme="majorEastAsia" w:hAnsi="Consolas" w:cs="Consolas"/>
          <w:color w:val="000000"/>
          <w:shd w:val="clear" w:color="auto" w:fill="FFFFFF"/>
        </w:rPr>
      </w:pPr>
      <w:ins w:id="563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639" w:author="Unknown"/>
          <w:rStyle w:val="HTMLCode"/>
          <w:rFonts w:ascii="Consolas" w:eastAsiaTheme="majorEastAsia" w:hAnsi="Consolas" w:cs="Consolas"/>
          <w:color w:val="000000"/>
          <w:shd w:val="clear" w:color="auto" w:fill="FFFFFF"/>
        </w:rPr>
      </w:pPr>
      <w:ins w:id="564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41" w:author="Unknown"/>
          <w:rStyle w:val="HTMLCode"/>
          <w:rFonts w:ascii="Consolas" w:eastAsiaTheme="majorEastAsia" w:hAnsi="Consolas" w:cs="Consolas"/>
          <w:color w:val="000000"/>
          <w:shd w:val="clear" w:color="auto" w:fill="FFFFFF"/>
        </w:rPr>
      </w:pPr>
      <w:ins w:id="564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43"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644" w:author="Unknown"/>
          <w:rStyle w:val="HTMLCode"/>
          <w:rFonts w:ascii="Consolas" w:eastAsiaTheme="majorEastAsia" w:hAnsi="Consolas" w:cs="Consolas"/>
          <w:color w:val="000000"/>
          <w:shd w:val="clear" w:color="auto" w:fill="FFFFFF"/>
        </w:rPr>
      </w:pPr>
      <w:ins w:id="564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46" w:author="Unknown"/>
          <w:rStyle w:val="HTMLCode"/>
          <w:rFonts w:ascii="Consolas" w:eastAsiaTheme="majorEastAsia" w:hAnsi="Consolas" w:cs="Consolas"/>
          <w:color w:val="000000"/>
          <w:shd w:val="clear" w:color="auto" w:fill="FFFFFF"/>
        </w:rPr>
      </w:pPr>
      <w:ins w:id="56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48" w:author="Unknown"/>
          <w:rStyle w:val="HTMLCode"/>
          <w:rFonts w:ascii="Consolas" w:eastAsiaTheme="majorEastAsia" w:hAnsi="Consolas" w:cs="Consolas"/>
          <w:color w:val="000000"/>
          <w:shd w:val="clear" w:color="auto" w:fill="FFFFFF"/>
        </w:rPr>
      </w:pPr>
      <w:ins w:id="56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GroupStyle.HeaderTemplate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50" w:author="Unknown"/>
          <w:rStyle w:val="HTMLCode"/>
          <w:rFonts w:ascii="Consolas" w:eastAsiaTheme="majorEastAsia" w:hAnsi="Consolas" w:cs="Consolas"/>
          <w:color w:val="000000"/>
          <w:shd w:val="clear" w:color="auto" w:fill="FFFFFF"/>
        </w:rPr>
      </w:pPr>
      <w:ins w:id="56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52" w:author="Unknown"/>
          <w:rStyle w:val="HTMLCode"/>
          <w:rFonts w:ascii="Consolas" w:eastAsiaTheme="majorEastAsia" w:hAnsi="Consolas" w:cs="Consolas"/>
          <w:color w:val="000000"/>
          <w:shd w:val="clear" w:color="auto" w:fill="FFFFFF"/>
        </w:rPr>
      </w:pPr>
      <w:ins w:id="565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54" w:author="Unknown"/>
          <w:rStyle w:val="HTMLCode"/>
          <w:rFonts w:ascii="Consolas" w:eastAsiaTheme="majorEastAsia" w:hAnsi="Consolas" w:cs="Consolas"/>
          <w:color w:val="000000"/>
          <w:shd w:val="clear" w:color="auto" w:fill="FFFFFF"/>
        </w:rPr>
      </w:pPr>
      <w:ins w:id="56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56" w:author="Unknown"/>
          <w:rStyle w:val="HTMLCode"/>
          <w:rFonts w:ascii="Consolas" w:eastAsiaTheme="majorEastAsia" w:hAnsi="Consolas" w:cs="Consolas"/>
          <w:color w:val="000000"/>
          <w:shd w:val="clear" w:color="auto" w:fill="FFFFFF"/>
        </w:rPr>
      </w:pPr>
      <w:ins w:id="565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GroupStyle.HeaderTemplate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58" w:author="Unknown"/>
          <w:rStyle w:val="HTMLCode"/>
          <w:rFonts w:ascii="Consolas" w:eastAsiaTheme="majorEastAsia" w:hAnsi="Consolas" w:cs="Consolas"/>
          <w:color w:val="000000"/>
          <w:shd w:val="clear" w:color="auto" w:fill="FFFFFF"/>
        </w:rPr>
      </w:pPr>
      <w:ins w:id="565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60" w:author="Unknown"/>
          <w:rStyle w:val="HTMLCode"/>
          <w:rFonts w:ascii="Consolas" w:eastAsiaTheme="majorEastAsia" w:hAnsi="Consolas" w:cs="Consolas"/>
          <w:color w:val="000000"/>
          <w:shd w:val="clear" w:color="auto" w:fill="FFFFFF"/>
        </w:rPr>
      </w:pPr>
      <w:ins w:id="56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62" w:author="Unknown"/>
          <w:rStyle w:val="HTMLCode"/>
          <w:rFonts w:ascii="Consolas" w:eastAsiaTheme="majorEastAsia" w:hAnsi="Consolas" w:cs="Consolas"/>
          <w:color w:val="000000"/>
          <w:shd w:val="clear" w:color="auto" w:fill="FFFFFF"/>
        </w:rPr>
      </w:pPr>
      <w:ins w:id="566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64" w:author="Unknown"/>
          <w:rStyle w:val="HTMLCode"/>
          <w:rFonts w:ascii="Consolas" w:eastAsiaTheme="majorEastAsia" w:hAnsi="Consolas" w:cs="Consolas"/>
          <w:color w:val="000000"/>
          <w:shd w:val="clear" w:color="auto" w:fill="FFFFFF"/>
        </w:rPr>
      </w:pPr>
      <w:ins w:id="566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666" w:author="Unknown"/>
          <w:rFonts w:ascii="Consolas" w:hAnsi="Consolas" w:cs="Consolas"/>
          <w:color w:val="212529"/>
          <w:sz w:val="16"/>
          <w:szCs w:val="16"/>
        </w:rPr>
      </w:pPr>
      <w:ins w:id="566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192" w:rsidRDefault="003C5A45" w:rsidP="00176192">
      <w:pPr>
        <w:shd w:val="clear" w:color="auto" w:fill="FFFFFF"/>
        <w:jc w:val="right"/>
        <w:rPr>
          <w:ins w:id="5668" w:author="Unknown"/>
          <w:rFonts w:ascii="Segoe UI" w:hAnsi="Segoe UI" w:cs="Segoe UI"/>
          <w:color w:val="212529"/>
          <w:sz w:val="18"/>
          <w:szCs w:val="18"/>
        </w:rPr>
      </w:pPr>
      <w:ins w:id="5669"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670" w:author="Unknown"/>
          <w:rStyle w:val="HTMLCode"/>
          <w:rFonts w:ascii="Consolas" w:eastAsiaTheme="majorEastAsia" w:hAnsi="Consolas" w:cs="Consolas"/>
          <w:color w:val="000000"/>
          <w:shd w:val="clear" w:color="auto" w:fill="FFFFFF"/>
        </w:rPr>
      </w:pPr>
      <w:ins w:id="567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176192" w:rsidRDefault="00176192" w:rsidP="00176192">
      <w:pPr>
        <w:pStyle w:val="HTMLPreformatted"/>
        <w:shd w:val="clear" w:color="auto" w:fill="FFFFFF"/>
        <w:rPr>
          <w:ins w:id="5672" w:author="Unknown"/>
          <w:rStyle w:val="HTMLCode"/>
          <w:rFonts w:ascii="Consolas" w:eastAsiaTheme="majorEastAsia" w:hAnsi="Consolas" w:cs="Consolas"/>
          <w:color w:val="000000"/>
          <w:shd w:val="clear" w:color="auto" w:fill="FFFFFF"/>
        </w:rPr>
      </w:pPr>
      <w:ins w:id="567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176192" w:rsidRDefault="00176192" w:rsidP="00176192">
      <w:pPr>
        <w:pStyle w:val="HTMLPreformatted"/>
        <w:shd w:val="clear" w:color="auto" w:fill="FFFFFF"/>
        <w:rPr>
          <w:ins w:id="5674" w:author="Unknown"/>
          <w:rStyle w:val="HTMLCode"/>
          <w:rFonts w:ascii="Consolas" w:eastAsiaTheme="majorEastAsia" w:hAnsi="Consolas" w:cs="Consolas"/>
          <w:color w:val="000000"/>
          <w:shd w:val="clear" w:color="auto" w:fill="FFFFFF"/>
        </w:rPr>
      </w:pPr>
      <w:ins w:id="567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176192" w:rsidRDefault="00176192" w:rsidP="00176192">
      <w:pPr>
        <w:pStyle w:val="HTMLPreformatted"/>
        <w:shd w:val="clear" w:color="auto" w:fill="FFFFFF"/>
        <w:rPr>
          <w:ins w:id="5676" w:author="Unknown"/>
          <w:rStyle w:val="HTMLCode"/>
          <w:rFonts w:ascii="Consolas" w:eastAsiaTheme="majorEastAsia" w:hAnsi="Consolas" w:cs="Consolas"/>
          <w:color w:val="000000"/>
          <w:shd w:val="clear" w:color="auto" w:fill="FFFFFF"/>
        </w:rPr>
      </w:pPr>
      <w:ins w:id="567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System.Windows.Data;</w:t>
        </w:r>
      </w:ins>
    </w:p>
    <w:p w:rsidR="00176192" w:rsidRDefault="00176192" w:rsidP="00176192">
      <w:pPr>
        <w:pStyle w:val="HTMLPreformatted"/>
        <w:shd w:val="clear" w:color="auto" w:fill="FFFFFF"/>
        <w:rPr>
          <w:ins w:id="5678"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679" w:author="Unknown"/>
          <w:rStyle w:val="HTMLCode"/>
          <w:rFonts w:ascii="Consolas" w:eastAsiaTheme="majorEastAsia" w:hAnsi="Consolas" w:cs="Consolas"/>
          <w:color w:val="000000"/>
          <w:shd w:val="clear" w:color="auto" w:fill="FFFFFF"/>
        </w:rPr>
      </w:pPr>
      <w:ins w:id="5680"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176192" w:rsidRDefault="00176192" w:rsidP="00176192">
      <w:pPr>
        <w:pStyle w:val="HTMLPreformatted"/>
        <w:shd w:val="clear" w:color="auto" w:fill="FFFFFF"/>
        <w:rPr>
          <w:ins w:id="5681" w:author="Unknown"/>
          <w:rStyle w:val="HTMLCode"/>
          <w:rFonts w:ascii="Consolas" w:eastAsiaTheme="majorEastAsia" w:hAnsi="Consolas" w:cs="Consolas"/>
          <w:color w:val="000000"/>
          <w:shd w:val="clear" w:color="auto" w:fill="FFFFFF"/>
        </w:rPr>
      </w:pPr>
      <w:ins w:id="5682" w:author="Unknown">
        <w:r>
          <w:rPr>
            <w:rStyle w:val="HTMLCode"/>
            <w:rFonts w:ascii="Consolas" w:eastAsiaTheme="majorEastAsia" w:hAnsi="Consolas" w:cs="Consolas"/>
            <w:color w:val="000000"/>
            <w:shd w:val="clear" w:color="auto" w:fill="FFFFFF"/>
          </w:rPr>
          <w:t>{</w:t>
        </w:r>
      </w:ins>
    </w:p>
    <w:p w:rsidR="00176192" w:rsidRDefault="00176192" w:rsidP="00176192">
      <w:pPr>
        <w:pStyle w:val="HTMLPreformatted"/>
        <w:shd w:val="clear" w:color="auto" w:fill="FFFFFF"/>
        <w:rPr>
          <w:ins w:id="5683" w:author="Unknown"/>
          <w:rStyle w:val="HTMLCode"/>
          <w:rFonts w:ascii="Consolas" w:eastAsiaTheme="majorEastAsia" w:hAnsi="Consolas" w:cs="Consolas"/>
          <w:color w:val="000000"/>
          <w:shd w:val="clear" w:color="auto" w:fill="FFFFFF"/>
        </w:rPr>
      </w:pPr>
      <w:ins w:id="5684"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ListViewGroupSample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176192" w:rsidRDefault="00176192" w:rsidP="00176192">
      <w:pPr>
        <w:pStyle w:val="HTMLPreformatted"/>
        <w:shd w:val="clear" w:color="auto" w:fill="FFFFFF"/>
        <w:rPr>
          <w:ins w:id="5685" w:author="Unknown"/>
          <w:rStyle w:val="HTMLCode"/>
          <w:rFonts w:ascii="Consolas" w:eastAsiaTheme="majorEastAsia" w:hAnsi="Consolas" w:cs="Consolas"/>
          <w:color w:val="000000"/>
          <w:shd w:val="clear" w:color="auto" w:fill="FFFFFF"/>
        </w:rPr>
      </w:pPr>
      <w:ins w:id="5686"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687" w:author="Unknown"/>
          <w:rStyle w:val="HTMLCode"/>
          <w:rFonts w:ascii="Consolas" w:eastAsiaTheme="majorEastAsia" w:hAnsi="Consolas" w:cs="Consolas"/>
          <w:color w:val="000000"/>
          <w:shd w:val="clear" w:color="auto" w:fill="FFFFFF"/>
        </w:rPr>
      </w:pPr>
      <w:ins w:id="56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ListViewGroupSample</w:t>
        </w:r>
        <w:r>
          <w:rPr>
            <w:rStyle w:val="hljs-function"/>
            <w:rFonts w:ascii="Consolas" w:hAnsi="Consolas" w:cs="Consolas"/>
            <w:color w:val="000000"/>
            <w:shd w:val="clear" w:color="auto" w:fill="FFFFFF"/>
          </w:rPr>
          <w:t>()</w:t>
        </w:r>
      </w:ins>
    </w:p>
    <w:p w:rsidR="00176192" w:rsidRDefault="00176192" w:rsidP="00176192">
      <w:pPr>
        <w:pStyle w:val="HTMLPreformatted"/>
        <w:shd w:val="clear" w:color="auto" w:fill="FFFFFF"/>
        <w:rPr>
          <w:ins w:id="5689" w:author="Unknown"/>
          <w:rStyle w:val="HTMLCode"/>
          <w:rFonts w:ascii="Consolas" w:eastAsiaTheme="majorEastAsia" w:hAnsi="Consolas" w:cs="Consolas"/>
          <w:color w:val="000000"/>
          <w:shd w:val="clear" w:color="auto" w:fill="FFFFFF"/>
        </w:rPr>
      </w:pPr>
      <w:ins w:id="56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691" w:author="Unknown"/>
          <w:rStyle w:val="HTMLCode"/>
          <w:rFonts w:ascii="Consolas" w:eastAsiaTheme="majorEastAsia" w:hAnsi="Consolas" w:cs="Consolas"/>
          <w:color w:val="000000"/>
          <w:shd w:val="clear" w:color="auto" w:fill="FFFFFF"/>
        </w:rPr>
      </w:pPr>
      <w:ins w:id="56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176192" w:rsidRDefault="00176192" w:rsidP="00176192">
      <w:pPr>
        <w:pStyle w:val="HTMLPreformatted"/>
        <w:shd w:val="clear" w:color="auto" w:fill="FFFFFF"/>
        <w:rPr>
          <w:ins w:id="5693" w:author="Unknown"/>
          <w:rStyle w:val="HTMLCode"/>
          <w:rFonts w:ascii="Consolas" w:eastAsiaTheme="majorEastAsia" w:hAnsi="Consolas" w:cs="Consolas"/>
          <w:color w:val="000000"/>
          <w:shd w:val="clear" w:color="auto" w:fill="FFFFFF"/>
        </w:rPr>
      </w:pPr>
      <w:ins w:id="56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176192" w:rsidRDefault="00176192" w:rsidP="00176192">
      <w:pPr>
        <w:pStyle w:val="HTMLPreformatted"/>
        <w:shd w:val="clear" w:color="auto" w:fill="FFFFFF"/>
        <w:rPr>
          <w:ins w:id="5695" w:author="Unknown"/>
          <w:rStyle w:val="HTMLCode"/>
          <w:rFonts w:ascii="Consolas" w:eastAsiaTheme="majorEastAsia" w:hAnsi="Consolas" w:cs="Consolas"/>
          <w:color w:val="000000"/>
          <w:shd w:val="clear" w:color="auto" w:fill="FFFFFF"/>
        </w:rPr>
      </w:pPr>
      <w:ins w:id="56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eastAsiaTheme="majorEastAsia" w:hAnsi="Consolas" w:cs="Consolas"/>
            <w:color w:val="000000"/>
            <w:shd w:val="clear" w:color="auto" w:fill="FFFFFF"/>
          </w:rPr>
          <w:t>, Sex = SexType.Male });</w:t>
        </w:r>
      </w:ins>
    </w:p>
    <w:p w:rsidR="00176192" w:rsidRDefault="00176192" w:rsidP="00176192">
      <w:pPr>
        <w:pStyle w:val="HTMLPreformatted"/>
        <w:shd w:val="clear" w:color="auto" w:fill="FFFFFF"/>
        <w:rPr>
          <w:ins w:id="5697" w:author="Unknown"/>
          <w:rStyle w:val="HTMLCode"/>
          <w:rFonts w:ascii="Consolas" w:eastAsiaTheme="majorEastAsia" w:hAnsi="Consolas" w:cs="Consolas"/>
          <w:color w:val="000000"/>
          <w:shd w:val="clear" w:color="auto" w:fill="FFFFFF"/>
        </w:rPr>
      </w:pPr>
      <w:ins w:id="56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eastAsiaTheme="majorEastAsia" w:hAnsi="Consolas" w:cs="Consolas"/>
            <w:color w:val="000000"/>
            <w:shd w:val="clear" w:color="auto" w:fill="FFFFFF"/>
          </w:rPr>
          <w:t>, Sex = SexType.Female });</w:t>
        </w:r>
      </w:ins>
    </w:p>
    <w:p w:rsidR="00176192" w:rsidRDefault="00176192" w:rsidP="00176192">
      <w:pPr>
        <w:pStyle w:val="HTMLPreformatted"/>
        <w:shd w:val="clear" w:color="auto" w:fill="FFFFFF"/>
        <w:rPr>
          <w:ins w:id="5699" w:author="Unknown"/>
          <w:rStyle w:val="HTMLCode"/>
          <w:rFonts w:ascii="Consolas" w:eastAsiaTheme="majorEastAsia" w:hAnsi="Consolas" w:cs="Consolas"/>
          <w:color w:val="000000"/>
          <w:shd w:val="clear" w:color="auto" w:fill="FFFFFF"/>
        </w:rPr>
      </w:pPr>
      <w:ins w:id="57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Sex = SexType.Male });</w:t>
        </w:r>
      </w:ins>
    </w:p>
    <w:p w:rsidR="00176192" w:rsidRDefault="00176192" w:rsidP="00176192">
      <w:pPr>
        <w:pStyle w:val="HTMLPreformatted"/>
        <w:shd w:val="clear" w:color="auto" w:fill="FFFFFF"/>
        <w:rPr>
          <w:ins w:id="5701" w:author="Unknown"/>
          <w:rStyle w:val="HTMLCode"/>
          <w:rFonts w:ascii="Consolas" w:eastAsiaTheme="majorEastAsia" w:hAnsi="Consolas" w:cs="Consolas"/>
          <w:color w:val="000000"/>
          <w:shd w:val="clear" w:color="auto" w:fill="FFFFFF"/>
        </w:rPr>
      </w:pPr>
      <w:ins w:id="57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lvUsers.ItemsSource = items;</w:t>
        </w:r>
      </w:ins>
    </w:p>
    <w:p w:rsidR="00176192" w:rsidRDefault="00176192" w:rsidP="00176192">
      <w:pPr>
        <w:pStyle w:val="HTMLPreformatted"/>
        <w:shd w:val="clear" w:color="auto" w:fill="FFFFFF"/>
        <w:rPr>
          <w:ins w:id="5703"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04" w:author="Unknown"/>
          <w:rStyle w:val="HTMLCode"/>
          <w:rFonts w:ascii="Consolas" w:eastAsiaTheme="majorEastAsia" w:hAnsi="Consolas" w:cs="Consolas"/>
          <w:color w:val="000000"/>
          <w:shd w:val="clear" w:color="auto" w:fill="FFFFFF"/>
        </w:rPr>
      </w:pPr>
      <w:ins w:id="57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CollectionView view = (CollectionView)CollectionViewSource.GetDefaultView(lvUsers.ItemsSource);</w:t>
        </w:r>
      </w:ins>
    </w:p>
    <w:p w:rsidR="00176192" w:rsidRDefault="00176192" w:rsidP="00176192">
      <w:pPr>
        <w:pStyle w:val="HTMLPreformatted"/>
        <w:shd w:val="clear" w:color="auto" w:fill="FFFFFF"/>
        <w:rPr>
          <w:ins w:id="5706" w:author="Unknown"/>
          <w:rStyle w:val="HTMLCode"/>
          <w:rFonts w:ascii="Consolas" w:eastAsiaTheme="majorEastAsia" w:hAnsi="Consolas" w:cs="Consolas"/>
          <w:color w:val="000000"/>
          <w:shd w:val="clear" w:color="auto" w:fill="FFFFFF"/>
        </w:rPr>
      </w:pPr>
      <w:ins w:id="57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PropertyGroupDescription groupDescription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PropertyGroupDescription(</w:t>
        </w:r>
        <w:r>
          <w:rPr>
            <w:rStyle w:val="hljs-string"/>
            <w:rFonts w:ascii="Consolas" w:hAnsi="Consolas" w:cs="Consolas"/>
            <w:color w:val="A31515"/>
            <w:shd w:val="clear" w:color="auto" w:fill="FFFFFF"/>
          </w:rPr>
          <w:t>"Sex"</w:t>
        </w:r>
        <w:r>
          <w:rPr>
            <w:rStyle w:val="HTMLCode"/>
            <w:rFonts w:ascii="Consolas" w:eastAsiaTheme="majorEastAsia" w:hAnsi="Consolas" w:cs="Consolas"/>
            <w:color w:val="000000"/>
            <w:shd w:val="clear" w:color="auto" w:fill="FFFFFF"/>
          </w:rPr>
          <w:t>);</w:t>
        </w:r>
      </w:ins>
    </w:p>
    <w:p w:rsidR="00176192" w:rsidRDefault="00176192" w:rsidP="00176192">
      <w:pPr>
        <w:pStyle w:val="HTMLPreformatted"/>
        <w:shd w:val="clear" w:color="auto" w:fill="FFFFFF"/>
        <w:rPr>
          <w:ins w:id="5708" w:author="Unknown"/>
          <w:rStyle w:val="HTMLCode"/>
          <w:rFonts w:ascii="Consolas" w:eastAsiaTheme="majorEastAsia" w:hAnsi="Consolas" w:cs="Consolas"/>
          <w:color w:val="000000"/>
          <w:shd w:val="clear" w:color="auto" w:fill="FFFFFF"/>
        </w:rPr>
      </w:pPr>
      <w:ins w:id="57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view.GroupDescriptions.Add(groupDescription);</w:t>
        </w:r>
      </w:ins>
    </w:p>
    <w:p w:rsidR="00176192" w:rsidRDefault="00176192" w:rsidP="00176192">
      <w:pPr>
        <w:pStyle w:val="HTMLPreformatted"/>
        <w:shd w:val="clear" w:color="auto" w:fill="FFFFFF"/>
        <w:rPr>
          <w:ins w:id="5710" w:author="Unknown"/>
          <w:rStyle w:val="HTMLCode"/>
          <w:rFonts w:ascii="Consolas" w:eastAsiaTheme="majorEastAsia" w:hAnsi="Consolas" w:cs="Consolas"/>
          <w:color w:val="000000"/>
          <w:shd w:val="clear" w:color="auto" w:fill="FFFFFF"/>
        </w:rPr>
      </w:pPr>
      <w:ins w:id="57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712" w:author="Unknown"/>
          <w:rStyle w:val="HTMLCode"/>
          <w:rFonts w:ascii="Consolas" w:eastAsiaTheme="majorEastAsia" w:hAnsi="Consolas" w:cs="Consolas"/>
          <w:color w:val="000000"/>
          <w:shd w:val="clear" w:color="auto" w:fill="FFFFFF"/>
        </w:rPr>
      </w:pPr>
      <w:ins w:id="5713"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714"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15" w:author="Unknown"/>
          <w:rStyle w:val="HTMLCode"/>
          <w:rFonts w:ascii="Consolas" w:eastAsiaTheme="majorEastAsia" w:hAnsi="Consolas" w:cs="Consolas"/>
          <w:color w:val="000000"/>
          <w:shd w:val="clear" w:color="auto" w:fill="FFFFFF"/>
        </w:rPr>
      </w:pPr>
      <w:ins w:id="5716"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enum</w:t>
        </w:r>
        <w:r>
          <w:rPr>
            <w:rStyle w:val="HTMLCode"/>
            <w:rFonts w:ascii="Consolas" w:eastAsiaTheme="majorEastAsia" w:hAnsi="Consolas" w:cs="Consolas"/>
            <w:color w:val="000000"/>
            <w:shd w:val="clear" w:color="auto" w:fill="FFFFFF"/>
          </w:rPr>
          <w:t xml:space="preserve"> SexType { Male, Female };</w:t>
        </w:r>
      </w:ins>
    </w:p>
    <w:p w:rsidR="00176192" w:rsidRDefault="00176192" w:rsidP="00176192">
      <w:pPr>
        <w:pStyle w:val="HTMLPreformatted"/>
        <w:shd w:val="clear" w:color="auto" w:fill="FFFFFF"/>
        <w:rPr>
          <w:ins w:id="5717"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18" w:author="Unknown"/>
          <w:rStyle w:val="HTMLCode"/>
          <w:rFonts w:ascii="Consolas" w:eastAsiaTheme="majorEastAsia" w:hAnsi="Consolas" w:cs="Consolas"/>
          <w:color w:val="000000"/>
          <w:shd w:val="clear" w:color="auto" w:fill="FFFFFF"/>
        </w:rPr>
      </w:pPr>
      <w:ins w:id="5719"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176192" w:rsidRDefault="00176192" w:rsidP="00176192">
      <w:pPr>
        <w:pStyle w:val="HTMLPreformatted"/>
        <w:shd w:val="clear" w:color="auto" w:fill="FFFFFF"/>
        <w:rPr>
          <w:ins w:id="5720" w:author="Unknown"/>
          <w:rStyle w:val="HTMLCode"/>
          <w:rFonts w:ascii="Consolas" w:eastAsiaTheme="majorEastAsia" w:hAnsi="Consolas" w:cs="Consolas"/>
          <w:color w:val="000000"/>
          <w:shd w:val="clear" w:color="auto" w:fill="FFFFFF"/>
        </w:rPr>
      </w:pPr>
      <w:ins w:id="5721"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722" w:author="Unknown"/>
          <w:rStyle w:val="HTMLCode"/>
          <w:rFonts w:ascii="Consolas" w:eastAsiaTheme="majorEastAsia" w:hAnsi="Consolas" w:cs="Consolas"/>
          <w:color w:val="000000"/>
          <w:shd w:val="clear" w:color="auto" w:fill="FFFFFF"/>
        </w:rPr>
      </w:pPr>
      <w:ins w:id="57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724"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25" w:author="Unknown"/>
          <w:rStyle w:val="HTMLCode"/>
          <w:rFonts w:ascii="Consolas" w:eastAsiaTheme="majorEastAsia" w:hAnsi="Consolas" w:cs="Consolas"/>
          <w:color w:val="000000"/>
          <w:shd w:val="clear" w:color="auto" w:fill="FFFFFF"/>
        </w:rPr>
      </w:pPr>
      <w:ins w:id="57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727"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28" w:author="Unknown"/>
          <w:rStyle w:val="HTMLCode"/>
          <w:rFonts w:ascii="Consolas" w:eastAsiaTheme="majorEastAsia" w:hAnsi="Consolas" w:cs="Consolas"/>
          <w:color w:val="000000"/>
          <w:shd w:val="clear" w:color="auto" w:fill="FFFFFF"/>
        </w:rPr>
      </w:pPr>
      <w:ins w:id="57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Mail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730"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31" w:author="Unknown"/>
          <w:rStyle w:val="HTMLCode"/>
          <w:rFonts w:ascii="Consolas" w:eastAsiaTheme="majorEastAsia" w:hAnsi="Consolas" w:cs="Consolas"/>
          <w:color w:val="000000"/>
          <w:shd w:val="clear" w:color="auto" w:fill="FFFFFF"/>
        </w:rPr>
      </w:pPr>
      <w:ins w:id="57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SexType Sex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733" w:author="Unknown"/>
          <w:rStyle w:val="HTMLCode"/>
          <w:rFonts w:ascii="Consolas" w:eastAsiaTheme="majorEastAsia" w:hAnsi="Consolas" w:cs="Consolas"/>
          <w:color w:val="000000"/>
          <w:shd w:val="clear" w:color="auto" w:fill="FFFFFF"/>
        </w:rPr>
      </w:pPr>
      <w:ins w:id="5734"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735" w:author="Unknown"/>
          <w:rFonts w:ascii="Consolas" w:hAnsi="Consolas" w:cs="Consolas"/>
          <w:color w:val="212529"/>
          <w:sz w:val="16"/>
          <w:szCs w:val="16"/>
        </w:rPr>
      </w:pPr>
      <w:ins w:id="5736" w:author="Unknown">
        <w:r>
          <w:rPr>
            <w:rStyle w:val="HTMLCode"/>
            <w:rFonts w:ascii="Consolas" w:eastAsiaTheme="majorEastAsia" w:hAnsi="Consolas" w:cs="Consolas"/>
            <w:color w:val="000000"/>
            <w:shd w:val="clear" w:color="auto" w:fill="FFFFFF"/>
          </w:rPr>
          <w:t>}</w:t>
        </w:r>
      </w:ins>
    </w:p>
    <w:p w:rsidR="00176192" w:rsidRDefault="00176192" w:rsidP="00176192">
      <w:pPr>
        <w:rPr>
          <w:ins w:id="5737" w:author="Unknown"/>
          <w:rFonts w:ascii="Times New Roman" w:hAnsi="Times New Roman" w:cs="Times New Roman"/>
          <w:sz w:val="24"/>
          <w:szCs w:val="24"/>
        </w:rPr>
      </w:pPr>
      <w:r>
        <w:rPr>
          <w:noProof/>
        </w:rPr>
        <w:drawing>
          <wp:inline distT="0" distB="0" distL="0" distR="0">
            <wp:extent cx="2860040" cy="2092325"/>
            <wp:effectExtent l="19050" t="0" r="0" b="0"/>
            <wp:docPr id="235" name="aelm1426" descr="https://www.wpf-tutorial.com/Images/ArticleImages/1/chapters/listview/listview_groups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26" descr="https://www.wpf-tutorial.com/Images/ArticleImages/1/chapters/listview/listview_groups_simple.png"/>
                    <pic:cNvPicPr>
                      <a:picLocks noChangeAspect="1" noChangeArrowheads="1"/>
                    </pic:cNvPicPr>
                  </pic:nvPicPr>
                  <pic:blipFill>
                    <a:blip r:embed="rId181"/>
                    <a:srcRect/>
                    <a:stretch>
                      <a:fillRect/>
                    </a:stretch>
                  </pic:blipFill>
                  <pic:spPr bwMode="auto">
                    <a:xfrm>
                      <a:off x="0" y="0"/>
                      <a:ext cx="2860040" cy="209232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738" w:author="Unknown"/>
          <w:rFonts w:ascii="Segoe UI" w:hAnsi="Segoe UI" w:cs="Segoe UI"/>
          <w:color w:val="212529"/>
          <w:sz w:val="18"/>
          <w:szCs w:val="18"/>
        </w:rPr>
      </w:pPr>
      <w:ins w:id="5739" w:author="Unknown">
        <w:r>
          <w:rPr>
            <w:rFonts w:ascii="Segoe UI" w:hAnsi="Segoe UI" w:cs="Segoe UI"/>
            <w:color w:val="212529"/>
            <w:sz w:val="18"/>
            <w:szCs w:val="18"/>
          </w:rPr>
          <w:lastRenderedPageBreak/>
          <w:t>In XAML, I have added a GroupStyle to the ListView, in which I define a template for the header of each group. It consists of a TextBlock control, where I've used a slightly larger and bold text to show that it's a group - as we'll see later on, this can of course be customized a lot more. The TextBlock Text property is bound to a Name property, </w:t>
        </w:r>
        <w:r>
          <w:rPr>
            <w:rStyle w:val="Strong"/>
            <w:rFonts w:ascii="Segoe UI" w:hAnsi="Segoe UI" w:cs="Segoe UI"/>
            <w:color w:val="212529"/>
            <w:sz w:val="18"/>
            <w:szCs w:val="18"/>
          </w:rPr>
          <w:t>but please be aware that this is not the Name property on the data object (in this case the User class)</w:t>
        </w:r>
        <w:r>
          <w:rPr>
            <w:rFonts w:ascii="Segoe UI" w:hAnsi="Segoe UI" w:cs="Segoe UI"/>
            <w:color w:val="212529"/>
            <w:sz w:val="18"/>
            <w:szCs w:val="18"/>
          </w:rPr>
          <w:t>. Instead, it is the name of the group, as assigned by WPF, based on the property we use to divide the objects into groups.</w:t>
        </w:r>
      </w:ins>
    </w:p>
    <w:p w:rsidR="00176192" w:rsidRDefault="00176192" w:rsidP="00176192">
      <w:pPr>
        <w:pStyle w:val="NormalWeb"/>
        <w:shd w:val="clear" w:color="auto" w:fill="FFFFFF"/>
        <w:spacing w:before="288" w:beforeAutospacing="0" w:after="288" w:afterAutospacing="0"/>
        <w:rPr>
          <w:ins w:id="5740" w:author="Unknown"/>
          <w:rFonts w:ascii="Segoe UI" w:hAnsi="Segoe UI" w:cs="Segoe UI"/>
          <w:color w:val="212529"/>
          <w:sz w:val="18"/>
          <w:szCs w:val="18"/>
        </w:rPr>
      </w:pPr>
      <w:ins w:id="5741" w:author="Unknown">
        <w:r>
          <w:rPr>
            <w:rFonts w:ascii="Segoe UI" w:hAnsi="Segoe UI" w:cs="Segoe UI"/>
            <w:color w:val="212529"/>
            <w:sz w:val="18"/>
            <w:szCs w:val="18"/>
          </w:rPr>
          <w:t>In Code-behind, we do the same as we did before: We create a list and add some User objects to it and then we bind the list to the ListView - nothing new there, except for the new Sex property that I've added, which tells whether the user is male or female.</w:t>
        </w:r>
      </w:ins>
    </w:p>
    <w:p w:rsidR="00176192" w:rsidRDefault="00176192" w:rsidP="00176192">
      <w:pPr>
        <w:pStyle w:val="NormalWeb"/>
        <w:shd w:val="clear" w:color="auto" w:fill="FFFFFF"/>
        <w:spacing w:before="288" w:beforeAutospacing="0" w:after="288" w:afterAutospacing="0"/>
        <w:rPr>
          <w:ins w:id="5742" w:author="Unknown"/>
          <w:rFonts w:ascii="Segoe UI" w:hAnsi="Segoe UI" w:cs="Segoe UI"/>
          <w:color w:val="212529"/>
          <w:sz w:val="18"/>
          <w:szCs w:val="18"/>
        </w:rPr>
      </w:pPr>
      <w:ins w:id="5743" w:author="Unknown">
        <w:r>
          <w:rPr>
            <w:rFonts w:ascii="Segoe UI" w:hAnsi="Segoe UI" w:cs="Segoe UI"/>
            <w:color w:val="212529"/>
            <w:sz w:val="18"/>
            <w:szCs w:val="18"/>
          </w:rPr>
          <w:t>After assigning an ItemsSource, we use this to get a CollectionView that the ListView creates for us. This specialized View instance contains a lot of possibilities, including the ability to group the items. We use this by adding a so-called PropertyGroupDescription to the GroupDescriptions of the view. This basically tells WPF to group by a specific property on the data objects, in this case the Sex property.</w:t>
        </w:r>
      </w:ins>
    </w:p>
    <w:p w:rsidR="00176192" w:rsidRDefault="00176192" w:rsidP="00176192">
      <w:pPr>
        <w:pStyle w:val="Heading2"/>
        <w:shd w:val="clear" w:color="auto" w:fill="FFFFFF"/>
        <w:spacing w:before="0"/>
        <w:rPr>
          <w:ins w:id="5744" w:author="Unknown"/>
          <w:rFonts w:ascii="Segoe UI" w:hAnsi="Segoe UI" w:cs="Segoe UI"/>
          <w:b w:val="0"/>
          <w:bCs w:val="0"/>
          <w:color w:val="33393E"/>
          <w:sz w:val="36"/>
          <w:szCs w:val="36"/>
        </w:rPr>
      </w:pPr>
      <w:ins w:id="5745" w:author="Unknown">
        <w:r>
          <w:rPr>
            <w:rFonts w:ascii="Segoe UI" w:hAnsi="Segoe UI" w:cs="Segoe UI"/>
            <w:b w:val="0"/>
            <w:bCs w:val="0"/>
            <w:color w:val="33393E"/>
          </w:rPr>
          <w:t>Customizing the group header</w:t>
        </w:r>
      </w:ins>
    </w:p>
    <w:p w:rsidR="00176192" w:rsidRDefault="00176192" w:rsidP="00176192">
      <w:pPr>
        <w:pStyle w:val="NormalWeb"/>
        <w:shd w:val="clear" w:color="auto" w:fill="FFFFFF"/>
        <w:spacing w:before="288" w:beforeAutospacing="0" w:after="288" w:afterAutospacing="0"/>
        <w:rPr>
          <w:ins w:id="5746" w:author="Unknown"/>
          <w:rFonts w:ascii="Segoe UI" w:hAnsi="Segoe UI" w:cs="Segoe UI"/>
          <w:color w:val="212529"/>
          <w:sz w:val="18"/>
          <w:szCs w:val="18"/>
        </w:rPr>
      </w:pPr>
      <w:ins w:id="5747" w:author="Unknown">
        <w:r>
          <w:rPr>
            <w:rFonts w:ascii="Segoe UI" w:hAnsi="Segoe UI" w:cs="Segoe UI"/>
            <w:color w:val="212529"/>
            <w:sz w:val="18"/>
            <w:szCs w:val="18"/>
          </w:rPr>
          <w:t>The above example was great for showing the basics of ListView grouping, but the look was a tad boring, so let's exploit the fact that WPF lets us define our own templates and spice things up. A common request is to be able to collapse and expand the group, and while WPF doesn't provide this behavior by default, it's somewhat easy to implement yourself. We'll do it by completely re-templating the group container.</w:t>
        </w:r>
      </w:ins>
    </w:p>
    <w:p w:rsidR="00176192" w:rsidRDefault="00176192" w:rsidP="00176192">
      <w:pPr>
        <w:pStyle w:val="NormalWeb"/>
        <w:shd w:val="clear" w:color="auto" w:fill="FFFFFF"/>
        <w:spacing w:before="288" w:beforeAutospacing="0" w:after="288" w:afterAutospacing="0"/>
        <w:rPr>
          <w:ins w:id="5748" w:author="Unknown"/>
          <w:rFonts w:ascii="Segoe UI" w:hAnsi="Segoe UI" w:cs="Segoe UI"/>
          <w:color w:val="212529"/>
          <w:sz w:val="18"/>
          <w:szCs w:val="18"/>
        </w:rPr>
      </w:pPr>
      <w:ins w:id="5749" w:author="Unknown">
        <w:r>
          <w:rPr>
            <w:rFonts w:ascii="Segoe UI" w:hAnsi="Segoe UI" w:cs="Segoe UI"/>
            <w:color w:val="212529"/>
            <w:sz w:val="18"/>
            <w:szCs w:val="18"/>
          </w:rPr>
          <w:t>It might look a bit cumbersome, but the principles used are somewhat simple and you will see them in other situations when you customize the WPF controls. Here's the code:</w:t>
        </w:r>
      </w:ins>
    </w:p>
    <w:p w:rsidR="00176192" w:rsidRDefault="003C5A45" w:rsidP="00176192">
      <w:pPr>
        <w:shd w:val="clear" w:color="auto" w:fill="FFFFFF"/>
        <w:jc w:val="right"/>
        <w:rPr>
          <w:ins w:id="5750" w:author="Unknown"/>
          <w:rFonts w:ascii="Segoe UI" w:hAnsi="Segoe UI" w:cs="Segoe UI"/>
          <w:color w:val="212529"/>
          <w:sz w:val="18"/>
          <w:szCs w:val="18"/>
        </w:rPr>
      </w:pPr>
      <w:ins w:id="5751"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752" w:author="Unknown"/>
          <w:rStyle w:val="hljs-tag"/>
          <w:rFonts w:ascii="Consolas" w:hAnsi="Consolas" w:cs="Consolas"/>
          <w:shd w:val="clear" w:color="auto" w:fill="FFFFFF"/>
        </w:rPr>
      </w:pPr>
      <w:ins w:id="575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"WpfTutorialSamples.ListView_control.ListViewCollapseExpandGroupSample"</w:t>
        </w:r>
      </w:ins>
    </w:p>
    <w:p w:rsidR="00176192" w:rsidRDefault="00176192" w:rsidP="00176192">
      <w:pPr>
        <w:pStyle w:val="HTMLPreformatted"/>
        <w:shd w:val="clear" w:color="auto" w:fill="FFFFFF"/>
        <w:rPr>
          <w:ins w:id="5754" w:author="Unknown"/>
          <w:rStyle w:val="hljs-tag"/>
          <w:rFonts w:ascii="Consolas" w:hAnsi="Consolas" w:cs="Consolas"/>
          <w:shd w:val="clear" w:color="auto" w:fill="FFFFFF"/>
        </w:rPr>
      </w:pPr>
      <w:ins w:id="575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176192" w:rsidRDefault="00176192" w:rsidP="00176192">
      <w:pPr>
        <w:pStyle w:val="HTMLPreformatted"/>
        <w:shd w:val="clear" w:color="auto" w:fill="FFFFFF"/>
        <w:rPr>
          <w:ins w:id="5756" w:author="Unknown"/>
          <w:rStyle w:val="hljs-tag"/>
          <w:rFonts w:ascii="Consolas" w:hAnsi="Consolas" w:cs="Consolas"/>
          <w:shd w:val="clear" w:color="auto" w:fill="FFFFFF"/>
        </w:rPr>
      </w:pPr>
      <w:ins w:id="575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176192" w:rsidRDefault="00176192" w:rsidP="00176192">
      <w:pPr>
        <w:pStyle w:val="HTMLPreformatted"/>
        <w:shd w:val="clear" w:color="auto" w:fill="FFFFFF"/>
        <w:rPr>
          <w:ins w:id="5758" w:author="Unknown"/>
          <w:rStyle w:val="HTMLCode"/>
          <w:rFonts w:ascii="Consolas" w:eastAsiaTheme="majorEastAsia" w:hAnsi="Consolas" w:cs="Consolas"/>
          <w:color w:val="000000"/>
          <w:shd w:val="clear" w:color="auto" w:fill="FFFFFF"/>
        </w:rPr>
      </w:pPr>
      <w:ins w:id="575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"ListViewCollapseExpandGroupSample"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60" w:author="Unknown"/>
          <w:rStyle w:val="HTMLCode"/>
          <w:rFonts w:ascii="Consolas" w:eastAsiaTheme="majorEastAsia" w:hAnsi="Consolas" w:cs="Consolas"/>
          <w:color w:val="000000"/>
          <w:shd w:val="clear" w:color="auto" w:fill="FFFFFF"/>
        </w:rPr>
      </w:pPr>
      <w:ins w:id="57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62" w:author="Unknown"/>
          <w:rStyle w:val="HTMLCode"/>
          <w:rFonts w:ascii="Consolas" w:eastAsiaTheme="majorEastAsia" w:hAnsi="Consolas" w:cs="Consolas"/>
          <w:color w:val="000000"/>
          <w:shd w:val="clear" w:color="auto" w:fill="FFFFFF"/>
        </w:rPr>
      </w:pPr>
      <w:ins w:id="576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64" w:author="Unknown"/>
          <w:rStyle w:val="HTMLCode"/>
          <w:rFonts w:ascii="Consolas" w:eastAsiaTheme="majorEastAsia" w:hAnsi="Consolas" w:cs="Consolas"/>
          <w:color w:val="000000"/>
          <w:shd w:val="clear" w:color="auto" w:fill="FFFFFF"/>
        </w:rPr>
      </w:pPr>
      <w:ins w:id="576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66" w:author="Unknown"/>
          <w:rStyle w:val="HTMLCode"/>
          <w:rFonts w:ascii="Consolas" w:eastAsiaTheme="majorEastAsia" w:hAnsi="Consolas" w:cs="Consolas"/>
          <w:color w:val="000000"/>
          <w:shd w:val="clear" w:color="auto" w:fill="FFFFFF"/>
        </w:rPr>
      </w:pPr>
      <w:ins w:id="57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68" w:author="Unknown"/>
          <w:rStyle w:val="HTMLCode"/>
          <w:rFonts w:ascii="Consolas" w:eastAsiaTheme="majorEastAsia" w:hAnsi="Consolas" w:cs="Consolas"/>
          <w:color w:val="000000"/>
          <w:shd w:val="clear" w:color="auto" w:fill="FFFFFF"/>
        </w:rPr>
      </w:pPr>
      <w:ins w:id="57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770" w:author="Unknown"/>
          <w:rStyle w:val="HTMLCode"/>
          <w:rFonts w:ascii="Consolas" w:eastAsiaTheme="majorEastAsia" w:hAnsi="Consolas" w:cs="Consolas"/>
          <w:color w:val="000000"/>
          <w:shd w:val="clear" w:color="auto" w:fill="FFFFFF"/>
        </w:rPr>
      </w:pPr>
      <w:ins w:id="57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772" w:author="Unknown"/>
          <w:rStyle w:val="HTMLCode"/>
          <w:rFonts w:ascii="Consolas" w:eastAsiaTheme="majorEastAsia" w:hAnsi="Consolas" w:cs="Consolas"/>
          <w:color w:val="000000"/>
          <w:shd w:val="clear" w:color="auto" w:fill="FFFFFF"/>
        </w:rPr>
      </w:pPr>
      <w:ins w:id="57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74" w:author="Unknown"/>
          <w:rStyle w:val="HTMLCode"/>
          <w:rFonts w:ascii="Consolas" w:eastAsiaTheme="majorEastAsia" w:hAnsi="Consolas" w:cs="Consolas"/>
          <w:color w:val="000000"/>
          <w:shd w:val="clear" w:color="auto" w:fill="FFFFFF"/>
        </w:rPr>
      </w:pPr>
      <w:ins w:id="57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76"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777" w:author="Unknown"/>
          <w:rStyle w:val="HTMLCode"/>
          <w:rFonts w:ascii="Consolas" w:eastAsiaTheme="majorEastAsia" w:hAnsi="Consolas" w:cs="Consolas"/>
          <w:color w:val="000000"/>
          <w:shd w:val="clear" w:color="auto" w:fill="FFFFFF"/>
        </w:rPr>
      </w:pPr>
      <w:ins w:id="57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79" w:author="Unknown"/>
          <w:rStyle w:val="HTMLCode"/>
          <w:rFonts w:ascii="Consolas" w:eastAsiaTheme="majorEastAsia" w:hAnsi="Consolas" w:cs="Consolas"/>
          <w:color w:val="000000"/>
          <w:shd w:val="clear" w:color="auto" w:fill="FFFFFF"/>
        </w:rPr>
      </w:pPr>
      <w:ins w:id="57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81" w:author="Unknown"/>
          <w:rStyle w:val="HTMLCode"/>
          <w:rFonts w:ascii="Consolas" w:eastAsiaTheme="majorEastAsia" w:hAnsi="Consolas" w:cs="Consolas"/>
          <w:color w:val="000000"/>
          <w:shd w:val="clear" w:color="auto" w:fill="FFFFFF"/>
        </w:rPr>
      </w:pPr>
      <w:ins w:id="57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GroupStyle.ContainerStyle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83" w:author="Unknown"/>
          <w:rStyle w:val="xml"/>
          <w:rFonts w:ascii="Consolas" w:hAnsi="Consolas" w:cs="Consolas"/>
          <w:color w:val="000000"/>
          <w:shd w:val="clear" w:color="auto" w:fill="FFFFFF"/>
        </w:rPr>
      </w:pPr>
      <w:ins w:id="57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"{x:Type GroupItem}"</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85" w:author="Unknown"/>
          <w:rStyle w:val="xml"/>
          <w:rFonts w:ascii="Consolas" w:hAnsi="Consolas" w:cs="Consolas"/>
          <w:color w:val="000000"/>
          <w:shd w:val="clear" w:color="auto" w:fill="FFFFFF"/>
        </w:rPr>
      </w:pPr>
      <w:ins w:id="578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87" w:author="Unknown"/>
          <w:rStyle w:val="xml"/>
          <w:rFonts w:ascii="Consolas" w:hAnsi="Consolas" w:cs="Consolas"/>
          <w:color w:val="000000"/>
          <w:shd w:val="clear" w:color="auto" w:fill="FFFFFF"/>
        </w:rPr>
      </w:pPr>
      <w:ins w:id="578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89" w:author="Unknown"/>
          <w:rStyle w:val="xml"/>
          <w:rFonts w:ascii="Consolas" w:hAnsi="Consolas" w:cs="Consolas"/>
          <w:color w:val="000000"/>
          <w:shd w:val="clear" w:color="auto" w:fill="FFFFFF"/>
        </w:rPr>
      </w:pPr>
      <w:ins w:id="579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91" w:author="Unknown"/>
          <w:rStyle w:val="xml"/>
          <w:rFonts w:ascii="Consolas" w:hAnsi="Consolas" w:cs="Consolas"/>
          <w:color w:val="000000"/>
          <w:shd w:val="clear" w:color="auto" w:fill="FFFFFF"/>
        </w:rPr>
      </w:pPr>
      <w:ins w:id="579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IsExpanded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93" w:author="Unknown"/>
          <w:rStyle w:val="xml"/>
          <w:rFonts w:ascii="Consolas" w:hAnsi="Consolas" w:cs="Consolas"/>
          <w:color w:val="000000"/>
          <w:shd w:val="clear" w:color="auto" w:fill="FFFFFF"/>
        </w:rPr>
      </w:pPr>
      <w:ins w:id="579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Expander.Header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95" w:author="Unknown"/>
          <w:rStyle w:val="xml"/>
          <w:rFonts w:ascii="Consolas" w:hAnsi="Consolas" w:cs="Consolas"/>
          <w:color w:val="000000"/>
          <w:shd w:val="clear" w:color="auto" w:fill="FFFFFF"/>
        </w:rPr>
      </w:pPr>
      <w:ins w:id="5796" w:author="Unknown">
        <w:r>
          <w:rPr>
            <w:rStyle w:val="xml"/>
            <w:rFonts w:ascii="Consolas"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797" w:author="Unknown"/>
          <w:rStyle w:val="xml"/>
          <w:rFonts w:ascii="Consolas" w:hAnsi="Consolas" w:cs="Consolas"/>
          <w:color w:val="000000"/>
          <w:shd w:val="clear" w:color="auto" w:fill="FFFFFF"/>
        </w:rPr>
      </w:pPr>
      <w:ins w:id="579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799" w:author="Unknown"/>
          <w:rStyle w:val="xml"/>
          <w:rFonts w:ascii="Consolas" w:hAnsi="Consolas" w:cs="Consolas"/>
          <w:color w:val="000000"/>
          <w:shd w:val="clear" w:color="auto" w:fill="FFFFFF"/>
        </w:rPr>
      </w:pPr>
      <w:ins w:id="580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ItemCount}"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801" w:author="Unknown"/>
          <w:rStyle w:val="xml"/>
          <w:rFonts w:ascii="Consolas" w:hAnsi="Consolas" w:cs="Consolas"/>
          <w:color w:val="000000"/>
          <w:shd w:val="clear" w:color="auto" w:fill="FFFFFF"/>
        </w:rPr>
      </w:pPr>
      <w:ins w:id="580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 item(s)"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"Silver"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803" w:author="Unknown"/>
          <w:rStyle w:val="xml"/>
          <w:rFonts w:ascii="Consolas" w:hAnsi="Consolas" w:cs="Consolas"/>
          <w:color w:val="000000"/>
          <w:shd w:val="clear" w:color="auto" w:fill="FFFFFF"/>
        </w:rPr>
      </w:pPr>
      <w:ins w:id="580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05" w:author="Unknown"/>
          <w:rStyle w:val="xml"/>
          <w:rFonts w:ascii="Consolas" w:hAnsi="Consolas" w:cs="Consolas"/>
          <w:color w:val="000000"/>
          <w:shd w:val="clear" w:color="auto" w:fill="FFFFFF"/>
        </w:rPr>
      </w:pPr>
      <w:ins w:id="580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Expander.Header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07" w:author="Unknown"/>
          <w:rStyle w:val="xml"/>
          <w:rFonts w:ascii="Consolas" w:hAnsi="Consolas" w:cs="Consolas"/>
          <w:color w:val="000000"/>
          <w:shd w:val="clear" w:color="auto" w:fill="FFFFFF"/>
        </w:rPr>
      </w:pPr>
      <w:ins w:id="580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ItemsPresenter</w:t>
        </w:r>
        <w:r>
          <w:rPr>
            <w:rStyle w:val="hljs-tag"/>
            <w:rFonts w:ascii="Consolas" w:hAnsi="Consolas" w:cs="Consolas"/>
            <w:shd w:val="clear" w:color="auto" w:fill="FFFFFF"/>
          </w:rPr>
          <w:t xml:space="preserve"> /&gt;</w:t>
        </w:r>
      </w:ins>
    </w:p>
    <w:p w:rsidR="00176192" w:rsidRDefault="00176192" w:rsidP="00176192">
      <w:pPr>
        <w:pStyle w:val="HTMLPreformatted"/>
        <w:shd w:val="clear" w:color="auto" w:fill="FFFFFF"/>
        <w:rPr>
          <w:ins w:id="5809" w:author="Unknown"/>
          <w:rStyle w:val="xml"/>
          <w:rFonts w:ascii="Consolas" w:hAnsi="Consolas" w:cs="Consolas"/>
          <w:color w:val="000000"/>
          <w:shd w:val="clear" w:color="auto" w:fill="FFFFFF"/>
        </w:rPr>
      </w:pPr>
      <w:ins w:id="5810"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Expander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11" w:author="Unknown"/>
          <w:rStyle w:val="xml"/>
          <w:rFonts w:ascii="Consolas" w:hAnsi="Consolas" w:cs="Consolas"/>
          <w:color w:val="000000"/>
          <w:shd w:val="clear" w:color="auto" w:fill="FFFFFF"/>
        </w:rPr>
      </w:pPr>
      <w:ins w:id="5812"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ControlTemplate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13" w:author="Unknown"/>
          <w:rStyle w:val="xml"/>
          <w:rFonts w:ascii="Consolas" w:hAnsi="Consolas" w:cs="Consolas"/>
          <w:color w:val="000000"/>
          <w:shd w:val="clear" w:color="auto" w:fill="FFFFFF"/>
        </w:rPr>
      </w:pPr>
      <w:ins w:id="5814"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Setter.Value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15" w:author="Unknown"/>
          <w:rStyle w:val="xml"/>
          <w:rFonts w:ascii="Consolas" w:hAnsi="Consolas" w:cs="Consolas"/>
          <w:color w:val="000000"/>
          <w:shd w:val="clear" w:color="auto" w:fill="FFFFFF"/>
        </w:rPr>
      </w:pPr>
      <w:ins w:id="5816"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17" w:author="Unknown"/>
          <w:rStyle w:val="HTMLCode"/>
          <w:rFonts w:ascii="Consolas" w:eastAsiaTheme="majorEastAsia" w:hAnsi="Consolas" w:cs="Consolas"/>
          <w:color w:val="000000"/>
          <w:shd w:val="clear" w:color="auto" w:fill="FFFFFF"/>
        </w:rPr>
      </w:pPr>
      <w:ins w:id="5818"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19" w:author="Unknown"/>
          <w:rStyle w:val="HTMLCode"/>
          <w:rFonts w:ascii="Consolas" w:eastAsiaTheme="majorEastAsia" w:hAnsi="Consolas" w:cs="Consolas"/>
          <w:color w:val="000000"/>
          <w:shd w:val="clear" w:color="auto" w:fill="FFFFFF"/>
        </w:rPr>
      </w:pPr>
      <w:ins w:id="582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GroupStyle.ContainerStyle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21" w:author="Unknown"/>
          <w:rStyle w:val="HTMLCode"/>
          <w:rFonts w:ascii="Consolas" w:eastAsiaTheme="majorEastAsia" w:hAnsi="Consolas" w:cs="Consolas"/>
          <w:color w:val="000000"/>
          <w:shd w:val="clear" w:color="auto" w:fill="FFFFFF"/>
        </w:rPr>
      </w:pPr>
      <w:ins w:id="582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23" w:author="Unknown"/>
          <w:rStyle w:val="HTMLCode"/>
          <w:rFonts w:ascii="Consolas" w:eastAsiaTheme="majorEastAsia" w:hAnsi="Consolas" w:cs="Consolas"/>
          <w:color w:val="000000"/>
          <w:shd w:val="clear" w:color="auto" w:fill="FFFFFF"/>
        </w:rPr>
      </w:pPr>
      <w:ins w:id="582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ListView.GroupStyle</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25" w:author="Unknown"/>
          <w:rStyle w:val="HTMLCode"/>
          <w:rFonts w:ascii="Consolas" w:eastAsiaTheme="majorEastAsia" w:hAnsi="Consolas" w:cs="Consolas"/>
          <w:color w:val="000000"/>
          <w:shd w:val="clear" w:color="auto" w:fill="FFFFFF"/>
        </w:rPr>
      </w:pPr>
      <w:ins w:id="582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27" w:author="Unknown"/>
          <w:rStyle w:val="HTMLCode"/>
          <w:rFonts w:ascii="Consolas" w:eastAsiaTheme="majorEastAsia" w:hAnsi="Consolas" w:cs="Consolas"/>
          <w:color w:val="000000"/>
          <w:shd w:val="clear" w:color="auto" w:fill="FFFFFF"/>
        </w:rPr>
      </w:pPr>
      <w:ins w:id="582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176192" w:rsidRDefault="00176192" w:rsidP="00176192">
      <w:pPr>
        <w:pStyle w:val="HTMLPreformatted"/>
        <w:shd w:val="clear" w:color="auto" w:fill="FFFFFF"/>
        <w:rPr>
          <w:ins w:id="5829" w:author="Unknown"/>
          <w:rFonts w:ascii="Consolas" w:hAnsi="Consolas" w:cs="Consolas"/>
          <w:color w:val="212529"/>
          <w:sz w:val="16"/>
          <w:szCs w:val="16"/>
        </w:rPr>
      </w:pPr>
      <w:ins w:id="583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176192" w:rsidRDefault="00176192" w:rsidP="00176192">
      <w:pPr>
        <w:pStyle w:val="NormalWeb"/>
        <w:shd w:val="clear" w:color="auto" w:fill="FFFFFF"/>
        <w:spacing w:before="288" w:beforeAutospacing="0" w:after="288" w:afterAutospacing="0"/>
        <w:rPr>
          <w:ins w:id="5831" w:author="Unknown"/>
          <w:rFonts w:ascii="Segoe UI" w:hAnsi="Segoe UI" w:cs="Segoe UI"/>
          <w:color w:val="212529"/>
          <w:sz w:val="18"/>
          <w:szCs w:val="18"/>
        </w:rPr>
      </w:pPr>
      <w:ins w:id="5832" w:author="Unknown">
        <w:r>
          <w:rPr>
            <w:rStyle w:val="Emphasis"/>
            <w:rFonts w:ascii="Segoe UI" w:eastAsiaTheme="majorEastAsia" w:hAnsi="Segoe UI" w:cs="Segoe UI"/>
            <w:b/>
            <w:bCs/>
            <w:color w:val="212529"/>
            <w:sz w:val="18"/>
            <w:szCs w:val="18"/>
          </w:rPr>
          <w:t>The Code-behind is exactly the same as used in the first example - feel free to scroll up and grab it.</w:t>
        </w:r>
      </w:ins>
    </w:p>
    <w:p w:rsidR="00176192" w:rsidRDefault="00176192" w:rsidP="00176192">
      <w:pPr>
        <w:rPr>
          <w:ins w:id="5833" w:author="Unknown"/>
          <w:rFonts w:ascii="Times New Roman" w:hAnsi="Times New Roman" w:cs="Times New Roman"/>
          <w:sz w:val="24"/>
          <w:szCs w:val="24"/>
        </w:rPr>
      </w:pPr>
      <w:r>
        <w:rPr>
          <w:noProof/>
        </w:rPr>
        <w:drawing>
          <wp:inline distT="0" distB="0" distL="0" distR="0">
            <wp:extent cx="2860040" cy="2019300"/>
            <wp:effectExtent l="19050" t="0" r="0" b="0"/>
            <wp:docPr id="236" name="aelm1435" descr="https://www.wpf-tutorial.com/Images/ArticleImages/1/chapters/listview/listview_groups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35" descr="https://www.wpf-tutorial.com/Images/ArticleImages/1/chapters/listview/listview_groups_custom.png"/>
                    <pic:cNvPicPr>
                      <a:picLocks noChangeAspect="1" noChangeArrowheads="1"/>
                    </pic:cNvPicPr>
                  </pic:nvPicPr>
                  <pic:blipFill>
                    <a:blip r:embed="rId182"/>
                    <a:srcRect/>
                    <a:stretch>
                      <a:fillRect/>
                    </a:stretch>
                  </pic:blipFill>
                  <pic:spPr bwMode="auto">
                    <a:xfrm>
                      <a:off x="0" y="0"/>
                      <a:ext cx="2860040" cy="2019300"/>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834" w:author="Unknown"/>
          <w:rFonts w:ascii="Segoe UI" w:hAnsi="Segoe UI" w:cs="Segoe UI"/>
          <w:color w:val="212529"/>
          <w:sz w:val="18"/>
          <w:szCs w:val="18"/>
        </w:rPr>
      </w:pPr>
      <w:ins w:id="5835" w:author="Unknown">
        <w:r>
          <w:rPr>
            <w:rFonts w:ascii="Segoe UI" w:hAnsi="Segoe UI" w:cs="Segoe UI"/>
            <w:color w:val="212529"/>
            <w:sz w:val="18"/>
            <w:szCs w:val="18"/>
          </w:rPr>
          <w:t>Now our groups look a bit more exciting, and they even include an expander button, that will toggle the visibility of the group items when you click it (that's why the single female user is not visible on the screenshot - I collapsed that particular group). By using the ItemCount property that the group exposes, we can even show how many items each group currently consists of.</w:t>
        </w:r>
      </w:ins>
    </w:p>
    <w:p w:rsidR="00176192" w:rsidRDefault="00176192" w:rsidP="00176192">
      <w:pPr>
        <w:pStyle w:val="NormalWeb"/>
        <w:shd w:val="clear" w:color="auto" w:fill="FFFFFF"/>
        <w:spacing w:before="288" w:beforeAutospacing="0" w:after="288" w:afterAutospacing="0"/>
        <w:rPr>
          <w:ins w:id="5836" w:author="Unknown"/>
          <w:rFonts w:ascii="Segoe UI" w:hAnsi="Segoe UI" w:cs="Segoe UI"/>
          <w:color w:val="212529"/>
          <w:sz w:val="18"/>
          <w:szCs w:val="18"/>
        </w:rPr>
      </w:pPr>
      <w:ins w:id="5837" w:author="Unknown">
        <w:r>
          <w:rPr>
            <w:rFonts w:ascii="Segoe UI" w:hAnsi="Segoe UI" w:cs="Segoe UI"/>
            <w:color w:val="212529"/>
            <w:sz w:val="18"/>
            <w:szCs w:val="18"/>
          </w:rPr>
          <w:t>As you can see, it requires a bit more markup than we're used to, but this example also goes a bit beyond what we usually do, so that seems fair. When you read through the code, you will quickly realize that many of the lines are just common elements like style and template.</w:t>
        </w:r>
      </w:ins>
    </w:p>
    <w:p w:rsidR="00176192" w:rsidRDefault="00176192" w:rsidP="00176192">
      <w:pPr>
        <w:shd w:val="clear" w:color="auto" w:fill="FFFFFF"/>
        <w:rPr>
          <w:rFonts w:ascii="Segoe UI" w:hAnsi="Segoe UI" w:cs="Segoe UI"/>
          <w:b/>
          <w:bCs/>
          <w:color w:val="C0C0C0"/>
        </w:rPr>
      </w:pPr>
      <w:r>
        <w:rPr>
          <w:rFonts w:ascii="Segoe UI" w:hAnsi="Segoe UI" w:cs="Segoe UI"/>
          <w:b/>
          <w:bCs/>
          <w:color w:val="C0C0C0"/>
        </w:rPr>
        <w:t>The ListView control:</w:t>
      </w:r>
    </w:p>
    <w:p w:rsidR="00176192" w:rsidRDefault="00176192" w:rsidP="00176192">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ListView sorting</w:t>
      </w:r>
    </w:p>
    <w:p w:rsidR="00176192" w:rsidRDefault="00176192" w:rsidP="0017619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lastRenderedPageBreak/>
        <w:t>In the last chapter we saw how we could group items in the WPF ListView by accessing the View instance of the ListView and then adding a group description. Applying sorting to a ListView is just as easy, and most of the process is exactly the same. Let's try a simple example where we sort the user objects by their age:</w:t>
      </w:r>
    </w:p>
    <w:p w:rsidR="00176192" w:rsidRDefault="003C5A45" w:rsidP="00176192">
      <w:pPr>
        <w:shd w:val="clear" w:color="auto" w:fill="FFFFFF"/>
        <w:jc w:val="right"/>
        <w:rPr>
          <w:rFonts w:ascii="Segoe UI" w:hAnsi="Segoe UI" w:cs="Segoe UI"/>
          <w:color w:val="212529"/>
          <w:sz w:val="18"/>
          <w:szCs w:val="18"/>
        </w:rPr>
      </w:pPr>
      <w:hyperlink r:id="rId183" w:history="1">
        <w:r w:rsidR="00176192">
          <w:rPr>
            <w:rStyle w:val="Hyperlink"/>
            <w:rFonts w:ascii="Segoe UI" w:hAnsi="Segoe UI" w:cs="Segoe UI"/>
            <w:color w:val="808080"/>
            <w:sz w:val="17"/>
            <w:szCs w:val="17"/>
            <w:shd w:val="clear" w:color="auto" w:fill="9AC046"/>
          </w:rPr>
          <w:t xml:space="preserve"> </w:t>
        </w:r>
      </w:hyperlink>
    </w:p>
    <w:p w:rsidR="00176192" w:rsidRDefault="00176192" w:rsidP="00176192">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"WpfTutorialSamples.ListView_control.ListViewSortingSample"</w:t>
      </w:r>
    </w:p>
    <w:p w:rsidR="00176192" w:rsidRDefault="00176192" w:rsidP="00176192">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176192" w:rsidRDefault="00176192" w:rsidP="00176192">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"ListViewSortingSample"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p>
    <w:p w:rsidR="00176192" w:rsidRDefault="00176192" w:rsidP="0017619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176192" w:rsidRDefault="00176192" w:rsidP="00176192">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176192" w:rsidRDefault="003C5A45" w:rsidP="00176192">
      <w:pPr>
        <w:shd w:val="clear" w:color="auto" w:fill="FFFFFF"/>
        <w:jc w:val="right"/>
        <w:rPr>
          <w:ins w:id="5838" w:author="Unknown"/>
          <w:rFonts w:ascii="Segoe UI" w:hAnsi="Segoe UI" w:cs="Segoe UI"/>
          <w:color w:val="212529"/>
          <w:sz w:val="18"/>
          <w:szCs w:val="18"/>
        </w:rPr>
      </w:pPr>
      <w:ins w:id="5839"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840" w:author="Unknown"/>
          <w:rStyle w:val="HTMLCode"/>
          <w:rFonts w:ascii="Consolas" w:eastAsiaTheme="majorEastAsia" w:hAnsi="Consolas" w:cs="Consolas"/>
          <w:color w:val="000000"/>
          <w:shd w:val="clear" w:color="auto" w:fill="FFFFFF"/>
        </w:rPr>
      </w:pPr>
      <w:ins w:id="584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176192" w:rsidRDefault="00176192" w:rsidP="00176192">
      <w:pPr>
        <w:pStyle w:val="HTMLPreformatted"/>
        <w:shd w:val="clear" w:color="auto" w:fill="FFFFFF"/>
        <w:rPr>
          <w:ins w:id="5842" w:author="Unknown"/>
          <w:rStyle w:val="HTMLCode"/>
          <w:rFonts w:ascii="Consolas" w:eastAsiaTheme="majorEastAsia" w:hAnsi="Consolas" w:cs="Consolas"/>
          <w:color w:val="000000"/>
          <w:shd w:val="clear" w:color="auto" w:fill="FFFFFF"/>
        </w:rPr>
      </w:pPr>
      <w:ins w:id="584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176192" w:rsidRDefault="00176192" w:rsidP="00176192">
      <w:pPr>
        <w:pStyle w:val="HTMLPreformatted"/>
        <w:shd w:val="clear" w:color="auto" w:fill="FFFFFF"/>
        <w:rPr>
          <w:ins w:id="5844" w:author="Unknown"/>
          <w:rStyle w:val="HTMLCode"/>
          <w:rFonts w:ascii="Consolas" w:eastAsiaTheme="majorEastAsia" w:hAnsi="Consolas" w:cs="Consolas"/>
          <w:color w:val="000000"/>
          <w:shd w:val="clear" w:color="auto" w:fill="FFFFFF"/>
        </w:rPr>
      </w:pPr>
      <w:ins w:id="584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System.ComponentModel;</w:t>
        </w:r>
      </w:ins>
    </w:p>
    <w:p w:rsidR="00176192" w:rsidRDefault="00176192" w:rsidP="00176192">
      <w:pPr>
        <w:pStyle w:val="HTMLPreformatted"/>
        <w:shd w:val="clear" w:color="auto" w:fill="FFFFFF"/>
        <w:rPr>
          <w:ins w:id="5846" w:author="Unknown"/>
          <w:rStyle w:val="HTMLCode"/>
          <w:rFonts w:ascii="Consolas" w:eastAsiaTheme="majorEastAsia" w:hAnsi="Consolas" w:cs="Consolas"/>
          <w:color w:val="000000"/>
          <w:shd w:val="clear" w:color="auto" w:fill="FFFFFF"/>
        </w:rPr>
      </w:pPr>
      <w:ins w:id="584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176192" w:rsidRDefault="00176192" w:rsidP="00176192">
      <w:pPr>
        <w:pStyle w:val="HTMLPreformatted"/>
        <w:shd w:val="clear" w:color="auto" w:fill="FFFFFF"/>
        <w:rPr>
          <w:ins w:id="5848" w:author="Unknown"/>
          <w:rStyle w:val="HTMLCode"/>
          <w:rFonts w:ascii="Consolas" w:eastAsiaTheme="majorEastAsia" w:hAnsi="Consolas" w:cs="Consolas"/>
          <w:color w:val="000000"/>
          <w:shd w:val="clear" w:color="auto" w:fill="FFFFFF"/>
        </w:rPr>
      </w:pPr>
      <w:ins w:id="584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System.Windows.Data;</w:t>
        </w:r>
      </w:ins>
    </w:p>
    <w:p w:rsidR="00176192" w:rsidRDefault="00176192" w:rsidP="00176192">
      <w:pPr>
        <w:pStyle w:val="HTMLPreformatted"/>
        <w:shd w:val="clear" w:color="auto" w:fill="FFFFFF"/>
        <w:rPr>
          <w:ins w:id="5850"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851" w:author="Unknown"/>
          <w:rStyle w:val="HTMLCode"/>
          <w:rFonts w:ascii="Consolas" w:eastAsiaTheme="majorEastAsia" w:hAnsi="Consolas" w:cs="Consolas"/>
          <w:color w:val="000000"/>
          <w:shd w:val="clear" w:color="auto" w:fill="FFFFFF"/>
        </w:rPr>
      </w:pPr>
      <w:ins w:id="5852"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176192" w:rsidRDefault="00176192" w:rsidP="00176192">
      <w:pPr>
        <w:pStyle w:val="HTMLPreformatted"/>
        <w:shd w:val="clear" w:color="auto" w:fill="FFFFFF"/>
        <w:rPr>
          <w:ins w:id="5853" w:author="Unknown"/>
          <w:rStyle w:val="HTMLCode"/>
          <w:rFonts w:ascii="Consolas" w:eastAsiaTheme="majorEastAsia" w:hAnsi="Consolas" w:cs="Consolas"/>
          <w:color w:val="000000"/>
          <w:shd w:val="clear" w:color="auto" w:fill="FFFFFF"/>
        </w:rPr>
      </w:pPr>
      <w:ins w:id="5854" w:author="Unknown">
        <w:r>
          <w:rPr>
            <w:rStyle w:val="HTMLCode"/>
            <w:rFonts w:ascii="Consolas" w:eastAsiaTheme="majorEastAsia" w:hAnsi="Consolas" w:cs="Consolas"/>
            <w:color w:val="000000"/>
            <w:shd w:val="clear" w:color="auto" w:fill="FFFFFF"/>
          </w:rPr>
          <w:t>{</w:t>
        </w:r>
      </w:ins>
    </w:p>
    <w:p w:rsidR="00176192" w:rsidRDefault="00176192" w:rsidP="00176192">
      <w:pPr>
        <w:pStyle w:val="HTMLPreformatted"/>
        <w:shd w:val="clear" w:color="auto" w:fill="FFFFFF"/>
        <w:rPr>
          <w:ins w:id="5855" w:author="Unknown"/>
          <w:rStyle w:val="HTMLCode"/>
          <w:rFonts w:ascii="Consolas" w:eastAsiaTheme="majorEastAsia" w:hAnsi="Consolas" w:cs="Consolas"/>
          <w:color w:val="000000"/>
          <w:shd w:val="clear" w:color="auto" w:fill="FFFFFF"/>
        </w:rPr>
      </w:pPr>
      <w:ins w:id="5856"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ListViewSortingSample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176192" w:rsidRDefault="00176192" w:rsidP="00176192">
      <w:pPr>
        <w:pStyle w:val="HTMLPreformatted"/>
        <w:shd w:val="clear" w:color="auto" w:fill="FFFFFF"/>
        <w:rPr>
          <w:ins w:id="5857" w:author="Unknown"/>
          <w:rStyle w:val="HTMLCode"/>
          <w:rFonts w:ascii="Consolas" w:eastAsiaTheme="majorEastAsia" w:hAnsi="Consolas" w:cs="Consolas"/>
          <w:color w:val="000000"/>
          <w:shd w:val="clear" w:color="auto" w:fill="FFFFFF"/>
        </w:rPr>
      </w:pPr>
      <w:ins w:id="5858"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859" w:author="Unknown"/>
          <w:rStyle w:val="HTMLCode"/>
          <w:rFonts w:ascii="Consolas" w:eastAsiaTheme="majorEastAsia" w:hAnsi="Consolas" w:cs="Consolas"/>
          <w:color w:val="000000"/>
          <w:shd w:val="clear" w:color="auto" w:fill="FFFFFF"/>
        </w:rPr>
      </w:pPr>
      <w:ins w:id="58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ListViewSortingSample</w:t>
        </w:r>
        <w:r>
          <w:rPr>
            <w:rStyle w:val="hljs-function"/>
            <w:rFonts w:ascii="Consolas" w:hAnsi="Consolas" w:cs="Consolas"/>
            <w:color w:val="000000"/>
            <w:shd w:val="clear" w:color="auto" w:fill="FFFFFF"/>
          </w:rPr>
          <w:t>()</w:t>
        </w:r>
      </w:ins>
    </w:p>
    <w:p w:rsidR="00176192" w:rsidRDefault="00176192" w:rsidP="00176192">
      <w:pPr>
        <w:pStyle w:val="HTMLPreformatted"/>
        <w:shd w:val="clear" w:color="auto" w:fill="FFFFFF"/>
        <w:rPr>
          <w:ins w:id="5861" w:author="Unknown"/>
          <w:rStyle w:val="HTMLCode"/>
          <w:rFonts w:ascii="Consolas" w:eastAsiaTheme="majorEastAsia" w:hAnsi="Consolas" w:cs="Consolas"/>
          <w:color w:val="000000"/>
          <w:shd w:val="clear" w:color="auto" w:fill="FFFFFF"/>
        </w:rPr>
      </w:pPr>
      <w:ins w:id="58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863" w:author="Unknown"/>
          <w:rStyle w:val="HTMLCode"/>
          <w:rFonts w:ascii="Consolas" w:eastAsiaTheme="majorEastAsia" w:hAnsi="Consolas" w:cs="Consolas"/>
          <w:color w:val="000000"/>
          <w:shd w:val="clear" w:color="auto" w:fill="FFFFFF"/>
        </w:rPr>
      </w:pPr>
      <w:ins w:id="58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176192" w:rsidRDefault="00176192" w:rsidP="00176192">
      <w:pPr>
        <w:pStyle w:val="HTMLPreformatted"/>
        <w:shd w:val="clear" w:color="auto" w:fill="FFFFFF"/>
        <w:rPr>
          <w:ins w:id="5865" w:author="Unknown"/>
          <w:rStyle w:val="HTMLCode"/>
          <w:rFonts w:ascii="Consolas" w:eastAsiaTheme="majorEastAsia" w:hAnsi="Consolas" w:cs="Consolas"/>
          <w:color w:val="000000"/>
          <w:shd w:val="clear" w:color="auto" w:fill="FFFFFF"/>
        </w:rPr>
      </w:pPr>
      <w:ins w:id="58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176192" w:rsidRDefault="00176192" w:rsidP="00176192">
      <w:pPr>
        <w:pStyle w:val="HTMLPreformatted"/>
        <w:shd w:val="clear" w:color="auto" w:fill="FFFFFF"/>
        <w:rPr>
          <w:ins w:id="5867" w:author="Unknown"/>
          <w:rStyle w:val="HTMLCode"/>
          <w:rFonts w:ascii="Consolas" w:eastAsiaTheme="majorEastAsia" w:hAnsi="Consolas" w:cs="Consolas"/>
          <w:color w:val="000000"/>
          <w:shd w:val="clear" w:color="auto" w:fill="FFFFFF"/>
        </w:rPr>
      </w:pPr>
      <w:ins w:id="58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869" w:author="Unknown"/>
          <w:rStyle w:val="HTMLCode"/>
          <w:rFonts w:ascii="Consolas" w:eastAsiaTheme="majorEastAsia" w:hAnsi="Consolas" w:cs="Consolas"/>
          <w:color w:val="000000"/>
          <w:shd w:val="clear" w:color="auto" w:fill="FFFFFF"/>
        </w:rPr>
      </w:pPr>
      <w:ins w:id="58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871" w:author="Unknown"/>
          <w:rStyle w:val="HTMLCode"/>
          <w:rFonts w:ascii="Consolas" w:eastAsiaTheme="majorEastAsia" w:hAnsi="Consolas" w:cs="Consolas"/>
          <w:color w:val="000000"/>
          <w:shd w:val="clear" w:color="auto" w:fill="FFFFFF"/>
        </w:rPr>
      </w:pPr>
      <w:ins w:id="58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873" w:author="Unknown"/>
          <w:rStyle w:val="HTMLCode"/>
          <w:rFonts w:ascii="Consolas" w:eastAsiaTheme="majorEastAsia" w:hAnsi="Consolas" w:cs="Consolas"/>
          <w:color w:val="000000"/>
          <w:shd w:val="clear" w:color="auto" w:fill="FFFFFF"/>
        </w:rPr>
      </w:pPr>
      <w:ins w:id="58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"Donna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xml:space="preserve"> });</w:t>
        </w:r>
      </w:ins>
    </w:p>
    <w:p w:rsidR="00176192" w:rsidRDefault="00176192" w:rsidP="00176192">
      <w:pPr>
        <w:pStyle w:val="HTMLPreformatted"/>
        <w:shd w:val="clear" w:color="auto" w:fill="FFFFFF"/>
        <w:rPr>
          <w:ins w:id="5875" w:author="Unknown"/>
          <w:rStyle w:val="HTMLCode"/>
          <w:rFonts w:ascii="Consolas" w:eastAsiaTheme="majorEastAsia" w:hAnsi="Consolas" w:cs="Consolas"/>
          <w:color w:val="000000"/>
          <w:shd w:val="clear" w:color="auto" w:fill="FFFFFF"/>
        </w:rPr>
      </w:pPr>
      <w:ins w:id="587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lvUsers.ItemsSource = items;</w:t>
        </w:r>
      </w:ins>
    </w:p>
    <w:p w:rsidR="00176192" w:rsidRDefault="00176192" w:rsidP="00176192">
      <w:pPr>
        <w:pStyle w:val="HTMLPreformatted"/>
        <w:shd w:val="clear" w:color="auto" w:fill="FFFFFF"/>
        <w:rPr>
          <w:ins w:id="5877"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878" w:author="Unknown"/>
          <w:rStyle w:val="HTMLCode"/>
          <w:rFonts w:ascii="Consolas" w:eastAsiaTheme="majorEastAsia" w:hAnsi="Consolas" w:cs="Consolas"/>
          <w:color w:val="000000"/>
          <w:shd w:val="clear" w:color="auto" w:fill="FFFFFF"/>
        </w:rPr>
      </w:pPr>
      <w:ins w:id="58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CollectionView view = (CollectionView)CollectionViewSource.GetDefaultView(lvUsers.ItemsSource);</w:t>
        </w:r>
      </w:ins>
    </w:p>
    <w:p w:rsidR="00176192" w:rsidRDefault="00176192" w:rsidP="00176192">
      <w:pPr>
        <w:pStyle w:val="HTMLPreformatted"/>
        <w:shd w:val="clear" w:color="auto" w:fill="FFFFFF"/>
        <w:rPr>
          <w:ins w:id="5880" w:author="Unknown"/>
          <w:rStyle w:val="HTMLCode"/>
          <w:rFonts w:ascii="Consolas" w:eastAsiaTheme="majorEastAsia" w:hAnsi="Consolas" w:cs="Consolas"/>
          <w:color w:val="000000"/>
          <w:shd w:val="clear" w:color="auto" w:fill="FFFFFF"/>
        </w:rPr>
      </w:pPr>
      <w:ins w:id="58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view.SortDescriptions.Add(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SortDescription(</w:t>
        </w:r>
        <w:r>
          <w:rPr>
            <w:rStyle w:val="hljs-string"/>
            <w:rFonts w:ascii="Consolas" w:hAnsi="Consolas" w:cs="Consolas"/>
            <w:color w:val="A31515"/>
            <w:shd w:val="clear" w:color="auto" w:fill="FFFFFF"/>
          </w:rPr>
          <w:t>"Age"</w:t>
        </w:r>
        <w:r>
          <w:rPr>
            <w:rStyle w:val="HTMLCode"/>
            <w:rFonts w:ascii="Consolas" w:eastAsiaTheme="majorEastAsia" w:hAnsi="Consolas" w:cs="Consolas"/>
            <w:color w:val="000000"/>
            <w:shd w:val="clear" w:color="auto" w:fill="FFFFFF"/>
          </w:rPr>
          <w:t>, ListSortDirection.Ascending));</w:t>
        </w:r>
      </w:ins>
    </w:p>
    <w:p w:rsidR="00176192" w:rsidRDefault="00176192" w:rsidP="00176192">
      <w:pPr>
        <w:pStyle w:val="HTMLPreformatted"/>
        <w:shd w:val="clear" w:color="auto" w:fill="FFFFFF"/>
        <w:rPr>
          <w:ins w:id="5882" w:author="Unknown"/>
          <w:rStyle w:val="HTMLCode"/>
          <w:rFonts w:ascii="Consolas" w:eastAsiaTheme="majorEastAsia" w:hAnsi="Consolas" w:cs="Consolas"/>
          <w:color w:val="000000"/>
          <w:shd w:val="clear" w:color="auto" w:fill="FFFFFF"/>
        </w:rPr>
      </w:pPr>
      <w:ins w:id="58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884" w:author="Unknown"/>
          <w:rStyle w:val="HTMLCode"/>
          <w:rFonts w:ascii="Consolas" w:eastAsiaTheme="majorEastAsia" w:hAnsi="Consolas" w:cs="Consolas"/>
          <w:color w:val="000000"/>
          <w:shd w:val="clear" w:color="auto" w:fill="FFFFFF"/>
        </w:rPr>
      </w:pPr>
      <w:ins w:id="5885"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886"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887" w:author="Unknown"/>
          <w:rStyle w:val="HTMLCode"/>
          <w:rFonts w:ascii="Consolas" w:eastAsiaTheme="majorEastAsia" w:hAnsi="Consolas" w:cs="Consolas"/>
          <w:color w:val="000000"/>
          <w:shd w:val="clear" w:color="auto" w:fill="FFFFFF"/>
        </w:rPr>
      </w:pPr>
      <w:ins w:id="5888"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176192" w:rsidRDefault="00176192" w:rsidP="00176192">
      <w:pPr>
        <w:pStyle w:val="HTMLPreformatted"/>
        <w:shd w:val="clear" w:color="auto" w:fill="FFFFFF"/>
        <w:rPr>
          <w:ins w:id="5889" w:author="Unknown"/>
          <w:rStyle w:val="HTMLCode"/>
          <w:rFonts w:ascii="Consolas" w:eastAsiaTheme="majorEastAsia" w:hAnsi="Consolas" w:cs="Consolas"/>
          <w:color w:val="000000"/>
          <w:shd w:val="clear" w:color="auto" w:fill="FFFFFF"/>
        </w:rPr>
      </w:pPr>
      <w:ins w:id="5890"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891" w:author="Unknown"/>
          <w:rStyle w:val="HTMLCode"/>
          <w:rFonts w:ascii="Consolas" w:eastAsiaTheme="majorEastAsia" w:hAnsi="Consolas" w:cs="Consolas"/>
          <w:color w:val="000000"/>
          <w:shd w:val="clear" w:color="auto" w:fill="FFFFFF"/>
        </w:rPr>
      </w:pPr>
      <w:ins w:id="58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893" w:author="Unknown"/>
          <w:rStyle w:val="HTMLCode"/>
          <w:rFonts w:ascii="Consolas" w:eastAsiaTheme="majorEastAsia" w:hAnsi="Consolas" w:cs="Consolas"/>
          <w:color w:val="000000"/>
          <w:shd w:val="clear" w:color="auto" w:fill="FFFFFF"/>
        </w:rPr>
      </w:pPr>
    </w:p>
    <w:p w:rsidR="00176192" w:rsidRDefault="00176192" w:rsidP="00176192">
      <w:pPr>
        <w:pStyle w:val="HTMLPreformatted"/>
        <w:shd w:val="clear" w:color="auto" w:fill="FFFFFF"/>
        <w:rPr>
          <w:ins w:id="5894" w:author="Unknown"/>
          <w:rStyle w:val="HTMLCode"/>
          <w:rFonts w:ascii="Consolas" w:eastAsiaTheme="majorEastAsia" w:hAnsi="Consolas" w:cs="Consolas"/>
          <w:color w:val="000000"/>
          <w:shd w:val="clear" w:color="auto" w:fill="FFFFFF"/>
        </w:rPr>
      </w:pPr>
      <w:ins w:id="589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176192" w:rsidRDefault="00176192" w:rsidP="00176192">
      <w:pPr>
        <w:pStyle w:val="HTMLPreformatted"/>
        <w:shd w:val="clear" w:color="auto" w:fill="FFFFFF"/>
        <w:rPr>
          <w:ins w:id="5896" w:author="Unknown"/>
          <w:rStyle w:val="HTMLCode"/>
          <w:rFonts w:ascii="Consolas" w:eastAsiaTheme="majorEastAsia" w:hAnsi="Consolas" w:cs="Consolas"/>
          <w:color w:val="000000"/>
          <w:shd w:val="clear" w:color="auto" w:fill="FFFFFF"/>
        </w:rPr>
      </w:pPr>
      <w:ins w:id="5897" w:author="Unknown">
        <w:r>
          <w:rPr>
            <w:rStyle w:val="HTMLCode"/>
            <w:rFonts w:ascii="Consolas" w:eastAsiaTheme="majorEastAsia" w:hAnsi="Consolas" w:cs="Consolas"/>
            <w:color w:val="000000"/>
            <w:shd w:val="clear" w:color="auto" w:fill="FFFFFF"/>
          </w:rPr>
          <w:tab/>
          <w:t>}</w:t>
        </w:r>
      </w:ins>
    </w:p>
    <w:p w:rsidR="00176192" w:rsidRDefault="00176192" w:rsidP="00176192">
      <w:pPr>
        <w:pStyle w:val="HTMLPreformatted"/>
        <w:shd w:val="clear" w:color="auto" w:fill="FFFFFF"/>
        <w:rPr>
          <w:ins w:id="5898" w:author="Unknown"/>
          <w:rFonts w:ascii="Consolas" w:hAnsi="Consolas" w:cs="Consolas"/>
          <w:color w:val="212529"/>
          <w:sz w:val="16"/>
          <w:szCs w:val="16"/>
        </w:rPr>
      </w:pPr>
      <w:ins w:id="5899" w:author="Unknown">
        <w:r>
          <w:rPr>
            <w:rStyle w:val="HTMLCode"/>
            <w:rFonts w:ascii="Consolas" w:eastAsiaTheme="majorEastAsia" w:hAnsi="Consolas" w:cs="Consolas"/>
            <w:color w:val="000000"/>
            <w:shd w:val="clear" w:color="auto" w:fill="FFFFFF"/>
          </w:rPr>
          <w:t>}</w:t>
        </w:r>
      </w:ins>
    </w:p>
    <w:p w:rsidR="00176192" w:rsidRDefault="00176192" w:rsidP="00176192">
      <w:pPr>
        <w:rPr>
          <w:ins w:id="5900" w:author="Unknown"/>
          <w:rFonts w:ascii="Times New Roman" w:hAnsi="Times New Roman" w:cs="Times New Roman"/>
          <w:sz w:val="24"/>
          <w:szCs w:val="24"/>
        </w:rPr>
      </w:pPr>
      <w:r>
        <w:rPr>
          <w:noProof/>
        </w:rPr>
        <w:drawing>
          <wp:inline distT="0" distB="0" distL="0" distR="0">
            <wp:extent cx="2860040" cy="1901825"/>
            <wp:effectExtent l="19050" t="0" r="0" b="0"/>
            <wp:docPr id="239" name="aelm1443" descr="https://www.wpf-tutorial.com/Images/ArticleImages/1/chapters/listview/listview_sorting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43" descr="https://www.wpf-tutorial.com/Images/ArticleImages/1/chapters/listview/listview_sorting_simple.png"/>
                    <pic:cNvPicPr>
                      <a:picLocks noChangeAspect="1" noChangeArrowheads="1"/>
                    </pic:cNvPicPr>
                  </pic:nvPicPr>
                  <pic:blipFill>
                    <a:blip r:embed="rId184"/>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901" w:author="Unknown"/>
          <w:rFonts w:ascii="Segoe UI" w:hAnsi="Segoe UI" w:cs="Segoe UI"/>
          <w:color w:val="212529"/>
          <w:sz w:val="18"/>
          <w:szCs w:val="18"/>
        </w:rPr>
      </w:pPr>
      <w:ins w:id="5902" w:author="Unknown">
        <w:r>
          <w:rPr>
            <w:rFonts w:ascii="Segoe UI" w:hAnsi="Segoe UI" w:cs="Segoe UI"/>
            <w:color w:val="212529"/>
            <w:sz w:val="18"/>
            <w:szCs w:val="18"/>
          </w:rPr>
          <w:t>The XAML looks just like a previous example, where we simply have a couple of columns for displaying information about the user - nothing new here.</w:t>
        </w:r>
      </w:ins>
    </w:p>
    <w:p w:rsidR="00176192" w:rsidRDefault="00176192" w:rsidP="00176192">
      <w:pPr>
        <w:pStyle w:val="NormalWeb"/>
        <w:shd w:val="clear" w:color="auto" w:fill="FFFFFF"/>
        <w:spacing w:before="288" w:beforeAutospacing="0" w:after="288" w:afterAutospacing="0"/>
        <w:rPr>
          <w:ins w:id="5903" w:author="Unknown"/>
          <w:rFonts w:ascii="Segoe UI" w:hAnsi="Segoe UI" w:cs="Segoe UI"/>
          <w:color w:val="212529"/>
          <w:sz w:val="18"/>
          <w:szCs w:val="18"/>
        </w:rPr>
      </w:pPr>
      <w:ins w:id="5904" w:author="Unknown">
        <w:r>
          <w:rPr>
            <w:rFonts w:ascii="Segoe UI" w:hAnsi="Segoe UI" w:cs="Segoe UI"/>
            <w:color w:val="212529"/>
            <w:sz w:val="18"/>
            <w:szCs w:val="18"/>
          </w:rPr>
          <w:t>In the Code-behind, we once again create a list of User objects, which we then assign as the ItemsSource of the ListView. Once we've done that, we use the ItemsSource property to get the CollectionView instance that the ListView automatically creates for us and which we can use to manipulate how the ListView shows our objects.</w:t>
        </w:r>
      </w:ins>
    </w:p>
    <w:p w:rsidR="00176192" w:rsidRDefault="00176192" w:rsidP="00176192">
      <w:pPr>
        <w:pStyle w:val="NormalWeb"/>
        <w:shd w:val="clear" w:color="auto" w:fill="FFFFFF"/>
        <w:spacing w:before="288" w:beforeAutospacing="0" w:after="288" w:afterAutospacing="0"/>
        <w:rPr>
          <w:ins w:id="5905" w:author="Unknown"/>
          <w:rFonts w:ascii="Segoe UI" w:hAnsi="Segoe UI" w:cs="Segoe UI"/>
          <w:color w:val="212529"/>
          <w:sz w:val="18"/>
          <w:szCs w:val="18"/>
        </w:rPr>
      </w:pPr>
      <w:ins w:id="5906" w:author="Unknown">
        <w:r>
          <w:rPr>
            <w:rFonts w:ascii="Segoe UI" w:hAnsi="Segoe UI" w:cs="Segoe UI"/>
            <w:color w:val="212529"/>
            <w:sz w:val="18"/>
            <w:szCs w:val="18"/>
          </w:rPr>
          <w:t>With the view object in our hand, we add a new SortDescription to it, specifying that we want our list sorted by the Age property, in ascending order. As you can see from the screenshot, this works perfectly well - the list is sorted by age, instead of being in the same order as the items were added.</w:t>
        </w:r>
      </w:ins>
    </w:p>
    <w:p w:rsidR="00176192" w:rsidRDefault="00176192" w:rsidP="00176192">
      <w:pPr>
        <w:pStyle w:val="Heading2"/>
        <w:shd w:val="clear" w:color="auto" w:fill="FFFFFF"/>
        <w:spacing w:before="0"/>
        <w:rPr>
          <w:ins w:id="5907" w:author="Unknown"/>
          <w:rFonts w:ascii="Segoe UI" w:hAnsi="Segoe UI" w:cs="Segoe UI"/>
          <w:b w:val="0"/>
          <w:bCs w:val="0"/>
          <w:color w:val="33393E"/>
          <w:sz w:val="36"/>
          <w:szCs w:val="36"/>
        </w:rPr>
      </w:pPr>
      <w:ins w:id="5908" w:author="Unknown">
        <w:r>
          <w:rPr>
            <w:rFonts w:ascii="Segoe UI" w:hAnsi="Segoe UI" w:cs="Segoe UI"/>
            <w:b w:val="0"/>
            <w:bCs w:val="0"/>
            <w:color w:val="33393E"/>
          </w:rPr>
          <w:t>Multiple sort criteria</w:t>
        </w:r>
      </w:ins>
    </w:p>
    <w:p w:rsidR="00176192" w:rsidRDefault="00176192" w:rsidP="00176192">
      <w:pPr>
        <w:pStyle w:val="NormalWeb"/>
        <w:shd w:val="clear" w:color="auto" w:fill="FFFFFF"/>
        <w:spacing w:before="288" w:beforeAutospacing="0" w:after="288" w:afterAutospacing="0"/>
        <w:rPr>
          <w:ins w:id="5909" w:author="Unknown"/>
          <w:rFonts w:ascii="Segoe UI" w:hAnsi="Segoe UI" w:cs="Segoe UI"/>
          <w:color w:val="212529"/>
          <w:sz w:val="18"/>
          <w:szCs w:val="18"/>
        </w:rPr>
      </w:pPr>
      <w:ins w:id="5910" w:author="Unknown">
        <w:r>
          <w:rPr>
            <w:rFonts w:ascii="Segoe UI" w:hAnsi="Segoe UI" w:cs="Segoe UI"/>
            <w:color w:val="212529"/>
            <w:sz w:val="18"/>
            <w:szCs w:val="18"/>
          </w:rPr>
          <w:t>As shown in the first example, sorting is very easy, but on the screenshot you'll see that Sammy comes before Donna. They have the same age, so in this case, WPF will just use the order in which they were added. Fortunately, WPF lets us specify as many sort criteria as we want. In the example above, try changing the view-related code into something like this:</w:t>
        </w:r>
      </w:ins>
    </w:p>
    <w:p w:rsidR="00176192" w:rsidRDefault="003C5A45" w:rsidP="00176192">
      <w:pPr>
        <w:shd w:val="clear" w:color="auto" w:fill="FFFFFF"/>
        <w:jc w:val="right"/>
        <w:rPr>
          <w:ins w:id="5911" w:author="Unknown"/>
          <w:rFonts w:ascii="Segoe UI" w:hAnsi="Segoe UI" w:cs="Segoe UI"/>
          <w:color w:val="212529"/>
          <w:sz w:val="18"/>
          <w:szCs w:val="18"/>
        </w:rPr>
      </w:pPr>
      <w:ins w:id="5912" w:author="Unknown">
        <w:r>
          <w:rPr>
            <w:rFonts w:ascii="Segoe UI" w:hAnsi="Segoe UI" w:cs="Segoe UI"/>
            <w:color w:val="212529"/>
            <w:sz w:val="18"/>
            <w:szCs w:val="18"/>
          </w:rPr>
          <w:fldChar w:fldCharType="begin"/>
        </w:r>
        <w:r w:rsidR="0017619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17619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176192" w:rsidRDefault="00176192" w:rsidP="00176192">
      <w:pPr>
        <w:pStyle w:val="HTMLPreformatted"/>
        <w:shd w:val="clear" w:color="auto" w:fill="FFFFFF"/>
        <w:rPr>
          <w:ins w:id="5913" w:author="Unknown"/>
          <w:rStyle w:val="HTMLCode"/>
          <w:rFonts w:ascii="Consolas" w:eastAsiaTheme="majorEastAsia" w:hAnsi="Consolas" w:cs="Consolas"/>
          <w:color w:val="000000"/>
          <w:shd w:val="clear" w:color="auto" w:fill="FFFFFF"/>
        </w:rPr>
      </w:pPr>
      <w:ins w:id="5914" w:author="Unknown">
        <w:r>
          <w:rPr>
            <w:rStyle w:val="HTMLCode"/>
            <w:rFonts w:ascii="Consolas" w:eastAsiaTheme="majorEastAsia" w:hAnsi="Consolas" w:cs="Consolas"/>
            <w:color w:val="000000"/>
            <w:shd w:val="clear" w:color="auto" w:fill="FFFFFF"/>
          </w:rPr>
          <w:t>CollectionView view = (CollectionView)CollectionViewSource.GetDefaultView(lvUsers.ItemsSource);</w:t>
        </w:r>
      </w:ins>
    </w:p>
    <w:p w:rsidR="00176192" w:rsidRDefault="00176192" w:rsidP="00176192">
      <w:pPr>
        <w:pStyle w:val="HTMLPreformatted"/>
        <w:shd w:val="clear" w:color="auto" w:fill="FFFFFF"/>
        <w:rPr>
          <w:ins w:id="5915" w:author="Unknown"/>
          <w:rStyle w:val="HTMLCode"/>
          <w:rFonts w:ascii="Consolas" w:eastAsiaTheme="majorEastAsia" w:hAnsi="Consolas" w:cs="Consolas"/>
          <w:color w:val="000000"/>
          <w:shd w:val="clear" w:color="auto" w:fill="FFFFFF"/>
        </w:rPr>
      </w:pPr>
      <w:ins w:id="5916" w:author="Unknown">
        <w:r>
          <w:rPr>
            <w:rStyle w:val="HTMLCode"/>
            <w:rFonts w:ascii="Consolas" w:eastAsiaTheme="majorEastAsia" w:hAnsi="Consolas" w:cs="Consolas"/>
            <w:color w:val="000000"/>
            <w:shd w:val="clear" w:color="auto" w:fill="FFFFFF"/>
          </w:rPr>
          <w:t>view.SortDescriptions.Add(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SortDescription(</w:t>
        </w:r>
        <w:r>
          <w:rPr>
            <w:rStyle w:val="hljs-string"/>
            <w:rFonts w:ascii="Consolas" w:hAnsi="Consolas" w:cs="Consolas"/>
            <w:color w:val="A31515"/>
            <w:shd w:val="clear" w:color="auto" w:fill="FFFFFF"/>
          </w:rPr>
          <w:t>"Age"</w:t>
        </w:r>
        <w:r>
          <w:rPr>
            <w:rStyle w:val="HTMLCode"/>
            <w:rFonts w:ascii="Consolas" w:eastAsiaTheme="majorEastAsia" w:hAnsi="Consolas" w:cs="Consolas"/>
            <w:color w:val="000000"/>
            <w:shd w:val="clear" w:color="auto" w:fill="FFFFFF"/>
          </w:rPr>
          <w:t>, ListSortDirection.Ascending));</w:t>
        </w:r>
      </w:ins>
    </w:p>
    <w:p w:rsidR="00176192" w:rsidRDefault="00176192" w:rsidP="00176192">
      <w:pPr>
        <w:pStyle w:val="HTMLPreformatted"/>
        <w:shd w:val="clear" w:color="auto" w:fill="FFFFFF"/>
        <w:rPr>
          <w:ins w:id="5917" w:author="Unknown"/>
          <w:rFonts w:ascii="Consolas" w:hAnsi="Consolas" w:cs="Consolas"/>
          <w:color w:val="212529"/>
          <w:sz w:val="16"/>
          <w:szCs w:val="16"/>
        </w:rPr>
      </w:pPr>
      <w:ins w:id="5918" w:author="Unknown">
        <w:r>
          <w:rPr>
            <w:rStyle w:val="HTMLCode"/>
            <w:rFonts w:ascii="Consolas" w:eastAsiaTheme="majorEastAsia" w:hAnsi="Consolas" w:cs="Consolas"/>
            <w:color w:val="000000"/>
            <w:shd w:val="clear" w:color="auto" w:fill="FFFFFF"/>
          </w:rPr>
          <w:t>view.SortDescriptions.Add(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SortDescription(</w:t>
        </w:r>
        <w:r>
          <w:rPr>
            <w:rStyle w:val="hljs-string"/>
            <w:rFonts w:ascii="Consolas" w:hAnsi="Consolas" w:cs="Consolas"/>
            <w:color w:val="A31515"/>
            <w:shd w:val="clear" w:color="auto" w:fill="FFFFFF"/>
          </w:rPr>
          <w:t>"Name"</w:t>
        </w:r>
        <w:r>
          <w:rPr>
            <w:rStyle w:val="HTMLCode"/>
            <w:rFonts w:ascii="Consolas" w:eastAsiaTheme="majorEastAsia" w:hAnsi="Consolas" w:cs="Consolas"/>
            <w:color w:val="000000"/>
            <w:shd w:val="clear" w:color="auto" w:fill="FFFFFF"/>
          </w:rPr>
          <w:t>, ListSortDirection.Ascending));</w:t>
        </w:r>
      </w:ins>
    </w:p>
    <w:p w:rsidR="00176192" w:rsidRDefault="00176192" w:rsidP="00176192">
      <w:pPr>
        <w:rPr>
          <w:ins w:id="5919" w:author="Unknown"/>
          <w:rFonts w:ascii="Times New Roman" w:hAnsi="Times New Roman" w:cs="Times New Roman"/>
          <w:sz w:val="24"/>
          <w:szCs w:val="24"/>
        </w:rPr>
      </w:pPr>
      <w:r>
        <w:rPr>
          <w:noProof/>
        </w:rPr>
        <w:lastRenderedPageBreak/>
        <w:drawing>
          <wp:inline distT="0" distB="0" distL="0" distR="0">
            <wp:extent cx="2860040" cy="1755775"/>
            <wp:effectExtent l="19050" t="0" r="0" b="0"/>
            <wp:docPr id="240" name="aelm1450" descr="https://www.wpf-tutorial.com/Images/ArticleImages/1/chapters/listview/listview_sorting_mult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50" descr="https://www.wpf-tutorial.com/Images/ArticleImages/1/chapters/listview/listview_sorting_multiple.png"/>
                    <pic:cNvPicPr>
                      <a:picLocks noChangeAspect="1" noChangeArrowheads="1"/>
                    </pic:cNvPicPr>
                  </pic:nvPicPr>
                  <pic:blipFill>
                    <a:blip r:embed="rId185"/>
                    <a:srcRect/>
                    <a:stretch>
                      <a:fillRect/>
                    </a:stretch>
                  </pic:blipFill>
                  <pic:spPr bwMode="auto">
                    <a:xfrm>
                      <a:off x="0" y="0"/>
                      <a:ext cx="2860040" cy="1755775"/>
                    </a:xfrm>
                    <a:prstGeom prst="rect">
                      <a:avLst/>
                    </a:prstGeom>
                    <a:noFill/>
                    <a:ln w="9525">
                      <a:noFill/>
                      <a:miter lim="800000"/>
                      <a:headEnd/>
                      <a:tailEnd/>
                    </a:ln>
                  </pic:spPr>
                </pic:pic>
              </a:graphicData>
            </a:graphic>
          </wp:inline>
        </w:drawing>
      </w:r>
    </w:p>
    <w:p w:rsidR="00176192" w:rsidRDefault="00176192" w:rsidP="00176192">
      <w:pPr>
        <w:pStyle w:val="NormalWeb"/>
        <w:shd w:val="clear" w:color="auto" w:fill="FFFFFF"/>
        <w:spacing w:before="288" w:beforeAutospacing="0" w:after="288" w:afterAutospacing="0"/>
        <w:rPr>
          <w:ins w:id="5920" w:author="Unknown"/>
          <w:rFonts w:ascii="Segoe UI" w:hAnsi="Segoe UI" w:cs="Segoe UI"/>
          <w:color w:val="212529"/>
          <w:sz w:val="18"/>
          <w:szCs w:val="18"/>
        </w:rPr>
      </w:pPr>
      <w:ins w:id="5921" w:author="Unknown">
        <w:r>
          <w:rPr>
            <w:rFonts w:ascii="Segoe UI" w:hAnsi="Segoe UI" w:cs="Segoe UI"/>
            <w:color w:val="212529"/>
            <w:sz w:val="18"/>
            <w:szCs w:val="18"/>
          </w:rPr>
          <w:t>Now the view will be sorted using age first, and when two identical values are found, the name will be used as a secondary sorting parameter.</w:t>
        </w:r>
      </w:ins>
    </w:p>
    <w:p w:rsidR="00176192" w:rsidRDefault="00176192" w:rsidP="00176192">
      <w:pPr>
        <w:pStyle w:val="Heading2"/>
        <w:shd w:val="clear" w:color="auto" w:fill="FFFFFF"/>
        <w:spacing w:before="0"/>
        <w:rPr>
          <w:ins w:id="5922" w:author="Unknown"/>
          <w:rFonts w:ascii="Segoe UI" w:hAnsi="Segoe UI" w:cs="Segoe UI"/>
          <w:b w:val="0"/>
          <w:bCs w:val="0"/>
          <w:color w:val="33393E"/>
          <w:sz w:val="36"/>
          <w:szCs w:val="36"/>
        </w:rPr>
      </w:pPr>
      <w:ins w:id="5923" w:author="Unknown">
        <w:r>
          <w:rPr>
            <w:rFonts w:ascii="Segoe UI" w:hAnsi="Segoe UI" w:cs="Segoe UI"/>
            <w:b w:val="0"/>
            <w:bCs w:val="0"/>
            <w:color w:val="33393E"/>
          </w:rPr>
          <w:t>Summary</w:t>
        </w:r>
      </w:ins>
    </w:p>
    <w:p w:rsidR="00176192" w:rsidRDefault="00176192" w:rsidP="00176192">
      <w:pPr>
        <w:pStyle w:val="NormalWeb"/>
        <w:shd w:val="clear" w:color="auto" w:fill="FFFFFF"/>
        <w:spacing w:before="288" w:beforeAutospacing="0" w:after="288" w:afterAutospacing="0"/>
        <w:rPr>
          <w:ins w:id="5924" w:author="Unknown"/>
          <w:rFonts w:ascii="Segoe UI" w:hAnsi="Segoe UI" w:cs="Segoe UI"/>
          <w:color w:val="212529"/>
          <w:sz w:val="18"/>
          <w:szCs w:val="18"/>
        </w:rPr>
      </w:pPr>
      <w:ins w:id="5925" w:author="Unknown">
        <w:r>
          <w:rPr>
            <w:rFonts w:ascii="Segoe UI" w:hAnsi="Segoe UI" w:cs="Segoe UI"/>
            <w:color w:val="212529"/>
            <w:sz w:val="18"/>
            <w:szCs w:val="18"/>
          </w:rPr>
          <w:t>It's very easy to sort the contents of a ListView, as seen in the above examples, but so far, all the sorting is decided by the programmer and not the end-user. In the next article I'll give you a how-to article showing you how to let the user decide the sorting by clicking on the columns, as seen in Windows.</w:t>
        </w:r>
      </w:ins>
    </w:p>
    <w:p w:rsidR="00D44D89" w:rsidRDefault="00D44D89" w:rsidP="00D44D89">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How-to: ListView with column sorting</w:t>
      </w:r>
    </w:p>
    <w:p w:rsidR="00D44D89" w:rsidRDefault="00D44D89" w:rsidP="00D44D8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last chapter we saw how we could easily sort a ListView from Code-behind, and while this will suffice for some cases, it doesn't allow the end-user to decide on the sorting. Besides that, there was no indication on which column the ListView was sorted by. In Windows, and in many user interfaces in general, it's common to illustrate sort directions in a list by drawing a triangle next to the column name currently used to sort by.</w:t>
      </w:r>
    </w:p>
    <w:p w:rsidR="00D44D89" w:rsidRDefault="00D44D89" w:rsidP="00D44D8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this how-to article, I'll give you a practical solution that gives us all of the above, but please bear in mind that some of the code here goes a bit beyond what we have learned so far - that's why it has the "how-to" label.</w:t>
      </w:r>
    </w:p>
    <w:p w:rsidR="00D44D89" w:rsidRDefault="00D44D89" w:rsidP="00D44D89">
      <w:pPr>
        <w:pStyle w:val="NormalWeb"/>
        <w:shd w:val="clear" w:color="auto" w:fill="FFFFFF"/>
        <w:spacing w:before="288" w:beforeAutospacing="0" w:after="288" w:afterAutospacing="0"/>
        <w:rPr>
          <w:ins w:id="5926" w:author="Unknown"/>
          <w:rFonts w:ascii="Segoe UI" w:hAnsi="Segoe UI" w:cs="Segoe UI"/>
          <w:color w:val="212529"/>
          <w:sz w:val="18"/>
          <w:szCs w:val="18"/>
        </w:rPr>
      </w:pPr>
      <w:ins w:id="5927" w:author="Unknown">
        <w:r>
          <w:rPr>
            <w:rFonts w:ascii="Segoe UI" w:hAnsi="Segoe UI" w:cs="Segoe UI"/>
            <w:color w:val="212529"/>
            <w:sz w:val="18"/>
            <w:szCs w:val="18"/>
          </w:rPr>
          <w:t>This article builds upon the previous one, but I'll still explain each part as we go along. Here's our goal - a ListView with column sorting, including visual indication of sort field and direction. The user simply clicks a column to sort by and if the same column is clicked again, the sort direction is reversed. Here's how it looks:</w:t>
        </w:r>
      </w:ins>
    </w:p>
    <w:p w:rsidR="00D44D89" w:rsidRDefault="00D44D89" w:rsidP="00D44D89">
      <w:pPr>
        <w:rPr>
          <w:ins w:id="5928" w:author="Unknown"/>
          <w:rFonts w:ascii="Times New Roman" w:hAnsi="Times New Roman" w:cs="Times New Roman"/>
          <w:sz w:val="24"/>
          <w:szCs w:val="24"/>
        </w:rPr>
      </w:pPr>
      <w:r>
        <w:rPr>
          <w:noProof/>
        </w:rPr>
        <w:drawing>
          <wp:inline distT="0" distB="0" distL="0" distR="0">
            <wp:extent cx="3335655" cy="1901825"/>
            <wp:effectExtent l="19050" t="0" r="0" b="0"/>
            <wp:docPr id="243" name="aelm1457" descr="https://www.wpf-tutorial.com/Images/ArticleImages/1/chapters/listview/listview_column_so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57" descr="https://www.wpf-tutorial.com/Images/ArticleImages/1/chapters/listview/listview_column_sorting.png"/>
                    <pic:cNvPicPr>
                      <a:picLocks noChangeAspect="1" noChangeArrowheads="1"/>
                    </pic:cNvPicPr>
                  </pic:nvPicPr>
                  <pic:blipFill>
                    <a:blip r:embed="rId186"/>
                    <a:srcRect/>
                    <a:stretch>
                      <a:fillRect/>
                    </a:stretch>
                  </pic:blipFill>
                  <pic:spPr bwMode="auto">
                    <a:xfrm>
                      <a:off x="0" y="0"/>
                      <a:ext cx="3335655" cy="1901825"/>
                    </a:xfrm>
                    <a:prstGeom prst="rect">
                      <a:avLst/>
                    </a:prstGeom>
                    <a:noFill/>
                    <a:ln w="9525">
                      <a:noFill/>
                      <a:miter lim="800000"/>
                      <a:headEnd/>
                      <a:tailEnd/>
                    </a:ln>
                  </pic:spPr>
                </pic:pic>
              </a:graphicData>
            </a:graphic>
          </wp:inline>
        </w:drawing>
      </w:r>
    </w:p>
    <w:p w:rsidR="00D44D89" w:rsidRDefault="00D44D89" w:rsidP="00D44D89">
      <w:pPr>
        <w:pStyle w:val="Heading2"/>
        <w:shd w:val="clear" w:color="auto" w:fill="FFFFFF"/>
        <w:spacing w:before="0"/>
        <w:rPr>
          <w:ins w:id="5929" w:author="Unknown"/>
          <w:rFonts w:ascii="Segoe UI" w:hAnsi="Segoe UI" w:cs="Segoe UI"/>
          <w:b w:val="0"/>
          <w:bCs w:val="0"/>
          <w:color w:val="33393E"/>
        </w:rPr>
      </w:pPr>
      <w:ins w:id="5930" w:author="Unknown">
        <w:r>
          <w:rPr>
            <w:rFonts w:ascii="Segoe UI" w:hAnsi="Segoe UI" w:cs="Segoe UI"/>
            <w:b w:val="0"/>
            <w:bCs w:val="0"/>
            <w:color w:val="33393E"/>
          </w:rPr>
          <w:lastRenderedPageBreak/>
          <w:t>The XAML</w:t>
        </w:r>
      </w:ins>
    </w:p>
    <w:p w:rsidR="00D44D89" w:rsidRDefault="00D44D89" w:rsidP="00D44D89">
      <w:pPr>
        <w:pStyle w:val="NormalWeb"/>
        <w:shd w:val="clear" w:color="auto" w:fill="FFFFFF"/>
        <w:spacing w:before="288" w:beforeAutospacing="0" w:after="288" w:afterAutospacing="0"/>
        <w:rPr>
          <w:ins w:id="5931" w:author="Unknown"/>
          <w:rFonts w:ascii="Segoe UI" w:hAnsi="Segoe UI" w:cs="Segoe UI"/>
          <w:color w:val="212529"/>
          <w:sz w:val="18"/>
          <w:szCs w:val="18"/>
        </w:rPr>
      </w:pPr>
      <w:ins w:id="5932" w:author="Unknown">
        <w:r>
          <w:rPr>
            <w:rFonts w:ascii="Segoe UI" w:hAnsi="Segoe UI" w:cs="Segoe UI"/>
            <w:color w:val="212529"/>
            <w:sz w:val="18"/>
            <w:szCs w:val="18"/>
          </w:rPr>
          <w:t>The first thing we need is some XAML to define our user interface. It currently looks like this:</w:t>
        </w:r>
      </w:ins>
    </w:p>
    <w:p w:rsidR="00D44D89" w:rsidRDefault="003C5A45" w:rsidP="00D44D89">
      <w:pPr>
        <w:shd w:val="clear" w:color="auto" w:fill="FFFFFF"/>
        <w:jc w:val="right"/>
        <w:rPr>
          <w:ins w:id="5933" w:author="Unknown"/>
          <w:rFonts w:ascii="Segoe UI" w:hAnsi="Segoe UI" w:cs="Segoe UI"/>
          <w:color w:val="212529"/>
          <w:sz w:val="18"/>
          <w:szCs w:val="18"/>
        </w:rPr>
      </w:pPr>
      <w:ins w:id="5934" w:author="Unknown">
        <w:r>
          <w:rPr>
            <w:rFonts w:ascii="Segoe UI" w:hAnsi="Segoe UI" w:cs="Segoe UI"/>
            <w:color w:val="212529"/>
            <w:sz w:val="18"/>
            <w:szCs w:val="18"/>
          </w:rPr>
          <w:fldChar w:fldCharType="begin"/>
        </w:r>
        <w:r w:rsidR="00D44D8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44D8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44D89" w:rsidRDefault="00D44D89" w:rsidP="00D44D89">
      <w:pPr>
        <w:pStyle w:val="HTMLPreformatted"/>
        <w:shd w:val="clear" w:color="auto" w:fill="FFFFFF"/>
        <w:rPr>
          <w:ins w:id="5935" w:author="Unknown"/>
          <w:rStyle w:val="hljs-tag"/>
          <w:rFonts w:ascii="Consolas" w:hAnsi="Consolas" w:cs="Consolas"/>
          <w:color w:val="0000FF"/>
          <w:shd w:val="clear" w:color="auto" w:fill="FFFFFF"/>
        </w:rPr>
      </w:pPr>
      <w:ins w:id="593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"WpfTutorialSamples.ListView_control.ListViewColumnSortingSample"</w:t>
        </w:r>
      </w:ins>
    </w:p>
    <w:p w:rsidR="00D44D89" w:rsidRDefault="00D44D89" w:rsidP="00D44D89">
      <w:pPr>
        <w:pStyle w:val="HTMLPreformatted"/>
        <w:shd w:val="clear" w:color="auto" w:fill="FFFFFF"/>
        <w:rPr>
          <w:ins w:id="5937" w:author="Unknown"/>
          <w:rStyle w:val="hljs-tag"/>
          <w:rFonts w:ascii="Consolas" w:hAnsi="Consolas" w:cs="Consolas"/>
          <w:color w:val="0000FF"/>
          <w:shd w:val="clear" w:color="auto" w:fill="FFFFFF"/>
        </w:rPr>
      </w:pPr>
      <w:ins w:id="593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D44D89" w:rsidRDefault="00D44D89" w:rsidP="00D44D89">
      <w:pPr>
        <w:pStyle w:val="HTMLPreformatted"/>
        <w:shd w:val="clear" w:color="auto" w:fill="FFFFFF"/>
        <w:rPr>
          <w:ins w:id="5939" w:author="Unknown"/>
          <w:rStyle w:val="hljs-tag"/>
          <w:rFonts w:ascii="Consolas" w:hAnsi="Consolas" w:cs="Consolas"/>
          <w:color w:val="0000FF"/>
          <w:shd w:val="clear" w:color="auto" w:fill="FFFFFF"/>
        </w:rPr>
      </w:pPr>
      <w:ins w:id="594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D44D89" w:rsidRDefault="00D44D89" w:rsidP="00D44D89">
      <w:pPr>
        <w:pStyle w:val="HTMLPreformatted"/>
        <w:shd w:val="clear" w:color="auto" w:fill="FFFFFF"/>
        <w:rPr>
          <w:ins w:id="5941" w:author="Unknown"/>
          <w:rStyle w:val="HTMLCode"/>
          <w:rFonts w:ascii="Consolas" w:hAnsi="Consolas" w:cs="Consolas"/>
          <w:color w:val="000000"/>
          <w:shd w:val="clear" w:color="auto" w:fill="FFFFFF"/>
        </w:rPr>
      </w:pPr>
      <w:ins w:id="594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"ListViewColumnSortingSample"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"350"</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43" w:author="Unknown"/>
          <w:rStyle w:val="HTMLCode"/>
          <w:rFonts w:ascii="Consolas" w:hAnsi="Consolas" w:cs="Consolas"/>
          <w:color w:val="000000"/>
          <w:shd w:val="clear" w:color="auto" w:fill="FFFFFF"/>
        </w:rPr>
      </w:pPr>
      <w:ins w:id="594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45" w:author="Unknown"/>
          <w:rStyle w:val="HTMLCode"/>
          <w:rFonts w:ascii="Consolas" w:hAnsi="Consolas" w:cs="Consolas"/>
          <w:color w:val="000000"/>
          <w:shd w:val="clear" w:color="auto" w:fill="FFFFFF"/>
        </w:rPr>
      </w:pPr>
      <w:ins w:id="594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47" w:author="Unknown"/>
          <w:rStyle w:val="HTMLCode"/>
          <w:rFonts w:ascii="Consolas" w:hAnsi="Consolas" w:cs="Consolas"/>
          <w:color w:val="000000"/>
          <w:shd w:val="clear" w:color="auto" w:fill="FFFFFF"/>
        </w:rPr>
      </w:pPr>
      <w:ins w:id="594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49" w:author="Unknown"/>
          <w:rStyle w:val="HTMLCode"/>
          <w:rFonts w:ascii="Consolas" w:hAnsi="Consolas" w:cs="Consolas"/>
          <w:color w:val="000000"/>
          <w:shd w:val="clear" w:color="auto" w:fill="FFFFFF"/>
        </w:rPr>
      </w:pPr>
      <w:ins w:id="595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51" w:author="Unknown"/>
          <w:rStyle w:val="HTMLCode"/>
          <w:rFonts w:ascii="Consolas" w:hAnsi="Consolas" w:cs="Consolas"/>
          <w:color w:val="000000"/>
          <w:shd w:val="clear" w:color="auto" w:fill="FFFFFF"/>
        </w:rPr>
      </w:pPr>
      <w:ins w:id="595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53" w:author="Unknown"/>
          <w:rStyle w:val="HTMLCode"/>
          <w:rFonts w:ascii="Consolas" w:hAnsi="Consolas" w:cs="Consolas"/>
          <w:color w:val="000000"/>
          <w:shd w:val="clear" w:color="auto" w:fill="FFFFFF"/>
        </w:rPr>
      </w:pPr>
      <w:ins w:id="595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55" w:author="Unknown"/>
          <w:rStyle w:val="HTMLCode"/>
          <w:rFonts w:ascii="Consolas" w:hAnsi="Consolas" w:cs="Consolas"/>
          <w:color w:val="000000"/>
          <w:shd w:val="clear" w:color="auto" w:fill="FFFFFF"/>
        </w:rPr>
      </w:pPr>
      <w:ins w:id="595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"lvUsersColumnHeader_Click"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Name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57" w:author="Unknown"/>
          <w:rStyle w:val="HTMLCode"/>
          <w:rFonts w:ascii="Consolas" w:hAnsi="Consolas" w:cs="Consolas"/>
          <w:color w:val="000000"/>
          <w:shd w:val="clear" w:color="auto" w:fill="FFFFFF"/>
        </w:rPr>
      </w:pPr>
      <w:ins w:id="595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59" w:author="Unknown"/>
          <w:rStyle w:val="HTMLCode"/>
          <w:rFonts w:ascii="Consolas" w:hAnsi="Consolas" w:cs="Consolas"/>
          <w:color w:val="000000"/>
          <w:shd w:val="clear" w:color="auto" w:fill="FFFFFF"/>
        </w:rPr>
      </w:pPr>
      <w:ins w:id="596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61" w:author="Unknown"/>
          <w:rStyle w:val="HTMLCode"/>
          <w:rFonts w:ascii="Consolas" w:hAnsi="Consolas" w:cs="Consolas"/>
          <w:color w:val="000000"/>
          <w:shd w:val="clear" w:color="auto" w:fill="FFFFFF"/>
        </w:rPr>
      </w:pPr>
      <w:ins w:id="596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"80"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63" w:author="Unknown"/>
          <w:rStyle w:val="HTMLCode"/>
          <w:rFonts w:ascii="Consolas" w:hAnsi="Consolas" w:cs="Consolas"/>
          <w:color w:val="000000"/>
          <w:shd w:val="clear" w:color="auto" w:fill="FFFFFF"/>
        </w:rPr>
      </w:pPr>
      <w:ins w:id="596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65" w:author="Unknown"/>
          <w:rStyle w:val="HTMLCode"/>
          <w:rFonts w:ascii="Consolas" w:hAnsi="Consolas" w:cs="Consolas"/>
          <w:color w:val="000000"/>
          <w:shd w:val="clear" w:color="auto" w:fill="FFFFFF"/>
        </w:rPr>
      </w:pPr>
      <w:ins w:id="596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"lvUsersColumnHeader_Click"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Age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67" w:author="Unknown"/>
          <w:rStyle w:val="HTMLCode"/>
          <w:rFonts w:ascii="Consolas" w:hAnsi="Consolas" w:cs="Consolas"/>
          <w:color w:val="000000"/>
          <w:shd w:val="clear" w:color="auto" w:fill="FFFFFF"/>
        </w:rPr>
      </w:pPr>
      <w:ins w:id="596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69" w:author="Unknown"/>
          <w:rStyle w:val="HTMLCode"/>
          <w:rFonts w:ascii="Consolas" w:hAnsi="Consolas" w:cs="Consolas"/>
          <w:color w:val="000000"/>
          <w:shd w:val="clear" w:color="auto" w:fill="FFFFFF"/>
        </w:rPr>
      </w:pPr>
      <w:ins w:id="597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71" w:author="Unknown"/>
          <w:rStyle w:val="HTMLCode"/>
          <w:rFonts w:ascii="Consolas" w:hAnsi="Consolas" w:cs="Consolas"/>
          <w:color w:val="000000"/>
          <w:shd w:val="clear" w:color="auto" w:fill="FFFFFF"/>
        </w:rPr>
      </w:pPr>
      <w:ins w:id="597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"80"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Sex}"</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73" w:author="Unknown"/>
          <w:rStyle w:val="HTMLCode"/>
          <w:rFonts w:ascii="Consolas" w:hAnsi="Consolas" w:cs="Consolas"/>
          <w:color w:val="000000"/>
          <w:shd w:val="clear" w:color="auto" w:fill="FFFFFF"/>
        </w:rPr>
      </w:pPr>
      <w:ins w:id="597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75" w:author="Unknown"/>
          <w:rStyle w:val="HTMLCode"/>
          <w:rFonts w:ascii="Consolas" w:hAnsi="Consolas" w:cs="Consolas"/>
          <w:color w:val="000000"/>
          <w:shd w:val="clear" w:color="auto" w:fill="FFFFFF"/>
        </w:rPr>
      </w:pPr>
      <w:ins w:id="597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"Sex"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"lvUsersColumnHeader_Click"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Sex</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77" w:author="Unknown"/>
          <w:rStyle w:val="HTMLCode"/>
          <w:rFonts w:ascii="Consolas" w:hAnsi="Consolas" w:cs="Consolas"/>
          <w:color w:val="000000"/>
          <w:shd w:val="clear" w:color="auto" w:fill="FFFFFF"/>
        </w:rPr>
      </w:pPr>
      <w:ins w:id="59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GridViewColumn.Header</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79" w:author="Unknown"/>
          <w:rStyle w:val="HTMLCode"/>
          <w:rFonts w:ascii="Consolas" w:hAnsi="Consolas" w:cs="Consolas"/>
          <w:color w:val="000000"/>
          <w:shd w:val="clear" w:color="auto" w:fill="FFFFFF"/>
        </w:rPr>
      </w:pPr>
      <w:ins w:id="59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81" w:author="Unknown"/>
          <w:rStyle w:val="HTMLCode"/>
          <w:rFonts w:ascii="Consolas" w:hAnsi="Consolas" w:cs="Consolas"/>
          <w:color w:val="000000"/>
          <w:shd w:val="clear" w:color="auto" w:fill="FFFFFF"/>
        </w:rPr>
      </w:pPr>
      <w:ins w:id="59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83" w:author="Unknown"/>
          <w:rStyle w:val="HTMLCode"/>
          <w:rFonts w:ascii="Consolas" w:hAnsi="Consolas" w:cs="Consolas"/>
          <w:color w:val="000000"/>
          <w:shd w:val="clear" w:color="auto" w:fill="FFFFFF"/>
        </w:rPr>
      </w:pPr>
      <w:ins w:id="59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85" w:author="Unknown"/>
          <w:rStyle w:val="HTMLCode"/>
          <w:rFonts w:ascii="Consolas" w:hAnsi="Consolas" w:cs="Consolas"/>
          <w:color w:val="000000"/>
          <w:shd w:val="clear" w:color="auto" w:fill="FFFFFF"/>
        </w:rPr>
      </w:pPr>
      <w:ins w:id="598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87" w:author="Unknown"/>
          <w:rStyle w:val="HTMLCode"/>
          <w:rFonts w:ascii="Consolas" w:hAnsi="Consolas" w:cs="Consolas"/>
          <w:color w:val="000000"/>
          <w:shd w:val="clear" w:color="auto" w:fill="FFFFFF"/>
        </w:rPr>
      </w:pPr>
      <w:ins w:id="598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D44D89" w:rsidRDefault="00D44D89" w:rsidP="00D44D89">
      <w:pPr>
        <w:pStyle w:val="HTMLPreformatted"/>
        <w:shd w:val="clear" w:color="auto" w:fill="FFFFFF"/>
        <w:rPr>
          <w:ins w:id="5989" w:author="Unknown"/>
          <w:rFonts w:ascii="Consolas" w:hAnsi="Consolas" w:cs="Consolas"/>
          <w:color w:val="212529"/>
          <w:sz w:val="16"/>
          <w:szCs w:val="16"/>
        </w:rPr>
      </w:pPr>
      <w:ins w:id="599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D44D89" w:rsidRDefault="00D44D89" w:rsidP="00D44D89">
      <w:pPr>
        <w:pStyle w:val="NormalWeb"/>
        <w:shd w:val="clear" w:color="auto" w:fill="FFFFFF"/>
        <w:spacing w:before="288" w:beforeAutospacing="0" w:after="288" w:afterAutospacing="0"/>
        <w:rPr>
          <w:ins w:id="5991" w:author="Unknown"/>
          <w:rFonts w:ascii="Segoe UI" w:hAnsi="Segoe UI" w:cs="Segoe UI"/>
          <w:color w:val="212529"/>
          <w:sz w:val="18"/>
          <w:szCs w:val="18"/>
        </w:rPr>
      </w:pPr>
      <w:ins w:id="5992" w:author="Unknown">
        <w:r>
          <w:rPr>
            <w:rFonts w:ascii="Segoe UI" w:hAnsi="Segoe UI" w:cs="Segoe UI"/>
            <w:color w:val="212529"/>
            <w:sz w:val="18"/>
            <w:szCs w:val="18"/>
          </w:rPr>
          <w:t>Notice how I have specified headers for each of the columns using an actual GridViewColumnHeader element instead of just specifying a string. This is done so that I may set additional properties, in this case the </w:t>
        </w:r>
        <w:r>
          <w:rPr>
            <w:rStyle w:val="Strong"/>
            <w:rFonts w:ascii="Segoe UI" w:hAnsi="Segoe UI" w:cs="Segoe UI"/>
            <w:color w:val="212529"/>
            <w:sz w:val="18"/>
            <w:szCs w:val="18"/>
          </w:rPr>
          <w:t>Tag</w:t>
        </w:r>
        <w:r>
          <w:rPr>
            <w:rFonts w:ascii="Segoe UI" w:hAnsi="Segoe UI" w:cs="Segoe UI"/>
            <w:color w:val="212529"/>
            <w:sz w:val="18"/>
            <w:szCs w:val="18"/>
          </w:rPr>
          <w:t> property as well as the </w:t>
        </w:r>
        <w:r>
          <w:rPr>
            <w:rStyle w:val="Strong"/>
            <w:rFonts w:ascii="Segoe UI" w:hAnsi="Segoe UI" w:cs="Segoe UI"/>
            <w:color w:val="212529"/>
            <w:sz w:val="18"/>
            <w:szCs w:val="18"/>
          </w:rPr>
          <w:t>Click</w:t>
        </w:r>
        <w:r>
          <w:rPr>
            <w:rFonts w:ascii="Segoe UI" w:hAnsi="Segoe UI" w:cs="Segoe UI"/>
            <w:color w:val="212529"/>
            <w:sz w:val="18"/>
            <w:szCs w:val="18"/>
          </w:rPr>
          <w:t> event.</w:t>
        </w:r>
      </w:ins>
    </w:p>
    <w:p w:rsidR="00D44D89" w:rsidRDefault="00D44D89" w:rsidP="00D44D89">
      <w:pPr>
        <w:pStyle w:val="NormalWeb"/>
        <w:shd w:val="clear" w:color="auto" w:fill="FFFFFF"/>
        <w:spacing w:before="288" w:beforeAutospacing="0" w:after="288" w:afterAutospacing="0"/>
        <w:rPr>
          <w:ins w:id="5993" w:author="Unknown"/>
          <w:rFonts w:ascii="Segoe UI" w:hAnsi="Segoe UI" w:cs="Segoe UI"/>
          <w:color w:val="212529"/>
          <w:sz w:val="18"/>
          <w:szCs w:val="18"/>
        </w:rPr>
      </w:pPr>
      <w:ins w:id="5994" w:author="Unknown">
        <w:r>
          <w:rPr>
            <w:rFonts w:ascii="Segoe UI" w:hAnsi="Segoe UI" w:cs="Segoe UI"/>
            <w:color w:val="212529"/>
            <w:sz w:val="18"/>
            <w:szCs w:val="18"/>
          </w:rPr>
          <w:t>The </w:t>
        </w:r>
        <w:r>
          <w:rPr>
            <w:rStyle w:val="Strong"/>
            <w:rFonts w:ascii="Segoe UI" w:hAnsi="Segoe UI" w:cs="Segoe UI"/>
            <w:color w:val="212529"/>
            <w:sz w:val="18"/>
            <w:szCs w:val="18"/>
          </w:rPr>
          <w:t>Tag</w:t>
        </w:r>
        <w:r>
          <w:rPr>
            <w:rFonts w:ascii="Segoe UI" w:hAnsi="Segoe UI" w:cs="Segoe UI"/>
            <w:color w:val="212529"/>
            <w:sz w:val="18"/>
            <w:szCs w:val="18"/>
          </w:rPr>
          <w:t> property is used to hold the field name that will be used to sort by, if this particular column is clicked. This is done in the </w:t>
        </w:r>
        <w:r>
          <w:rPr>
            <w:rStyle w:val="Emphasis"/>
            <w:rFonts w:ascii="Segoe UI" w:hAnsi="Segoe UI" w:cs="Segoe UI"/>
            <w:color w:val="212529"/>
            <w:sz w:val="18"/>
            <w:szCs w:val="18"/>
          </w:rPr>
          <w:t>lvUsersColumnHeader_Click</w:t>
        </w:r>
        <w:r>
          <w:rPr>
            <w:rFonts w:ascii="Segoe UI" w:hAnsi="Segoe UI" w:cs="Segoe UI"/>
            <w:color w:val="212529"/>
            <w:sz w:val="18"/>
            <w:szCs w:val="18"/>
          </w:rPr>
          <w:t> event that each of the columns subscribes to.</w:t>
        </w:r>
      </w:ins>
    </w:p>
    <w:p w:rsidR="00D44D89" w:rsidRDefault="00D44D89" w:rsidP="00D44D89">
      <w:pPr>
        <w:pStyle w:val="NormalWeb"/>
        <w:shd w:val="clear" w:color="auto" w:fill="FFFFFF"/>
        <w:spacing w:before="288" w:beforeAutospacing="0" w:after="288" w:afterAutospacing="0"/>
        <w:rPr>
          <w:ins w:id="5995" w:author="Unknown"/>
          <w:rFonts w:ascii="Segoe UI" w:hAnsi="Segoe UI" w:cs="Segoe UI"/>
          <w:color w:val="212529"/>
          <w:sz w:val="18"/>
          <w:szCs w:val="18"/>
        </w:rPr>
      </w:pPr>
      <w:ins w:id="5996" w:author="Unknown">
        <w:r>
          <w:rPr>
            <w:rFonts w:ascii="Segoe UI" w:hAnsi="Segoe UI" w:cs="Segoe UI"/>
            <w:color w:val="212529"/>
            <w:sz w:val="18"/>
            <w:szCs w:val="18"/>
          </w:rPr>
          <w:t>That was the key concepts of the XAML. Besides that, we bind to our Code-behind properties Name, Age and Sex, which we'll discuss now.</w:t>
        </w:r>
      </w:ins>
    </w:p>
    <w:p w:rsidR="00D44D89" w:rsidRDefault="00D44D89" w:rsidP="00D44D89">
      <w:pPr>
        <w:pStyle w:val="Heading2"/>
        <w:shd w:val="clear" w:color="auto" w:fill="FFFFFF"/>
        <w:spacing w:before="0"/>
        <w:rPr>
          <w:ins w:id="5997" w:author="Unknown"/>
          <w:rFonts w:ascii="Segoe UI" w:hAnsi="Segoe UI" w:cs="Segoe UI"/>
          <w:b w:val="0"/>
          <w:bCs w:val="0"/>
          <w:color w:val="33393E"/>
          <w:sz w:val="36"/>
          <w:szCs w:val="36"/>
        </w:rPr>
      </w:pPr>
      <w:ins w:id="5998" w:author="Unknown">
        <w:r>
          <w:rPr>
            <w:rFonts w:ascii="Segoe UI" w:hAnsi="Segoe UI" w:cs="Segoe UI"/>
            <w:b w:val="0"/>
            <w:bCs w:val="0"/>
            <w:color w:val="33393E"/>
          </w:rPr>
          <w:lastRenderedPageBreak/>
          <w:t>The Code-behind</w:t>
        </w:r>
      </w:ins>
    </w:p>
    <w:p w:rsidR="00D44D89" w:rsidRDefault="00D44D89" w:rsidP="00D44D89">
      <w:pPr>
        <w:pStyle w:val="NormalWeb"/>
        <w:shd w:val="clear" w:color="auto" w:fill="FFFFFF"/>
        <w:spacing w:before="288" w:beforeAutospacing="0" w:after="288" w:afterAutospacing="0"/>
        <w:rPr>
          <w:ins w:id="5999" w:author="Unknown"/>
          <w:rFonts w:ascii="Segoe UI" w:hAnsi="Segoe UI" w:cs="Segoe UI"/>
          <w:color w:val="212529"/>
          <w:sz w:val="18"/>
          <w:szCs w:val="18"/>
        </w:rPr>
      </w:pPr>
      <w:ins w:id="6000" w:author="Unknown">
        <w:r>
          <w:rPr>
            <w:rFonts w:ascii="Segoe UI" w:hAnsi="Segoe UI" w:cs="Segoe UI"/>
            <w:color w:val="212529"/>
            <w:sz w:val="18"/>
            <w:szCs w:val="18"/>
          </w:rPr>
          <w:t>In Code-behind, there are quite a few things happening. I use a total of three classes, which you would normally divide up into individual files, but for convenience, I have kept them in the same file, giving us a total of ~100 lines. First the code and then I'll explain how it works:</w:t>
        </w:r>
      </w:ins>
    </w:p>
    <w:p w:rsidR="00D44D89" w:rsidRDefault="003C5A45" w:rsidP="00D44D89">
      <w:pPr>
        <w:shd w:val="clear" w:color="auto" w:fill="FFFFFF"/>
        <w:jc w:val="right"/>
        <w:rPr>
          <w:ins w:id="6001" w:author="Unknown"/>
          <w:rFonts w:ascii="Segoe UI" w:hAnsi="Segoe UI" w:cs="Segoe UI"/>
          <w:color w:val="212529"/>
          <w:sz w:val="18"/>
          <w:szCs w:val="18"/>
        </w:rPr>
      </w:pPr>
      <w:ins w:id="6002" w:author="Unknown">
        <w:r>
          <w:rPr>
            <w:rFonts w:ascii="Segoe UI" w:hAnsi="Segoe UI" w:cs="Segoe UI"/>
            <w:color w:val="212529"/>
            <w:sz w:val="18"/>
            <w:szCs w:val="18"/>
          </w:rPr>
          <w:fldChar w:fldCharType="begin"/>
        </w:r>
        <w:r w:rsidR="00D44D8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44D8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44D89" w:rsidRDefault="00D44D89" w:rsidP="00D44D89">
      <w:pPr>
        <w:pStyle w:val="HTMLPreformatted"/>
        <w:shd w:val="clear" w:color="auto" w:fill="FFFFFF"/>
        <w:rPr>
          <w:ins w:id="6003" w:author="Unknown"/>
          <w:rStyle w:val="HTMLCode"/>
          <w:rFonts w:ascii="Consolas" w:hAnsi="Consolas" w:cs="Consolas"/>
          <w:color w:val="000000"/>
          <w:shd w:val="clear" w:color="auto" w:fill="FFFFFF"/>
        </w:rPr>
      </w:pPr>
      <w:ins w:id="600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D44D89" w:rsidRDefault="00D44D89" w:rsidP="00D44D89">
      <w:pPr>
        <w:pStyle w:val="HTMLPreformatted"/>
        <w:shd w:val="clear" w:color="auto" w:fill="FFFFFF"/>
        <w:rPr>
          <w:ins w:id="6005" w:author="Unknown"/>
          <w:rStyle w:val="HTMLCode"/>
          <w:rFonts w:ascii="Consolas" w:hAnsi="Consolas" w:cs="Consolas"/>
          <w:color w:val="000000"/>
          <w:shd w:val="clear" w:color="auto" w:fill="FFFFFF"/>
        </w:rPr>
      </w:pPr>
      <w:ins w:id="600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D44D89" w:rsidRDefault="00D44D89" w:rsidP="00D44D89">
      <w:pPr>
        <w:pStyle w:val="HTMLPreformatted"/>
        <w:shd w:val="clear" w:color="auto" w:fill="FFFFFF"/>
        <w:rPr>
          <w:ins w:id="6007" w:author="Unknown"/>
          <w:rStyle w:val="HTMLCode"/>
          <w:rFonts w:ascii="Consolas" w:hAnsi="Consolas" w:cs="Consolas"/>
          <w:color w:val="000000"/>
          <w:shd w:val="clear" w:color="auto" w:fill="FFFFFF"/>
        </w:rPr>
      </w:pPr>
      <w:ins w:id="600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System.ComponentModel;</w:t>
        </w:r>
      </w:ins>
    </w:p>
    <w:p w:rsidR="00D44D89" w:rsidRDefault="00D44D89" w:rsidP="00D44D89">
      <w:pPr>
        <w:pStyle w:val="HTMLPreformatted"/>
        <w:shd w:val="clear" w:color="auto" w:fill="FFFFFF"/>
        <w:rPr>
          <w:ins w:id="6009" w:author="Unknown"/>
          <w:rStyle w:val="HTMLCode"/>
          <w:rFonts w:ascii="Consolas" w:hAnsi="Consolas" w:cs="Consolas"/>
          <w:color w:val="000000"/>
          <w:shd w:val="clear" w:color="auto" w:fill="FFFFFF"/>
        </w:rPr>
      </w:pPr>
      <w:ins w:id="601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D44D89" w:rsidRDefault="00D44D89" w:rsidP="00D44D89">
      <w:pPr>
        <w:pStyle w:val="HTMLPreformatted"/>
        <w:shd w:val="clear" w:color="auto" w:fill="FFFFFF"/>
        <w:rPr>
          <w:ins w:id="6011" w:author="Unknown"/>
          <w:rStyle w:val="HTMLCode"/>
          <w:rFonts w:ascii="Consolas" w:hAnsi="Consolas" w:cs="Consolas"/>
          <w:color w:val="000000"/>
          <w:shd w:val="clear" w:color="auto" w:fill="FFFFFF"/>
        </w:rPr>
      </w:pPr>
      <w:ins w:id="6012"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System.Windows.Controls;</w:t>
        </w:r>
      </w:ins>
    </w:p>
    <w:p w:rsidR="00D44D89" w:rsidRDefault="00D44D89" w:rsidP="00D44D89">
      <w:pPr>
        <w:pStyle w:val="HTMLPreformatted"/>
        <w:shd w:val="clear" w:color="auto" w:fill="FFFFFF"/>
        <w:rPr>
          <w:ins w:id="6013" w:author="Unknown"/>
          <w:rStyle w:val="HTMLCode"/>
          <w:rFonts w:ascii="Consolas" w:hAnsi="Consolas" w:cs="Consolas"/>
          <w:color w:val="000000"/>
          <w:shd w:val="clear" w:color="auto" w:fill="FFFFFF"/>
        </w:rPr>
      </w:pPr>
      <w:ins w:id="601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System.Windows.Data;</w:t>
        </w:r>
      </w:ins>
    </w:p>
    <w:p w:rsidR="00D44D89" w:rsidRDefault="00D44D89" w:rsidP="00D44D89">
      <w:pPr>
        <w:pStyle w:val="HTMLPreformatted"/>
        <w:shd w:val="clear" w:color="auto" w:fill="FFFFFF"/>
        <w:rPr>
          <w:ins w:id="6015" w:author="Unknown"/>
          <w:rStyle w:val="HTMLCode"/>
          <w:rFonts w:ascii="Consolas" w:hAnsi="Consolas" w:cs="Consolas"/>
          <w:color w:val="000000"/>
          <w:shd w:val="clear" w:color="auto" w:fill="FFFFFF"/>
        </w:rPr>
      </w:pPr>
      <w:ins w:id="601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System.Windows.Documents;</w:t>
        </w:r>
      </w:ins>
    </w:p>
    <w:p w:rsidR="00D44D89" w:rsidRDefault="00D44D89" w:rsidP="00D44D89">
      <w:pPr>
        <w:pStyle w:val="HTMLPreformatted"/>
        <w:shd w:val="clear" w:color="auto" w:fill="FFFFFF"/>
        <w:rPr>
          <w:ins w:id="6017" w:author="Unknown"/>
          <w:rStyle w:val="HTMLCode"/>
          <w:rFonts w:ascii="Consolas" w:hAnsi="Consolas" w:cs="Consolas"/>
          <w:color w:val="000000"/>
          <w:shd w:val="clear" w:color="auto" w:fill="FFFFFF"/>
        </w:rPr>
      </w:pPr>
      <w:ins w:id="601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System.Windows.Media;</w:t>
        </w:r>
      </w:ins>
    </w:p>
    <w:p w:rsidR="00D44D89" w:rsidRDefault="00D44D89" w:rsidP="00D44D89">
      <w:pPr>
        <w:pStyle w:val="HTMLPreformatted"/>
        <w:shd w:val="clear" w:color="auto" w:fill="FFFFFF"/>
        <w:rPr>
          <w:ins w:id="6019"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20" w:author="Unknown"/>
          <w:rStyle w:val="HTMLCode"/>
          <w:rFonts w:ascii="Consolas" w:hAnsi="Consolas" w:cs="Consolas"/>
          <w:color w:val="000000"/>
          <w:shd w:val="clear" w:color="auto" w:fill="FFFFFF"/>
        </w:rPr>
      </w:pPr>
      <w:ins w:id="6021"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D44D89" w:rsidRDefault="00D44D89" w:rsidP="00D44D89">
      <w:pPr>
        <w:pStyle w:val="HTMLPreformatted"/>
        <w:shd w:val="clear" w:color="auto" w:fill="FFFFFF"/>
        <w:rPr>
          <w:ins w:id="6022" w:author="Unknown"/>
          <w:rStyle w:val="HTMLCode"/>
          <w:rFonts w:ascii="Consolas" w:hAnsi="Consolas" w:cs="Consolas"/>
          <w:color w:val="000000"/>
          <w:shd w:val="clear" w:color="auto" w:fill="FFFFFF"/>
        </w:rPr>
      </w:pPr>
      <w:ins w:id="6023" w:author="Unknown">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024" w:author="Unknown"/>
          <w:rStyle w:val="HTMLCode"/>
          <w:rFonts w:ascii="Consolas" w:hAnsi="Consolas" w:cs="Consolas"/>
          <w:color w:val="000000"/>
          <w:shd w:val="clear" w:color="auto" w:fill="FFFFFF"/>
        </w:rPr>
      </w:pPr>
      <w:ins w:id="602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ListViewColumnSortingSample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D44D89" w:rsidRDefault="00D44D89" w:rsidP="00D44D89">
      <w:pPr>
        <w:pStyle w:val="HTMLPreformatted"/>
        <w:shd w:val="clear" w:color="auto" w:fill="FFFFFF"/>
        <w:rPr>
          <w:ins w:id="6026" w:author="Unknown"/>
          <w:rStyle w:val="HTMLCode"/>
          <w:rFonts w:ascii="Consolas" w:hAnsi="Consolas" w:cs="Consolas"/>
          <w:color w:val="000000"/>
          <w:shd w:val="clear" w:color="auto" w:fill="FFFFFF"/>
        </w:rPr>
      </w:pPr>
      <w:ins w:id="6027" w:author="Unknown">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28" w:author="Unknown"/>
          <w:rStyle w:val="HTMLCode"/>
          <w:rFonts w:ascii="Consolas" w:hAnsi="Consolas" w:cs="Consolas"/>
          <w:color w:val="000000"/>
          <w:shd w:val="clear" w:color="auto" w:fill="FFFFFF"/>
        </w:rPr>
      </w:pPr>
      <w:ins w:id="602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GridViewColumnHeader listViewSortCol = </w:t>
        </w:r>
        <w:r>
          <w:rPr>
            <w:rStyle w:val="hljs-literal"/>
            <w:rFonts w:ascii="Consolas" w:hAnsi="Consolas" w:cs="Consolas"/>
            <w:color w:val="A31515"/>
            <w:shd w:val="clear" w:color="auto" w:fill="FFFFFF"/>
          </w:rPr>
          <w:t>null</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030" w:author="Unknown"/>
          <w:rStyle w:val="HTMLCode"/>
          <w:rFonts w:ascii="Consolas" w:hAnsi="Consolas" w:cs="Consolas"/>
          <w:color w:val="000000"/>
          <w:shd w:val="clear" w:color="auto" w:fill="FFFFFF"/>
        </w:rPr>
      </w:pPr>
      <w:ins w:id="603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SortAdorner listViewSortAdorner = </w:t>
        </w:r>
        <w:r>
          <w:rPr>
            <w:rStyle w:val="hljs-literal"/>
            <w:rFonts w:ascii="Consolas" w:hAnsi="Consolas" w:cs="Consolas"/>
            <w:color w:val="A31515"/>
            <w:shd w:val="clear" w:color="auto" w:fill="FFFFFF"/>
          </w:rPr>
          <w:t>null</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032"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33" w:author="Unknown"/>
          <w:rStyle w:val="HTMLCode"/>
          <w:rFonts w:ascii="Consolas" w:hAnsi="Consolas" w:cs="Consolas"/>
          <w:color w:val="000000"/>
          <w:shd w:val="clear" w:color="auto" w:fill="FFFFFF"/>
        </w:rPr>
      </w:pPr>
      <w:ins w:id="60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ListViewColumnSortingSample</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035" w:author="Unknown"/>
          <w:rStyle w:val="HTMLCode"/>
          <w:rFonts w:ascii="Consolas" w:hAnsi="Consolas" w:cs="Consolas"/>
          <w:color w:val="000000"/>
          <w:shd w:val="clear" w:color="auto" w:fill="FFFFFF"/>
        </w:rPr>
      </w:pPr>
      <w:ins w:id="60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37" w:author="Unknown"/>
          <w:rStyle w:val="HTMLCode"/>
          <w:rFonts w:ascii="Consolas" w:hAnsi="Consolas" w:cs="Consolas"/>
          <w:color w:val="000000"/>
          <w:shd w:val="clear" w:color="auto" w:fill="FFFFFF"/>
        </w:rPr>
      </w:pPr>
      <w:ins w:id="60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D44D89" w:rsidRDefault="00D44D89" w:rsidP="00D44D89">
      <w:pPr>
        <w:pStyle w:val="HTMLPreformatted"/>
        <w:shd w:val="clear" w:color="auto" w:fill="FFFFFF"/>
        <w:rPr>
          <w:ins w:id="6039" w:author="Unknown"/>
          <w:rStyle w:val="HTMLCode"/>
          <w:rFonts w:ascii="Consolas" w:hAnsi="Consolas" w:cs="Consolas"/>
          <w:color w:val="000000"/>
          <w:shd w:val="clear" w:color="auto" w:fill="FFFFFF"/>
        </w:rPr>
      </w:pPr>
      <w:ins w:id="60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List&lt;User&gt;();</w:t>
        </w:r>
      </w:ins>
    </w:p>
    <w:p w:rsidR="00D44D89" w:rsidRDefault="00D44D89" w:rsidP="00D44D89">
      <w:pPr>
        <w:pStyle w:val="HTMLPreformatted"/>
        <w:shd w:val="clear" w:color="auto" w:fill="FFFFFF"/>
        <w:rPr>
          <w:ins w:id="6041" w:author="Unknown"/>
          <w:rStyle w:val="HTMLCode"/>
          <w:rFonts w:ascii="Consolas" w:hAnsi="Consolas" w:cs="Consolas"/>
          <w:color w:val="000000"/>
          <w:shd w:val="clear" w:color="auto" w:fill="FFFFFF"/>
        </w:rPr>
      </w:pPr>
      <w:ins w:id="60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hAnsi="Consolas" w:cs="Consolas"/>
            <w:color w:val="000000"/>
            <w:shd w:val="clear" w:color="auto" w:fill="FFFFFF"/>
          </w:rPr>
          <w:t xml:space="preserve">, Age = </w:t>
        </w:r>
        <w:r>
          <w:rPr>
            <w:rStyle w:val="hljs-number"/>
            <w:rFonts w:ascii="Consolas" w:eastAsiaTheme="majorEastAsia" w:hAnsi="Consolas" w:cs="Consolas"/>
            <w:color w:val="000000"/>
            <w:shd w:val="clear" w:color="auto" w:fill="FFFFFF"/>
          </w:rPr>
          <w:t>42</w:t>
        </w:r>
        <w:r>
          <w:rPr>
            <w:rStyle w:val="HTMLCode"/>
            <w:rFonts w:ascii="Consolas" w:hAnsi="Consolas" w:cs="Consolas"/>
            <w:color w:val="000000"/>
            <w:shd w:val="clear" w:color="auto" w:fill="FFFFFF"/>
          </w:rPr>
          <w:t>, Sex = SexType.Male });</w:t>
        </w:r>
      </w:ins>
    </w:p>
    <w:p w:rsidR="00D44D89" w:rsidRDefault="00D44D89" w:rsidP="00D44D89">
      <w:pPr>
        <w:pStyle w:val="HTMLPreformatted"/>
        <w:shd w:val="clear" w:color="auto" w:fill="FFFFFF"/>
        <w:rPr>
          <w:ins w:id="6043" w:author="Unknown"/>
          <w:rStyle w:val="HTMLCode"/>
          <w:rFonts w:ascii="Consolas" w:hAnsi="Consolas" w:cs="Consolas"/>
          <w:color w:val="000000"/>
          <w:shd w:val="clear" w:color="auto" w:fill="FFFFFF"/>
        </w:rPr>
      </w:pPr>
      <w:ins w:id="60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hAnsi="Consolas" w:cs="Consolas"/>
            <w:color w:val="000000"/>
            <w:shd w:val="clear" w:color="auto" w:fill="FFFFFF"/>
          </w:rPr>
          <w:t xml:space="preserve">, Age = </w:t>
        </w:r>
        <w:r>
          <w:rPr>
            <w:rStyle w:val="hljs-number"/>
            <w:rFonts w:ascii="Consolas" w:eastAsiaTheme="majorEastAsia" w:hAnsi="Consolas" w:cs="Consolas"/>
            <w:color w:val="000000"/>
            <w:shd w:val="clear" w:color="auto" w:fill="FFFFFF"/>
          </w:rPr>
          <w:t>39</w:t>
        </w:r>
        <w:r>
          <w:rPr>
            <w:rStyle w:val="HTMLCode"/>
            <w:rFonts w:ascii="Consolas" w:hAnsi="Consolas" w:cs="Consolas"/>
            <w:color w:val="000000"/>
            <w:shd w:val="clear" w:color="auto" w:fill="FFFFFF"/>
          </w:rPr>
          <w:t>, Sex = SexType.Female });</w:t>
        </w:r>
      </w:ins>
    </w:p>
    <w:p w:rsidR="00D44D89" w:rsidRDefault="00D44D89" w:rsidP="00D44D89">
      <w:pPr>
        <w:pStyle w:val="HTMLPreformatted"/>
        <w:shd w:val="clear" w:color="auto" w:fill="FFFFFF"/>
        <w:rPr>
          <w:ins w:id="6045" w:author="Unknown"/>
          <w:rStyle w:val="HTMLCode"/>
          <w:rFonts w:ascii="Consolas" w:hAnsi="Consolas" w:cs="Consolas"/>
          <w:color w:val="000000"/>
          <w:shd w:val="clear" w:color="auto" w:fill="FFFFFF"/>
        </w:rPr>
      </w:pPr>
      <w:ins w:id="604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hAnsi="Consolas" w:cs="Consolas"/>
            <w:color w:val="000000"/>
            <w:shd w:val="clear" w:color="auto" w:fill="FFFFFF"/>
          </w:rPr>
          <w:t xml:space="preserve">, Age = </w:t>
        </w:r>
        <w:r>
          <w:rPr>
            <w:rStyle w:val="hljs-number"/>
            <w:rFonts w:ascii="Consolas" w:eastAsiaTheme="majorEastAsia" w:hAnsi="Consolas" w:cs="Consolas"/>
            <w:color w:val="000000"/>
            <w:shd w:val="clear" w:color="auto" w:fill="FFFFFF"/>
          </w:rPr>
          <w:t>13</w:t>
        </w:r>
        <w:r>
          <w:rPr>
            <w:rStyle w:val="HTMLCode"/>
            <w:rFonts w:ascii="Consolas" w:hAnsi="Consolas" w:cs="Consolas"/>
            <w:color w:val="000000"/>
            <w:shd w:val="clear" w:color="auto" w:fill="FFFFFF"/>
          </w:rPr>
          <w:t>, Sex = SexType.Male });</w:t>
        </w:r>
      </w:ins>
    </w:p>
    <w:p w:rsidR="00D44D89" w:rsidRDefault="00D44D89" w:rsidP="00D44D89">
      <w:pPr>
        <w:pStyle w:val="HTMLPreformatted"/>
        <w:shd w:val="clear" w:color="auto" w:fill="FFFFFF"/>
        <w:rPr>
          <w:ins w:id="6047" w:author="Unknown"/>
          <w:rStyle w:val="HTMLCode"/>
          <w:rFonts w:ascii="Consolas" w:hAnsi="Consolas" w:cs="Consolas"/>
          <w:color w:val="000000"/>
          <w:shd w:val="clear" w:color="auto" w:fill="FFFFFF"/>
        </w:rPr>
      </w:pPr>
      <w:ins w:id="604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Name = </w:t>
        </w:r>
        <w:r>
          <w:rPr>
            <w:rStyle w:val="hljs-string"/>
            <w:rFonts w:ascii="Consolas" w:hAnsi="Consolas" w:cs="Consolas"/>
            <w:color w:val="A31515"/>
            <w:shd w:val="clear" w:color="auto" w:fill="FFFFFF"/>
          </w:rPr>
          <w:t>"Donna Doe"</w:t>
        </w:r>
        <w:r>
          <w:rPr>
            <w:rStyle w:val="HTMLCode"/>
            <w:rFonts w:ascii="Consolas" w:hAnsi="Consolas" w:cs="Consolas"/>
            <w:color w:val="000000"/>
            <w:shd w:val="clear" w:color="auto" w:fill="FFFFFF"/>
          </w:rPr>
          <w:t xml:space="preserve">, Age = </w:t>
        </w:r>
        <w:r>
          <w:rPr>
            <w:rStyle w:val="hljs-number"/>
            <w:rFonts w:ascii="Consolas" w:eastAsiaTheme="majorEastAsia" w:hAnsi="Consolas" w:cs="Consolas"/>
            <w:color w:val="000000"/>
            <w:shd w:val="clear" w:color="auto" w:fill="FFFFFF"/>
          </w:rPr>
          <w:t>13</w:t>
        </w:r>
        <w:r>
          <w:rPr>
            <w:rStyle w:val="HTMLCode"/>
            <w:rFonts w:ascii="Consolas" w:hAnsi="Consolas" w:cs="Consolas"/>
            <w:color w:val="000000"/>
            <w:shd w:val="clear" w:color="auto" w:fill="FFFFFF"/>
          </w:rPr>
          <w:t>, Sex = SexType.Female });</w:t>
        </w:r>
      </w:ins>
    </w:p>
    <w:p w:rsidR="00D44D89" w:rsidRDefault="00D44D89" w:rsidP="00D44D89">
      <w:pPr>
        <w:pStyle w:val="HTMLPreformatted"/>
        <w:shd w:val="clear" w:color="auto" w:fill="FFFFFF"/>
        <w:rPr>
          <w:ins w:id="6049" w:author="Unknown"/>
          <w:rStyle w:val="HTMLCode"/>
          <w:rFonts w:ascii="Consolas" w:hAnsi="Consolas" w:cs="Consolas"/>
          <w:color w:val="000000"/>
          <w:shd w:val="clear" w:color="auto" w:fill="FFFFFF"/>
        </w:rPr>
      </w:pPr>
      <w:ins w:id="605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lvUsers.ItemsSource = items;</w:t>
        </w:r>
      </w:ins>
    </w:p>
    <w:p w:rsidR="00D44D89" w:rsidRDefault="00D44D89" w:rsidP="00D44D89">
      <w:pPr>
        <w:pStyle w:val="HTMLPreformatted"/>
        <w:shd w:val="clear" w:color="auto" w:fill="FFFFFF"/>
        <w:rPr>
          <w:ins w:id="6051" w:author="Unknown"/>
          <w:rStyle w:val="HTMLCode"/>
          <w:rFonts w:ascii="Consolas" w:hAnsi="Consolas" w:cs="Consolas"/>
          <w:color w:val="000000"/>
          <w:shd w:val="clear" w:color="auto" w:fill="FFFFFF"/>
        </w:rPr>
      </w:pPr>
      <w:ins w:id="605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53"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54" w:author="Unknown"/>
          <w:rStyle w:val="HTMLCode"/>
          <w:rFonts w:ascii="Consolas" w:hAnsi="Consolas" w:cs="Consolas"/>
          <w:color w:val="000000"/>
          <w:shd w:val="clear" w:color="auto" w:fill="FFFFFF"/>
        </w:rPr>
      </w:pPr>
      <w:ins w:id="60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lvUsersColumnHeader_Click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056" w:author="Unknown"/>
          <w:rStyle w:val="HTMLCode"/>
          <w:rFonts w:ascii="Consolas" w:hAnsi="Consolas" w:cs="Consolas"/>
          <w:color w:val="000000"/>
          <w:shd w:val="clear" w:color="auto" w:fill="FFFFFF"/>
        </w:rPr>
      </w:pPr>
      <w:ins w:id="60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58" w:author="Unknown"/>
          <w:rStyle w:val="HTMLCode"/>
          <w:rFonts w:ascii="Consolas" w:hAnsi="Consolas" w:cs="Consolas"/>
          <w:color w:val="000000"/>
          <w:shd w:val="clear" w:color="auto" w:fill="FFFFFF"/>
        </w:rPr>
      </w:pPr>
      <w:ins w:id="60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GridViewColumnHeader column = (sender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GridViewColumnHeader);</w:t>
        </w:r>
      </w:ins>
    </w:p>
    <w:p w:rsidR="00D44D89" w:rsidRDefault="00D44D89" w:rsidP="00D44D89">
      <w:pPr>
        <w:pStyle w:val="HTMLPreformatted"/>
        <w:shd w:val="clear" w:color="auto" w:fill="FFFFFF"/>
        <w:rPr>
          <w:ins w:id="6060" w:author="Unknown"/>
          <w:rStyle w:val="HTMLCode"/>
          <w:rFonts w:ascii="Consolas" w:hAnsi="Consolas" w:cs="Consolas"/>
          <w:color w:val="000000"/>
          <w:shd w:val="clear" w:color="auto" w:fill="FFFFFF"/>
        </w:rPr>
      </w:pPr>
      <w:ins w:id="60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sortBy = column.Tag.ToString();</w:t>
        </w:r>
      </w:ins>
    </w:p>
    <w:p w:rsidR="00D44D89" w:rsidRDefault="00D44D89" w:rsidP="00D44D89">
      <w:pPr>
        <w:pStyle w:val="HTMLPreformatted"/>
        <w:shd w:val="clear" w:color="auto" w:fill="FFFFFF"/>
        <w:rPr>
          <w:ins w:id="6062" w:author="Unknown"/>
          <w:rStyle w:val="HTMLCode"/>
          <w:rFonts w:ascii="Consolas" w:hAnsi="Consolas" w:cs="Consolas"/>
          <w:color w:val="000000"/>
          <w:shd w:val="clear" w:color="auto" w:fill="FFFFFF"/>
        </w:rPr>
      </w:pPr>
      <w:ins w:id="60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(listViewSortCol != </w:t>
        </w:r>
        <w:r>
          <w:rPr>
            <w:rStyle w:val="hljs-literal"/>
            <w:rFonts w:ascii="Consolas" w:hAnsi="Consolas" w:cs="Consolas"/>
            <w:color w:val="A31515"/>
            <w:shd w:val="clear" w:color="auto" w:fill="FFFFFF"/>
          </w:rPr>
          <w:t>null</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064" w:author="Unknown"/>
          <w:rStyle w:val="HTMLCode"/>
          <w:rFonts w:ascii="Consolas" w:hAnsi="Consolas" w:cs="Consolas"/>
          <w:color w:val="000000"/>
          <w:shd w:val="clear" w:color="auto" w:fill="FFFFFF"/>
        </w:rPr>
      </w:pPr>
      <w:ins w:id="60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66" w:author="Unknown"/>
          <w:rStyle w:val="HTMLCode"/>
          <w:rFonts w:ascii="Consolas" w:hAnsi="Consolas" w:cs="Consolas"/>
          <w:color w:val="000000"/>
          <w:shd w:val="clear" w:color="auto" w:fill="FFFFFF"/>
        </w:rPr>
      </w:pPr>
      <w:ins w:id="60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AdornerLayer.GetAdornerLayer(listViewSortCol).Remove(listViewSortAdorner);</w:t>
        </w:r>
      </w:ins>
    </w:p>
    <w:p w:rsidR="00D44D89" w:rsidRDefault="00D44D89" w:rsidP="00D44D89">
      <w:pPr>
        <w:pStyle w:val="HTMLPreformatted"/>
        <w:shd w:val="clear" w:color="auto" w:fill="FFFFFF"/>
        <w:rPr>
          <w:ins w:id="6068" w:author="Unknown"/>
          <w:rStyle w:val="HTMLCode"/>
          <w:rFonts w:ascii="Consolas" w:hAnsi="Consolas" w:cs="Consolas"/>
          <w:color w:val="000000"/>
          <w:shd w:val="clear" w:color="auto" w:fill="FFFFFF"/>
        </w:rPr>
      </w:pPr>
      <w:ins w:id="606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lvUsers.Items.SortDescriptions.Clear();</w:t>
        </w:r>
      </w:ins>
    </w:p>
    <w:p w:rsidR="00D44D89" w:rsidRDefault="00D44D89" w:rsidP="00D44D89">
      <w:pPr>
        <w:pStyle w:val="HTMLPreformatted"/>
        <w:shd w:val="clear" w:color="auto" w:fill="FFFFFF"/>
        <w:rPr>
          <w:ins w:id="6070" w:author="Unknown"/>
          <w:rStyle w:val="HTMLCode"/>
          <w:rFonts w:ascii="Consolas" w:hAnsi="Consolas" w:cs="Consolas"/>
          <w:color w:val="000000"/>
          <w:shd w:val="clear" w:color="auto" w:fill="FFFFFF"/>
        </w:rPr>
      </w:pPr>
      <w:ins w:id="607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72"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73" w:author="Unknown"/>
          <w:rStyle w:val="HTMLCode"/>
          <w:rFonts w:ascii="Consolas" w:hAnsi="Consolas" w:cs="Consolas"/>
          <w:color w:val="000000"/>
          <w:shd w:val="clear" w:color="auto" w:fill="FFFFFF"/>
        </w:rPr>
      </w:pPr>
      <w:ins w:id="607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ListSortDirection newDir = ListSortDirection.Ascending;</w:t>
        </w:r>
      </w:ins>
    </w:p>
    <w:p w:rsidR="00D44D89" w:rsidRDefault="00D44D89" w:rsidP="00D44D89">
      <w:pPr>
        <w:pStyle w:val="HTMLPreformatted"/>
        <w:shd w:val="clear" w:color="auto" w:fill="FFFFFF"/>
        <w:rPr>
          <w:ins w:id="6075" w:author="Unknown"/>
          <w:rStyle w:val="HTMLCode"/>
          <w:rFonts w:ascii="Consolas" w:hAnsi="Consolas" w:cs="Consolas"/>
          <w:color w:val="000000"/>
          <w:shd w:val="clear" w:color="auto" w:fill="FFFFFF"/>
        </w:rPr>
      </w:pPr>
      <w:ins w:id="6076"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(listViewSortCol == column &amp;&amp; listViewSortAdorner.Direction == newDir)</w:t>
        </w:r>
      </w:ins>
    </w:p>
    <w:p w:rsidR="00D44D89" w:rsidRDefault="00D44D89" w:rsidP="00D44D89">
      <w:pPr>
        <w:pStyle w:val="HTMLPreformatted"/>
        <w:shd w:val="clear" w:color="auto" w:fill="FFFFFF"/>
        <w:rPr>
          <w:ins w:id="6077" w:author="Unknown"/>
          <w:rStyle w:val="HTMLCode"/>
          <w:rFonts w:ascii="Consolas" w:hAnsi="Consolas" w:cs="Consolas"/>
          <w:color w:val="000000"/>
          <w:shd w:val="clear" w:color="auto" w:fill="FFFFFF"/>
        </w:rPr>
      </w:pPr>
      <w:ins w:id="607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newDir = ListSortDirection.Descending;</w:t>
        </w:r>
      </w:ins>
    </w:p>
    <w:p w:rsidR="00D44D89" w:rsidRDefault="00D44D89" w:rsidP="00D44D89">
      <w:pPr>
        <w:pStyle w:val="HTMLPreformatted"/>
        <w:shd w:val="clear" w:color="auto" w:fill="FFFFFF"/>
        <w:rPr>
          <w:ins w:id="6079"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80" w:author="Unknown"/>
          <w:rStyle w:val="HTMLCode"/>
          <w:rFonts w:ascii="Consolas" w:hAnsi="Consolas" w:cs="Consolas"/>
          <w:color w:val="000000"/>
          <w:shd w:val="clear" w:color="auto" w:fill="FFFFFF"/>
        </w:rPr>
      </w:pPr>
      <w:ins w:id="608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listViewSortCol = column;</w:t>
        </w:r>
      </w:ins>
    </w:p>
    <w:p w:rsidR="00D44D89" w:rsidRDefault="00D44D89" w:rsidP="00D44D89">
      <w:pPr>
        <w:pStyle w:val="HTMLPreformatted"/>
        <w:shd w:val="clear" w:color="auto" w:fill="FFFFFF"/>
        <w:rPr>
          <w:ins w:id="6082" w:author="Unknown"/>
          <w:rStyle w:val="HTMLCode"/>
          <w:rFonts w:ascii="Consolas" w:hAnsi="Consolas" w:cs="Consolas"/>
          <w:color w:val="000000"/>
          <w:shd w:val="clear" w:color="auto" w:fill="FFFFFF"/>
        </w:rPr>
      </w:pPr>
      <w:ins w:id="608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listViewSortAdorner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SortAdorner(listViewSortCol, newDir);</w:t>
        </w:r>
      </w:ins>
    </w:p>
    <w:p w:rsidR="00D44D89" w:rsidRDefault="00D44D89" w:rsidP="00D44D89">
      <w:pPr>
        <w:pStyle w:val="HTMLPreformatted"/>
        <w:shd w:val="clear" w:color="auto" w:fill="FFFFFF"/>
        <w:rPr>
          <w:ins w:id="6084" w:author="Unknown"/>
          <w:rStyle w:val="HTMLCode"/>
          <w:rFonts w:ascii="Consolas" w:hAnsi="Consolas" w:cs="Consolas"/>
          <w:color w:val="000000"/>
          <w:shd w:val="clear" w:color="auto" w:fill="FFFFFF"/>
        </w:rPr>
      </w:pPr>
      <w:ins w:id="60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AdornerLayer.GetAdornerLayer(listViewSortCol).Add(listViewSortAdorner);</w:t>
        </w:r>
      </w:ins>
    </w:p>
    <w:p w:rsidR="00D44D89" w:rsidRDefault="00D44D89" w:rsidP="00D44D89">
      <w:pPr>
        <w:pStyle w:val="HTMLPreformatted"/>
        <w:shd w:val="clear" w:color="auto" w:fill="FFFFFF"/>
        <w:rPr>
          <w:ins w:id="6086" w:author="Unknown"/>
          <w:rStyle w:val="HTMLCode"/>
          <w:rFonts w:ascii="Consolas" w:hAnsi="Consolas" w:cs="Consolas"/>
          <w:color w:val="000000"/>
          <w:shd w:val="clear" w:color="auto" w:fill="FFFFFF"/>
        </w:rPr>
      </w:pPr>
      <w:ins w:id="608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lvUsers.Items.SortDescriptions.Add(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SortDescription(sortBy, newDir));</w:t>
        </w:r>
      </w:ins>
    </w:p>
    <w:p w:rsidR="00D44D89" w:rsidRDefault="00D44D89" w:rsidP="00D44D89">
      <w:pPr>
        <w:pStyle w:val="HTMLPreformatted"/>
        <w:shd w:val="clear" w:color="auto" w:fill="FFFFFF"/>
        <w:rPr>
          <w:ins w:id="6088" w:author="Unknown"/>
          <w:rStyle w:val="HTMLCode"/>
          <w:rFonts w:ascii="Consolas" w:hAnsi="Consolas" w:cs="Consolas"/>
          <w:color w:val="000000"/>
          <w:shd w:val="clear" w:color="auto" w:fill="FFFFFF"/>
        </w:rPr>
      </w:pPr>
      <w:ins w:id="608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90" w:author="Unknown"/>
          <w:rStyle w:val="HTMLCode"/>
          <w:rFonts w:ascii="Consolas" w:hAnsi="Consolas" w:cs="Consolas"/>
          <w:color w:val="000000"/>
          <w:shd w:val="clear" w:color="auto" w:fill="FFFFFF"/>
        </w:rPr>
      </w:pPr>
      <w:ins w:id="6091" w:author="Unknown">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092"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93" w:author="Unknown"/>
          <w:rStyle w:val="HTMLCode"/>
          <w:rFonts w:ascii="Consolas" w:hAnsi="Consolas" w:cs="Consolas"/>
          <w:color w:val="000000"/>
          <w:shd w:val="clear" w:color="auto" w:fill="FFFFFF"/>
        </w:rPr>
      </w:pPr>
      <w:ins w:id="6094"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enum</w:t>
        </w:r>
        <w:r>
          <w:rPr>
            <w:rStyle w:val="HTMLCode"/>
            <w:rFonts w:ascii="Consolas" w:hAnsi="Consolas" w:cs="Consolas"/>
            <w:color w:val="000000"/>
            <w:shd w:val="clear" w:color="auto" w:fill="FFFFFF"/>
          </w:rPr>
          <w:t xml:space="preserve"> SexType { Male, Female };</w:t>
        </w:r>
      </w:ins>
    </w:p>
    <w:p w:rsidR="00D44D89" w:rsidRDefault="00D44D89" w:rsidP="00D44D89">
      <w:pPr>
        <w:pStyle w:val="HTMLPreformatted"/>
        <w:shd w:val="clear" w:color="auto" w:fill="FFFFFF"/>
        <w:rPr>
          <w:ins w:id="6095"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096" w:author="Unknown"/>
          <w:rStyle w:val="HTMLCode"/>
          <w:rFonts w:ascii="Consolas" w:hAnsi="Consolas" w:cs="Consolas"/>
          <w:color w:val="000000"/>
          <w:shd w:val="clear" w:color="auto" w:fill="FFFFFF"/>
        </w:rPr>
      </w:pPr>
      <w:ins w:id="6097"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D44D89" w:rsidRDefault="00D44D89" w:rsidP="00D44D89">
      <w:pPr>
        <w:pStyle w:val="HTMLPreformatted"/>
        <w:shd w:val="clear" w:color="auto" w:fill="FFFFFF"/>
        <w:rPr>
          <w:ins w:id="6098" w:author="Unknown"/>
          <w:rStyle w:val="HTMLCode"/>
          <w:rFonts w:ascii="Consolas" w:hAnsi="Consolas" w:cs="Consolas"/>
          <w:color w:val="000000"/>
          <w:shd w:val="clear" w:color="auto" w:fill="FFFFFF"/>
        </w:rPr>
      </w:pPr>
      <w:ins w:id="6099" w:author="Unknown">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00" w:author="Unknown"/>
          <w:rStyle w:val="HTMLCode"/>
          <w:rFonts w:ascii="Consolas" w:hAnsi="Consolas" w:cs="Consolas"/>
          <w:color w:val="000000"/>
          <w:shd w:val="clear" w:color="auto" w:fill="FFFFFF"/>
        </w:rPr>
      </w:pPr>
      <w:ins w:id="61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D44D89" w:rsidRDefault="00D44D89" w:rsidP="00D44D89">
      <w:pPr>
        <w:pStyle w:val="HTMLPreformatted"/>
        <w:shd w:val="clear" w:color="auto" w:fill="FFFFFF"/>
        <w:rPr>
          <w:ins w:id="6102"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03" w:author="Unknown"/>
          <w:rStyle w:val="HTMLCode"/>
          <w:rFonts w:ascii="Consolas" w:hAnsi="Consolas" w:cs="Consolas"/>
          <w:color w:val="000000"/>
          <w:shd w:val="clear" w:color="auto" w:fill="FFFFFF"/>
        </w:rPr>
      </w:pPr>
      <w:ins w:id="610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D44D89" w:rsidRDefault="00D44D89" w:rsidP="00D44D89">
      <w:pPr>
        <w:pStyle w:val="HTMLPreformatted"/>
        <w:shd w:val="clear" w:color="auto" w:fill="FFFFFF"/>
        <w:rPr>
          <w:ins w:id="6105"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06" w:author="Unknown"/>
          <w:rStyle w:val="HTMLCode"/>
          <w:rFonts w:ascii="Consolas" w:hAnsi="Consolas" w:cs="Consolas"/>
          <w:color w:val="000000"/>
          <w:shd w:val="clear" w:color="auto" w:fill="FFFFFF"/>
        </w:rPr>
      </w:pPr>
      <w:ins w:id="61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Mail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D44D89" w:rsidRDefault="00D44D89" w:rsidP="00D44D89">
      <w:pPr>
        <w:pStyle w:val="HTMLPreformatted"/>
        <w:shd w:val="clear" w:color="auto" w:fill="FFFFFF"/>
        <w:rPr>
          <w:ins w:id="6108"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09" w:author="Unknown"/>
          <w:rStyle w:val="HTMLCode"/>
          <w:rFonts w:ascii="Consolas" w:hAnsi="Consolas" w:cs="Consolas"/>
          <w:color w:val="000000"/>
          <w:shd w:val="clear" w:color="auto" w:fill="FFFFFF"/>
        </w:rPr>
      </w:pPr>
      <w:ins w:id="61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SexType Sex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D44D89" w:rsidRDefault="00D44D89" w:rsidP="00D44D89">
      <w:pPr>
        <w:pStyle w:val="HTMLPreformatted"/>
        <w:shd w:val="clear" w:color="auto" w:fill="FFFFFF"/>
        <w:rPr>
          <w:ins w:id="6111" w:author="Unknown"/>
          <w:rStyle w:val="HTMLCode"/>
          <w:rFonts w:ascii="Consolas" w:hAnsi="Consolas" w:cs="Consolas"/>
          <w:color w:val="000000"/>
          <w:shd w:val="clear" w:color="auto" w:fill="FFFFFF"/>
        </w:rPr>
      </w:pPr>
      <w:ins w:id="6112" w:author="Unknown">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13"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14" w:author="Unknown"/>
          <w:rStyle w:val="HTMLCode"/>
          <w:rFonts w:ascii="Consolas" w:hAnsi="Consolas" w:cs="Consolas"/>
          <w:color w:val="000000"/>
          <w:shd w:val="clear" w:color="auto" w:fill="FFFFFF"/>
        </w:rPr>
      </w:pPr>
      <w:ins w:id="611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SortAdorner</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Adorner</w:t>
        </w:r>
      </w:ins>
    </w:p>
    <w:p w:rsidR="00D44D89" w:rsidRDefault="00D44D89" w:rsidP="00D44D89">
      <w:pPr>
        <w:pStyle w:val="HTMLPreformatted"/>
        <w:shd w:val="clear" w:color="auto" w:fill="FFFFFF"/>
        <w:rPr>
          <w:ins w:id="6116" w:author="Unknown"/>
          <w:rStyle w:val="HTMLCode"/>
          <w:rFonts w:ascii="Consolas" w:hAnsi="Consolas" w:cs="Consolas"/>
          <w:color w:val="000000"/>
          <w:shd w:val="clear" w:color="auto" w:fill="FFFFFF"/>
        </w:rPr>
      </w:pPr>
      <w:ins w:id="6117" w:author="Unknown">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18" w:author="Unknown"/>
          <w:rStyle w:val="HTMLCode"/>
          <w:rFonts w:ascii="Consolas" w:hAnsi="Consolas" w:cs="Consolas"/>
          <w:color w:val="000000"/>
          <w:shd w:val="clear" w:color="auto" w:fill="FFFFFF"/>
        </w:rPr>
      </w:pPr>
      <w:ins w:id="611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static</w:t>
        </w:r>
        <w:r>
          <w:rPr>
            <w:rStyle w:val="HTMLCode"/>
            <w:rFonts w:ascii="Consolas" w:hAnsi="Consolas" w:cs="Consolas"/>
            <w:color w:val="000000"/>
            <w:shd w:val="clear" w:color="auto" w:fill="FFFFFF"/>
          </w:rPr>
          <w:t xml:space="preserve"> Geometry ascGeometry =</w:t>
        </w:r>
      </w:ins>
    </w:p>
    <w:p w:rsidR="00D44D89" w:rsidRDefault="00D44D89" w:rsidP="00D44D89">
      <w:pPr>
        <w:pStyle w:val="HTMLPreformatted"/>
        <w:shd w:val="clear" w:color="auto" w:fill="FFFFFF"/>
        <w:rPr>
          <w:ins w:id="6120" w:author="Unknown"/>
          <w:rStyle w:val="HTMLCode"/>
          <w:rFonts w:ascii="Consolas" w:hAnsi="Consolas" w:cs="Consolas"/>
          <w:color w:val="000000"/>
          <w:shd w:val="clear" w:color="auto" w:fill="FFFFFF"/>
        </w:rPr>
      </w:pPr>
      <w:ins w:id="612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Geometry.Parse(</w:t>
        </w:r>
        <w:r>
          <w:rPr>
            <w:rStyle w:val="hljs-string"/>
            <w:rFonts w:ascii="Consolas" w:hAnsi="Consolas" w:cs="Consolas"/>
            <w:color w:val="A31515"/>
            <w:shd w:val="clear" w:color="auto" w:fill="FFFFFF"/>
          </w:rPr>
          <w:t>"M 0 4 L 3.5 0 L 7 4 Z"</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122"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23" w:author="Unknown"/>
          <w:rStyle w:val="HTMLCode"/>
          <w:rFonts w:ascii="Consolas" w:hAnsi="Consolas" w:cs="Consolas"/>
          <w:color w:val="000000"/>
          <w:shd w:val="clear" w:color="auto" w:fill="FFFFFF"/>
        </w:rPr>
      </w:pPr>
      <w:ins w:id="612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static</w:t>
        </w:r>
        <w:r>
          <w:rPr>
            <w:rStyle w:val="HTMLCode"/>
            <w:rFonts w:ascii="Consolas" w:hAnsi="Consolas" w:cs="Consolas"/>
            <w:color w:val="000000"/>
            <w:shd w:val="clear" w:color="auto" w:fill="FFFFFF"/>
          </w:rPr>
          <w:t xml:space="preserve"> Geometry descGeometry =</w:t>
        </w:r>
      </w:ins>
    </w:p>
    <w:p w:rsidR="00D44D89" w:rsidRDefault="00D44D89" w:rsidP="00D44D89">
      <w:pPr>
        <w:pStyle w:val="HTMLPreformatted"/>
        <w:shd w:val="clear" w:color="auto" w:fill="FFFFFF"/>
        <w:rPr>
          <w:ins w:id="6125" w:author="Unknown"/>
          <w:rStyle w:val="HTMLCode"/>
          <w:rFonts w:ascii="Consolas" w:hAnsi="Consolas" w:cs="Consolas"/>
          <w:color w:val="000000"/>
          <w:shd w:val="clear" w:color="auto" w:fill="FFFFFF"/>
        </w:rPr>
      </w:pPr>
      <w:ins w:id="61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Geometry.Parse(</w:t>
        </w:r>
        <w:r>
          <w:rPr>
            <w:rStyle w:val="hljs-string"/>
            <w:rFonts w:ascii="Consolas" w:hAnsi="Consolas" w:cs="Consolas"/>
            <w:color w:val="A31515"/>
            <w:shd w:val="clear" w:color="auto" w:fill="FFFFFF"/>
          </w:rPr>
          <w:t>"M 0 0 L 3.5 4 L 7 0 Z"</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127"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28" w:author="Unknown"/>
          <w:rStyle w:val="HTMLCode"/>
          <w:rFonts w:ascii="Consolas" w:hAnsi="Consolas" w:cs="Consolas"/>
          <w:color w:val="000000"/>
          <w:shd w:val="clear" w:color="auto" w:fill="FFFFFF"/>
        </w:rPr>
      </w:pPr>
      <w:ins w:id="612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ListSortDirection Direction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D44D89" w:rsidRDefault="00D44D89" w:rsidP="00D44D89">
      <w:pPr>
        <w:pStyle w:val="HTMLPreformatted"/>
        <w:shd w:val="clear" w:color="auto" w:fill="FFFFFF"/>
        <w:rPr>
          <w:ins w:id="6130"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31" w:author="Unknown"/>
          <w:rStyle w:val="hljs-function"/>
          <w:rFonts w:ascii="Consolas" w:hAnsi="Consolas" w:cs="Consolas"/>
          <w:color w:val="000000"/>
          <w:shd w:val="clear" w:color="auto" w:fill="FFFFFF"/>
        </w:rPr>
      </w:pPr>
      <w:ins w:id="61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SortAdorner</w:t>
        </w:r>
        <w:r>
          <w:rPr>
            <w:rStyle w:val="hljs-function"/>
            <w:rFonts w:ascii="Consolas" w:hAnsi="Consolas" w:cs="Consolas"/>
            <w:color w:val="000000"/>
            <w:shd w:val="clear" w:color="auto" w:fill="FFFFFF"/>
          </w:rPr>
          <w:t>(</w:t>
        </w:r>
        <w:r>
          <w:rPr>
            <w:rStyle w:val="hljs-params"/>
            <w:rFonts w:ascii="Consolas" w:hAnsi="Consolas" w:cs="Consolas"/>
            <w:color w:val="000000"/>
            <w:shd w:val="clear" w:color="auto" w:fill="FFFFFF"/>
          </w:rPr>
          <w:t>UIElement element, ListSortDirection dir</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133" w:author="Unknown"/>
          <w:rStyle w:val="HTMLCode"/>
          <w:rFonts w:ascii="Consolas" w:hAnsi="Consolas" w:cs="Consolas"/>
          <w:color w:val="000000"/>
          <w:shd w:val="clear" w:color="auto" w:fill="FFFFFF"/>
        </w:rPr>
      </w:pPr>
      <w:ins w:id="6134" w:author="Unknown">
        <w:r>
          <w:rPr>
            <w:rStyle w:val="hljs-function"/>
            <w:rFonts w:ascii="Consolas" w:hAnsi="Consolas" w:cs="Consolas"/>
            <w:color w:val="000000"/>
            <w:shd w:val="clear" w:color="auto" w:fill="FFFFFF"/>
          </w:rPr>
          <w:tab/>
        </w:r>
        <w:r>
          <w:rPr>
            <w:rStyle w:val="hljs-function"/>
            <w:rFonts w:ascii="Consolas" w:hAnsi="Consolas" w:cs="Consolas"/>
            <w:color w:val="000000"/>
            <w:shd w:val="clear" w:color="auto" w:fill="FFFFFF"/>
          </w:rPr>
          <w:tab/>
        </w:r>
        <w:r>
          <w:rPr>
            <w:rStyle w:val="hljs-function"/>
            <w:rFonts w:ascii="Consolas" w:hAnsi="Consolas" w:cs="Consolas"/>
            <w:color w:val="000000"/>
            <w:shd w:val="clear" w:color="auto" w:fill="FFFFFF"/>
          </w:rPr>
          <w:tab/>
          <w:t xml:space="preserve">: </w:t>
        </w:r>
        <w:r>
          <w:rPr>
            <w:rStyle w:val="hljs-title"/>
            <w:rFonts w:ascii="Consolas" w:hAnsi="Consolas" w:cs="Consolas"/>
            <w:color w:val="A31515"/>
            <w:shd w:val="clear" w:color="auto" w:fill="FFFFFF"/>
          </w:rPr>
          <w:t>base</w:t>
        </w:r>
        <w:r>
          <w:rPr>
            <w:rStyle w:val="hljs-function"/>
            <w:rFonts w:ascii="Consolas" w:hAnsi="Consolas" w:cs="Consolas"/>
            <w:color w:val="000000"/>
            <w:shd w:val="clear" w:color="auto" w:fill="FFFFFF"/>
          </w:rPr>
          <w:t>(</w:t>
        </w:r>
        <w:r>
          <w:rPr>
            <w:rStyle w:val="hljs-params"/>
            <w:rFonts w:ascii="Consolas" w:hAnsi="Consolas" w:cs="Consolas"/>
            <w:color w:val="000000"/>
            <w:shd w:val="clear" w:color="auto" w:fill="FFFFFF"/>
          </w:rPr>
          <w:t>element</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135" w:author="Unknown"/>
          <w:rStyle w:val="HTMLCode"/>
          <w:rFonts w:ascii="Consolas" w:hAnsi="Consolas" w:cs="Consolas"/>
          <w:color w:val="000000"/>
          <w:shd w:val="clear" w:color="auto" w:fill="FFFFFF"/>
        </w:rPr>
      </w:pPr>
      <w:ins w:id="61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37" w:author="Unknown"/>
          <w:rStyle w:val="HTMLCode"/>
          <w:rFonts w:ascii="Consolas" w:hAnsi="Consolas" w:cs="Consolas"/>
          <w:color w:val="000000"/>
          <w:shd w:val="clear" w:color="auto" w:fill="FFFFFF"/>
        </w:rPr>
      </w:pPr>
      <w:ins w:id="61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.Direction = dir;</w:t>
        </w:r>
      </w:ins>
    </w:p>
    <w:p w:rsidR="00D44D89" w:rsidRDefault="00D44D89" w:rsidP="00D44D89">
      <w:pPr>
        <w:pStyle w:val="HTMLPreformatted"/>
        <w:shd w:val="clear" w:color="auto" w:fill="FFFFFF"/>
        <w:rPr>
          <w:ins w:id="6139" w:author="Unknown"/>
          <w:rStyle w:val="HTMLCode"/>
          <w:rFonts w:ascii="Consolas" w:hAnsi="Consolas" w:cs="Consolas"/>
          <w:color w:val="000000"/>
          <w:shd w:val="clear" w:color="auto" w:fill="FFFFFF"/>
        </w:rPr>
      </w:pPr>
      <w:ins w:id="61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41"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42" w:author="Unknown"/>
          <w:rStyle w:val="HTMLCode"/>
          <w:rFonts w:ascii="Consolas" w:hAnsi="Consolas" w:cs="Consolas"/>
          <w:color w:val="000000"/>
          <w:shd w:val="clear" w:color="auto" w:fill="FFFFFF"/>
        </w:rPr>
      </w:pPr>
      <w:ins w:id="614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protected</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override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OnRender</w:t>
        </w:r>
        <w:r>
          <w:rPr>
            <w:rStyle w:val="hljs-function"/>
            <w:rFonts w:ascii="Consolas" w:hAnsi="Consolas" w:cs="Consolas"/>
            <w:color w:val="000000"/>
            <w:shd w:val="clear" w:color="auto" w:fill="FFFFFF"/>
          </w:rPr>
          <w:t>(</w:t>
        </w:r>
        <w:r>
          <w:rPr>
            <w:rStyle w:val="hljs-params"/>
            <w:rFonts w:ascii="Consolas" w:hAnsi="Consolas" w:cs="Consolas"/>
            <w:color w:val="000000"/>
            <w:shd w:val="clear" w:color="auto" w:fill="FFFFFF"/>
          </w:rPr>
          <w:t>DrawingContext drawingContext</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144" w:author="Unknown"/>
          <w:rStyle w:val="HTMLCode"/>
          <w:rFonts w:ascii="Consolas" w:hAnsi="Consolas" w:cs="Consolas"/>
          <w:color w:val="000000"/>
          <w:shd w:val="clear" w:color="auto" w:fill="FFFFFF"/>
        </w:rPr>
      </w:pPr>
      <w:ins w:id="61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46" w:author="Unknown"/>
          <w:rStyle w:val="HTMLCode"/>
          <w:rFonts w:ascii="Consolas" w:hAnsi="Consolas" w:cs="Consolas"/>
          <w:color w:val="000000"/>
          <w:shd w:val="clear" w:color="auto" w:fill="FFFFFF"/>
        </w:rPr>
      </w:pPr>
      <w:ins w:id="61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base</w:t>
        </w:r>
        <w:r>
          <w:rPr>
            <w:rStyle w:val="HTMLCode"/>
            <w:rFonts w:ascii="Consolas" w:hAnsi="Consolas" w:cs="Consolas"/>
            <w:color w:val="000000"/>
            <w:shd w:val="clear" w:color="auto" w:fill="FFFFFF"/>
          </w:rPr>
          <w:t>.OnRender(drawingContext);</w:t>
        </w:r>
      </w:ins>
    </w:p>
    <w:p w:rsidR="00D44D89" w:rsidRDefault="00D44D89" w:rsidP="00D44D89">
      <w:pPr>
        <w:pStyle w:val="HTMLPreformatted"/>
        <w:shd w:val="clear" w:color="auto" w:fill="FFFFFF"/>
        <w:rPr>
          <w:ins w:id="6148"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49" w:author="Unknown"/>
          <w:rStyle w:val="HTMLCode"/>
          <w:rFonts w:ascii="Consolas" w:hAnsi="Consolas" w:cs="Consolas"/>
          <w:color w:val="000000"/>
          <w:shd w:val="clear" w:color="auto" w:fill="FFFFFF"/>
        </w:rPr>
      </w:pPr>
      <w:ins w:id="615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(AdornedElement.RenderSize.Width &lt; </w:t>
        </w:r>
        <w:r>
          <w:rPr>
            <w:rStyle w:val="hljs-number"/>
            <w:rFonts w:ascii="Consolas" w:eastAsiaTheme="majorEastAsia" w:hAnsi="Consolas" w:cs="Consolas"/>
            <w:color w:val="000000"/>
            <w:shd w:val="clear" w:color="auto" w:fill="FFFFFF"/>
          </w:rPr>
          <w:t>20</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151" w:author="Unknown"/>
          <w:rStyle w:val="HTMLCode"/>
          <w:rFonts w:ascii="Consolas" w:hAnsi="Consolas" w:cs="Consolas"/>
          <w:color w:val="000000"/>
          <w:shd w:val="clear" w:color="auto" w:fill="FFFFFF"/>
        </w:rPr>
      </w:pPr>
      <w:ins w:id="615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153"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54" w:author="Unknown"/>
          <w:rStyle w:val="HTMLCode"/>
          <w:rFonts w:ascii="Consolas" w:hAnsi="Consolas" w:cs="Consolas"/>
          <w:color w:val="000000"/>
          <w:shd w:val="clear" w:color="auto" w:fill="FFFFFF"/>
        </w:rPr>
      </w:pPr>
      <w:ins w:id="61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TranslateTransform transform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TranslateTransform</w:t>
        </w:r>
      </w:ins>
    </w:p>
    <w:p w:rsidR="00D44D89" w:rsidRDefault="00D44D89" w:rsidP="00D44D89">
      <w:pPr>
        <w:pStyle w:val="HTMLPreformatted"/>
        <w:shd w:val="clear" w:color="auto" w:fill="FFFFFF"/>
        <w:rPr>
          <w:ins w:id="6156" w:author="Unknown"/>
          <w:rStyle w:val="HTMLCode"/>
          <w:rFonts w:ascii="Consolas" w:hAnsi="Consolas" w:cs="Consolas"/>
          <w:color w:val="000000"/>
          <w:shd w:val="clear" w:color="auto" w:fill="FFFFFF"/>
        </w:rPr>
      </w:pPr>
      <w:ins w:id="61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58" w:author="Unknown"/>
          <w:rStyle w:val="HTMLCode"/>
          <w:rFonts w:ascii="Consolas" w:hAnsi="Consolas" w:cs="Consolas"/>
          <w:color w:val="000000"/>
          <w:shd w:val="clear" w:color="auto" w:fill="FFFFFF"/>
        </w:rPr>
      </w:pPr>
      <w:ins w:id="61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AdornedElement.RenderSize.Width - </w:t>
        </w:r>
        <w:r>
          <w:rPr>
            <w:rStyle w:val="hljs-number"/>
            <w:rFonts w:ascii="Consolas" w:eastAsiaTheme="majorEastAsia" w:hAnsi="Consolas" w:cs="Consolas"/>
            <w:color w:val="000000"/>
            <w:shd w:val="clear" w:color="auto" w:fill="FFFFFF"/>
          </w:rPr>
          <w:t>15</w:t>
        </w:r>
        <w:r>
          <w:rPr>
            <w:rStyle w:val="HTMLCode"/>
            <w:rFonts w:ascii="Consolas" w:hAnsi="Consolas" w:cs="Consolas"/>
            <w:color w:val="000000"/>
            <w:shd w:val="clear" w:color="auto" w:fill="FFFFFF"/>
          </w:rPr>
          <w:t>,</w:t>
        </w:r>
      </w:ins>
    </w:p>
    <w:p w:rsidR="00D44D89" w:rsidRDefault="00D44D89" w:rsidP="00D44D89">
      <w:pPr>
        <w:pStyle w:val="HTMLPreformatted"/>
        <w:shd w:val="clear" w:color="auto" w:fill="FFFFFF"/>
        <w:rPr>
          <w:ins w:id="6160" w:author="Unknown"/>
          <w:rStyle w:val="HTMLCode"/>
          <w:rFonts w:ascii="Consolas" w:hAnsi="Consolas" w:cs="Consolas"/>
          <w:color w:val="000000"/>
          <w:shd w:val="clear" w:color="auto" w:fill="FFFFFF"/>
        </w:rPr>
      </w:pPr>
      <w:ins w:id="61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(AdornedElement.RenderSize.Height - </w:t>
        </w:r>
        <w:r>
          <w:rPr>
            <w:rStyle w:val="hljs-number"/>
            <w:rFonts w:ascii="Consolas" w:eastAsiaTheme="majorEastAsia" w:hAnsi="Consolas" w:cs="Consolas"/>
            <w:color w:val="000000"/>
            <w:shd w:val="clear" w:color="auto" w:fill="FFFFFF"/>
          </w:rPr>
          <w:t>5</w:t>
        </w:r>
        <w:r>
          <w:rPr>
            <w:rStyle w:val="HTMLCode"/>
            <w:rFonts w:ascii="Consolas" w:hAnsi="Consolas" w:cs="Consolas"/>
            <w:color w:val="000000"/>
            <w:shd w:val="clear" w:color="auto" w:fill="FFFFFF"/>
          </w:rPr>
          <w:t xml:space="preserve">) / </w:t>
        </w:r>
        <w:r>
          <w:rPr>
            <w:rStyle w:val="hljs-number"/>
            <w:rFonts w:ascii="Consolas" w:eastAsiaTheme="majorEastAsia" w:hAnsi="Consolas" w:cs="Consolas"/>
            <w:color w:val="000000"/>
            <w:shd w:val="clear" w:color="auto" w:fill="FFFFFF"/>
          </w:rPr>
          <w:t>2</w:t>
        </w:r>
      </w:ins>
    </w:p>
    <w:p w:rsidR="00D44D89" w:rsidRDefault="00D44D89" w:rsidP="00D44D89">
      <w:pPr>
        <w:pStyle w:val="HTMLPreformatted"/>
        <w:shd w:val="clear" w:color="auto" w:fill="FFFFFF"/>
        <w:rPr>
          <w:ins w:id="6162" w:author="Unknown"/>
          <w:rStyle w:val="HTMLCode"/>
          <w:rFonts w:ascii="Consolas" w:hAnsi="Consolas" w:cs="Consolas"/>
          <w:color w:val="000000"/>
          <w:shd w:val="clear" w:color="auto" w:fill="FFFFFF"/>
        </w:rPr>
      </w:pPr>
      <w:ins w:id="61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64" w:author="Unknown"/>
          <w:rStyle w:val="HTMLCode"/>
          <w:rFonts w:ascii="Consolas" w:hAnsi="Consolas" w:cs="Consolas"/>
          <w:color w:val="000000"/>
          <w:shd w:val="clear" w:color="auto" w:fill="FFFFFF"/>
        </w:rPr>
      </w:pPr>
      <w:ins w:id="6165"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drawingContext.PushTransform(transform);</w:t>
        </w:r>
      </w:ins>
    </w:p>
    <w:p w:rsidR="00D44D89" w:rsidRDefault="00D44D89" w:rsidP="00D44D89">
      <w:pPr>
        <w:pStyle w:val="HTMLPreformatted"/>
        <w:shd w:val="clear" w:color="auto" w:fill="FFFFFF"/>
        <w:rPr>
          <w:ins w:id="6166"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67" w:author="Unknown"/>
          <w:rStyle w:val="HTMLCode"/>
          <w:rFonts w:ascii="Consolas" w:hAnsi="Consolas" w:cs="Consolas"/>
          <w:color w:val="000000"/>
          <w:shd w:val="clear" w:color="auto" w:fill="FFFFFF"/>
        </w:rPr>
      </w:pPr>
      <w:ins w:id="616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Geometry geometry = ascGeometry;</w:t>
        </w:r>
      </w:ins>
    </w:p>
    <w:p w:rsidR="00D44D89" w:rsidRDefault="00D44D89" w:rsidP="00D44D89">
      <w:pPr>
        <w:pStyle w:val="HTMLPreformatted"/>
        <w:shd w:val="clear" w:color="auto" w:fill="FFFFFF"/>
        <w:rPr>
          <w:ins w:id="6169" w:author="Unknown"/>
          <w:rStyle w:val="HTMLCode"/>
          <w:rFonts w:ascii="Consolas" w:hAnsi="Consolas" w:cs="Consolas"/>
          <w:color w:val="000000"/>
          <w:shd w:val="clear" w:color="auto" w:fill="FFFFFF"/>
        </w:rPr>
      </w:pPr>
      <w:ins w:id="617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.Direction == ListSortDirection.Descending)</w:t>
        </w:r>
      </w:ins>
    </w:p>
    <w:p w:rsidR="00D44D89" w:rsidRDefault="00D44D89" w:rsidP="00D44D89">
      <w:pPr>
        <w:pStyle w:val="HTMLPreformatted"/>
        <w:shd w:val="clear" w:color="auto" w:fill="FFFFFF"/>
        <w:rPr>
          <w:ins w:id="6171" w:author="Unknown"/>
          <w:rStyle w:val="HTMLCode"/>
          <w:rFonts w:ascii="Consolas" w:hAnsi="Consolas" w:cs="Consolas"/>
          <w:color w:val="000000"/>
          <w:shd w:val="clear" w:color="auto" w:fill="FFFFFF"/>
        </w:rPr>
      </w:pPr>
      <w:ins w:id="617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geometry = descGeometry;</w:t>
        </w:r>
      </w:ins>
    </w:p>
    <w:p w:rsidR="00D44D89" w:rsidRDefault="00D44D89" w:rsidP="00D44D89">
      <w:pPr>
        <w:pStyle w:val="HTMLPreformatted"/>
        <w:shd w:val="clear" w:color="auto" w:fill="FFFFFF"/>
        <w:rPr>
          <w:ins w:id="6173" w:author="Unknown"/>
          <w:rStyle w:val="HTMLCode"/>
          <w:rFonts w:ascii="Consolas" w:hAnsi="Consolas" w:cs="Consolas"/>
          <w:color w:val="000000"/>
          <w:shd w:val="clear" w:color="auto" w:fill="FFFFFF"/>
        </w:rPr>
      </w:pPr>
      <w:ins w:id="617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drawingContext.DrawGeometry(Brushes.Black, </w:t>
        </w:r>
        <w:r>
          <w:rPr>
            <w:rStyle w:val="hljs-literal"/>
            <w:rFonts w:ascii="Consolas" w:hAnsi="Consolas" w:cs="Consolas"/>
            <w:color w:val="A31515"/>
            <w:shd w:val="clear" w:color="auto" w:fill="FFFFFF"/>
          </w:rPr>
          <w:t>null</w:t>
        </w:r>
        <w:r>
          <w:rPr>
            <w:rStyle w:val="HTMLCode"/>
            <w:rFonts w:ascii="Consolas" w:hAnsi="Consolas" w:cs="Consolas"/>
            <w:color w:val="000000"/>
            <w:shd w:val="clear" w:color="auto" w:fill="FFFFFF"/>
          </w:rPr>
          <w:t>, geometry);</w:t>
        </w:r>
      </w:ins>
    </w:p>
    <w:p w:rsidR="00D44D89" w:rsidRDefault="00D44D89" w:rsidP="00D44D89">
      <w:pPr>
        <w:pStyle w:val="HTMLPreformatted"/>
        <w:shd w:val="clear" w:color="auto" w:fill="FFFFFF"/>
        <w:rPr>
          <w:ins w:id="6175" w:author="Unknown"/>
          <w:rStyle w:val="HTMLCode"/>
          <w:rFonts w:ascii="Consolas" w:hAnsi="Consolas" w:cs="Consolas"/>
          <w:color w:val="000000"/>
          <w:shd w:val="clear" w:color="auto" w:fill="FFFFFF"/>
        </w:rPr>
      </w:pPr>
    </w:p>
    <w:p w:rsidR="00D44D89" w:rsidRDefault="00D44D89" w:rsidP="00D44D89">
      <w:pPr>
        <w:pStyle w:val="HTMLPreformatted"/>
        <w:shd w:val="clear" w:color="auto" w:fill="FFFFFF"/>
        <w:rPr>
          <w:ins w:id="6176" w:author="Unknown"/>
          <w:rStyle w:val="HTMLCode"/>
          <w:rFonts w:ascii="Consolas" w:hAnsi="Consolas" w:cs="Consolas"/>
          <w:color w:val="000000"/>
          <w:shd w:val="clear" w:color="auto" w:fill="FFFFFF"/>
        </w:rPr>
      </w:pPr>
      <w:ins w:id="617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drawingContext.Pop();</w:t>
        </w:r>
      </w:ins>
    </w:p>
    <w:p w:rsidR="00D44D89" w:rsidRDefault="00D44D89" w:rsidP="00D44D89">
      <w:pPr>
        <w:pStyle w:val="HTMLPreformatted"/>
        <w:shd w:val="clear" w:color="auto" w:fill="FFFFFF"/>
        <w:rPr>
          <w:ins w:id="6178" w:author="Unknown"/>
          <w:rStyle w:val="HTMLCode"/>
          <w:rFonts w:ascii="Consolas" w:hAnsi="Consolas" w:cs="Consolas"/>
          <w:color w:val="000000"/>
          <w:shd w:val="clear" w:color="auto" w:fill="FFFFFF"/>
        </w:rPr>
      </w:pPr>
      <w:ins w:id="617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80" w:author="Unknown"/>
          <w:rStyle w:val="HTMLCode"/>
          <w:rFonts w:ascii="Consolas" w:hAnsi="Consolas" w:cs="Consolas"/>
          <w:color w:val="000000"/>
          <w:shd w:val="clear" w:color="auto" w:fill="FFFFFF"/>
        </w:rPr>
      </w:pPr>
      <w:ins w:id="6181" w:author="Unknown">
        <w:r>
          <w:rPr>
            <w:rStyle w:val="HTMLCode"/>
            <w:rFonts w:ascii="Consolas" w:hAnsi="Consolas" w:cs="Consolas"/>
            <w:color w:val="000000"/>
            <w:shd w:val="clear" w:color="auto" w:fill="FFFFFF"/>
          </w:rPr>
          <w:tab/>
          <w:t>}</w:t>
        </w:r>
      </w:ins>
    </w:p>
    <w:p w:rsidR="00D44D89" w:rsidRDefault="00D44D89" w:rsidP="00D44D89">
      <w:pPr>
        <w:pStyle w:val="HTMLPreformatted"/>
        <w:shd w:val="clear" w:color="auto" w:fill="FFFFFF"/>
        <w:rPr>
          <w:ins w:id="6182" w:author="Unknown"/>
          <w:rFonts w:ascii="Consolas" w:hAnsi="Consolas" w:cs="Consolas"/>
          <w:color w:val="212529"/>
          <w:sz w:val="16"/>
          <w:szCs w:val="16"/>
        </w:rPr>
      </w:pPr>
      <w:ins w:id="6183" w:author="Unknown">
        <w:r>
          <w:rPr>
            <w:rStyle w:val="HTMLCode"/>
            <w:rFonts w:ascii="Consolas" w:hAnsi="Consolas" w:cs="Consolas"/>
            <w:color w:val="000000"/>
            <w:shd w:val="clear" w:color="auto" w:fill="FFFFFF"/>
          </w:rPr>
          <w:t>}</w:t>
        </w:r>
      </w:ins>
    </w:p>
    <w:p w:rsidR="00D44D89" w:rsidRDefault="00D44D89" w:rsidP="00D44D89">
      <w:pPr>
        <w:pStyle w:val="NormalWeb"/>
        <w:shd w:val="clear" w:color="auto" w:fill="FFFFFF"/>
        <w:spacing w:before="288" w:beforeAutospacing="0" w:after="288" w:afterAutospacing="0"/>
        <w:rPr>
          <w:ins w:id="6184" w:author="Unknown"/>
          <w:rFonts w:ascii="Segoe UI" w:hAnsi="Segoe UI" w:cs="Segoe UI"/>
          <w:color w:val="212529"/>
          <w:sz w:val="18"/>
          <w:szCs w:val="18"/>
        </w:rPr>
      </w:pPr>
      <w:ins w:id="6185" w:author="Unknown">
        <w:r>
          <w:rPr>
            <w:rFonts w:ascii="Segoe UI" w:hAnsi="Segoe UI" w:cs="Segoe UI"/>
            <w:color w:val="212529"/>
            <w:sz w:val="18"/>
            <w:szCs w:val="18"/>
          </w:rPr>
          <w:t>Allow me to start from the bottom and then work my way up while explaining what happens. The last class in the file is an Adorner class called </w:t>
        </w:r>
        <w:r>
          <w:rPr>
            <w:rStyle w:val="Strong"/>
            <w:rFonts w:ascii="Segoe UI" w:hAnsi="Segoe UI" w:cs="Segoe UI"/>
            <w:color w:val="212529"/>
            <w:sz w:val="18"/>
            <w:szCs w:val="18"/>
          </w:rPr>
          <w:t>SortAdorner</w:t>
        </w:r>
        <w:r>
          <w:rPr>
            <w:rFonts w:ascii="Segoe UI" w:hAnsi="Segoe UI" w:cs="Segoe UI"/>
            <w:color w:val="212529"/>
            <w:sz w:val="18"/>
            <w:szCs w:val="18"/>
          </w:rPr>
          <w:t>. All this little class does is to draw a triangle, either pointing up or down, depending on the sort direction. WPF uses the concept of adorners to allow you to paint stuff over other controls, and this is exactly what we want here: The ability to draw a sorting triangle on top of our ListView column header.</w:t>
        </w:r>
      </w:ins>
    </w:p>
    <w:p w:rsidR="00D44D89" w:rsidRDefault="00D44D89" w:rsidP="00D44D89">
      <w:pPr>
        <w:pStyle w:val="NormalWeb"/>
        <w:shd w:val="clear" w:color="auto" w:fill="FFFFFF"/>
        <w:spacing w:before="288" w:beforeAutospacing="0" w:after="288" w:afterAutospacing="0"/>
        <w:rPr>
          <w:ins w:id="6186" w:author="Unknown"/>
          <w:rFonts w:ascii="Segoe UI" w:hAnsi="Segoe UI" w:cs="Segoe UI"/>
          <w:color w:val="212529"/>
          <w:sz w:val="18"/>
          <w:szCs w:val="18"/>
        </w:rPr>
      </w:pPr>
      <w:ins w:id="6187" w:author="Unknown">
        <w:r>
          <w:rPr>
            <w:rFonts w:ascii="Segoe UI" w:hAnsi="Segoe UI" w:cs="Segoe UI"/>
            <w:color w:val="212529"/>
            <w:sz w:val="18"/>
            <w:szCs w:val="18"/>
          </w:rPr>
          <w:t>The </w:t>
        </w:r>
        <w:r>
          <w:rPr>
            <w:rStyle w:val="Strong"/>
            <w:rFonts w:ascii="Segoe UI" w:hAnsi="Segoe UI" w:cs="Segoe UI"/>
            <w:color w:val="212529"/>
            <w:sz w:val="18"/>
            <w:szCs w:val="18"/>
          </w:rPr>
          <w:t>SortAdorner</w:t>
        </w:r>
        <w:r>
          <w:rPr>
            <w:rFonts w:ascii="Segoe UI" w:hAnsi="Segoe UI" w:cs="Segoe UI"/>
            <w:color w:val="212529"/>
            <w:sz w:val="18"/>
            <w:szCs w:val="18"/>
          </w:rPr>
          <w:t> works by defining two </w:t>
        </w:r>
        <w:r>
          <w:rPr>
            <w:rStyle w:val="Strong"/>
            <w:rFonts w:ascii="Segoe UI" w:hAnsi="Segoe UI" w:cs="Segoe UI"/>
            <w:color w:val="212529"/>
            <w:sz w:val="18"/>
            <w:szCs w:val="18"/>
          </w:rPr>
          <w:t>Geometry</w:t>
        </w:r>
        <w:r>
          <w:rPr>
            <w:rFonts w:ascii="Segoe UI" w:hAnsi="Segoe UI" w:cs="Segoe UI"/>
            <w:color w:val="212529"/>
            <w:sz w:val="18"/>
            <w:szCs w:val="18"/>
          </w:rPr>
          <w:t> objects, which are basically used to describe 2D shapes - in this case a triangle with the tip pointing up and one with the tip pointing down. The Geometry.Parse() method uses the list of points to draw the triangles, which will be explained more thoroughly in a later article.</w:t>
        </w:r>
      </w:ins>
    </w:p>
    <w:p w:rsidR="00D44D89" w:rsidRDefault="00D44D89" w:rsidP="00D44D89">
      <w:pPr>
        <w:pStyle w:val="NormalWeb"/>
        <w:shd w:val="clear" w:color="auto" w:fill="FFFFFF"/>
        <w:spacing w:before="288" w:beforeAutospacing="0" w:after="288" w:afterAutospacing="0"/>
        <w:rPr>
          <w:ins w:id="6188" w:author="Unknown"/>
          <w:rFonts w:ascii="Segoe UI" w:hAnsi="Segoe UI" w:cs="Segoe UI"/>
          <w:color w:val="212529"/>
          <w:sz w:val="18"/>
          <w:szCs w:val="18"/>
        </w:rPr>
      </w:pPr>
      <w:ins w:id="6189" w:author="Unknown">
        <w:r>
          <w:rPr>
            <w:rFonts w:ascii="Segoe UI" w:hAnsi="Segoe UI" w:cs="Segoe UI"/>
            <w:color w:val="212529"/>
            <w:sz w:val="18"/>
            <w:szCs w:val="18"/>
          </w:rPr>
          <w:t>The </w:t>
        </w:r>
        <w:r>
          <w:rPr>
            <w:rStyle w:val="Strong"/>
            <w:rFonts w:ascii="Segoe UI" w:hAnsi="Segoe UI" w:cs="Segoe UI"/>
            <w:color w:val="212529"/>
            <w:sz w:val="18"/>
            <w:szCs w:val="18"/>
          </w:rPr>
          <w:t>SortAdorner</w:t>
        </w:r>
        <w:r>
          <w:rPr>
            <w:rFonts w:ascii="Segoe UI" w:hAnsi="Segoe UI" w:cs="Segoe UI"/>
            <w:color w:val="212529"/>
            <w:sz w:val="18"/>
            <w:szCs w:val="18"/>
          </w:rPr>
          <w:t> is aware of the sort direction, because it needs to draw the proper triangle, but is not aware of the field that we order by - this is handled in the UI layer.</w:t>
        </w:r>
      </w:ins>
    </w:p>
    <w:p w:rsidR="00D44D89" w:rsidRDefault="00D44D89" w:rsidP="00D44D89">
      <w:pPr>
        <w:pStyle w:val="NormalWeb"/>
        <w:shd w:val="clear" w:color="auto" w:fill="FFFFFF"/>
        <w:spacing w:before="288" w:beforeAutospacing="0" w:after="288" w:afterAutospacing="0"/>
        <w:rPr>
          <w:ins w:id="6190" w:author="Unknown"/>
          <w:rFonts w:ascii="Segoe UI" w:hAnsi="Segoe UI" w:cs="Segoe UI"/>
          <w:color w:val="212529"/>
          <w:sz w:val="18"/>
          <w:szCs w:val="18"/>
        </w:rPr>
      </w:pPr>
      <w:ins w:id="6191" w:author="Unknown">
        <w:r>
          <w:rPr>
            <w:rFonts w:ascii="Segoe UI" w:hAnsi="Segoe UI" w:cs="Segoe UI"/>
            <w:color w:val="212529"/>
            <w:sz w:val="18"/>
            <w:szCs w:val="18"/>
          </w:rPr>
          <w:t>The </w:t>
        </w:r>
        <w:r>
          <w:rPr>
            <w:rStyle w:val="Strong"/>
            <w:rFonts w:ascii="Segoe UI" w:hAnsi="Segoe UI" w:cs="Segoe UI"/>
            <w:color w:val="212529"/>
            <w:sz w:val="18"/>
            <w:szCs w:val="18"/>
          </w:rPr>
          <w:t>User</w:t>
        </w:r>
        <w:r>
          <w:rPr>
            <w:rFonts w:ascii="Segoe UI" w:hAnsi="Segoe UI" w:cs="Segoe UI"/>
            <w:color w:val="212529"/>
            <w:sz w:val="18"/>
            <w:szCs w:val="18"/>
          </w:rPr>
          <w:t> class is just a basic information class, used to contain information about a user. Some of this information is used in the UI layer, where we bind to the Name, Age and Sex properties.</w:t>
        </w:r>
      </w:ins>
    </w:p>
    <w:p w:rsidR="00D44D89" w:rsidRDefault="00D44D89" w:rsidP="00D44D89">
      <w:pPr>
        <w:pStyle w:val="NormalWeb"/>
        <w:shd w:val="clear" w:color="auto" w:fill="FFFFFF"/>
        <w:spacing w:before="288" w:beforeAutospacing="0" w:after="288" w:afterAutospacing="0"/>
        <w:rPr>
          <w:ins w:id="6192" w:author="Unknown"/>
          <w:rFonts w:ascii="Segoe UI" w:hAnsi="Segoe UI" w:cs="Segoe UI"/>
          <w:color w:val="212529"/>
          <w:sz w:val="18"/>
          <w:szCs w:val="18"/>
        </w:rPr>
      </w:pPr>
      <w:ins w:id="6193" w:author="Unknown">
        <w:r>
          <w:rPr>
            <w:rFonts w:ascii="Segoe UI" w:hAnsi="Segoe UI" w:cs="Segoe UI"/>
            <w:color w:val="212529"/>
            <w:sz w:val="18"/>
            <w:szCs w:val="18"/>
          </w:rPr>
          <w:t>In the Window class, we have two methods: The constructor where we build a list of users and assign it to the ItemsSource of our ListView, and then the more interesting click event handler that will be hit when the user clicks a column. In the top of the class, we have defined two private variables: </w:t>
        </w:r>
        <w:r>
          <w:rPr>
            <w:rStyle w:val="Emphasis"/>
            <w:rFonts w:ascii="Segoe UI" w:hAnsi="Segoe UI" w:cs="Segoe UI"/>
            <w:color w:val="212529"/>
            <w:sz w:val="18"/>
            <w:szCs w:val="18"/>
          </w:rPr>
          <w:t>listViewSortCol</w:t>
        </w:r>
        <w:r>
          <w:rPr>
            <w:rFonts w:ascii="Segoe UI" w:hAnsi="Segoe UI" w:cs="Segoe UI"/>
            <w:color w:val="212529"/>
            <w:sz w:val="18"/>
            <w:szCs w:val="18"/>
          </w:rPr>
          <w:t> and </w:t>
        </w:r>
        <w:r>
          <w:rPr>
            <w:rStyle w:val="Emphasis"/>
            <w:rFonts w:ascii="Segoe UI" w:hAnsi="Segoe UI" w:cs="Segoe UI"/>
            <w:color w:val="212529"/>
            <w:sz w:val="18"/>
            <w:szCs w:val="18"/>
          </w:rPr>
          <w:t>listViewSortAdorner</w:t>
        </w:r>
        <w:r>
          <w:rPr>
            <w:rFonts w:ascii="Segoe UI" w:hAnsi="Segoe UI" w:cs="Segoe UI"/>
            <w:color w:val="212529"/>
            <w:sz w:val="18"/>
            <w:szCs w:val="18"/>
          </w:rPr>
          <w:t>. These will help us keep track of which column we're currently sorting by and the adorner we placed to indicate it.</w:t>
        </w:r>
      </w:ins>
    </w:p>
    <w:p w:rsidR="00D44D89" w:rsidRDefault="00D44D89" w:rsidP="00D44D89">
      <w:pPr>
        <w:pStyle w:val="NormalWeb"/>
        <w:shd w:val="clear" w:color="auto" w:fill="FFFFFF"/>
        <w:spacing w:before="288" w:beforeAutospacing="0" w:after="288" w:afterAutospacing="0"/>
        <w:rPr>
          <w:ins w:id="6194" w:author="Unknown"/>
          <w:rFonts w:ascii="Segoe UI" w:hAnsi="Segoe UI" w:cs="Segoe UI"/>
          <w:color w:val="212529"/>
          <w:sz w:val="18"/>
          <w:szCs w:val="18"/>
        </w:rPr>
      </w:pPr>
      <w:ins w:id="6195" w:author="Unknown">
        <w:r>
          <w:rPr>
            <w:rFonts w:ascii="Segoe UI" w:hAnsi="Segoe UI" w:cs="Segoe UI"/>
            <w:color w:val="212529"/>
            <w:sz w:val="18"/>
            <w:szCs w:val="18"/>
          </w:rPr>
          <w:t>In the lvUsersColumnHeader_Click event handler, we start off by getting a reference to the column that the user clicked. With this, we can decide which property on the User class to sort by, simply by looking at the Tag property that we defined in XAML. We then check if we're already sorting by a column - if that is the case, we remove the adorner and clear the current sort descriptions.</w:t>
        </w:r>
      </w:ins>
    </w:p>
    <w:p w:rsidR="00D44D89" w:rsidRDefault="00D44D89" w:rsidP="00D44D89">
      <w:pPr>
        <w:pStyle w:val="NormalWeb"/>
        <w:shd w:val="clear" w:color="auto" w:fill="FFFFFF"/>
        <w:spacing w:before="288" w:beforeAutospacing="0" w:after="288" w:afterAutospacing="0"/>
        <w:rPr>
          <w:ins w:id="6196" w:author="Unknown"/>
          <w:rFonts w:ascii="Segoe UI" w:hAnsi="Segoe UI" w:cs="Segoe UI"/>
          <w:color w:val="212529"/>
          <w:sz w:val="18"/>
          <w:szCs w:val="18"/>
        </w:rPr>
      </w:pPr>
      <w:ins w:id="6197" w:author="Unknown">
        <w:r>
          <w:rPr>
            <w:rFonts w:ascii="Segoe UI" w:hAnsi="Segoe UI" w:cs="Segoe UI"/>
            <w:color w:val="212529"/>
            <w:sz w:val="18"/>
            <w:szCs w:val="18"/>
          </w:rPr>
          <w:t>After that, we're ready to decide the direction. The default is ascending, but we do a check to see if we're already sorting by the column that the user clicked - if that is the case, we change the direction to descending.</w:t>
        </w:r>
      </w:ins>
    </w:p>
    <w:p w:rsidR="00D44D89" w:rsidRDefault="00D44D89" w:rsidP="00D44D89">
      <w:pPr>
        <w:pStyle w:val="NormalWeb"/>
        <w:shd w:val="clear" w:color="auto" w:fill="FFFFFF"/>
        <w:spacing w:before="288" w:beforeAutospacing="0" w:after="288" w:afterAutospacing="0"/>
        <w:rPr>
          <w:ins w:id="6198" w:author="Unknown"/>
          <w:rFonts w:ascii="Segoe UI" w:hAnsi="Segoe UI" w:cs="Segoe UI"/>
          <w:color w:val="212529"/>
          <w:sz w:val="18"/>
          <w:szCs w:val="18"/>
        </w:rPr>
      </w:pPr>
      <w:ins w:id="6199" w:author="Unknown">
        <w:r>
          <w:rPr>
            <w:rFonts w:ascii="Segoe UI" w:hAnsi="Segoe UI" w:cs="Segoe UI"/>
            <w:color w:val="212529"/>
            <w:sz w:val="18"/>
            <w:szCs w:val="18"/>
          </w:rPr>
          <w:t>In the end, we create a new SortAdorner, passing in the column that it should be rendered on, as well as the direction. We add this to the AdornerLayer of the column header, and at the very end, we add a SortDescription to the ListView, to let it know which property to sort by and in which direction.</w:t>
        </w:r>
      </w:ins>
    </w:p>
    <w:p w:rsidR="00D44D89" w:rsidRDefault="00D44D89" w:rsidP="00D44D89">
      <w:pPr>
        <w:shd w:val="clear" w:color="auto" w:fill="FFFFFF"/>
        <w:rPr>
          <w:rFonts w:ascii="Segoe UI" w:hAnsi="Segoe UI" w:cs="Segoe UI"/>
          <w:b/>
          <w:bCs/>
          <w:color w:val="C0C0C0"/>
        </w:rPr>
      </w:pPr>
      <w:r>
        <w:rPr>
          <w:rFonts w:ascii="Segoe UI" w:hAnsi="Segoe UI" w:cs="Segoe UI"/>
          <w:b/>
          <w:bCs/>
          <w:color w:val="C0C0C0"/>
        </w:rPr>
        <w:t>The ListView control:</w:t>
      </w:r>
    </w:p>
    <w:p w:rsidR="00D44D89" w:rsidRDefault="00D44D89" w:rsidP="00D44D89">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ListView filtering</w:t>
      </w:r>
    </w:p>
    <w:p w:rsidR="00D44D89" w:rsidRDefault="00D44D89" w:rsidP="00D44D8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 xml:space="preserve">We've already done several different things with the ListView, like grouping and sorting, but another very useful ability is filtering. Obviously, you could just limit the items you add to the ListView in the first place, but often you </w:t>
      </w:r>
      <w:r>
        <w:rPr>
          <w:rFonts w:ascii="Segoe UI" w:hAnsi="Segoe UI" w:cs="Segoe UI"/>
          <w:color w:val="212529"/>
          <w:sz w:val="18"/>
          <w:szCs w:val="18"/>
        </w:rPr>
        <w:lastRenderedPageBreak/>
        <w:t>would need to filter the ListView dynamically, in runtime, usually based on a user entered filter string. Luckily for us, the view mechanisms of the ListView also make it easy to do just that, like we saw it with sorting and grouping.</w:t>
      </w:r>
    </w:p>
    <w:p w:rsidR="00D44D89" w:rsidRDefault="00D44D89" w:rsidP="00D44D8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Filtering is actually quite easy to do, so let's jump straight into an example, and then we'll discuss it afterwards:</w:t>
      </w:r>
    </w:p>
    <w:p w:rsidR="00D44D89" w:rsidRDefault="003C5A45" w:rsidP="00D44D89">
      <w:pPr>
        <w:shd w:val="clear" w:color="auto" w:fill="FFFFFF"/>
        <w:jc w:val="right"/>
        <w:rPr>
          <w:ins w:id="6200" w:author="Unknown"/>
          <w:rFonts w:ascii="Segoe UI" w:hAnsi="Segoe UI" w:cs="Segoe UI"/>
          <w:color w:val="212529"/>
          <w:sz w:val="18"/>
          <w:szCs w:val="18"/>
        </w:rPr>
      </w:pPr>
      <w:ins w:id="6201" w:author="Unknown">
        <w:r>
          <w:rPr>
            <w:rFonts w:ascii="Segoe UI" w:hAnsi="Segoe UI" w:cs="Segoe UI"/>
            <w:color w:val="212529"/>
            <w:sz w:val="18"/>
            <w:szCs w:val="18"/>
          </w:rPr>
          <w:fldChar w:fldCharType="begin"/>
        </w:r>
        <w:r w:rsidR="00D44D8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44D8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44D89" w:rsidRDefault="00D44D89" w:rsidP="00D44D89">
      <w:pPr>
        <w:pStyle w:val="HTMLPreformatted"/>
        <w:shd w:val="clear" w:color="auto" w:fill="FFFFFF"/>
        <w:rPr>
          <w:ins w:id="6202" w:author="Unknown"/>
          <w:rStyle w:val="hljs-tag"/>
          <w:rFonts w:ascii="Consolas" w:hAnsi="Consolas" w:cs="Consolas"/>
          <w:shd w:val="clear" w:color="auto" w:fill="FFFFFF"/>
        </w:rPr>
      </w:pPr>
      <w:ins w:id="620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"WpfTutorialSamples.ListView_control.FilteringSample"</w:t>
        </w:r>
      </w:ins>
    </w:p>
    <w:p w:rsidR="00D44D89" w:rsidRDefault="00D44D89" w:rsidP="00D44D89">
      <w:pPr>
        <w:pStyle w:val="HTMLPreformatted"/>
        <w:shd w:val="clear" w:color="auto" w:fill="FFFFFF"/>
        <w:rPr>
          <w:ins w:id="6204" w:author="Unknown"/>
          <w:rStyle w:val="hljs-tag"/>
          <w:rFonts w:ascii="Consolas" w:hAnsi="Consolas" w:cs="Consolas"/>
          <w:shd w:val="clear" w:color="auto" w:fill="FFFFFF"/>
        </w:rPr>
      </w:pPr>
      <w:ins w:id="620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D44D89" w:rsidRDefault="00D44D89" w:rsidP="00D44D89">
      <w:pPr>
        <w:pStyle w:val="HTMLPreformatted"/>
        <w:shd w:val="clear" w:color="auto" w:fill="FFFFFF"/>
        <w:rPr>
          <w:ins w:id="6206" w:author="Unknown"/>
          <w:rStyle w:val="hljs-tag"/>
          <w:rFonts w:ascii="Consolas" w:hAnsi="Consolas" w:cs="Consolas"/>
          <w:shd w:val="clear" w:color="auto" w:fill="FFFFFF"/>
        </w:rPr>
      </w:pPr>
      <w:ins w:id="620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D44D89" w:rsidRDefault="00D44D89" w:rsidP="00D44D89">
      <w:pPr>
        <w:pStyle w:val="HTMLPreformatted"/>
        <w:shd w:val="clear" w:color="auto" w:fill="FFFFFF"/>
        <w:rPr>
          <w:ins w:id="6208" w:author="Unknown"/>
          <w:rStyle w:val="HTMLCode"/>
          <w:rFonts w:ascii="Consolas" w:eastAsiaTheme="majorEastAsia" w:hAnsi="Consolas" w:cs="Consolas"/>
          <w:color w:val="000000"/>
          <w:shd w:val="clear" w:color="auto" w:fill="FFFFFF"/>
        </w:rPr>
      </w:pPr>
      <w:ins w:id="620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"FilteringSample"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10" w:author="Unknown"/>
          <w:rStyle w:val="HTMLCode"/>
          <w:rFonts w:ascii="Consolas" w:eastAsiaTheme="majorEastAsia" w:hAnsi="Consolas" w:cs="Consolas"/>
          <w:color w:val="000000"/>
          <w:shd w:val="clear" w:color="auto" w:fill="FFFFFF"/>
        </w:rPr>
      </w:pPr>
      <w:ins w:id="621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12" w:author="Unknown"/>
          <w:rStyle w:val="HTMLCode"/>
          <w:rFonts w:ascii="Consolas" w:eastAsiaTheme="majorEastAsia" w:hAnsi="Consolas" w:cs="Consolas"/>
          <w:color w:val="000000"/>
          <w:shd w:val="clear" w:color="auto" w:fill="FFFFFF"/>
        </w:rPr>
      </w:pPr>
      <w:ins w:id="621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"0,0,0,10"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"txtFilter"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"txtFilter_TextChanged"</w:t>
        </w:r>
        <w:r>
          <w:rPr>
            <w:rStyle w:val="hljs-tag"/>
            <w:rFonts w:ascii="Consolas" w:hAnsi="Consolas" w:cs="Consolas"/>
            <w:shd w:val="clear" w:color="auto" w:fill="FFFFFF"/>
          </w:rPr>
          <w:t xml:space="preserve"> /&gt;</w:t>
        </w:r>
      </w:ins>
    </w:p>
    <w:p w:rsidR="00D44D89" w:rsidRDefault="00D44D89" w:rsidP="00D44D89">
      <w:pPr>
        <w:pStyle w:val="HTMLPreformatted"/>
        <w:shd w:val="clear" w:color="auto" w:fill="FFFFFF"/>
        <w:rPr>
          <w:ins w:id="6214" w:author="Unknown"/>
          <w:rStyle w:val="HTMLCode"/>
          <w:rFonts w:ascii="Consolas" w:eastAsiaTheme="majorEastAsia" w:hAnsi="Consolas" w:cs="Consolas"/>
          <w:color w:val="000000"/>
          <w:shd w:val="clear" w:color="auto" w:fill="FFFFFF"/>
        </w:rPr>
      </w:pPr>
      <w:ins w:id="621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"lvUsers"</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16" w:author="Unknown"/>
          <w:rStyle w:val="HTMLCode"/>
          <w:rFonts w:ascii="Consolas" w:eastAsiaTheme="majorEastAsia" w:hAnsi="Consolas" w:cs="Consolas"/>
          <w:color w:val="000000"/>
          <w:shd w:val="clear" w:color="auto" w:fill="FFFFFF"/>
        </w:rPr>
      </w:pPr>
      <w:ins w:id="621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18" w:author="Unknown"/>
          <w:rStyle w:val="HTMLCode"/>
          <w:rFonts w:ascii="Consolas" w:eastAsiaTheme="majorEastAsia" w:hAnsi="Consolas" w:cs="Consolas"/>
          <w:color w:val="000000"/>
          <w:shd w:val="clear" w:color="auto" w:fill="FFFFFF"/>
        </w:rPr>
      </w:pPr>
      <w:ins w:id="621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20" w:author="Unknown"/>
          <w:rStyle w:val="HTMLCode"/>
          <w:rFonts w:ascii="Consolas" w:eastAsiaTheme="majorEastAsia" w:hAnsi="Consolas" w:cs="Consolas"/>
          <w:color w:val="000000"/>
          <w:shd w:val="clear" w:color="auto" w:fill="FFFFFF"/>
        </w:rPr>
      </w:pPr>
      <w:ins w:id="622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D44D89" w:rsidRDefault="00D44D89" w:rsidP="00D44D89">
      <w:pPr>
        <w:pStyle w:val="HTMLPreformatted"/>
        <w:shd w:val="clear" w:color="auto" w:fill="FFFFFF"/>
        <w:rPr>
          <w:ins w:id="6222" w:author="Unknown"/>
          <w:rStyle w:val="HTMLCode"/>
          <w:rFonts w:ascii="Consolas" w:eastAsiaTheme="majorEastAsia" w:hAnsi="Consolas" w:cs="Consolas"/>
          <w:color w:val="000000"/>
          <w:shd w:val="clear" w:color="auto" w:fill="FFFFFF"/>
        </w:rPr>
      </w:pPr>
      <w:ins w:id="622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shd w:val="clear" w:color="auto" w:fill="FFFFFF"/>
          </w:rPr>
          <w:t xml:space="preserve"> /&gt;</w:t>
        </w:r>
      </w:ins>
    </w:p>
    <w:p w:rsidR="00D44D89" w:rsidRDefault="00D44D89" w:rsidP="00D44D89">
      <w:pPr>
        <w:pStyle w:val="HTMLPreformatted"/>
        <w:shd w:val="clear" w:color="auto" w:fill="FFFFFF"/>
        <w:rPr>
          <w:ins w:id="6224" w:author="Unknown"/>
          <w:rStyle w:val="HTMLCode"/>
          <w:rFonts w:ascii="Consolas" w:eastAsiaTheme="majorEastAsia" w:hAnsi="Consolas" w:cs="Consolas"/>
          <w:color w:val="000000"/>
          <w:shd w:val="clear" w:color="auto" w:fill="FFFFFF"/>
        </w:rPr>
      </w:pPr>
      <w:ins w:id="622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GridView</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26" w:author="Unknown"/>
          <w:rStyle w:val="HTMLCode"/>
          <w:rFonts w:ascii="Consolas" w:eastAsiaTheme="majorEastAsia" w:hAnsi="Consolas" w:cs="Consolas"/>
          <w:color w:val="000000"/>
          <w:shd w:val="clear" w:color="auto" w:fill="FFFFFF"/>
        </w:rPr>
      </w:pPr>
      <w:ins w:id="622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ListView.View</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28" w:author="Unknown"/>
          <w:rStyle w:val="HTMLCode"/>
          <w:rFonts w:ascii="Consolas" w:eastAsiaTheme="majorEastAsia" w:hAnsi="Consolas" w:cs="Consolas"/>
          <w:color w:val="000000"/>
          <w:shd w:val="clear" w:color="auto" w:fill="FFFFFF"/>
        </w:rPr>
      </w:pPr>
      <w:ins w:id="622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ListView</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30" w:author="Unknown"/>
          <w:rStyle w:val="HTMLCode"/>
          <w:rFonts w:ascii="Consolas" w:eastAsiaTheme="majorEastAsia" w:hAnsi="Consolas" w:cs="Consolas"/>
          <w:color w:val="000000"/>
          <w:shd w:val="clear" w:color="auto" w:fill="FFFFFF"/>
        </w:rPr>
      </w:pPr>
      <w:ins w:id="623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D44D89" w:rsidRDefault="00D44D89" w:rsidP="00D44D89">
      <w:pPr>
        <w:pStyle w:val="HTMLPreformatted"/>
        <w:shd w:val="clear" w:color="auto" w:fill="FFFFFF"/>
        <w:rPr>
          <w:ins w:id="6232" w:author="Unknown"/>
          <w:rFonts w:ascii="Consolas" w:hAnsi="Consolas" w:cs="Consolas"/>
          <w:color w:val="212529"/>
          <w:sz w:val="16"/>
          <w:szCs w:val="16"/>
        </w:rPr>
      </w:pPr>
      <w:ins w:id="623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D44D89" w:rsidRDefault="003C5A45" w:rsidP="00D44D89">
      <w:pPr>
        <w:shd w:val="clear" w:color="auto" w:fill="FFFFFF"/>
        <w:jc w:val="right"/>
        <w:rPr>
          <w:ins w:id="6234" w:author="Unknown"/>
          <w:rFonts w:ascii="Segoe UI" w:hAnsi="Segoe UI" w:cs="Segoe UI"/>
          <w:color w:val="212529"/>
          <w:sz w:val="18"/>
          <w:szCs w:val="18"/>
        </w:rPr>
      </w:pPr>
      <w:ins w:id="6235" w:author="Unknown">
        <w:r>
          <w:rPr>
            <w:rFonts w:ascii="Segoe UI" w:hAnsi="Segoe UI" w:cs="Segoe UI"/>
            <w:color w:val="212529"/>
            <w:sz w:val="18"/>
            <w:szCs w:val="18"/>
          </w:rPr>
          <w:fldChar w:fldCharType="begin"/>
        </w:r>
        <w:r w:rsidR="00D44D8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44D8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44D89" w:rsidRDefault="00D44D89" w:rsidP="00D44D89">
      <w:pPr>
        <w:pStyle w:val="HTMLPreformatted"/>
        <w:shd w:val="clear" w:color="auto" w:fill="FFFFFF"/>
        <w:rPr>
          <w:ins w:id="6236" w:author="Unknown"/>
          <w:rStyle w:val="HTMLCode"/>
          <w:rFonts w:ascii="Consolas" w:eastAsiaTheme="majorEastAsia" w:hAnsi="Consolas" w:cs="Consolas"/>
          <w:color w:val="000000"/>
          <w:shd w:val="clear" w:color="auto" w:fill="FFFFFF"/>
        </w:rPr>
      </w:pPr>
      <w:ins w:id="623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D44D89" w:rsidRDefault="00D44D89" w:rsidP="00D44D89">
      <w:pPr>
        <w:pStyle w:val="HTMLPreformatted"/>
        <w:shd w:val="clear" w:color="auto" w:fill="FFFFFF"/>
        <w:rPr>
          <w:ins w:id="6238" w:author="Unknown"/>
          <w:rStyle w:val="HTMLCode"/>
          <w:rFonts w:ascii="Consolas" w:eastAsiaTheme="majorEastAsia" w:hAnsi="Consolas" w:cs="Consolas"/>
          <w:color w:val="000000"/>
          <w:shd w:val="clear" w:color="auto" w:fill="FFFFFF"/>
        </w:rPr>
      </w:pPr>
      <w:ins w:id="623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D44D89" w:rsidRDefault="00D44D89" w:rsidP="00D44D89">
      <w:pPr>
        <w:pStyle w:val="HTMLPreformatted"/>
        <w:shd w:val="clear" w:color="auto" w:fill="FFFFFF"/>
        <w:rPr>
          <w:ins w:id="6240" w:author="Unknown"/>
          <w:rStyle w:val="HTMLCode"/>
          <w:rFonts w:ascii="Consolas" w:eastAsiaTheme="majorEastAsia" w:hAnsi="Consolas" w:cs="Consolas"/>
          <w:color w:val="000000"/>
          <w:shd w:val="clear" w:color="auto" w:fill="FFFFFF"/>
        </w:rPr>
      </w:pPr>
      <w:ins w:id="624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D44D89" w:rsidRDefault="00D44D89" w:rsidP="00D44D89">
      <w:pPr>
        <w:pStyle w:val="HTMLPreformatted"/>
        <w:shd w:val="clear" w:color="auto" w:fill="FFFFFF"/>
        <w:rPr>
          <w:ins w:id="6242" w:author="Unknown"/>
          <w:rStyle w:val="HTMLCode"/>
          <w:rFonts w:ascii="Consolas" w:eastAsiaTheme="majorEastAsia" w:hAnsi="Consolas" w:cs="Consolas"/>
          <w:color w:val="000000"/>
          <w:shd w:val="clear" w:color="auto" w:fill="FFFFFF"/>
        </w:rPr>
      </w:pPr>
      <w:ins w:id="624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System.Windows.Data;</w:t>
        </w:r>
      </w:ins>
    </w:p>
    <w:p w:rsidR="00D44D89" w:rsidRDefault="00D44D89" w:rsidP="00D44D89">
      <w:pPr>
        <w:pStyle w:val="HTMLPreformatted"/>
        <w:shd w:val="clear" w:color="auto" w:fill="FFFFFF"/>
        <w:rPr>
          <w:ins w:id="6244"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245" w:author="Unknown"/>
          <w:rStyle w:val="HTMLCode"/>
          <w:rFonts w:ascii="Consolas" w:eastAsiaTheme="majorEastAsia" w:hAnsi="Consolas" w:cs="Consolas"/>
          <w:color w:val="000000"/>
          <w:shd w:val="clear" w:color="auto" w:fill="FFFFFF"/>
        </w:rPr>
      </w:pPr>
      <w:ins w:id="6246"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WpfTutorialSamples.ListView_control</w:t>
        </w:r>
      </w:ins>
    </w:p>
    <w:p w:rsidR="00D44D89" w:rsidRDefault="00D44D89" w:rsidP="00D44D89">
      <w:pPr>
        <w:pStyle w:val="HTMLPreformatted"/>
        <w:shd w:val="clear" w:color="auto" w:fill="FFFFFF"/>
        <w:rPr>
          <w:ins w:id="6247" w:author="Unknown"/>
          <w:rStyle w:val="HTMLCode"/>
          <w:rFonts w:ascii="Consolas" w:eastAsiaTheme="majorEastAsia" w:hAnsi="Consolas" w:cs="Consolas"/>
          <w:color w:val="000000"/>
          <w:shd w:val="clear" w:color="auto" w:fill="FFFFFF"/>
        </w:rPr>
      </w:pPr>
      <w:ins w:id="6248" w:author="Unknown">
        <w:r>
          <w:rPr>
            <w:rStyle w:val="HTMLCode"/>
            <w:rFonts w:ascii="Consolas" w:eastAsiaTheme="majorEastAsia" w:hAnsi="Consolas" w:cs="Consolas"/>
            <w:color w:val="000000"/>
            <w:shd w:val="clear" w:color="auto" w:fill="FFFFFF"/>
          </w:rPr>
          <w:t>{</w:t>
        </w:r>
      </w:ins>
    </w:p>
    <w:p w:rsidR="00D44D89" w:rsidRDefault="00D44D89" w:rsidP="00D44D89">
      <w:pPr>
        <w:pStyle w:val="HTMLPreformatted"/>
        <w:shd w:val="clear" w:color="auto" w:fill="FFFFFF"/>
        <w:rPr>
          <w:ins w:id="6249" w:author="Unknown"/>
          <w:rStyle w:val="HTMLCode"/>
          <w:rFonts w:ascii="Consolas" w:eastAsiaTheme="majorEastAsia" w:hAnsi="Consolas" w:cs="Consolas"/>
          <w:color w:val="000000"/>
          <w:shd w:val="clear" w:color="auto" w:fill="FFFFFF"/>
        </w:rPr>
      </w:pPr>
      <w:ins w:id="6250"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FilteringSample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D44D89" w:rsidRDefault="00D44D89" w:rsidP="00D44D89">
      <w:pPr>
        <w:pStyle w:val="HTMLPreformatted"/>
        <w:shd w:val="clear" w:color="auto" w:fill="FFFFFF"/>
        <w:rPr>
          <w:ins w:id="6251" w:author="Unknown"/>
          <w:rStyle w:val="HTMLCode"/>
          <w:rFonts w:ascii="Consolas" w:eastAsiaTheme="majorEastAsia" w:hAnsi="Consolas" w:cs="Consolas"/>
          <w:color w:val="000000"/>
          <w:shd w:val="clear" w:color="auto" w:fill="FFFFFF"/>
        </w:rPr>
      </w:pPr>
      <w:ins w:id="6252" w:author="Unknown">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253" w:author="Unknown"/>
          <w:rStyle w:val="HTMLCode"/>
          <w:rFonts w:ascii="Consolas" w:eastAsiaTheme="majorEastAsia" w:hAnsi="Consolas" w:cs="Consolas"/>
          <w:color w:val="000000"/>
          <w:shd w:val="clear" w:color="auto" w:fill="FFFFFF"/>
        </w:rPr>
      </w:pPr>
      <w:ins w:id="625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FilteringSample</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255" w:author="Unknown"/>
          <w:rStyle w:val="HTMLCode"/>
          <w:rFonts w:ascii="Consolas" w:eastAsiaTheme="majorEastAsia" w:hAnsi="Consolas" w:cs="Consolas"/>
          <w:color w:val="000000"/>
          <w:shd w:val="clear" w:color="auto" w:fill="FFFFFF"/>
        </w:rPr>
      </w:pPr>
      <w:ins w:id="625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257" w:author="Unknown"/>
          <w:rStyle w:val="HTMLCode"/>
          <w:rFonts w:ascii="Consolas" w:eastAsiaTheme="majorEastAsia" w:hAnsi="Consolas" w:cs="Consolas"/>
          <w:color w:val="000000"/>
          <w:shd w:val="clear" w:color="auto" w:fill="FFFFFF"/>
        </w:rPr>
      </w:pPr>
      <w:ins w:id="62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D44D89" w:rsidRDefault="00D44D89" w:rsidP="00D44D89">
      <w:pPr>
        <w:pStyle w:val="HTMLPreformatted"/>
        <w:shd w:val="clear" w:color="auto" w:fill="FFFFFF"/>
        <w:rPr>
          <w:ins w:id="6259" w:author="Unknown"/>
          <w:rStyle w:val="HTMLCode"/>
          <w:rFonts w:ascii="Consolas" w:eastAsiaTheme="majorEastAsia" w:hAnsi="Consolas" w:cs="Consolas"/>
          <w:color w:val="000000"/>
          <w:shd w:val="clear" w:color="auto" w:fill="FFFFFF"/>
        </w:rPr>
      </w:pPr>
      <w:ins w:id="62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items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D44D89" w:rsidRDefault="00D44D89" w:rsidP="00D44D89">
      <w:pPr>
        <w:pStyle w:val="HTMLPreformatted"/>
        <w:shd w:val="clear" w:color="auto" w:fill="FFFFFF"/>
        <w:rPr>
          <w:ins w:id="6261" w:author="Unknown"/>
          <w:rStyle w:val="HTMLCode"/>
          <w:rFonts w:ascii="Consolas" w:eastAsiaTheme="majorEastAsia" w:hAnsi="Consolas" w:cs="Consolas"/>
          <w:color w:val="000000"/>
          <w:shd w:val="clear" w:color="auto" w:fill="FFFFFF"/>
        </w:rPr>
      </w:pPr>
      <w:ins w:id="62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eastAsiaTheme="majorEastAsia" w:hAnsi="Consolas" w:cs="Consolas"/>
            <w:color w:val="000000"/>
            <w:shd w:val="clear" w:color="auto" w:fill="FFFFFF"/>
          </w:rPr>
          <w:t xml:space="preserve"> });</w:t>
        </w:r>
      </w:ins>
    </w:p>
    <w:p w:rsidR="00D44D89" w:rsidRDefault="00D44D89" w:rsidP="00D44D89">
      <w:pPr>
        <w:pStyle w:val="HTMLPreformatted"/>
        <w:shd w:val="clear" w:color="auto" w:fill="FFFFFF"/>
        <w:rPr>
          <w:ins w:id="6263" w:author="Unknown"/>
          <w:rStyle w:val="HTMLCode"/>
          <w:rFonts w:ascii="Consolas" w:eastAsiaTheme="majorEastAsia" w:hAnsi="Consolas" w:cs="Consolas"/>
          <w:color w:val="000000"/>
          <w:shd w:val="clear" w:color="auto" w:fill="FFFFFF"/>
        </w:rPr>
      </w:pPr>
      <w:ins w:id="62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eastAsiaTheme="majorEastAsia" w:hAnsi="Consolas" w:cs="Consolas"/>
            <w:color w:val="000000"/>
            <w:shd w:val="clear" w:color="auto" w:fill="FFFFFF"/>
          </w:rPr>
          <w:t xml:space="preserve"> });</w:t>
        </w:r>
      </w:ins>
    </w:p>
    <w:p w:rsidR="00D44D89" w:rsidRDefault="00D44D89" w:rsidP="00D44D89">
      <w:pPr>
        <w:pStyle w:val="HTMLPreformatted"/>
        <w:shd w:val="clear" w:color="auto" w:fill="FFFFFF"/>
        <w:rPr>
          <w:ins w:id="6265" w:author="Unknown"/>
          <w:rStyle w:val="HTMLCode"/>
          <w:rFonts w:ascii="Consolas" w:eastAsiaTheme="majorEastAsia" w:hAnsi="Consolas" w:cs="Consolas"/>
          <w:color w:val="000000"/>
          <w:shd w:val="clear" w:color="auto" w:fill="FFFFFF"/>
        </w:rPr>
      </w:pPr>
      <w:ins w:id="62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xml:space="preserve"> });</w:t>
        </w:r>
      </w:ins>
    </w:p>
    <w:p w:rsidR="00D44D89" w:rsidRDefault="00D44D89" w:rsidP="00D44D89">
      <w:pPr>
        <w:pStyle w:val="HTMLPreformatted"/>
        <w:shd w:val="clear" w:color="auto" w:fill="FFFFFF"/>
        <w:rPr>
          <w:ins w:id="6267" w:author="Unknown"/>
          <w:rStyle w:val="HTMLCode"/>
          <w:rFonts w:ascii="Consolas" w:eastAsiaTheme="majorEastAsia" w:hAnsi="Consolas" w:cs="Consolas"/>
          <w:color w:val="000000"/>
          <w:shd w:val="clear" w:color="auto" w:fill="FFFFFF"/>
        </w:rPr>
      </w:pPr>
      <w:ins w:id="62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"Donna Doe"</w:t>
        </w:r>
        <w:r>
          <w:rPr>
            <w:rStyle w:val="HTMLCode"/>
            <w:rFonts w:ascii="Consolas" w:eastAsiaTheme="majorEastAsia"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eastAsiaTheme="majorEastAsia" w:hAnsi="Consolas" w:cs="Consolas"/>
            <w:color w:val="000000"/>
            <w:shd w:val="clear" w:color="auto" w:fill="FFFFFF"/>
          </w:rPr>
          <w:t xml:space="preserve"> });</w:t>
        </w:r>
      </w:ins>
    </w:p>
    <w:p w:rsidR="00D44D89" w:rsidRDefault="00D44D89" w:rsidP="00D44D89">
      <w:pPr>
        <w:pStyle w:val="HTMLPreformatted"/>
        <w:shd w:val="clear" w:color="auto" w:fill="FFFFFF"/>
        <w:rPr>
          <w:ins w:id="6269" w:author="Unknown"/>
          <w:rStyle w:val="HTMLCode"/>
          <w:rFonts w:ascii="Consolas" w:eastAsiaTheme="majorEastAsia" w:hAnsi="Consolas" w:cs="Consolas"/>
          <w:color w:val="000000"/>
          <w:shd w:val="clear" w:color="auto" w:fill="FFFFFF"/>
        </w:rPr>
      </w:pPr>
      <w:ins w:id="62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lvUsers.ItemsSource = items;</w:t>
        </w:r>
      </w:ins>
    </w:p>
    <w:p w:rsidR="00D44D89" w:rsidRDefault="00D44D89" w:rsidP="00D44D89">
      <w:pPr>
        <w:pStyle w:val="HTMLPreformatted"/>
        <w:shd w:val="clear" w:color="auto" w:fill="FFFFFF"/>
        <w:rPr>
          <w:ins w:id="6271"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272" w:author="Unknown"/>
          <w:rStyle w:val="HTMLCode"/>
          <w:rFonts w:ascii="Consolas" w:eastAsiaTheme="majorEastAsia" w:hAnsi="Consolas" w:cs="Consolas"/>
          <w:color w:val="000000"/>
          <w:shd w:val="clear" w:color="auto" w:fill="FFFFFF"/>
        </w:rPr>
      </w:pPr>
      <w:ins w:id="627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CollectionView view = (CollectionView)CollectionViewSource.GetDefaultView(lvUsers.ItemsSource);</w:t>
        </w:r>
      </w:ins>
    </w:p>
    <w:p w:rsidR="00D44D89" w:rsidRDefault="00D44D89" w:rsidP="00D44D89">
      <w:pPr>
        <w:pStyle w:val="HTMLPreformatted"/>
        <w:shd w:val="clear" w:color="auto" w:fill="FFFFFF"/>
        <w:rPr>
          <w:ins w:id="6274" w:author="Unknown"/>
          <w:rStyle w:val="HTMLCode"/>
          <w:rFonts w:ascii="Consolas" w:eastAsiaTheme="majorEastAsia" w:hAnsi="Consolas" w:cs="Consolas"/>
          <w:color w:val="000000"/>
          <w:shd w:val="clear" w:color="auto" w:fill="FFFFFF"/>
        </w:rPr>
      </w:pPr>
      <w:ins w:id="627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view.Filter = UserFilter;</w:t>
        </w:r>
      </w:ins>
    </w:p>
    <w:p w:rsidR="00D44D89" w:rsidRDefault="00D44D89" w:rsidP="00D44D89">
      <w:pPr>
        <w:pStyle w:val="HTMLPreformatted"/>
        <w:shd w:val="clear" w:color="auto" w:fill="FFFFFF"/>
        <w:rPr>
          <w:ins w:id="6276" w:author="Unknown"/>
          <w:rStyle w:val="HTMLCode"/>
          <w:rFonts w:ascii="Consolas" w:eastAsiaTheme="majorEastAsia" w:hAnsi="Consolas" w:cs="Consolas"/>
          <w:color w:val="000000"/>
          <w:shd w:val="clear" w:color="auto" w:fill="FFFFFF"/>
        </w:rPr>
      </w:pPr>
      <w:ins w:id="627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278"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279" w:author="Unknown"/>
          <w:rStyle w:val="HTMLCode"/>
          <w:rFonts w:ascii="Consolas" w:eastAsiaTheme="majorEastAsia" w:hAnsi="Consolas" w:cs="Consolas"/>
          <w:color w:val="000000"/>
          <w:shd w:val="clear" w:color="auto" w:fill="FFFFFF"/>
        </w:rPr>
      </w:pPr>
      <w:ins w:id="628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bool</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UserFilter</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item</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281" w:author="Unknown"/>
          <w:rStyle w:val="HTMLCode"/>
          <w:rFonts w:ascii="Consolas" w:eastAsiaTheme="majorEastAsia" w:hAnsi="Consolas" w:cs="Consolas"/>
          <w:color w:val="000000"/>
          <w:shd w:val="clear" w:color="auto" w:fill="FFFFFF"/>
        </w:rPr>
      </w:pPr>
      <w:ins w:id="62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283" w:author="Unknown"/>
          <w:rStyle w:val="HTMLCode"/>
          <w:rFonts w:ascii="Consolas" w:eastAsiaTheme="majorEastAsia" w:hAnsi="Consolas" w:cs="Consolas"/>
          <w:color w:val="000000"/>
          <w:shd w:val="clear" w:color="auto" w:fill="FFFFFF"/>
        </w:rPr>
      </w:pPr>
      <w:ins w:id="6284"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(String.IsNullOrEmpty(txtFilter.Text))</w:t>
        </w:r>
      </w:ins>
    </w:p>
    <w:p w:rsidR="00D44D89" w:rsidRDefault="00D44D89" w:rsidP="00D44D89">
      <w:pPr>
        <w:pStyle w:val="HTMLPreformatted"/>
        <w:shd w:val="clear" w:color="auto" w:fill="FFFFFF"/>
        <w:rPr>
          <w:ins w:id="6285" w:author="Unknown"/>
          <w:rStyle w:val="HTMLCode"/>
          <w:rFonts w:ascii="Consolas" w:eastAsiaTheme="majorEastAsia" w:hAnsi="Consolas" w:cs="Consolas"/>
          <w:color w:val="000000"/>
          <w:shd w:val="clear" w:color="auto" w:fill="FFFFFF"/>
        </w:rPr>
      </w:pPr>
      <w:ins w:id="62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eastAsiaTheme="majorEastAsia" w:hAnsi="Consolas" w:cs="Consolas"/>
            <w:color w:val="000000"/>
            <w:shd w:val="clear" w:color="auto" w:fill="FFFFFF"/>
          </w:rPr>
          <w:t xml:space="preserve">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D44D89" w:rsidRDefault="00D44D89" w:rsidP="00D44D89">
      <w:pPr>
        <w:pStyle w:val="HTMLPreformatted"/>
        <w:shd w:val="clear" w:color="auto" w:fill="FFFFFF"/>
        <w:rPr>
          <w:ins w:id="6287" w:author="Unknown"/>
          <w:rStyle w:val="HTMLCode"/>
          <w:rFonts w:ascii="Consolas" w:eastAsiaTheme="majorEastAsia" w:hAnsi="Consolas" w:cs="Consolas"/>
          <w:color w:val="000000"/>
          <w:shd w:val="clear" w:color="auto" w:fill="FFFFFF"/>
        </w:rPr>
      </w:pPr>
      <w:ins w:id="62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else</w:t>
        </w:r>
      </w:ins>
    </w:p>
    <w:p w:rsidR="00D44D89" w:rsidRDefault="00D44D89" w:rsidP="00D44D89">
      <w:pPr>
        <w:pStyle w:val="HTMLPreformatted"/>
        <w:shd w:val="clear" w:color="auto" w:fill="FFFFFF"/>
        <w:rPr>
          <w:ins w:id="6289" w:author="Unknown"/>
          <w:rStyle w:val="HTMLCode"/>
          <w:rFonts w:ascii="Consolas" w:eastAsiaTheme="majorEastAsia" w:hAnsi="Consolas" w:cs="Consolas"/>
          <w:color w:val="000000"/>
          <w:shd w:val="clear" w:color="auto" w:fill="FFFFFF"/>
        </w:rPr>
      </w:pPr>
      <w:ins w:id="62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eastAsiaTheme="majorEastAsia" w:hAnsi="Consolas" w:cs="Consolas"/>
            <w:color w:val="000000"/>
            <w:shd w:val="clear" w:color="auto" w:fill="FFFFFF"/>
          </w:rPr>
          <w:t xml:space="preserve"> ((item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User).Name.IndexOf(txtFilter.Text, StringComparison.OrdinalIgnoreCase) &gt;=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w:t>
        </w:r>
      </w:ins>
    </w:p>
    <w:p w:rsidR="00D44D89" w:rsidRDefault="00D44D89" w:rsidP="00D44D89">
      <w:pPr>
        <w:pStyle w:val="HTMLPreformatted"/>
        <w:shd w:val="clear" w:color="auto" w:fill="FFFFFF"/>
        <w:rPr>
          <w:ins w:id="6291" w:author="Unknown"/>
          <w:rStyle w:val="HTMLCode"/>
          <w:rFonts w:ascii="Consolas" w:eastAsiaTheme="majorEastAsia" w:hAnsi="Consolas" w:cs="Consolas"/>
          <w:color w:val="000000"/>
          <w:shd w:val="clear" w:color="auto" w:fill="FFFFFF"/>
        </w:rPr>
      </w:pPr>
      <w:ins w:id="62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293"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294" w:author="Unknown"/>
          <w:rStyle w:val="HTMLCode"/>
          <w:rFonts w:ascii="Consolas" w:eastAsiaTheme="majorEastAsia" w:hAnsi="Consolas" w:cs="Consolas"/>
          <w:color w:val="000000"/>
          <w:shd w:val="clear" w:color="auto" w:fill="FFFFFF"/>
        </w:rPr>
      </w:pPr>
      <w:ins w:id="629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txtFilter_TextChanged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System.Windows.Controls.TextChangedEventArgs e</w:t>
        </w:r>
        <w:r>
          <w:rPr>
            <w:rStyle w:val="hljs-function"/>
            <w:rFonts w:ascii="Consolas" w:hAnsi="Consolas" w:cs="Consolas"/>
            <w:color w:val="000000"/>
            <w:shd w:val="clear" w:color="auto" w:fill="FFFFFF"/>
          </w:rPr>
          <w:t>)</w:t>
        </w:r>
      </w:ins>
    </w:p>
    <w:p w:rsidR="00D44D89" w:rsidRDefault="00D44D89" w:rsidP="00D44D89">
      <w:pPr>
        <w:pStyle w:val="HTMLPreformatted"/>
        <w:shd w:val="clear" w:color="auto" w:fill="FFFFFF"/>
        <w:rPr>
          <w:ins w:id="6296" w:author="Unknown"/>
          <w:rStyle w:val="HTMLCode"/>
          <w:rFonts w:ascii="Consolas" w:eastAsiaTheme="majorEastAsia" w:hAnsi="Consolas" w:cs="Consolas"/>
          <w:color w:val="000000"/>
          <w:shd w:val="clear" w:color="auto" w:fill="FFFFFF"/>
        </w:rPr>
      </w:pPr>
      <w:ins w:id="629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298" w:author="Unknown"/>
          <w:rStyle w:val="HTMLCode"/>
          <w:rFonts w:ascii="Consolas" w:eastAsiaTheme="majorEastAsia" w:hAnsi="Consolas" w:cs="Consolas"/>
          <w:color w:val="000000"/>
          <w:shd w:val="clear" w:color="auto" w:fill="FFFFFF"/>
        </w:rPr>
      </w:pPr>
      <w:ins w:id="629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CollectionViewSource.GetDefaultView(lvUsers.ItemsSource).Refresh();</w:t>
        </w:r>
      </w:ins>
    </w:p>
    <w:p w:rsidR="00D44D89" w:rsidRDefault="00D44D89" w:rsidP="00D44D89">
      <w:pPr>
        <w:pStyle w:val="HTMLPreformatted"/>
        <w:shd w:val="clear" w:color="auto" w:fill="FFFFFF"/>
        <w:rPr>
          <w:ins w:id="6300" w:author="Unknown"/>
          <w:rStyle w:val="HTMLCode"/>
          <w:rFonts w:ascii="Consolas" w:eastAsiaTheme="majorEastAsia" w:hAnsi="Consolas" w:cs="Consolas"/>
          <w:color w:val="000000"/>
          <w:shd w:val="clear" w:color="auto" w:fill="FFFFFF"/>
        </w:rPr>
      </w:pPr>
      <w:ins w:id="630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302" w:author="Unknown"/>
          <w:rStyle w:val="HTMLCode"/>
          <w:rFonts w:ascii="Consolas" w:eastAsiaTheme="majorEastAsia" w:hAnsi="Consolas" w:cs="Consolas"/>
          <w:color w:val="000000"/>
          <w:shd w:val="clear" w:color="auto" w:fill="FFFFFF"/>
        </w:rPr>
      </w:pPr>
      <w:ins w:id="6303" w:author="Unknown">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304"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305" w:author="Unknown"/>
          <w:rStyle w:val="HTMLCode"/>
          <w:rFonts w:ascii="Consolas" w:eastAsiaTheme="majorEastAsia" w:hAnsi="Consolas" w:cs="Consolas"/>
          <w:color w:val="000000"/>
          <w:shd w:val="clear" w:color="auto" w:fill="FFFFFF"/>
        </w:rPr>
      </w:pPr>
      <w:ins w:id="6306"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enum</w:t>
        </w:r>
        <w:r>
          <w:rPr>
            <w:rStyle w:val="HTMLCode"/>
            <w:rFonts w:ascii="Consolas" w:eastAsiaTheme="majorEastAsia" w:hAnsi="Consolas" w:cs="Consolas"/>
            <w:color w:val="000000"/>
            <w:shd w:val="clear" w:color="auto" w:fill="FFFFFF"/>
          </w:rPr>
          <w:t xml:space="preserve"> SexType { Male, Female };</w:t>
        </w:r>
      </w:ins>
    </w:p>
    <w:p w:rsidR="00D44D89" w:rsidRDefault="00D44D89" w:rsidP="00D44D89">
      <w:pPr>
        <w:pStyle w:val="HTMLPreformatted"/>
        <w:shd w:val="clear" w:color="auto" w:fill="FFFFFF"/>
        <w:rPr>
          <w:ins w:id="6307"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308" w:author="Unknown"/>
          <w:rStyle w:val="HTMLCode"/>
          <w:rFonts w:ascii="Consolas" w:eastAsiaTheme="majorEastAsia" w:hAnsi="Consolas" w:cs="Consolas"/>
          <w:color w:val="000000"/>
          <w:shd w:val="clear" w:color="auto" w:fill="FFFFFF"/>
        </w:rPr>
      </w:pPr>
      <w:ins w:id="6309"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D44D89" w:rsidRDefault="00D44D89" w:rsidP="00D44D89">
      <w:pPr>
        <w:pStyle w:val="HTMLPreformatted"/>
        <w:shd w:val="clear" w:color="auto" w:fill="FFFFFF"/>
        <w:rPr>
          <w:ins w:id="6310" w:author="Unknown"/>
          <w:rStyle w:val="HTMLCode"/>
          <w:rFonts w:ascii="Consolas" w:eastAsiaTheme="majorEastAsia" w:hAnsi="Consolas" w:cs="Consolas"/>
          <w:color w:val="000000"/>
          <w:shd w:val="clear" w:color="auto" w:fill="FFFFFF"/>
        </w:rPr>
      </w:pPr>
      <w:ins w:id="6311" w:author="Unknown">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312" w:author="Unknown"/>
          <w:rStyle w:val="HTMLCode"/>
          <w:rFonts w:ascii="Consolas" w:eastAsiaTheme="majorEastAsia" w:hAnsi="Consolas" w:cs="Consolas"/>
          <w:color w:val="000000"/>
          <w:shd w:val="clear" w:color="auto" w:fill="FFFFFF"/>
        </w:rPr>
      </w:pPr>
      <w:ins w:id="63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D44D89" w:rsidRDefault="00D44D89" w:rsidP="00D44D89">
      <w:pPr>
        <w:pStyle w:val="HTMLPreformatted"/>
        <w:shd w:val="clear" w:color="auto" w:fill="FFFFFF"/>
        <w:rPr>
          <w:ins w:id="6314"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315" w:author="Unknown"/>
          <w:rStyle w:val="HTMLCode"/>
          <w:rFonts w:ascii="Consolas" w:eastAsiaTheme="majorEastAsia" w:hAnsi="Consolas" w:cs="Consolas"/>
          <w:color w:val="000000"/>
          <w:shd w:val="clear" w:color="auto" w:fill="FFFFFF"/>
        </w:rPr>
      </w:pPr>
      <w:ins w:id="63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D44D89" w:rsidRDefault="00D44D89" w:rsidP="00D44D89">
      <w:pPr>
        <w:pStyle w:val="HTMLPreformatted"/>
        <w:shd w:val="clear" w:color="auto" w:fill="FFFFFF"/>
        <w:rPr>
          <w:ins w:id="6317"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318" w:author="Unknown"/>
          <w:rStyle w:val="HTMLCode"/>
          <w:rFonts w:ascii="Consolas" w:eastAsiaTheme="majorEastAsia" w:hAnsi="Consolas" w:cs="Consolas"/>
          <w:color w:val="000000"/>
          <w:shd w:val="clear" w:color="auto" w:fill="FFFFFF"/>
        </w:rPr>
      </w:pPr>
      <w:ins w:id="63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Mail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D44D89" w:rsidRDefault="00D44D89" w:rsidP="00D44D89">
      <w:pPr>
        <w:pStyle w:val="HTMLPreformatted"/>
        <w:shd w:val="clear" w:color="auto" w:fill="FFFFFF"/>
        <w:rPr>
          <w:ins w:id="6320" w:author="Unknown"/>
          <w:rStyle w:val="HTMLCode"/>
          <w:rFonts w:ascii="Consolas" w:eastAsiaTheme="majorEastAsia" w:hAnsi="Consolas" w:cs="Consolas"/>
          <w:color w:val="000000"/>
          <w:shd w:val="clear" w:color="auto" w:fill="FFFFFF"/>
        </w:rPr>
      </w:pPr>
    </w:p>
    <w:p w:rsidR="00D44D89" w:rsidRDefault="00D44D89" w:rsidP="00D44D89">
      <w:pPr>
        <w:pStyle w:val="HTMLPreformatted"/>
        <w:shd w:val="clear" w:color="auto" w:fill="FFFFFF"/>
        <w:rPr>
          <w:ins w:id="6321" w:author="Unknown"/>
          <w:rStyle w:val="HTMLCode"/>
          <w:rFonts w:ascii="Consolas" w:eastAsiaTheme="majorEastAsia" w:hAnsi="Consolas" w:cs="Consolas"/>
          <w:color w:val="000000"/>
          <w:shd w:val="clear" w:color="auto" w:fill="FFFFFF"/>
        </w:rPr>
      </w:pPr>
      <w:ins w:id="63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SexType Sex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D44D89" w:rsidRDefault="00D44D89" w:rsidP="00D44D89">
      <w:pPr>
        <w:pStyle w:val="HTMLPreformatted"/>
        <w:shd w:val="clear" w:color="auto" w:fill="FFFFFF"/>
        <w:rPr>
          <w:ins w:id="6323" w:author="Unknown"/>
          <w:rStyle w:val="HTMLCode"/>
          <w:rFonts w:ascii="Consolas" w:eastAsiaTheme="majorEastAsia" w:hAnsi="Consolas" w:cs="Consolas"/>
          <w:color w:val="000000"/>
          <w:shd w:val="clear" w:color="auto" w:fill="FFFFFF"/>
        </w:rPr>
      </w:pPr>
      <w:ins w:id="6324" w:author="Unknown">
        <w:r>
          <w:rPr>
            <w:rStyle w:val="HTMLCode"/>
            <w:rFonts w:ascii="Consolas" w:eastAsiaTheme="majorEastAsia" w:hAnsi="Consolas" w:cs="Consolas"/>
            <w:color w:val="000000"/>
            <w:shd w:val="clear" w:color="auto" w:fill="FFFFFF"/>
          </w:rPr>
          <w:tab/>
          <w:t>}</w:t>
        </w:r>
      </w:ins>
    </w:p>
    <w:p w:rsidR="00D44D89" w:rsidRDefault="00D44D89" w:rsidP="00D44D89">
      <w:pPr>
        <w:pStyle w:val="HTMLPreformatted"/>
        <w:shd w:val="clear" w:color="auto" w:fill="FFFFFF"/>
        <w:rPr>
          <w:ins w:id="6325" w:author="Unknown"/>
          <w:rFonts w:ascii="Consolas" w:hAnsi="Consolas" w:cs="Consolas"/>
          <w:color w:val="212529"/>
          <w:sz w:val="16"/>
          <w:szCs w:val="16"/>
        </w:rPr>
      </w:pPr>
      <w:ins w:id="6326" w:author="Unknown">
        <w:r>
          <w:rPr>
            <w:rStyle w:val="HTMLCode"/>
            <w:rFonts w:ascii="Consolas" w:eastAsiaTheme="majorEastAsia" w:hAnsi="Consolas" w:cs="Consolas"/>
            <w:color w:val="000000"/>
            <w:shd w:val="clear" w:color="auto" w:fill="FFFFFF"/>
          </w:rPr>
          <w:t>}</w:t>
        </w:r>
      </w:ins>
    </w:p>
    <w:p w:rsidR="00D44D89" w:rsidRDefault="00D44D89" w:rsidP="00D44D89">
      <w:pPr>
        <w:rPr>
          <w:ins w:id="6327" w:author="Unknown"/>
          <w:rFonts w:ascii="Times New Roman" w:hAnsi="Times New Roman" w:cs="Times New Roman"/>
          <w:sz w:val="24"/>
          <w:szCs w:val="24"/>
        </w:rPr>
      </w:pPr>
      <w:r>
        <w:rPr>
          <w:noProof/>
        </w:rPr>
        <w:drawing>
          <wp:inline distT="0" distB="0" distL="0" distR="0">
            <wp:extent cx="2860040" cy="1901825"/>
            <wp:effectExtent l="19050" t="0" r="0" b="0"/>
            <wp:docPr id="245" name="aelm1481" descr="https://www.wpf-tutorial.com/Images/ArticleImages/1/chapters/listview/listview_filtering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81" descr="https://www.wpf-tutorial.com/Images/ArticleImages/1/chapters/listview/listview_filtering_simple.png"/>
                    <pic:cNvPicPr>
                      <a:picLocks noChangeAspect="1" noChangeArrowheads="1"/>
                    </pic:cNvPicPr>
                  </pic:nvPicPr>
                  <pic:blipFill>
                    <a:blip r:embed="rId187"/>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D44D89" w:rsidRDefault="00D44D89" w:rsidP="00D44D89">
      <w:pPr>
        <w:pStyle w:val="NormalWeb"/>
        <w:shd w:val="clear" w:color="auto" w:fill="FFFFFF"/>
        <w:spacing w:before="288" w:beforeAutospacing="0" w:after="288" w:afterAutospacing="0"/>
        <w:rPr>
          <w:ins w:id="6328" w:author="Unknown"/>
          <w:rFonts w:ascii="Segoe UI" w:hAnsi="Segoe UI" w:cs="Segoe UI"/>
          <w:color w:val="212529"/>
          <w:sz w:val="18"/>
          <w:szCs w:val="18"/>
        </w:rPr>
      </w:pPr>
      <w:ins w:id="6329" w:author="Unknown">
        <w:r>
          <w:rPr>
            <w:rFonts w:ascii="Segoe UI" w:hAnsi="Segoe UI" w:cs="Segoe UI"/>
            <w:color w:val="212529"/>
            <w:sz w:val="18"/>
            <w:szCs w:val="18"/>
          </w:rPr>
          <w:t>The XAML part is pretty simple: We have a TextBox, where the user can enter a search string, and then a ListView to show the result in.</w:t>
        </w:r>
      </w:ins>
    </w:p>
    <w:p w:rsidR="00D44D89" w:rsidRDefault="00D44D89" w:rsidP="00D44D89">
      <w:pPr>
        <w:pStyle w:val="NormalWeb"/>
        <w:shd w:val="clear" w:color="auto" w:fill="FFFFFF"/>
        <w:spacing w:before="288" w:beforeAutospacing="0" w:after="288" w:afterAutospacing="0"/>
        <w:rPr>
          <w:ins w:id="6330" w:author="Unknown"/>
          <w:rFonts w:ascii="Segoe UI" w:hAnsi="Segoe UI" w:cs="Segoe UI"/>
          <w:color w:val="212529"/>
          <w:sz w:val="18"/>
          <w:szCs w:val="18"/>
        </w:rPr>
      </w:pPr>
      <w:ins w:id="6331" w:author="Unknown">
        <w:r>
          <w:rPr>
            <w:rFonts w:ascii="Segoe UI" w:hAnsi="Segoe UI" w:cs="Segoe UI"/>
            <w:color w:val="212529"/>
            <w:sz w:val="18"/>
            <w:szCs w:val="18"/>
          </w:rPr>
          <w:t>In Code-behind, we start off by adding some User objects to the ListView, just like we did in previous examples. The interesting part happens in the last two lines of the constructor, where we obtain a reference to the </w:t>
        </w:r>
        <w:r>
          <w:rPr>
            <w:rStyle w:val="Strong"/>
            <w:rFonts w:ascii="Segoe UI" w:hAnsi="Segoe UI" w:cs="Segoe UI"/>
            <w:color w:val="212529"/>
            <w:sz w:val="18"/>
            <w:szCs w:val="18"/>
          </w:rPr>
          <w:t>CollectionView</w:t>
        </w:r>
        <w:r>
          <w:rPr>
            <w:rFonts w:ascii="Segoe UI" w:hAnsi="Segoe UI" w:cs="Segoe UI"/>
            <w:color w:val="212529"/>
            <w:sz w:val="18"/>
            <w:szCs w:val="18"/>
          </w:rPr>
          <w:t> instance for the ListView and then assign a delegate to the </w:t>
        </w:r>
        <w:r>
          <w:rPr>
            <w:rStyle w:val="Strong"/>
            <w:rFonts w:ascii="Segoe UI" w:hAnsi="Segoe UI" w:cs="Segoe UI"/>
            <w:color w:val="212529"/>
            <w:sz w:val="18"/>
            <w:szCs w:val="18"/>
          </w:rPr>
          <w:t>Filter</w:t>
        </w:r>
        <w:r>
          <w:rPr>
            <w:rFonts w:ascii="Segoe UI" w:hAnsi="Segoe UI" w:cs="Segoe UI"/>
            <w:color w:val="212529"/>
            <w:sz w:val="18"/>
            <w:szCs w:val="18"/>
          </w:rPr>
          <w:t> property. This delegate points to the function called </w:t>
        </w:r>
        <w:r>
          <w:rPr>
            <w:rStyle w:val="Strong"/>
            <w:rFonts w:ascii="Segoe UI" w:hAnsi="Segoe UI" w:cs="Segoe UI"/>
            <w:color w:val="212529"/>
            <w:sz w:val="18"/>
            <w:szCs w:val="18"/>
          </w:rPr>
          <w:t>UserFilter</w:t>
        </w:r>
        <w:r>
          <w:rPr>
            <w:rFonts w:ascii="Segoe UI" w:hAnsi="Segoe UI" w:cs="Segoe UI"/>
            <w:color w:val="212529"/>
            <w:sz w:val="18"/>
            <w:szCs w:val="18"/>
          </w:rPr>
          <w:t>, which we have implemented just below. It takes each item as the first (and only) parameter and then returns a boolean value that indicates whether or not the given item should be visible on the list.</w:t>
        </w:r>
      </w:ins>
    </w:p>
    <w:p w:rsidR="00D44D89" w:rsidRDefault="00D44D89" w:rsidP="00D44D89">
      <w:pPr>
        <w:pStyle w:val="NormalWeb"/>
        <w:shd w:val="clear" w:color="auto" w:fill="FFFFFF"/>
        <w:spacing w:before="288" w:beforeAutospacing="0" w:after="288" w:afterAutospacing="0"/>
        <w:rPr>
          <w:ins w:id="6332" w:author="Unknown"/>
          <w:rFonts w:ascii="Segoe UI" w:hAnsi="Segoe UI" w:cs="Segoe UI"/>
          <w:color w:val="212529"/>
          <w:sz w:val="18"/>
          <w:szCs w:val="18"/>
        </w:rPr>
      </w:pPr>
      <w:ins w:id="6333" w:author="Unknown">
        <w:r>
          <w:rPr>
            <w:rFonts w:ascii="Segoe UI" w:hAnsi="Segoe UI" w:cs="Segoe UI"/>
            <w:color w:val="212529"/>
            <w:sz w:val="18"/>
            <w:szCs w:val="18"/>
          </w:rPr>
          <w:t>In the </w:t>
        </w:r>
        <w:r>
          <w:rPr>
            <w:rStyle w:val="Strong"/>
            <w:rFonts w:ascii="Segoe UI" w:hAnsi="Segoe UI" w:cs="Segoe UI"/>
            <w:color w:val="212529"/>
            <w:sz w:val="18"/>
            <w:szCs w:val="18"/>
          </w:rPr>
          <w:t>UserFilter()</w:t>
        </w:r>
        <w:r>
          <w:rPr>
            <w:rFonts w:ascii="Segoe UI" w:hAnsi="Segoe UI" w:cs="Segoe UI"/>
            <w:color w:val="212529"/>
            <w:sz w:val="18"/>
            <w:szCs w:val="18"/>
          </w:rPr>
          <w:t xml:space="preserve"> method, we take a look at the TextBox control (txtFilter), to see if it contains any text - if it does, we use it to check whether or not the name of the User (which is the property we have decided to filter on) contains the </w:t>
        </w:r>
        <w:r>
          <w:rPr>
            <w:rFonts w:ascii="Segoe UI" w:hAnsi="Segoe UI" w:cs="Segoe UI"/>
            <w:color w:val="212529"/>
            <w:sz w:val="18"/>
            <w:szCs w:val="18"/>
          </w:rPr>
          <w:lastRenderedPageBreak/>
          <w:t>entered string, and then return true or false depending on that. If the TextBox is empty, we return true, because in that case we want all the items to be visible.</w:t>
        </w:r>
      </w:ins>
    </w:p>
    <w:p w:rsidR="00D44D89" w:rsidRDefault="00D44D89" w:rsidP="00D44D89">
      <w:pPr>
        <w:pStyle w:val="NormalWeb"/>
        <w:shd w:val="clear" w:color="auto" w:fill="FFFFFF"/>
        <w:spacing w:before="288" w:beforeAutospacing="0" w:after="288" w:afterAutospacing="0"/>
        <w:rPr>
          <w:ins w:id="6334" w:author="Unknown"/>
          <w:rFonts w:ascii="Segoe UI" w:hAnsi="Segoe UI" w:cs="Segoe UI"/>
          <w:color w:val="212529"/>
          <w:sz w:val="18"/>
          <w:szCs w:val="18"/>
        </w:rPr>
      </w:pPr>
      <w:ins w:id="6335" w:author="Unknown">
        <w:r>
          <w:rPr>
            <w:rFonts w:ascii="Segoe UI" w:hAnsi="Segoe UI" w:cs="Segoe UI"/>
            <w:color w:val="212529"/>
            <w:sz w:val="18"/>
            <w:szCs w:val="18"/>
          </w:rPr>
          <w:t>The txtFilter_TextChanged event is also important. Each time the text changes, we get a reference to the View object of the ListView and then call the Refresh() method on it. This ensures that the Filter delegate is called each time the user changes the value of the search/filter string text box.</w:t>
        </w:r>
      </w:ins>
    </w:p>
    <w:p w:rsidR="00286AC3" w:rsidRDefault="00286AC3" w:rsidP="00286AC3">
      <w:pPr>
        <w:shd w:val="clear" w:color="auto" w:fill="FFFFFF"/>
        <w:rPr>
          <w:rFonts w:ascii="Segoe UI" w:hAnsi="Segoe UI" w:cs="Segoe UI"/>
          <w:b/>
          <w:bCs/>
          <w:color w:val="C0C0C0"/>
        </w:rPr>
      </w:pPr>
      <w:r>
        <w:rPr>
          <w:rFonts w:ascii="Segoe UI" w:hAnsi="Segoe UI" w:cs="Segoe UI"/>
          <w:b/>
          <w:bCs/>
          <w:color w:val="C0C0C0"/>
        </w:rPr>
        <w:t>The TreeView control:</w:t>
      </w:r>
    </w:p>
    <w:p w:rsidR="00286AC3" w:rsidRDefault="00286AC3" w:rsidP="00286AC3">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A simple TreeView example</w:t>
      </w:r>
    </w:p>
    <w:p w:rsidR="00286AC3" w:rsidRDefault="00286AC3" w:rsidP="00286AC3">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we talked about in the previous article, the WPF TreeView can be used in a very simple manner, by adding TreeViewItem objects to it, either from Code-behind or simply by declaring them directly in your XAML. This is indeed very easy to get started with, as you can see from the example here:</w:t>
      </w:r>
    </w:p>
    <w:p w:rsidR="00286AC3" w:rsidRDefault="003C5A45" w:rsidP="00286AC3">
      <w:pPr>
        <w:shd w:val="clear" w:color="auto" w:fill="FFFFFF"/>
        <w:jc w:val="right"/>
        <w:rPr>
          <w:rFonts w:ascii="Segoe UI" w:hAnsi="Segoe UI" w:cs="Segoe UI"/>
          <w:color w:val="212529"/>
          <w:sz w:val="18"/>
          <w:szCs w:val="18"/>
        </w:rPr>
      </w:pPr>
      <w:hyperlink r:id="rId188" w:history="1">
        <w:r w:rsidR="00286AC3">
          <w:rPr>
            <w:rStyle w:val="Hyperlink"/>
            <w:rFonts w:ascii="Segoe UI" w:hAnsi="Segoe UI" w:cs="Segoe UI"/>
            <w:color w:val="808080"/>
            <w:sz w:val="17"/>
            <w:szCs w:val="17"/>
            <w:shd w:val="clear" w:color="auto" w:fill="9AC046"/>
          </w:rPr>
          <w:t xml:space="preserve"> </w:t>
        </w:r>
      </w:hyperlink>
    </w:p>
    <w:p w:rsidR="00286AC3" w:rsidRDefault="00286AC3" w:rsidP="00286AC3">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"WpfTutorialSamples.TreeView_control.TreeViewSample"</w:t>
      </w:r>
    </w:p>
    <w:p w:rsidR="00286AC3" w:rsidRDefault="00286AC3" w:rsidP="00286AC3">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286AC3" w:rsidRDefault="00286AC3" w:rsidP="00286AC3">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"TreeViewSample"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IsExpanded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2.1"</w:t>
      </w:r>
      <w:r>
        <w:rPr>
          <w:rStyle w:val="hljs-tag"/>
          <w:rFonts w:ascii="Consolas" w:hAnsi="Consolas" w:cs="Consolas"/>
          <w:shd w:val="clear" w:color="auto" w:fill="FFFFFF"/>
        </w:rPr>
        <w:t xml:space="preserve"> /&gt;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2.2"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IsExpanded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3.1"</w:t>
      </w:r>
      <w:r>
        <w:rPr>
          <w:rStyle w:val="hljs-tag"/>
          <w:rFonts w:ascii="Consolas" w:hAnsi="Consolas" w:cs="Consolas"/>
          <w:shd w:val="clear" w:color="auto" w:fill="FFFFFF"/>
        </w:rPr>
        <w:t xml:space="preserve"> /&gt;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3.2"</w:t>
      </w:r>
      <w:r>
        <w:rPr>
          <w:rStyle w:val="hljs-tag"/>
          <w:rFonts w:ascii="Consolas" w:hAnsi="Consolas" w:cs="Consolas"/>
          <w:shd w:val="clear" w:color="auto" w:fill="FFFFFF"/>
        </w:rPr>
        <w:t xml:space="preserve"> /&gt;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2.3"</w:t>
      </w:r>
      <w:r>
        <w:rPr>
          <w:rStyle w:val="hljs-tag"/>
          <w:rFonts w:ascii="Consolas" w:hAnsi="Consolas" w:cs="Consolas"/>
          <w:shd w:val="clear" w:color="auto" w:fill="FFFFFF"/>
        </w:rPr>
        <w:t xml:space="preserve"> /&gt;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shd w:val="clear" w:color="auto" w:fill="FFFFFF"/>
        </w:rPr>
        <w:t>&gt;</w:t>
      </w:r>
    </w:p>
    <w:p w:rsidR="00286AC3" w:rsidRDefault="00286AC3" w:rsidP="00286AC3">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286AC3" w:rsidRDefault="00286AC3" w:rsidP="00286AC3">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286AC3" w:rsidRDefault="00286AC3" w:rsidP="00286AC3">
      <w:pPr>
        <w:rPr>
          <w:ins w:id="6336" w:author="Unknown"/>
          <w:rFonts w:ascii="Times New Roman" w:hAnsi="Times New Roman" w:cs="Times New Roman"/>
          <w:sz w:val="24"/>
          <w:szCs w:val="24"/>
        </w:rPr>
      </w:pPr>
      <w:r>
        <w:rPr>
          <w:noProof/>
        </w:rPr>
        <w:drawing>
          <wp:inline distT="0" distB="0" distL="0" distR="0">
            <wp:extent cx="2377440" cy="1901825"/>
            <wp:effectExtent l="19050" t="0" r="3810" b="0"/>
            <wp:docPr id="225" name="aelm1497" descr="https://www.wpf-tutorial.com/Images/ArticleImages/1/chapters/treeview/treeview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497" descr="https://www.wpf-tutorial.com/Images/ArticleImages/1/chapters/treeview/treeview_simple.png"/>
                    <pic:cNvPicPr>
                      <a:picLocks noChangeAspect="1" noChangeArrowheads="1"/>
                    </pic:cNvPicPr>
                  </pic:nvPicPr>
                  <pic:blipFill>
                    <a:blip r:embed="rId189"/>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286AC3" w:rsidRDefault="00286AC3" w:rsidP="00286AC3">
      <w:pPr>
        <w:pStyle w:val="NormalWeb"/>
        <w:shd w:val="clear" w:color="auto" w:fill="FFFFFF"/>
        <w:spacing w:before="288" w:beforeAutospacing="0" w:after="288" w:afterAutospacing="0"/>
        <w:rPr>
          <w:ins w:id="6337" w:author="Unknown"/>
          <w:rFonts w:ascii="Segoe UI" w:hAnsi="Segoe UI" w:cs="Segoe UI"/>
          <w:color w:val="212529"/>
          <w:sz w:val="18"/>
          <w:szCs w:val="18"/>
        </w:rPr>
      </w:pPr>
      <w:ins w:id="6338" w:author="Unknown">
        <w:r>
          <w:rPr>
            <w:rFonts w:ascii="Segoe UI" w:hAnsi="Segoe UI" w:cs="Segoe UI"/>
            <w:color w:val="212529"/>
            <w:sz w:val="18"/>
            <w:szCs w:val="18"/>
          </w:rPr>
          <w:t>We simply declare the TreeViewItem objects directly in the XAML, in the same structure that we want to display them in, where the first tag is a child of the TreeView control and its child objects are also child tags to its parent object. To specify the text we want displayed for each node, we use the</w:t>
        </w:r>
        <w:r>
          <w:rPr>
            <w:rStyle w:val="Strong"/>
            <w:rFonts w:ascii="Segoe UI" w:hAnsi="Segoe UI" w:cs="Segoe UI"/>
            <w:color w:val="212529"/>
            <w:sz w:val="18"/>
            <w:szCs w:val="18"/>
          </w:rPr>
          <w:t>Header</w:t>
        </w:r>
        <w:r>
          <w:rPr>
            <w:rFonts w:ascii="Segoe UI" w:hAnsi="Segoe UI" w:cs="Segoe UI"/>
            <w:color w:val="212529"/>
            <w:sz w:val="18"/>
            <w:szCs w:val="18"/>
          </w:rPr>
          <w:t xml:space="preserve"> property. By default, a TreeViewItem is not </w:t>
        </w:r>
        <w:r>
          <w:rPr>
            <w:rFonts w:ascii="Segoe UI" w:hAnsi="Segoe UI" w:cs="Segoe UI"/>
            <w:color w:val="212529"/>
            <w:sz w:val="18"/>
            <w:szCs w:val="18"/>
          </w:rPr>
          <w:lastRenderedPageBreak/>
          <w:t>expanded, but to show you the structure of the example, I have used the </w:t>
        </w:r>
        <w:r>
          <w:rPr>
            <w:rStyle w:val="Strong"/>
            <w:rFonts w:ascii="Segoe UI" w:hAnsi="Segoe UI" w:cs="Segoe UI"/>
            <w:color w:val="212529"/>
            <w:sz w:val="18"/>
            <w:szCs w:val="18"/>
          </w:rPr>
          <w:t>IsExpanded</w:t>
        </w:r>
        <w:r>
          <w:rPr>
            <w:rFonts w:ascii="Segoe UI" w:hAnsi="Segoe UI" w:cs="Segoe UI"/>
            <w:color w:val="212529"/>
            <w:sz w:val="18"/>
            <w:szCs w:val="18"/>
          </w:rPr>
          <w:t> property to expand the two parent items.</w:t>
        </w:r>
      </w:ins>
    </w:p>
    <w:p w:rsidR="00286AC3" w:rsidRDefault="00286AC3" w:rsidP="00286AC3">
      <w:pPr>
        <w:pStyle w:val="Heading2"/>
        <w:shd w:val="clear" w:color="auto" w:fill="FFFFFF"/>
        <w:spacing w:before="0"/>
        <w:rPr>
          <w:ins w:id="6339" w:author="Unknown"/>
          <w:rFonts w:ascii="Segoe UI" w:hAnsi="Segoe UI" w:cs="Segoe UI"/>
          <w:b w:val="0"/>
          <w:bCs w:val="0"/>
          <w:color w:val="33393E"/>
          <w:sz w:val="36"/>
          <w:szCs w:val="36"/>
        </w:rPr>
      </w:pPr>
      <w:ins w:id="6340" w:author="Unknown">
        <w:r>
          <w:rPr>
            <w:rFonts w:ascii="Segoe UI" w:hAnsi="Segoe UI" w:cs="Segoe UI"/>
            <w:b w:val="0"/>
            <w:bCs w:val="0"/>
            <w:color w:val="33393E"/>
          </w:rPr>
          <w:t>TreeViewItem's with images and other controls</w:t>
        </w:r>
      </w:ins>
    </w:p>
    <w:p w:rsidR="00286AC3" w:rsidRDefault="00286AC3" w:rsidP="00286AC3">
      <w:pPr>
        <w:pStyle w:val="NormalWeb"/>
        <w:shd w:val="clear" w:color="auto" w:fill="FFFFFF"/>
        <w:spacing w:before="288" w:beforeAutospacing="0" w:after="288" w:afterAutospacing="0"/>
        <w:rPr>
          <w:ins w:id="6341" w:author="Unknown"/>
          <w:rFonts w:ascii="Segoe UI" w:hAnsi="Segoe UI" w:cs="Segoe UI"/>
          <w:color w:val="212529"/>
          <w:sz w:val="18"/>
          <w:szCs w:val="18"/>
        </w:rPr>
      </w:pPr>
      <w:ins w:id="6342" w:author="Unknown">
        <w:r>
          <w:rPr>
            <w:rFonts w:ascii="Segoe UI" w:hAnsi="Segoe UI" w:cs="Segoe UI"/>
            <w:color w:val="212529"/>
            <w:sz w:val="18"/>
            <w:szCs w:val="18"/>
          </w:rPr>
          <w:t>The </w:t>
        </w:r>
        <w:r>
          <w:rPr>
            <w:rStyle w:val="Strong"/>
            <w:rFonts w:ascii="Segoe UI" w:hAnsi="Segoe UI" w:cs="Segoe UI"/>
            <w:color w:val="212529"/>
            <w:sz w:val="18"/>
            <w:szCs w:val="18"/>
          </w:rPr>
          <w:t>Header</w:t>
        </w:r>
        <w:r>
          <w:rPr>
            <w:rFonts w:ascii="Segoe UI" w:hAnsi="Segoe UI" w:cs="Segoe UI"/>
            <w:color w:val="212529"/>
            <w:sz w:val="18"/>
            <w:szCs w:val="18"/>
          </w:rPr>
          <w:t> is an interesting property, though. As you can see, I can just specify a text string and then have it rendered directly without doing anything else, but this is WPF being nice to us - internally, it wraps the text inside of a TextBlock control, instead of forcing you to do it. This shows us that we can stuff pretty much whatever we want to into the Header property instead of just a string and then have the TreeView render it - a great example of why it's so easy to customize the look of WPF controls.</w:t>
        </w:r>
      </w:ins>
    </w:p>
    <w:p w:rsidR="00286AC3" w:rsidRDefault="00286AC3" w:rsidP="00286AC3">
      <w:pPr>
        <w:pStyle w:val="NormalWeb"/>
        <w:shd w:val="clear" w:color="auto" w:fill="FFFFFF"/>
        <w:spacing w:before="288" w:beforeAutospacing="0" w:after="288" w:afterAutospacing="0"/>
        <w:rPr>
          <w:ins w:id="6343" w:author="Unknown"/>
          <w:rFonts w:ascii="Segoe UI" w:hAnsi="Segoe UI" w:cs="Segoe UI"/>
          <w:color w:val="212529"/>
          <w:sz w:val="18"/>
          <w:szCs w:val="18"/>
        </w:rPr>
      </w:pPr>
      <w:ins w:id="6344" w:author="Unknown">
        <w:r>
          <w:rPr>
            <w:rFonts w:ascii="Segoe UI" w:hAnsi="Segoe UI" w:cs="Segoe UI"/>
            <w:color w:val="212529"/>
            <w:sz w:val="18"/>
            <w:szCs w:val="18"/>
          </w:rPr>
          <w:t>One of the common requests from people coming from WinForms or even other UI libraries is the ability to show an image next to the text label of a TreeView item. This is very easy to do with WinForms, because the TreeView is built exactly for this scenario. With the WPF TreeView, it's a bit more complex, but you're rewarded with a lot more flexibility than you could ever get from the WinForms TreeView. Here's an example of it:</w:t>
        </w:r>
      </w:ins>
    </w:p>
    <w:p w:rsidR="00286AC3" w:rsidRDefault="003C5A45" w:rsidP="00286AC3">
      <w:pPr>
        <w:shd w:val="clear" w:color="auto" w:fill="FFFFFF"/>
        <w:jc w:val="right"/>
        <w:rPr>
          <w:ins w:id="6345" w:author="Unknown"/>
          <w:rFonts w:ascii="Segoe UI" w:hAnsi="Segoe UI" w:cs="Segoe UI"/>
          <w:color w:val="212529"/>
          <w:sz w:val="18"/>
          <w:szCs w:val="18"/>
        </w:rPr>
      </w:pPr>
      <w:ins w:id="6346" w:author="Unknown">
        <w:r>
          <w:rPr>
            <w:rFonts w:ascii="Segoe UI" w:hAnsi="Segoe UI" w:cs="Segoe UI"/>
            <w:color w:val="212529"/>
            <w:sz w:val="18"/>
            <w:szCs w:val="18"/>
          </w:rPr>
          <w:fldChar w:fldCharType="begin"/>
        </w:r>
        <w:r w:rsidR="00286AC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86AC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86AC3" w:rsidRDefault="00286AC3" w:rsidP="00286AC3">
      <w:pPr>
        <w:pStyle w:val="HTMLPreformatted"/>
        <w:shd w:val="clear" w:color="auto" w:fill="FFFFFF"/>
        <w:rPr>
          <w:ins w:id="6347" w:author="Unknown"/>
          <w:rStyle w:val="hljs-tag"/>
          <w:rFonts w:ascii="Consolas" w:hAnsi="Consolas" w:cs="Consolas"/>
          <w:shd w:val="clear" w:color="auto" w:fill="FFFFFF"/>
        </w:rPr>
      </w:pPr>
      <w:ins w:id="634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"WpfTutorialSamples.TreeView_control.TreeViewCustomItemsSample"</w:t>
        </w:r>
      </w:ins>
    </w:p>
    <w:p w:rsidR="00286AC3" w:rsidRDefault="00286AC3" w:rsidP="00286AC3">
      <w:pPr>
        <w:pStyle w:val="HTMLPreformatted"/>
        <w:shd w:val="clear" w:color="auto" w:fill="FFFFFF"/>
        <w:rPr>
          <w:ins w:id="6349" w:author="Unknown"/>
          <w:rStyle w:val="hljs-tag"/>
          <w:rFonts w:ascii="Consolas" w:hAnsi="Consolas" w:cs="Consolas"/>
          <w:shd w:val="clear" w:color="auto" w:fill="FFFFFF"/>
        </w:rPr>
      </w:pPr>
      <w:ins w:id="635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86AC3" w:rsidRDefault="00286AC3" w:rsidP="00286AC3">
      <w:pPr>
        <w:pStyle w:val="HTMLPreformatted"/>
        <w:shd w:val="clear" w:color="auto" w:fill="FFFFFF"/>
        <w:rPr>
          <w:ins w:id="6351" w:author="Unknown"/>
          <w:rStyle w:val="hljs-tag"/>
          <w:rFonts w:ascii="Consolas" w:hAnsi="Consolas" w:cs="Consolas"/>
          <w:shd w:val="clear" w:color="auto" w:fill="FFFFFF"/>
        </w:rPr>
      </w:pPr>
      <w:ins w:id="635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86AC3" w:rsidRDefault="00286AC3" w:rsidP="00286AC3">
      <w:pPr>
        <w:pStyle w:val="HTMLPreformatted"/>
        <w:shd w:val="clear" w:color="auto" w:fill="FFFFFF"/>
        <w:rPr>
          <w:ins w:id="6353" w:author="Unknown"/>
          <w:rStyle w:val="HTMLCode"/>
          <w:rFonts w:ascii="Consolas" w:eastAsiaTheme="majorEastAsia" w:hAnsi="Consolas" w:cs="Consolas"/>
          <w:color w:val="000000"/>
          <w:shd w:val="clear" w:color="auto" w:fill="FFFFFF"/>
        </w:rPr>
      </w:pPr>
      <w:ins w:id="635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"TreeViewCustomItemsSample"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55" w:author="Unknown"/>
          <w:rStyle w:val="HTMLCode"/>
          <w:rFonts w:ascii="Consolas" w:eastAsiaTheme="majorEastAsia" w:hAnsi="Consolas" w:cs="Consolas"/>
          <w:color w:val="000000"/>
          <w:shd w:val="clear" w:color="auto" w:fill="FFFFFF"/>
        </w:rPr>
      </w:pPr>
      <w:ins w:id="635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57" w:author="Unknown"/>
          <w:rStyle w:val="HTMLCode"/>
          <w:rFonts w:ascii="Consolas" w:eastAsiaTheme="majorEastAsia" w:hAnsi="Consolas" w:cs="Consolas"/>
          <w:color w:val="000000"/>
          <w:shd w:val="clear" w:color="auto" w:fill="FFFFFF"/>
        </w:rPr>
      </w:pPr>
      <w:ins w:id="63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59" w:author="Unknown"/>
          <w:rStyle w:val="HTMLCode"/>
          <w:rFonts w:ascii="Consolas" w:eastAsiaTheme="majorEastAsia" w:hAnsi="Consolas" w:cs="Consolas"/>
          <w:color w:val="000000"/>
          <w:shd w:val="clear" w:color="auto" w:fill="FFFFFF"/>
        </w:rPr>
      </w:pPr>
      <w:ins w:id="63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IsExpanded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61" w:author="Unknown"/>
          <w:rStyle w:val="HTMLCode"/>
          <w:rFonts w:ascii="Consolas" w:eastAsiaTheme="majorEastAsia" w:hAnsi="Consolas" w:cs="Consolas"/>
          <w:color w:val="000000"/>
          <w:shd w:val="clear" w:color="auto" w:fill="FFFFFF"/>
        </w:rPr>
      </w:pPr>
      <w:ins w:id="63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63" w:author="Unknown"/>
          <w:rStyle w:val="HTMLCode"/>
          <w:rFonts w:ascii="Consolas" w:eastAsiaTheme="majorEastAsia" w:hAnsi="Consolas" w:cs="Consolas"/>
          <w:color w:val="000000"/>
          <w:shd w:val="clear" w:color="auto" w:fill="FFFFFF"/>
        </w:rPr>
      </w:pPr>
      <w:ins w:id="63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65" w:author="Unknown"/>
          <w:rStyle w:val="HTMLCode"/>
          <w:rFonts w:ascii="Consolas" w:eastAsiaTheme="majorEastAsia" w:hAnsi="Consolas" w:cs="Consolas"/>
          <w:color w:val="000000"/>
          <w:shd w:val="clear" w:color="auto" w:fill="FFFFFF"/>
        </w:rPr>
      </w:pPr>
      <w:ins w:id="63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"/WpfTutorialSamples;component/Images/bullet_blue.png"</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367" w:author="Unknown"/>
          <w:rStyle w:val="HTMLCode"/>
          <w:rFonts w:ascii="Consolas" w:eastAsiaTheme="majorEastAsia" w:hAnsi="Consolas" w:cs="Consolas"/>
          <w:color w:val="000000"/>
          <w:shd w:val="clear" w:color="auto" w:fill="FFFFFF"/>
        </w:rPr>
      </w:pPr>
      <w:ins w:id="63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1 (Blue)"</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369" w:author="Unknown"/>
          <w:rStyle w:val="HTMLCode"/>
          <w:rFonts w:ascii="Consolas" w:eastAsiaTheme="majorEastAsia" w:hAnsi="Consolas" w:cs="Consolas"/>
          <w:color w:val="000000"/>
          <w:shd w:val="clear" w:color="auto" w:fill="FFFFFF"/>
        </w:rPr>
      </w:pPr>
      <w:ins w:id="63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71" w:author="Unknown"/>
          <w:rStyle w:val="HTMLCode"/>
          <w:rFonts w:ascii="Consolas" w:eastAsiaTheme="majorEastAsia" w:hAnsi="Consolas" w:cs="Consolas"/>
          <w:color w:val="000000"/>
          <w:shd w:val="clear" w:color="auto" w:fill="FFFFFF"/>
        </w:rPr>
      </w:pPr>
      <w:ins w:id="63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73" w:author="Unknown"/>
          <w:rStyle w:val="HTMLCode"/>
          <w:rFonts w:ascii="Consolas" w:eastAsiaTheme="majorEastAsia" w:hAnsi="Consolas" w:cs="Consolas"/>
          <w:color w:val="000000"/>
          <w:shd w:val="clear" w:color="auto" w:fill="FFFFFF"/>
        </w:rPr>
      </w:pPr>
      <w:ins w:id="63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75" w:author="Unknown"/>
          <w:rStyle w:val="HTMLCode"/>
          <w:rFonts w:ascii="Consolas" w:eastAsiaTheme="majorEastAsia" w:hAnsi="Consolas" w:cs="Consolas"/>
          <w:color w:val="000000"/>
          <w:shd w:val="clear" w:color="auto" w:fill="FFFFFF"/>
        </w:rPr>
      </w:pPr>
      <w:ins w:id="637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77" w:author="Unknown"/>
          <w:rStyle w:val="HTMLCode"/>
          <w:rFonts w:ascii="Consolas" w:eastAsiaTheme="majorEastAsia" w:hAnsi="Consolas" w:cs="Consolas"/>
          <w:color w:val="000000"/>
          <w:shd w:val="clear" w:color="auto" w:fill="FFFFFF"/>
        </w:rPr>
      </w:pPr>
      <w:ins w:id="637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79" w:author="Unknown"/>
          <w:rStyle w:val="HTMLCode"/>
          <w:rFonts w:ascii="Consolas" w:eastAsiaTheme="majorEastAsia" w:hAnsi="Consolas" w:cs="Consolas"/>
          <w:color w:val="000000"/>
          <w:shd w:val="clear" w:color="auto" w:fill="FFFFFF"/>
        </w:rPr>
      </w:pPr>
      <w:ins w:id="638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2.1"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381" w:author="Unknown"/>
          <w:rStyle w:val="HTMLCode"/>
          <w:rFonts w:ascii="Consolas" w:eastAsiaTheme="majorEastAsia" w:hAnsi="Consolas" w:cs="Consolas"/>
          <w:color w:val="000000"/>
          <w:shd w:val="clear" w:color="auto" w:fill="FFFFFF"/>
        </w:rPr>
      </w:pPr>
      <w:ins w:id="63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83" w:author="Unknown"/>
          <w:rStyle w:val="HTMLCode"/>
          <w:rFonts w:ascii="Consolas" w:eastAsiaTheme="majorEastAsia" w:hAnsi="Consolas" w:cs="Consolas"/>
          <w:color w:val="000000"/>
          <w:shd w:val="clear" w:color="auto" w:fill="FFFFFF"/>
        </w:rPr>
      </w:pPr>
      <w:ins w:id="63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85" w:author="Unknown"/>
          <w:rStyle w:val="HTMLCode"/>
          <w:rFonts w:ascii="Consolas" w:eastAsiaTheme="majorEastAsia" w:hAnsi="Consolas" w:cs="Consolas"/>
          <w:color w:val="000000"/>
          <w:shd w:val="clear" w:color="auto" w:fill="FFFFFF"/>
        </w:rPr>
      </w:pPr>
      <w:ins w:id="63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87" w:author="Unknown"/>
          <w:rStyle w:val="HTMLCode"/>
          <w:rFonts w:ascii="Consolas" w:eastAsiaTheme="majorEastAsia" w:hAnsi="Consolas" w:cs="Consolas"/>
          <w:color w:val="000000"/>
          <w:shd w:val="clear" w:color="auto" w:fill="FFFFFF"/>
        </w:rPr>
      </w:pPr>
      <w:ins w:id="63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IsExpanded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89" w:author="Unknown"/>
          <w:rStyle w:val="HTMLCode"/>
          <w:rFonts w:ascii="Consolas" w:eastAsiaTheme="majorEastAsia" w:hAnsi="Consolas" w:cs="Consolas"/>
          <w:color w:val="000000"/>
          <w:shd w:val="clear" w:color="auto" w:fill="FFFFFF"/>
        </w:rPr>
      </w:pPr>
      <w:ins w:id="63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91" w:author="Unknown"/>
          <w:rStyle w:val="HTMLCode"/>
          <w:rFonts w:ascii="Consolas" w:eastAsiaTheme="majorEastAsia" w:hAnsi="Consolas" w:cs="Consolas"/>
          <w:color w:val="000000"/>
          <w:shd w:val="clear" w:color="auto" w:fill="FFFFFF"/>
        </w:rPr>
      </w:pPr>
      <w:ins w:id="63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93" w:author="Unknown"/>
          <w:rStyle w:val="HTMLCode"/>
          <w:rFonts w:ascii="Consolas" w:eastAsiaTheme="majorEastAsia" w:hAnsi="Consolas" w:cs="Consolas"/>
          <w:color w:val="000000"/>
          <w:shd w:val="clear" w:color="auto" w:fill="FFFFFF"/>
        </w:rPr>
      </w:pPr>
      <w:ins w:id="63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"/WpfTutorialSamples;component/Images/bullet_green.png"</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395" w:author="Unknown"/>
          <w:rStyle w:val="HTMLCode"/>
          <w:rFonts w:ascii="Consolas" w:eastAsiaTheme="majorEastAsia" w:hAnsi="Consolas" w:cs="Consolas"/>
          <w:color w:val="000000"/>
          <w:shd w:val="clear" w:color="auto" w:fill="FFFFFF"/>
        </w:rPr>
      </w:pPr>
      <w:ins w:id="63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2.2 (Green)"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397" w:author="Unknown"/>
          <w:rStyle w:val="HTMLCode"/>
          <w:rFonts w:ascii="Consolas" w:eastAsiaTheme="majorEastAsia" w:hAnsi="Consolas" w:cs="Consolas"/>
          <w:color w:val="000000"/>
          <w:shd w:val="clear" w:color="auto" w:fill="FFFFFF"/>
        </w:rPr>
      </w:pPr>
      <w:ins w:id="63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399" w:author="Unknown"/>
          <w:rStyle w:val="HTMLCode"/>
          <w:rFonts w:ascii="Consolas" w:eastAsiaTheme="majorEastAsia" w:hAnsi="Consolas" w:cs="Consolas"/>
          <w:color w:val="000000"/>
          <w:shd w:val="clear" w:color="auto" w:fill="FFFFFF"/>
        </w:rPr>
      </w:pPr>
      <w:ins w:id="64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01" w:author="Unknown"/>
          <w:rStyle w:val="HTMLCode"/>
          <w:rFonts w:ascii="Consolas" w:eastAsiaTheme="majorEastAsia" w:hAnsi="Consolas" w:cs="Consolas"/>
          <w:color w:val="000000"/>
          <w:shd w:val="clear" w:color="auto" w:fill="FFFFFF"/>
        </w:rPr>
      </w:pPr>
      <w:ins w:id="64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03" w:author="Unknown"/>
          <w:rStyle w:val="HTMLCode"/>
          <w:rFonts w:ascii="Consolas" w:eastAsiaTheme="majorEastAsia" w:hAnsi="Consolas" w:cs="Consolas"/>
          <w:color w:val="000000"/>
          <w:shd w:val="clear" w:color="auto" w:fill="FFFFFF"/>
        </w:rPr>
      </w:pPr>
      <w:ins w:id="64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05" w:author="Unknown"/>
          <w:rStyle w:val="HTMLCode"/>
          <w:rFonts w:ascii="Consolas" w:eastAsiaTheme="majorEastAsia" w:hAnsi="Consolas" w:cs="Consolas"/>
          <w:color w:val="000000"/>
          <w:shd w:val="clear" w:color="auto" w:fill="FFFFFF"/>
        </w:rPr>
      </w:pPr>
      <w:ins w:id="6406"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3.1"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407" w:author="Unknown"/>
          <w:rStyle w:val="HTMLCode"/>
          <w:rFonts w:ascii="Consolas" w:eastAsiaTheme="majorEastAsia" w:hAnsi="Consolas" w:cs="Consolas"/>
          <w:color w:val="000000"/>
          <w:shd w:val="clear" w:color="auto" w:fill="FFFFFF"/>
        </w:rPr>
      </w:pPr>
      <w:ins w:id="64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09" w:author="Unknown"/>
          <w:rStyle w:val="HTMLCode"/>
          <w:rFonts w:ascii="Consolas" w:eastAsiaTheme="majorEastAsia" w:hAnsi="Consolas" w:cs="Consolas"/>
          <w:color w:val="000000"/>
          <w:shd w:val="clear" w:color="auto" w:fill="FFFFFF"/>
        </w:rPr>
      </w:pPr>
      <w:ins w:id="64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11" w:author="Unknown"/>
          <w:rStyle w:val="HTMLCode"/>
          <w:rFonts w:ascii="Consolas" w:eastAsiaTheme="majorEastAsia" w:hAnsi="Consolas" w:cs="Consolas"/>
          <w:color w:val="000000"/>
          <w:shd w:val="clear" w:color="auto" w:fill="FFFFFF"/>
        </w:rPr>
      </w:pPr>
      <w:ins w:id="64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13" w:author="Unknown"/>
          <w:rStyle w:val="HTMLCode"/>
          <w:rFonts w:ascii="Consolas" w:eastAsiaTheme="majorEastAsia" w:hAnsi="Consolas" w:cs="Consolas"/>
          <w:color w:val="000000"/>
          <w:shd w:val="clear" w:color="auto" w:fill="FFFFFF"/>
        </w:rPr>
      </w:pPr>
      <w:ins w:id="64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15" w:author="Unknown"/>
          <w:rStyle w:val="HTMLCode"/>
          <w:rFonts w:ascii="Consolas" w:eastAsiaTheme="majorEastAsia" w:hAnsi="Consolas" w:cs="Consolas"/>
          <w:color w:val="000000"/>
          <w:shd w:val="clear" w:color="auto" w:fill="FFFFFF"/>
        </w:rPr>
      </w:pPr>
      <w:ins w:id="64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3.2"</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417" w:author="Unknown"/>
          <w:rStyle w:val="HTMLCode"/>
          <w:rFonts w:ascii="Consolas" w:eastAsiaTheme="majorEastAsia" w:hAnsi="Consolas" w:cs="Consolas"/>
          <w:color w:val="000000"/>
          <w:shd w:val="clear" w:color="auto" w:fill="FFFFFF"/>
        </w:rPr>
      </w:pPr>
      <w:ins w:id="64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19" w:author="Unknown"/>
          <w:rStyle w:val="HTMLCode"/>
          <w:rFonts w:ascii="Consolas" w:eastAsiaTheme="majorEastAsia" w:hAnsi="Consolas" w:cs="Consolas"/>
          <w:color w:val="000000"/>
          <w:shd w:val="clear" w:color="auto" w:fill="FFFFFF"/>
        </w:rPr>
      </w:pPr>
      <w:ins w:id="64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21" w:author="Unknown"/>
          <w:rStyle w:val="HTMLCode"/>
          <w:rFonts w:ascii="Consolas" w:eastAsiaTheme="majorEastAsia" w:hAnsi="Consolas" w:cs="Consolas"/>
          <w:color w:val="000000"/>
          <w:shd w:val="clear" w:color="auto" w:fill="FFFFFF"/>
        </w:rPr>
      </w:pPr>
      <w:ins w:id="64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23" w:author="Unknown"/>
          <w:rStyle w:val="HTMLCode"/>
          <w:rFonts w:ascii="Consolas" w:eastAsiaTheme="majorEastAsia" w:hAnsi="Consolas" w:cs="Consolas"/>
          <w:color w:val="000000"/>
          <w:shd w:val="clear" w:color="auto" w:fill="FFFFFF"/>
        </w:rPr>
      </w:pPr>
      <w:ins w:id="64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25" w:author="Unknown"/>
          <w:rStyle w:val="HTMLCode"/>
          <w:rFonts w:ascii="Consolas" w:eastAsiaTheme="majorEastAsia" w:hAnsi="Consolas" w:cs="Consolas"/>
          <w:color w:val="000000"/>
          <w:shd w:val="clear" w:color="auto" w:fill="FFFFFF"/>
        </w:rPr>
      </w:pPr>
      <w:ins w:id="64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27" w:author="Unknown"/>
          <w:rStyle w:val="HTMLCode"/>
          <w:rFonts w:ascii="Consolas" w:eastAsiaTheme="majorEastAsia" w:hAnsi="Consolas" w:cs="Consolas"/>
          <w:color w:val="000000"/>
          <w:shd w:val="clear" w:color="auto" w:fill="FFFFFF"/>
        </w:rPr>
      </w:pPr>
      <w:ins w:id="64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"Level 2.3"</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shd w:val="clear" w:color="auto" w:fill="FFFFFF"/>
          </w:rPr>
          <w:t xml:space="preserve"> /&gt;</w:t>
        </w:r>
      </w:ins>
    </w:p>
    <w:p w:rsidR="00286AC3" w:rsidRDefault="00286AC3" w:rsidP="00286AC3">
      <w:pPr>
        <w:pStyle w:val="HTMLPreformatted"/>
        <w:shd w:val="clear" w:color="auto" w:fill="FFFFFF"/>
        <w:rPr>
          <w:ins w:id="6429" w:author="Unknown"/>
          <w:rStyle w:val="HTMLCode"/>
          <w:rFonts w:ascii="Consolas" w:eastAsiaTheme="majorEastAsia" w:hAnsi="Consolas" w:cs="Consolas"/>
          <w:color w:val="000000"/>
          <w:shd w:val="clear" w:color="auto" w:fill="FFFFFF"/>
        </w:rPr>
      </w:pPr>
      <w:ins w:id="64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TreeViewItem.Header</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31" w:author="Unknown"/>
          <w:rStyle w:val="HTMLCode"/>
          <w:rFonts w:ascii="Consolas" w:eastAsiaTheme="majorEastAsia" w:hAnsi="Consolas" w:cs="Consolas"/>
          <w:color w:val="000000"/>
          <w:shd w:val="clear" w:color="auto" w:fill="FFFFFF"/>
        </w:rPr>
      </w:pPr>
      <w:ins w:id="64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33" w:author="Unknown"/>
          <w:rStyle w:val="HTMLCode"/>
          <w:rFonts w:ascii="Consolas" w:eastAsiaTheme="majorEastAsia" w:hAnsi="Consolas" w:cs="Consolas"/>
          <w:color w:val="000000"/>
          <w:shd w:val="clear" w:color="auto" w:fill="FFFFFF"/>
        </w:rPr>
      </w:pPr>
      <w:ins w:id="64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TreeViewItem</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35" w:author="Unknown"/>
          <w:rStyle w:val="HTMLCode"/>
          <w:rFonts w:ascii="Consolas" w:eastAsiaTheme="majorEastAsia" w:hAnsi="Consolas" w:cs="Consolas"/>
          <w:color w:val="000000"/>
          <w:shd w:val="clear" w:color="auto" w:fill="FFFFFF"/>
        </w:rPr>
      </w:pPr>
      <w:ins w:id="64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37" w:author="Unknown"/>
          <w:rStyle w:val="HTMLCode"/>
          <w:rFonts w:ascii="Consolas" w:eastAsiaTheme="majorEastAsia" w:hAnsi="Consolas" w:cs="Consolas"/>
          <w:color w:val="000000"/>
          <w:shd w:val="clear" w:color="auto" w:fill="FFFFFF"/>
        </w:rPr>
      </w:pPr>
      <w:ins w:id="6438"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86AC3" w:rsidRDefault="00286AC3" w:rsidP="00286AC3">
      <w:pPr>
        <w:pStyle w:val="HTMLPreformatted"/>
        <w:shd w:val="clear" w:color="auto" w:fill="FFFFFF"/>
        <w:rPr>
          <w:ins w:id="6439" w:author="Unknown"/>
          <w:rFonts w:ascii="Consolas" w:hAnsi="Consolas" w:cs="Consolas"/>
          <w:color w:val="212529"/>
          <w:sz w:val="16"/>
          <w:szCs w:val="16"/>
        </w:rPr>
      </w:pPr>
      <w:ins w:id="644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86AC3" w:rsidRDefault="00286AC3" w:rsidP="00286AC3">
      <w:pPr>
        <w:rPr>
          <w:ins w:id="6441" w:author="Unknown"/>
          <w:rFonts w:ascii="Times New Roman" w:hAnsi="Times New Roman" w:cs="Times New Roman"/>
          <w:sz w:val="24"/>
          <w:szCs w:val="24"/>
        </w:rPr>
      </w:pPr>
      <w:r>
        <w:rPr>
          <w:noProof/>
        </w:rPr>
        <w:drawing>
          <wp:inline distT="0" distB="0" distL="0" distR="0">
            <wp:extent cx="2377440" cy="1901825"/>
            <wp:effectExtent l="19050" t="0" r="3810" b="0"/>
            <wp:docPr id="224" name="aelm1503" descr="https://www.wpf-tutorial.com/Images/ArticleImages/1/chapters/treeview/treeview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03" descr="https://www.wpf-tutorial.com/Images/ArticleImages/1/chapters/treeview/treeview_custom.png"/>
                    <pic:cNvPicPr>
                      <a:picLocks noChangeAspect="1" noChangeArrowheads="1"/>
                    </pic:cNvPicPr>
                  </pic:nvPicPr>
                  <pic:blipFill>
                    <a:blip r:embed="rId190"/>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286AC3" w:rsidRDefault="00286AC3" w:rsidP="00286AC3">
      <w:pPr>
        <w:pStyle w:val="NormalWeb"/>
        <w:shd w:val="clear" w:color="auto" w:fill="FFFFFF"/>
        <w:spacing w:before="288" w:beforeAutospacing="0" w:after="288" w:afterAutospacing="0"/>
        <w:rPr>
          <w:ins w:id="6442" w:author="Unknown"/>
          <w:rFonts w:ascii="Segoe UI" w:hAnsi="Segoe UI" w:cs="Segoe UI"/>
          <w:color w:val="212529"/>
          <w:sz w:val="18"/>
          <w:szCs w:val="18"/>
        </w:rPr>
      </w:pPr>
      <w:ins w:id="6443" w:author="Unknown">
        <w:r>
          <w:rPr>
            <w:rFonts w:ascii="Segoe UI" w:hAnsi="Segoe UI" w:cs="Segoe UI"/>
            <w:color w:val="212529"/>
            <w:sz w:val="18"/>
            <w:szCs w:val="18"/>
          </w:rPr>
          <w:t>I did a whole bunch of things here, just to show you the kind of flexibility you get: I colored the child items and I added images and even buttons to the parent items. Because we're defining the entire thing with simple markup, you can do almost anything, but as you can see from the example code, it does come with a price: Huge amounts of XAML code, for a tree with just six nodes in total!</w:t>
        </w:r>
      </w:ins>
    </w:p>
    <w:p w:rsidR="009C15ED" w:rsidRDefault="009C15ED" w:rsidP="009C15E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TreeView, data binding and multiple templates</w:t>
      </w:r>
    </w:p>
    <w:p w:rsidR="009C15ED" w:rsidRDefault="009C15ED" w:rsidP="009C15E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WPF TreeView supports data binding, like pretty much all other WPF controls does, but because the TreeView is hierarchical in nature, a normal DataTemplate often won't suffice. Instead, we use the HierarchicalDataTemplate, which allows us to template both the tree node itself, while controlling which property to use as a source for child items of the node.</w:t>
      </w:r>
    </w:p>
    <w:p w:rsidR="009C15ED" w:rsidRDefault="009C15ED" w:rsidP="009C15ED">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lastRenderedPageBreak/>
        <w:t>A basic data bound TreeView</w:t>
      </w:r>
    </w:p>
    <w:p w:rsidR="009C15ED" w:rsidRDefault="009C15ED" w:rsidP="009C15ED">
      <w:pPr>
        <w:pStyle w:val="NormalWeb"/>
        <w:shd w:val="clear" w:color="auto" w:fill="FFFFFF"/>
        <w:spacing w:before="288" w:beforeAutospacing="0" w:after="288" w:afterAutospacing="0"/>
        <w:rPr>
          <w:ins w:id="6444" w:author="Unknown"/>
          <w:rFonts w:ascii="Segoe UI" w:hAnsi="Segoe UI" w:cs="Segoe UI"/>
          <w:color w:val="212529"/>
          <w:sz w:val="18"/>
          <w:szCs w:val="18"/>
        </w:rPr>
      </w:pPr>
      <w:ins w:id="6445" w:author="Unknown">
        <w:r>
          <w:rPr>
            <w:rFonts w:ascii="Segoe UI" w:hAnsi="Segoe UI" w:cs="Segoe UI"/>
            <w:color w:val="212529"/>
            <w:sz w:val="18"/>
            <w:szCs w:val="18"/>
          </w:rPr>
          <w:t>In the following example, I'll show you just how easy it is to get started with the HierarchicalDataTemplate:</w:t>
        </w:r>
      </w:ins>
    </w:p>
    <w:p w:rsidR="009C15ED" w:rsidRDefault="003C5A45" w:rsidP="009C15ED">
      <w:pPr>
        <w:shd w:val="clear" w:color="auto" w:fill="FFFFFF"/>
        <w:jc w:val="right"/>
        <w:rPr>
          <w:ins w:id="6446" w:author="Unknown"/>
          <w:rFonts w:ascii="Segoe UI" w:hAnsi="Segoe UI" w:cs="Segoe UI"/>
          <w:color w:val="212529"/>
          <w:sz w:val="18"/>
          <w:szCs w:val="18"/>
        </w:rPr>
      </w:pPr>
      <w:ins w:id="6447" w:author="Unknown">
        <w:r>
          <w:rPr>
            <w:rFonts w:ascii="Segoe UI" w:hAnsi="Segoe UI" w:cs="Segoe UI"/>
            <w:color w:val="212529"/>
            <w:sz w:val="18"/>
            <w:szCs w:val="18"/>
          </w:rPr>
          <w:fldChar w:fldCharType="begin"/>
        </w:r>
        <w:r w:rsidR="009C15E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C15E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C15ED" w:rsidRDefault="009C15ED" w:rsidP="009C15ED">
      <w:pPr>
        <w:pStyle w:val="HTMLPreformatted"/>
        <w:shd w:val="clear" w:color="auto" w:fill="FFFFFF"/>
        <w:rPr>
          <w:ins w:id="6448" w:author="Unknown"/>
          <w:rStyle w:val="hljs-tag"/>
          <w:rFonts w:ascii="Consolas" w:hAnsi="Consolas" w:cs="Consolas"/>
          <w:color w:val="0000FF"/>
          <w:shd w:val="clear" w:color="auto" w:fill="FFFFFF"/>
        </w:rPr>
      </w:pPr>
      <w:ins w:id="644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"WpfTutorialSamples.TreeView_control.TreeViewDataBindingSample"</w:t>
        </w:r>
      </w:ins>
    </w:p>
    <w:p w:rsidR="009C15ED" w:rsidRDefault="009C15ED" w:rsidP="009C15ED">
      <w:pPr>
        <w:pStyle w:val="HTMLPreformatted"/>
        <w:shd w:val="clear" w:color="auto" w:fill="FFFFFF"/>
        <w:rPr>
          <w:ins w:id="6450" w:author="Unknown"/>
          <w:rStyle w:val="hljs-tag"/>
          <w:rFonts w:ascii="Consolas" w:hAnsi="Consolas" w:cs="Consolas"/>
          <w:color w:val="0000FF"/>
          <w:shd w:val="clear" w:color="auto" w:fill="FFFFFF"/>
        </w:rPr>
      </w:pPr>
      <w:ins w:id="645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9C15ED" w:rsidRDefault="009C15ED" w:rsidP="009C15ED">
      <w:pPr>
        <w:pStyle w:val="HTMLPreformatted"/>
        <w:shd w:val="clear" w:color="auto" w:fill="FFFFFF"/>
        <w:rPr>
          <w:ins w:id="6452" w:author="Unknown"/>
          <w:rStyle w:val="hljs-tag"/>
          <w:rFonts w:ascii="Consolas" w:hAnsi="Consolas" w:cs="Consolas"/>
          <w:color w:val="0000FF"/>
          <w:shd w:val="clear" w:color="auto" w:fill="FFFFFF"/>
        </w:rPr>
      </w:pPr>
      <w:ins w:id="645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9C15ED" w:rsidRDefault="009C15ED" w:rsidP="009C15ED">
      <w:pPr>
        <w:pStyle w:val="HTMLPreformatted"/>
        <w:shd w:val="clear" w:color="auto" w:fill="FFFFFF"/>
        <w:rPr>
          <w:ins w:id="6454" w:author="Unknown"/>
          <w:rStyle w:val="hljs-tag"/>
          <w:rFonts w:ascii="Consolas" w:hAnsi="Consolas" w:cs="Consolas"/>
          <w:color w:val="0000FF"/>
          <w:shd w:val="clear" w:color="auto" w:fill="FFFFFF"/>
        </w:rPr>
      </w:pPr>
      <w:ins w:id="6455"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xmlns:self</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"clr-namespace:WpfTutorialSamples.TreeView_control"</w:t>
        </w:r>
      </w:ins>
    </w:p>
    <w:p w:rsidR="009C15ED" w:rsidRDefault="009C15ED" w:rsidP="009C15ED">
      <w:pPr>
        <w:pStyle w:val="HTMLPreformatted"/>
        <w:shd w:val="clear" w:color="auto" w:fill="FFFFFF"/>
        <w:rPr>
          <w:ins w:id="6456" w:author="Unknown"/>
          <w:rStyle w:val="HTMLCode"/>
          <w:rFonts w:ascii="Consolas" w:hAnsi="Consolas" w:cs="Consolas"/>
          <w:color w:val="000000"/>
          <w:shd w:val="clear" w:color="auto" w:fill="FFFFFF"/>
        </w:rPr>
      </w:pPr>
      <w:ins w:id="645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"TreeViewDataBindingSample"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58" w:author="Unknown"/>
          <w:rStyle w:val="HTMLCode"/>
          <w:rFonts w:ascii="Consolas" w:hAnsi="Consolas" w:cs="Consolas"/>
          <w:color w:val="000000"/>
          <w:shd w:val="clear" w:color="auto" w:fill="FFFFFF"/>
        </w:rPr>
      </w:pPr>
      <w:ins w:id="645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60" w:author="Unknown"/>
          <w:rStyle w:val="HTMLCode"/>
          <w:rFonts w:ascii="Consolas" w:hAnsi="Consolas" w:cs="Consolas"/>
          <w:color w:val="000000"/>
          <w:shd w:val="clear" w:color="auto" w:fill="FFFFFF"/>
        </w:rPr>
      </w:pPr>
      <w:ins w:id="64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"trvMenu"</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62" w:author="Unknown"/>
          <w:rStyle w:val="HTMLCode"/>
          <w:rFonts w:ascii="Consolas" w:hAnsi="Consolas" w:cs="Consolas"/>
          <w:color w:val="000000"/>
          <w:shd w:val="clear" w:color="auto" w:fill="FFFFFF"/>
        </w:rPr>
      </w:pPr>
      <w:ins w:id="64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TreeView.ItemTemplate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64" w:author="Unknown"/>
          <w:rStyle w:val="HTMLCode"/>
          <w:rFonts w:ascii="Consolas" w:hAnsi="Consolas" w:cs="Consolas"/>
          <w:color w:val="000000"/>
          <w:shd w:val="clear" w:color="auto" w:fill="FFFFFF"/>
        </w:rPr>
      </w:pPr>
      <w:ins w:id="64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HierarchicalDataTemplate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DataType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"{x:Type self:MenuItem}"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ItemsSource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Items}"</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66" w:author="Unknown"/>
          <w:rStyle w:val="HTMLCode"/>
          <w:rFonts w:ascii="Consolas" w:hAnsi="Consolas" w:cs="Consolas"/>
          <w:color w:val="000000"/>
          <w:shd w:val="clear" w:color="auto" w:fill="FFFFFF"/>
        </w:rPr>
      </w:pPr>
      <w:ins w:id="64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Title}"</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468" w:author="Unknown"/>
          <w:rStyle w:val="HTMLCode"/>
          <w:rFonts w:ascii="Consolas" w:hAnsi="Consolas" w:cs="Consolas"/>
          <w:color w:val="000000"/>
          <w:shd w:val="clear" w:color="auto" w:fill="FFFFFF"/>
        </w:rPr>
      </w:pPr>
      <w:ins w:id="646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HierarchicalDataTemplate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70" w:author="Unknown"/>
          <w:rStyle w:val="HTMLCode"/>
          <w:rFonts w:ascii="Consolas" w:hAnsi="Consolas" w:cs="Consolas"/>
          <w:color w:val="000000"/>
          <w:shd w:val="clear" w:color="auto" w:fill="FFFFFF"/>
        </w:rPr>
      </w:pPr>
      <w:ins w:id="647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TreeView.ItemTemplate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72" w:author="Unknown"/>
          <w:rStyle w:val="HTMLCode"/>
          <w:rFonts w:ascii="Consolas" w:hAnsi="Consolas" w:cs="Consolas"/>
          <w:color w:val="000000"/>
          <w:shd w:val="clear" w:color="auto" w:fill="FFFFFF"/>
        </w:rPr>
      </w:pPr>
      <w:ins w:id="647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74" w:author="Unknown"/>
          <w:rStyle w:val="HTMLCode"/>
          <w:rFonts w:ascii="Consolas" w:hAnsi="Consolas" w:cs="Consolas"/>
          <w:color w:val="000000"/>
          <w:shd w:val="clear" w:color="auto" w:fill="FFFFFF"/>
        </w:rPr>
      </w:pPr>
      <w:ins w:id="6475"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476" w:author="Unknown"/>
          <w:rFonts w:ascii="Consolas" w:hAnsi="Consolas" w:cs="Consolas"/>
          <w:color w:val="212529"/>
          <w:sz w:val="16"/>
          <w:szCs w:val="16"/>
        </w:rPr>
      </w:pPr>
      <w:ins w:id="647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9C15ED" w:rsidRDefault="003C5A45" w:rsidP="009C15ED">
      <w:pPr>
        <w:shd w:val="clear" w:color="auto" w:fill="FFFFFF"/>
        <w:jc w:val="right"/>
        <w:rPr>
          <w:ins w:id="6478" w:author="Unknown"/>
          <w:rFonts w:ascii="Segoe UI" w:hAnsi="Segoe UI" w:cs="Segoe UI"/>
          <w:color w:val="212529"/>
          <w:sz w:val="18"/>
          <w:szCs w:val="18"/>
        </w:rPr>
      </w:pPr>
      <w:ins w:id="6479" w:author="Unknown">
        <w:r>
          <w:rPr>
            <w:rFonts w:ascii="Segoe UI" w:hAnsi="Segoe UI" w:cs="Segoe UI"/>
            <w:color w:val="212529"/>
            <w:sz w:val="18"/>
            <w:szCs w:val="18"/>
          </w:rPr>
          <w:fldChar w:fldCharType="begin"/>
        </w:r>
        <w:r w:rsidR="009C15E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C15E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C15ED" w:rsidRDefault="009C15ED" w:rsidP="009C15ED">
      <w:pPr>
        <w:pStyle w:val="HTMLPreformatted"/>
        <w:shd w:val="clear" w:color="auto" w:fill="FFFFFF"/>
        <w:rPr>
          <w:ins w:id="6480" w:author="Unknown"/>
          <w:rStyle w:val="HTMLCode"/>
          <w:rFonts w:ascii="Consolas" w:hAnsi="Consolas" w:cs="Consolas"/>
          <w:color w:val="000000"/>
          <w:shd w:val="clear" w:color="auto" w:fill="FFFFFF"/>
        </w:rPr>
      </w:pPr>
      <w:ins w:id="648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9C15ED" w:rsidRDefault="009C15ED" w:rsidP="009C15ED">
      <w:pPr>
        <w:pStyle w:val="HTMLPreformatted"/>
        <w:shd w:val="clear" w:color="auto" w:fill="FFFFFF"/>
        <w:rPr>
          <w:ins w:id="6482" w:author="Unknown"/>
          <w:rStyle w:val="HTMLCode"/>
          <w:rFonts w:ascii="Consolas" w:hAnsi="Consolas" w:cs="Consolas"/>
          <w:color w:val="000000"/>
          <w:shd w:val="clear" w:color="auto" w:fill="FFFFFF"/>
        </w:rPr>
      </w:pPr>
      <w:ins w:id="648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9C15ED" w:rsidRDefault="009C15ED" w:rsidP="009C15ED">
      <w:pPr>
        <w:pStyle w:val="HTMLPreformatted"/>
        <w:shd w:val="clear" w:color="auto" w:fill="FFFFFF"/>
        <w:rPr>
          <w:ins w:id="6484" w:author="Unknown"/>
          <w:rStyle w:val="HTMLCode"/>
          <w:rFonts w:ascii="Consolas" w:hAnsi="Consolas" w:cs="Consolas"/>
          <w:color w:val="000000"/>
          <w:shd w:val="clear" w:color="auto" w:fill="FFFFFF"/>
        </w:rPr>
      </w:pPr>
      <w:ins w:id="648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9C15ED" w:rsidRDefault="009C15ED" w:rsidP="009C15ED">
      <w:pPr>
        <w:pStyle w:val="HTMLPreformatted"/>
        <w:shd w:val="clear" w:color="auto" w:fill="FFFFFF"/>
        <w:rPr>
          <w:ins w:id="6486" w:author="Unknown"/>
          <w:rStyle w:val="HTMLCode"/>
          <w:rFonts w:ascii="Consolas" w:hAnsi="Consolas" w:cs="Consolas"/>
          <w:color w:val="000000"/>
          <w:shd w:val="clear" w:color="auto" w:fill="FFFFFF"/>
        </w:rPr>
      </w:pPr>
      <w:ins w:id="6487"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System.IO;</w:t>
        </w:r>
      </w:ins>
    </w:p>
    <w:p w:rsidR="009C15ED" w:rsidRDefault="009C15ED" w:rsidP="009C15ED">
      <w:pPr>
        <w:pStyle w:val="HTMLPreformatted"/>
        <w:shd w:val="clear" w:color="auto" w:fill="FFFFFF"/>
        <w:rPr>
          <w:ins w:id="6488" w:author="Unknown"/>
          <w:rStyle w:val="HTMLCode"/>
          <w:rFonts w:ascii="Consolas" w:hAnsi="Consolas" w:cs="Consolas"/>
          <w:color w:val="000000"/>
          <w:shd w:val="clear" w:color="auto" w:fill="FFFFFF"/>
        </w:rPr>
      </w:pPr>
      <w:ins w:id="6489"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System.Collections.ObjectModel;</w:t>
        </w:r>
      </w:ins>
    </w:p>
    <w:p w:rsidR="009C15ED" w:rsidRDefault="009C15ED" w:rsidP="009C15ED">
      <w:pPr>
        <w:pStyle w:val="HTMLPreformatted"/>
        <w:shd w:val="clear" w:color="auto" w:fill="FFFFFF"/>
        <w:rPr>
          <w:ins w:id="6490"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491" w:author="Unknown"/>
          <w:rStyle w:val="HTMLCode"/>
          <w:rFonts w:ascii="Consolas" w:hAnsi="Consolas" w:cs="Consolas"/>
          <w:color w:val="000000"/>
          <w:shd w:val="clear" w:color="auto" w:fill="FFFFFF"/>
        </w:rPr>
      </w:pPr>
      <w:ins w:id="6492"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WpfTutorialSamples.TreeView_control</w:t>
        </w:r>
      </w:ins>
    </w:p>
    <w:p w:rsidR="009C15ED" w:rsidRDefault="009C15ED" w:rsidP="009C15ED">
      <w:pPr>
        <w:pStyle w:val="HTMLPreformatted"/>
        <w:shd w:val="clear" w:color="auto" w:fill="FFFFFF"/>
        <w:rPr>
          <w:ins w:id="6493" w:author="Unknown"/>
          <w:rStyle w:val="HTMLCode"/>
          <w:rFonts w:ascii="Consolas" w:hAnsi="Consolas" w:cs="Consolas"/>
          <w:color w:val="000000"/>
          <w:shd w:val="clear" w:color="auto" w:fill="FFFFFF"/>
        </w:rPr>
      </w:pPr>
      <w:ins w:id="6494" w:author="Unknown">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495" w:author="Unknown"/>
          <w:rStyle w:val="HTMLCode"/>
          <w:rFonts w:ascii="Consolas" w:hAnsi="Consolas" w:cs="Consolas"/>
          <w:color w:val="000000"/>
          <w:shd w:val="clear" w:color="auto" w:fill="FFFFFF"/>
        </w:rPr>
      </w:pPr>
      <w:ins w:id="6496"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TreeViewDataBindingSample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C15ED" w:rsidRDefault="009C15ED" w:rsidP="009C15ED">
      <w:pPr>
        <w:pStyle w:val="HTMLPreformatted"/>
        <w:shd w:val="clear" w:color="auto" w:fill="FFFFFF"/>
        <w:rPr>
          <w:ins w:id="6497" w:author="Unknown"/>
          <w:rStyle w:val="HTMLCode"/>
          <w:rFonts w:ascii="Consolas" w:hAnsi="Consolas" w:cs="Consolas"/>
          <w:color w:val="000000"/>
          <w:shd w:val="clear" w:color="auto" w:fill="FFFFFF"/>
        </w:rPr>
      </w:pPr>
      <w:ins w:id="6498"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499" w:author="Unknown"/>
          <w:rStyle w:val="HTMLCode"/>
          <w:rFonts w:ascii="Consolas" w:hAnsi="Consolas" w:cs="Consolas"/>
          <w:color w:val="000000"/>
          <w:shd w:val="clear" w:color="auto" w:fill="FFFFFF"/>
        </w:rPr>
      </w:pPr>
      <w:ins w:id="650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TreeViewDataBindingSample</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501" w:author="Unknown"/>
          <w:rStyle w:val="HTMLCode"/>
          <w:rFonts w:ascii="Consolas" w:hAnsi="Consolas" w:cs="Consolas"/>
          <w:color w:val="000000"/>
          <w:shd w:val="clear" w:color="auto" w:fill="FFFFFF"/>
        </w:rPr>
      </w:pPr>
      <w:ins w:id="650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03" w:author="Unknown"/>
          <w:rStyle w:val="HTMLCode"/>
          <w:rFonts w:ascii="Consolas" w:hAnsi="Consolas" w:cs="Consolas"/>
          <w:color w:val="000000"/>
          <w:shd w:val="clear" w:color="auto" w:fill="FFFFFF"/>
        </w:rPr>
      </w:pPr>
      <w:ins w:id="650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9C15ED" w:rsidRDefault="009C15ED" w:rsidP="009C15ED">
      <w:pPr>
        <w:pStyle w:val="HTMLPreformatted"/>
        <w:shd w:val="clear" w:color="auto" w:fill="FFFFFF"/>
        <w:rPr>
          <w:ins w:id="6505" w:author="Unknown"/>
          <w:rStyle w:val="HTMLCode"/>
          <w:rFonts w:ascii="Consolas" w:hAnsi="Consolas" w:cs="Consolas"/>
          <w:color w:val="000000"/>
          <w:shd w:val="clear" w:color="auto" w:fill="FFFFFF"/>
        </w:rPr>
      </w:pPr>
      <w:ins w:id="65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MenuItem root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MenuItem() { Title = </w:t>
        </w:r>
        <w:r>
          <w:rPr>
            <w:rStyle w:val="hljs-string"/>
            <w:rFonts w:ascii="Consolas" w:hAnsi="Consolas" w:cs="Consolas"/>
            <w:color w:val="A31515"/>
            <w:shd w:val="clear" w:color="auto" w:fill="FFFFFF"/>
          </w:rPr>
          <w:t>"Menu"</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507" w:author="Unknown"/>
          <w:rStyle w:val="HTMLCode"/>
          <w:rFonts w:ascii="Consolas" w:hAnsi="Consolas" w:cs="Consolas"/>
          <w:color w:val="000000"/>
          <w:shd w:val="clear" w:color="auto" w:fill="FFFFFF"/>
        </w:rPr>
      </w:pPr>
      <w:ins w:id="650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MenuItem childItem1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MenuItem() { Title = </w:t>
        </w:r>
        <w:r>
          <w:rPr>
            <w:rStyle w:val="hljs-string"/>
            <w:rFonts w:ascii="Consolas" w:hAnsi="Consolas" w:cs="Consolas"/>
            <w:color w:val="A31515"/>
            <w:shd w:val="clear" w:color="auto" w:fill="FFFFFF"/>
          </w:rPr>
          <w:t>"Child item #1"</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509" w:author="Unknown"/>
          <w:rStyle w:val="HTMLCode"/>
          <w:rFonts w:ascii="Consolas" w:hAnsi="Consolas" w:cs="Consolas"/>
          <w:color w:val="000000"/>
          <w:shd w:val="clear" w:color="auto" w:fill="FFFFFF"/>
        </w:rPr>
      </w:pPr>
      <w:ins w:id="65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childItem1.Items.Add(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MenuItem() { Title = </w:t>
        </w:r>
        <w:r>
          <w:rPr>
            <w:rStyle w:val="hljs-string"/>
            <w:rFonts w:ascii="Consolas" w:hAnsi="Consolas" w:cs="Consolas"/>
            <w:color w:val="A31515"/>
            <w:shd w:val="clear" w:color="auto" w:fill="FFFFFF"/>
          </w:rPr>
          <w:t>"Child item #1.1"</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511" w:author="Unknown"/>
          <w:rStyle w:val="HTMLCode"/>
          <w:rFonts w:ascii="Consolas" w:hAnsi="Consolas" w:cs="Consolas"/>
          <w:color w:val="000000"/>
          <w:shd w:val="clear" w:color="auto" w:fill="FFFFFF"/>
        </w:rPr>
      </w:pPr>
      <w:ins w:id="65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childItem1.Items.Add(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MenuItem() { Title = </w:t>
        </w:r>
        <w:r>
          <w:rPr>
            <w:rStyle w:val="hljs-string"/>
            <w:rFonts w:ascii="Consolas" w:hAnsi="Consolas" w:cs="Consolas"/>
            <w:color w:val="A31515"/>
            <w:shd w:val="clear" w:color="auto" w:fill="FFFFFF"/>
          </w:rPr>
          <w:t>"Child item #1.2"</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513" w:author="Unknown"/>
          <w:rStyle w:val="HTMLCode"/>
          <w:rFonts w:ascii="Consolas" w:hAnsi="Consolas" w:cs="Consolas"/>
          <w:color w:val="000000"/>
          <w:shd w:val="clear" w:color="auto" w:fill="FFFFFF"/>
        </w:rPr>
      </w:pPr>
      <w:ins w:id="651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root.Items.Add(childItem1);</w:t>
        </w:r>
      </w:ins>
    </w:p>
    <w:p w:rsidR="009C15ED" w:rsidRDefault="009C15ED" w:rsidP="009C15ED">
      <w:pPr>
        <w:pStyle w:val="HTMLPreformatted"/>
        <w:shd w:val="clear" w:color="auto" w:fill="FFFFFF"/>
        <w:rPr>
          <w:ins w:id="6515" w:author="Unknown"/>
          <w:rStyle w:val="HTMLCode"/>
          <w:rFonts w:ascii="Consolas" w:hAnsi="Consolas" w:cs="Consolas"/>
          <w:color w:val="000000"/>
          <w:shd w:val="clear" w:color="auto" w:fill="FFFFFF"/>
        </w:rPr>
      </w:pPr>
      <w:ins w:id="65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root.Items.Add(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MenuItem() { Title = </w:t>
        </w:r>
        <w:r>
          <w:rPr>
            <w:rStyle w:val="hljs-string"/>
            <w:rFonts w:ascii="Consolas" w:hAnsi="Consolas" w:cs="Consolas"/>
            <w:color w:val="A31515"/>
            <w:shd w:val="clear" w:color="auto" w:fill="FFFFFF"/>
          </w:rPr>
          <w:t>"Child item #2"</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517" w:author="Unknown"/>
          <w:rStyle w:val="HTMLCode"/>
          <w:rFonts w:ascii="Consolas" w:hAnsi="Consolas" w:cs="Consolas"/>
          <w:color w:val="000000"/>
          <w:shd w:val="clear" w:color="auto" w:fill="FFFFFF"/>
        </w:rPr>
      </w:pPr>
      <w:ins w:id="651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trvMenu.Items.Add(root);</w:t>
        </w:r>
      </w:ins>
    </w:p>
    <w:p w:rsidR="009C15ED" w:rsidRDefault="009C15ED" w:rsidP="009C15ED">
      <w:pPr>
        <w:pStyle w:val="HTMLPreformatted"/>
        <w:shd w:val="clear" w:color="auto" w:fill="FFFFFF"/>
        <w:rPr>
          <w:ins w:id="6519" w:author="Unknown"/>
          <w:rStyle w:val="HTMLCode"/>
          <w:rFonts w:ascii="Consolas" w:hAnsi="Consolas" w:cs="Consolas"/>
          <w:color w:val="000000"/>
          <w:shd w:val="clear" w:color="auto" w:fill="FFFFFF"/>
        </w:rPr>
      </w:pPr>
      <w:ins w:id="652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21" w:author="Unknown"/>
          <w:rStyle w:val="HTMLCode"/>
          <w:rFonts w:ascii="Consolas" w:hAnsi="Consolas" w:cs="Consolas"/>
          <w:color w:val="000000"/>
          <w:shd w:val="clear" w:color="auto" w:fill="FFFFFF"/>
        </w:rPr>
      </w:pPr>
      <w:ins w:id="6522"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23"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524" w:author="Unknown"/>
          <w:rStyle w:val="HTMLCode"/>
          <w:rFonts w:ascii="Consolas" w:hAnsi="Consolas" w:cs="Consolas"/>
          <w:color w:val="000000"/>
          <w:shd w:val="clear" w:color="auto" w:fill="FFFFFF"/>
        </w:rPr>
      </w:pPr>
      <w:ins w:id="652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MenuItem</w:t>
        </w:r>
      </w:ins>
    </w:p>
    <w:p w:rsidR="009C15ED" w:rsidRDefault="009C15ED" w:rsidP="009C15ED">
      <w:pPr>
        <w:pStyle w:val="HTMLPreformatted"/>
        <w:shd w:val="clear" w:color="auto" w:fill="FFFFFF"/>
        <w:rPr>
          <w:ins w:id="6526" w:author="Unknown"/>
          <w:rStyle w:val="HTMLCode"/>
          <w:rFonts w:ascii="Consolas" w:hAnsi="Consolas" w:cs="Consolas"/>
          <w:color w:val="000000"/>
          <w:shd w:val="clear" w:color="auto" w:fill="FFFFFF"/>
        </w:rPr>
      </w:pPr>
      <w:ins w:id="6527"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28" w:author="Unknown"/>
          <w:rStyle w:val="HTMLCode"/>
          <w:rFonts w:ascii="Consolas" w:hAnsi="Consolas" w:cs="Consolas"/>
          <w:color w:val="000000"/>
          <w:shd w:val="clear" w:color="auto" w:fill="FFFFFF"/>
        </w:rPr>
      </w:pPr>
      <w:ins w:id="652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MenuItem</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530" w:author="Unknown"/>
          <w:rStyle w:val="HTMLCode"/>
          <w:rFonts w:ascii="Consolas" w:hAnsi="Consolas" w:cs="Consolas"/>
          <w:color w:val="000000"/>
          <w:shd w:val="clear" w:color="auto" w:fill="FFFFFF"/>
        </w:rPr>
      </w:pPr>
      <w:ins w:id="653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32" w:author="Unknown"/>
          <w:rStyle w:val="HTMLCode"/>
          <w:rFonts w:ascii="Consolas" w:hAnsi="Consolas" w:cs="Consolas"/>
          <w:color w:val="000000"/>
          <w:shd w:val="clear" w:color="auto" w:fill="FFFFFF"/>
        </w:rPr>
      </w:pPr>
      <w:ins w:id="6533"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.Items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ObservableCollection&lt;MenuItem&gt;();</w:t>
        </w:r>
      </w:ins>
    </w:p>
    <w:p w:rsidR="009C15ED" w:rsidRDefault="009C15ED" w:rsidP="009C15ED">
      <w:pPr>
        <w:pStyle w:val="HTMLPreformatted"/>
        <w:shd w:val="clear" w:color="auto" w:fill="FFFFFF"/>
        <w:rPr>
          <w:ins w:id="6534" w:author="Unknown"/>
          <w:rStyle w:val="HTMLCode"/>
          <w:rFonts w:ascii="Consolas" w:hAnsi="Consolas" w:cs="Consolas"/>
          <w:color w:val="000000"/>
          <w:shd w:val="clear" w:color="auto" w:fill="FFFFFF"/>
        </w:rPr>
      </w:pPr>
      <w:ins w:id="653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36"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537" w:author="Unknown"/>
          <w:rStyle w:val="HTMLCode"/>
          <w:rFonts w:ascii="Consolas" w:hAnsi="Consolas" w:cs="Consolas"/>
          <w:color w:val="000000"/>
          <w:shd w:val="clear" w:color="auto" w:fill="FFFFFF"/>
        </w:rPr>
      </w:pPr>
      <w:ins w:id="65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Title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53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540" w:author="Unknown"/>
          <w:rStyle w:val="HTMLCode"/>
          <w:rFonts w:ascii="Consolas" w:hAnsi="Consolas" w:cs="Consolas"/>
          <w:color w:val="000000"/>
          <w:shd w:val="clear" w:color="auto" w:fill="FFFFFF"/>
        </w:rPr>
      </w:pPr>
      <w:ins w:id="654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ObservableCollection&lt;MenuItem&gt; Items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542" w:author="Unknown"/>
          <w:rStyle w:val="HTMLCode"/>
          <w:rFonts w:ascii="Consolas" w:hAnsi="Consolas" w:cs="Consolas"/>
          <w:color w:val="000000"/>
          <w:shd w:val="clear" w:color="auto" w:fill="FFFFFF"/>
        </w:rPr>
      </w:pPr>
      <w:ins w:id="6543"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544"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545" w:author="Unknown"/>
          <w:rFonts w:ascii="Consolas" w:hAnsi="Consolas" w:cs="Consolas"/>
          <w:color w:val="212529"/>
          <w:sz w:val="16"/>
          <w:szCs w:val="16"/>
        </w:rPr>
      </w:pPr>
      <w:ins w:id="6546" w:author="Unknown">
        <w:r>
          <w:rPr>
            <w:rStyle w:val="HTMLCode"/>
            <w:rFonts w:ascii="Consolas" w:hAnsi="Consolas" w:cs="Consolas"/>
            <w:color w:val="000000"/>
            <w:shd w:val="clear" w:color="auto" w:fill="FFFFFF"/>
          </w:rPr>
          <w:t>}</w:t>
        </w:r>
      </w:ins>
    </w:p>
    <w:p w:rsidR="009C15ED" w:rsidRDefault="009C15ED" w:rsidP="009C15ED">
      <w:pPr>
        <w:rPr>
          <w:ins w:id="6547" w:author="Unknown"/>
          <w:rFonts w:ascii="Times New Roman" w:hAnsi="Times New Roman" w:cs="Times New Roman"/>
          <w:sz w:val="24"/>
          <w:szCs w:val="24"/>
        </w:rPr>
      </w:pPr>
      <w:r>
        <w:rPr>
          <w:noProof/>
        </w:rPr>
        <w:drawing>
          <wp:inline distT="0" distB="0" distL="0" distR="0">
            <wp:extent cx="1901825" cy="1426210"/>
            <wp:effectExtent l="19050" t="0" r="3175" b="0"/>
            <wp:docPr id="229" name="aelm1512" descr="https://www.wpf-tutorial.com/Images/ArticleImages/1/chapters/treeview/treeview_data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12" descr="https://www.wpf-tutorial.com/Images/ArticleImages/1/chapters/treeview/treeview_databinding.png"/>
                    <pic:cNvPicPr>
                      <a:picLocks noChangeAspect="1" noChangeArrowheads="1"/>
                    </pic:cNvPicPr>
                  </pic:nvPicPr>
                  <pic:blipFill>
                    <a:blip r:embed="rId191"/>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9C15ED" w:rsidRDefault="009C15ED" w:rsidP="009C15ED">
      <w:pPr>
        <w:pStyle w:val="NormalWeb"/>
        <w:shd w:val="clear" w:color="auto" w:fill="FFFFFF"/>
        <w:spacing w:before="288" w:beforeAutospacing="0" w:after="288" w:afterAutospacing="0"/>
        <w:rPr>
          <w:ins w:id="6548" w:author="Unknown"/>
          <w:rFonts w:ascii="Segoe UI" w:hAnsi="Segoe UI" w:cs="Segoe UI"/>
          <w:color w:val="212529"/>
          <w:sz w:val="18"/>
          <w:szCs w:val="18"/>
        </w:rPr>
      </w:pPr>
      <w:ins w:id="6549" w:author="Unknown">
        <w:r>
          <w:rPr>
            <w:rFonts w:ascii="Segoe UI" w:hAnsi="Segoe UI" w:cs="Segoe UI"/>
            <w:color w:val="212529"/>
            <w:sz w:val="18"/>
            <w:szCs w:val="18"/>
          </w:rPr>
          <w:t>In the XAML markup, I have specified a HierarchicalDataTemplate for the </w:t>
        </w:r>
        <w:r>
          <w:rPr>
            <w:rStyle w:val="Strong"/>
            <w:rFonts w:ascii="Segoe UI" w:hAnsi="Segoe UI" w:cs="Segoe UI"/>
            <w:color w:val="212529"/>
            <w:sz w:val="18"/>
            <w:szCs w:val="18"/>
          </w:rPr>
          <w:t>ItemTemplate</w:t>
        </w:r>
        <w:r>
          <w:rPr>
            <w:rFonts w:ascii="Segoe UI" w:hAnsi="Segoe UI" w:cs="Segoe UI"/>
            <w:color w:val="212529"/>
            <w:sz w:val="18"/>
            <w:szCs w:val="18"/>
          </w:rPr>
          <w:t> of the TreeView. I instruct it to use the </w:t>
        </w:r>
        <w:r>
          <w:rPr>
            <w:rStyle w:val="Strong"/>
            <w:rFonts w:ascii="Segoe UI" w:hAnsi="Segoe UI" w:cs="Segoe UI"/>
            <w:color w:val="212529"/>
            <w:sz w:val="18"/>
            <w:szCs w:val="18"/>
          </w:rPr>
          <w:t>Items</w:t>
        </w:r>
        <w:r>
          <w:rPr>
            <w:rFonts w:ascii="Segoe UI" w:hAnsi="Segoe UI" w:cs="Segoe UI"/>
            <w:color w:val="212529"/>
            <w:sz w:val="18"/>
            <w:szCs w:val="18"/>
          </w:rPr>
          <w:t> property for finding child items, by setting the </w:t>
        </w:r>
        <w:r>
          <w:rPr>
            <w:rStyle w:val="Strong"/>
            <w:rFonts w:ascii="Segoe UI" w:hAnsi="Segoe UI" w:cs="Segoe UI"/>
            <w:color w:val="212529"/>
            <w:sz w:val="18"/>
            <w:szCs w:val="18"/>
          </w:rPr>
          <w:t>ItemsSource</w:t>
        </w:r>
        <w:r>
          <w:rPr>
            <w:rFonts w:ascii="Segoe UI" w:hAnsi="Segoe UI" w:cs="Segoe UI"/>
            <w:color w:val="212529"/>
            <w:sz w:val="18"/>
            <w:szCs w:val="18"/>
          </w:rPr>
          <w:t> property of the template, and inside of it I define the actual template, which for now just consists of a TextBlock bound to the </w:t>
        </w:r>
        <w:r>
          <w:rPr>
            <w:rStyle w:val="Strong"/>
            <w:rFonts w:ascii="Segoe UI" w:hAnsi="Segoe UI" w:cs="Segoe UI"/>
            <w:color w:val="212529"/>
            <w:sz w:val="18"/>
            <w:szCs w:val="18"/>
          </w:rPr>
          <w:t>Title</w:t>
        </w:r>
        <w:r>
          <w:rPr>
            <w:rFonts w:ascii="Segoe UI" w:hAnsi="Segoe UI" w:cs="Segoe UI"/>
            <w:color w:val="212529"/>
            <w:sz w:val="18"/>
            <w:szCs w:val="18"/>
          </w:rPr>
          <w:t> property.</w:t>
        </w:r>
      </w:ins>
    </w:p>
    <w:p w:rsidR="009C15ED" w:rsidRDefault="009C15ED" w:rsidP="009C15ED">
      <w:pPr>
        <w:pStyle w:val="NormalWeb"/>
        <w:shd w:val="clear" w:color="auto" w:fill="FFFFFF"/>
        <w:spacing w:before="288" w:beforeAutospacing="0" w:after="288" w:afterAutospacing="0"/>
        <w:rPr>
          <w:ins w:id="6550" w:author="Unknown"/>
          <w:rFonts w:ascii="Segoe UI" w:hAnsi="Segoe UI" w:cs="Segoe UI"/>
          <w:color w:val="212529"/>
          <w:sz w:val="18"/>
          <w:szCs w:val="18"/>
        </w:rPr>
      </w:pPr>
      <w:ins w:id="6551" w:author="Unknown">
        <w:r>
          <w:rPr>
            <w:rFonts w:ascii="Segoe UI" w:hAnsi="Segoe UI" w:cs="Segoe UI"/>
            <w:color w:val="212529"/>
            <w:sz w:val="18"/>
            <w:szCs w:val="18"/>
          </w:rPr>
          <w:t>This first example was very simple, in fact so simple that we might as well have just added the TreeView items manually, instead of generating a set of objects and then binding to them. However, as soon as things get a bit more complicated, the advantages of using data bindings gets more obvious.</w:t>
        </w:r>
      </w:ins>
    </w:p>
    <w:p w:rsidR="009C15ED" w:rsidRDefault="009C15ED" w:rsidP="009C15ED">
      <w:pPr>
        <w:pStyle w:val="Heading2"/>
        <w:shd w:val="clear" w:color="auto" w:fill="FFFFFF"/>
        <w:spacing w:before="0"/>
        <w:rPr>
          <w:ins w:id="6552" w:author="Unknown"/>
          <w:rFonts w:ascii="Segoe UI" w:hAnsi="Segoe UI" w:cs="Segoe UI"/>
          <w:b w:val="0"/>
          <w:bCs w:val="0"/>
          <w:color w:val="33393E"/>
          <w:sz w:val="36"/>
          <w:szCs w:val="36"/>
        </w:rPr>
      </w:pPr>
      <w:ins w:id="6553" w:author="Unknown">
        <w:r>
          <w:rPr>
            <w:rFonts w:ascii="Segoe UI" w:hAnsi="Segoe UI" w:cs="Segoe UI"/>
            <w:b w:val="0"/>
            <w:bCs w:val="0"/>
            <w:color w:val="33393E"/>
          </w:rPr>
          <w:t>Multiple templates for different types</w:t>
        </w:r>
      </w:ins>
    </w:p>
    <w:p w:rsidR="009C15ED" w:rsidRDefault="009C15ED" w:rsidP="009C15ED">
      <w:pPr>
        <w:pStyle w:val="NormalWeb"/>
        <w:shd w:val="clear" w:color="auto" w:fill="FFFFFF"/>
        <w:spacing w:before="288" w:beforeAutospacing="0" w:after="288" w:afterAutospacing="0"/>
        <w:rPr>
          <w:ins w:id="6554" w:author="Unknown"/>
          <w:rFonts w:ascii="Segoe UI" w:hAnsi="Segoe UI" w:cs="Segoe UI"/>
          <w:color w:val="212529"/>
          <w:sz w:val="18"/>
          <w:szCs w:val="18"/>
        </w:rPr>
      </w:pPr>
      <w:ins w:id="6555" w:author="Unknown">
        <w:r>
          <w:rPr>
            <w:rFonts w:ascii="Segoe UI" w:hAnsi="Segoe UI" w:cs="Segoe UI"/>
            <w:color w:val="212529"/>
            <w:sz w:val="18"/>
            <w:szCs w:val="18"/>
          </w:rPr>
          <w:t>In the next example, I've taken a slightly more complex case, where I want to show a tree of families and their members. A family should be represented in one way, while each of its members should be shown in another way. I achieve this by creating two different templates and specifying them as resources of the tree (or the Window or the Application - that's really up to you), and then allowing the TreeView to pick the correct template based on the underlying type of data.</w:t>
        </w:r>
      </w:ins>
    </w:p>
    <w:p w:rsidR="009C15ED" w:rsidRDefault="009C15ED" w:rsidP="009C15ED">
      <w:pPr>
        <w:pStyle w:val="NormalWeb"/>
        <w:shd w:val="clear" w:color="auto" w:fill="FFFFFF"/>
        <w:spacing w:before="288" w:beforeAutospacing="0" w:after="288" w:afterAutospacing="0"/>
        <w:rPr>
          <w:ins w:id="6556" w:author="Unknown"/>
          <w:rFonts w:ascii="Segoe UI" w:hAnsi="Segoe UI" w:cs="Segoe UI"/>
          <w:color w:val="212529"/>
          <w:sz w:val="18"/>
          <w:szCs w:val="18"/>
        </w:rPr>
      </w:pPr>
      <w:ins w:id="6557" w:author="Unknown">
        <w:r>
          <w:rPr>
            <w:rFonts w:ascii="Segoe UI" w:hAnsi="Segoe UI" w:cs="Segoe UI"/>
            <w:color w:val="212529"/>
            <w:sz w:val="18"/>
            <w:szCs w:val="18"/>
          </w:rPr>
          <w:t>Here's the code - the explanation of it will follow right after:</w:t>
        </w:r>
      </w:ins>
    </w:p>
    <w:p w:rsidR="009C15ED" w:rsidRDefault="003C5A45" w:rsidP="009C15ED">
      <w:pPr>
        <w:shd w:val="clear" w:color="auto" w:fill="FFFFFF"/>
        <w:jc w:val="right"/>
        <w:rPr>
          <w:ins w:id="6558" w:author="Unknown"/>
          <w:rFonts w:ascii="Segoe UI" w:hAnsi="Segoe UI" w:cs="Segoe UI"/>
          <w:color w:val="212529"/>
          <w:sz w:val="18"/>
          <w:szCs w:val="18"/>
        </w:rPr>
      </w:pPr>
      <w:ins w:id="6559" w:author="Unknown">
        <w:r>
          <w:rPr>
            <w:rFonts w:ascii="Segoe UI" w:hAnsi="Segoe UI" w:cs="Segoe UI"/>
            <w:color w:val="212529"/>
            <w:sz w:val="18"/>
            <w:szCs w:val="18"/>
          </w:rPr>
          <w:fldChar w:fldCharType="begin"/>
        </w:r>
        <w:r w:rsidR="009C15E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C15E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C15ED" w:rsidRDefault="009C15ED" w:rsidP="009C15ED">
      <w:pPr>
        <w:pStyle w:val="HTMLPreformatted"/>
        <w:shd w:val="clear" w:color="auto" w:fill="FFFFFF"/>
        <w:rPr>
          <w:ins w:id="6560" w:author="Unknown"/>
          <w:rStyle w:val="hljs-tag"/>
          <w:rFonts w:ascii="Consolas" w:hAnsi="Consolas" w:cs="Consolas"/>
          <w:color w:val="0000FF"/>
          <w:shd w:val="clear" w:color="auto" w:fill="FFFFFF"/>
        </w:rPr>
      </w:pPr>
      <w:ins w:id="656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"WpfTutorialSamples.TreeView_control.TreeViewMultipleTemplatesSample"</w:t>
        </w:r>
      </w:ins>
    </w:p>
    <w:p w:rsidR="009C15ED" w:rsidRDefault="009C15ED" w:rsidP="009C15ED">
      <w:pPr>
        <w:pStyle w:val="HTMLPreformatted"/>
        <w:shd w:val="clear" w:color="auto" w:fill="FFFFFF"/>
        <w:rPr>
          <w:ins w:id="6562" w:author="Unknown"/>
          <w:rStyle w:val="hljs-tag"/>
          <w:rFonts w:ascii="Consolas" w:hAnsi="Consolas" w:cs="Consolas"/>
          <w:color w:val="0000FF"/>
          <w:shd w:val="clear" w:color="auto" w:fill="FFFFFF"/>
        </w:rPr>
      </w:pPr>
      <w:ins w:id="656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9C15ED" w:rsidRDefault="009C15ED" w:rsidP="009C15ED">
      <w:pPr>
        <w:pStyle w:val="HTMLPreformatted"/>
        <w:shd w:val="clear" w:color="auto" w:fill="FFFFFF"/>
        <w:rPr>
          <w:ins w:id="6564" w:author="Unknown"/>
          <w:rStyle w:val="hljs-tag"/>
          <w:rFonts w:ascii="Consolas" w:hAnsi="Consolas" w:cs="Consolas"/>
          <w:color w:val="0000FF"/>
          <w:shd w:val="clear" w:color="auto" w:fill="FFFFFF"/>
        </w:rPr>
      </w:pPr>
      <w:ins w:id="656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9C15ED" w:rsidRDefault="009C15ED" w:rsidP="009C15ED">
      <w:pPr>
        <w:pStyle w:val="HTMLPreformatted"/>
        <w:shd w:val="clear" w:color="auto" w:fill="FFFFFF"/>
        <w:rPr>
          <w:ins w:id="6566" w:author="Unknown"/>
          <w:rStyle w:val="hljs-tag"/>
          <w:rFonts w:ascii="Consolas" w:hAnsi="Consolas" w:cs="Consolas"/>
          <w:color w:val="0000FF"/>
          <w:shd w:val="clear" w:color="auto" w:fill="FFFFFF"/>
        </w:rPr>
      </w:pPr>
      <w:ins w:id="6567"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xmlns:self</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"clr-namespace:WpfTutorialSamples.TreeView_control"</w:t>
        </w:r>
      </w:ins>
    </w:p>
    <w:p w:rsidR="009C15ED" w:rsidRDefault="009C15ED" w:rsidP="009C15ED">
      <w:pPr>
        <w:pStyle w:val="HTMLPreformatted"/>
        <w:shd w:val="clear" w:color="auto" w:fill="FFFFFF"/>
        <w:rPr>
          <w:ins w:id="6568" w:author="Unknown"/>
          <w:rStyle w:val="HTMLCode"/>
          <w:rFonts w:ascii="Consolas" w:hAnsi="Consolas" w:cs="Consolas"/>
          <w:color w:val="000000"/>
          <w:shd w:val="clear" w:color="auto" w:fill="FFFFFF"/>
        </w:rPr>
      </w:pPr>
      <w:ins w:id="656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"TreeViewMultipleTemplatesSample"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70" w:author="Unknown"/>
          <w:rStyle w:val="HTMLCode"/>
          <w:rFonts w:ascii="Consolas" w:hAnsi="Consolas" w:cs="Consolas"/>
          <w:color w:val="000000"/>
          <w:shd w:val="clear" w:color="auto" w:fill="FFFFFF"/>
        </w:rPr>
      </w:pPr>
      <w:ins w:id="6571"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72" w:author="Unknown"/>
          <w:rStyle w:val="HTMLCode"/>
          <w:rFonts w:ascii="Consolas" w:hAnsi="Consolas" w:cs="Consolas"/>
          <w:color w:val="000000"/>
          <w:shd w:val="clear" w:color="auto" w:fill="FFFFFF"/>
        </w:rPr>
      </w:pPr>
      <w:ins w:id="657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"trvFamilies"</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74" w:author="Unknown"/>
          <w:rStyle w:val="HTMLCode"/>
          <w:rFonts w:ascii="Consolas" w:hAnsi="Consolas" w:cs="Consolas"/>
          <w:color w:val="000000"/>
          <w:shd w:val="clear" w:color="auto" w:fill="FFFFFF"/>
        </w:rPr>
      </w:pPr>
      <w:ins w:id="657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TreeView.Resources</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76" w:author="Unknown"/>
          <w:rStyle w:val="HTMLCode"/>
          <w:rFonts w:ascii="Consolas" w:hAnsi="Consolas" w:cs="Consolas"/>
          <w:color w:val="000000"/>
          <w:shd w:val="clear" w:color="auto" w:fill="FFFFFF"/>
        </w:rPr>
      </w:pPr>
      <w:ins w:id="657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HierarchicalDataTemplate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DataType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"{x:Type self:Family}"</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ItemsSource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Members}"</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78" w:author="Unknown"/>
          <w:rStyle w:val="HTMLCode"/>
          <w:rFonts w:ascii="Consolas" w:hAnsi="Consolas" w:cs="Consolas"/>
          <w:color w:val="000000"/>
          <w:shd w:val="clear" w:color="auto" w:fill="FFFFFF"/>
        </w:rPr>
      </w:pPr>
      <w:ins w:id="657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80" w:author="Unknown"/>
          <w:rStyle w:val="HTMLCode"/>
          <w:rFonts w:ascii="Consolas" w:hAnsi="Consolas" w:cs="Consolas"/>
          <w:color w:val="000000"/>
          <w:shd w:val="clear" w:color="auto" w:fill="FFFFFF"/>
        </w:rPr>
      </w:pPr>
      <w:ins w:id="658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"/WpfTutorialSamples;component/Images/group.png"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582" w:author="Unknown"/>
          <w:rStyle w:val="HTMLCode"/>
          <w:rFonts w:ascii="Consolas" w:hAnsi="Consolas" w:cs="Consolas"/>
          <w:color w:val="000000"/>
          <w:shd w:val="clear" w:color="auto" w:fill="FFFFFF"/>
        </w:rPr>
      </w:pPr>
      <w:ins w:id="6583"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584" w:author="Unknown"/>
          <w:rStyle w:val="HTMLCode"/>
          <w:rFonts w:ascii="Consolas" w:hAnsi="Consolas" w:cs="Consolas"/>
          <w:color w:val="000000"/>
          <w:shd w:val="clear" w:color="auto" w:fill="FFFFFF"/>
        </w:rPr>
      </w:pPr>
      <w:ins w:id="65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 ["</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586" w:author="Unknown"/>
          <w:rStyle w:val="HTMLCode"/>
          <w:rFonts w:ascii="Consolas" w:hAnsi="Consolas" w:cs="Consolas"/>
          <w:color w:val="000000"/>
          <w:shd w:val="clear" w:color="auto" w:fill="FFFFFF"/>
        </w:rPr>
      </w:pPr>
      <w:ins w:id="658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Members.Count}"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588" w:author="Unknown"/>
          <w:rStyle w:val="HTMLCode"/>
          <w:rFonts w:ascii="Consolas" w:hAnsi="Consolas" w:cs="Consolas"/>
          <w:color w:val="000000"/>
          <w:shd w:val="clear" w:color="auto" w:fill="FFFFFF"/>
        </w:rPr>
      </w:pPr>
      <w:ins w:id="658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"Blue"</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590" w:author="Unknown"/>
          <w:rStyle w:val="HTMLCode"/>
          <w:rFonts w:ascii="Consolas" w:hAnsi="Consolas" w:cs="Consolas"/>
          <w:color w:val="000000"/>
          <w:shd w:val="clear" w:color="auto" w:fill="FFFFFF"/>
        </w:rPr>
      </w:pPr>
      <w:ins w:id="659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92" w:author="Unknown"/>
          <w:rStyle w:val="HTMLCode"/>
          <w:rFonts w:ascii="Consolas" w:hAnsi="Consolas" w:cs="Consolas"/>
          <w:color w:val="000000"/>
          <w:shd w:val="clear" w:color="auto" w:fill="FFFFFF"/>
        </w:rPr>
      </w:pPr>
      <w:ins w:id="659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HierarchicalDataTemplate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94" w:author="Unknown"/>
          <w:rStyle w:val="HTMLCode"/>
          <w:rFonts w:ascii="Consolas" w:hAnsi="Consolas" w:cs="Consolas"/>
          <w:color w:val="000000"/>
          <w:shd w:val="clear" w:color="auto" w:fill="FFFFFF"/>
        </w:rPr>
      </w:pPr>
      <w:ins w:id="659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DataType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"{x:Type self:FamilyMember}"</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96" w:author="Unknown"/>
          <w:rStyle w:val="HTMLCode"/>
          <w:rFonts w:ascii="Consolas" w:hAnsi="Consolas" w:cs="Consolas"/>
          <w:color w:val="000000"/>
          <w:shd w:val="clear" w:color="auto" w:fill="FFFFFF"/>
        </w:rPr>
      </w:pPr>
      <w:ins w:id="659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598" w:author="Unknown"/>
          <w:rStyle w:val="HTMLCode"/>
          <w:rFonts w:ascii="Consolas" w:hAnsi="Consolas" w:cs="Consolas"/>
          <w:color w:val="000000"/>
          <w:shd w:val="clear" w:color="auto" w:fill="FFFFFF"/>
        </w:rPr>
      </w:pPr>
      <w:ins w:id="65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"/WpfTutorialSamples;component/Images/user.png"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600" w:author="Unknown"/>
          <w:rStyle w:val="HTMLCode"/>
          <w:rFonts w:ascii="Consolas" w:hAnsi="Consolas" w:cs="Consolas"/>
          <w:color w:val="000000"/>
          <w:shd w:val="clear" w:color="auto" w:fill="FFFFFF"/>
        </w:rPr>
      </w:pPr>
      <w:ins w:id="66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602" w:author="Unknown"/>
          <w:rStyle w:val="HTMLCode"/>
          <w:rFonts w:ascii="Consolas" w:hAnsi="Consolas" w:cs="Consolas"/>
          <w:color w:val="000000"/>
          <w:shd w:val="clear" w:color="auto" w:fill="FFFFFF"/>
        </w:rPr>
      </w:pPr>
      <w:ins w:id="66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 ("</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604" w:author="Unknown"/>
          <w:rStyle w:val="HTMLCode"/>
          <w:rFonts w:ascii="Consolas" w:hAnsi="Consolas" w:cs="Consolas"/>
          <w:color w:val="000000"/>
          <w:shd w:val="clear" w:color="auto" w:fill="FFFFFF"/>
        </w:rPr>
      </w:pPr>
      <w:ins w:id="66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606" w:author="Unknown"/>
          <w:rStyle w:val="HTMLCode"/>
          <w:rFonts w:ascii="Consolas" w:hAnsi="Consolas" w:cs="Consolas"/>
          <w:color w:val="000000"/>
          <w:shd w:val="clear" w:color="auto" w:fill="FFFFFF"/>
        </w:rPr>
      </w:pPr>
      <w:ins w:id="66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 years)"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"Green"</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608" w:author="Unknown"/>
          <w:rStyle w:val="HTMLCode"/>
          <w:rFonts w:ascii="Consolas" w:hAnsi="Consolas" w:cs="Consolas"/>
          <w:color w:val="000000"/>
          <w:shd w:val="clear" w:color="auto" w:fill="FFFFFF"/>
        </w:rPr>
      </w:pPr>
      <w:ins w:id="66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610" w:author="Unknown"/>
          <w:rStyle w:val="HTMLCode"/>
          <w:rFonts w:ascii="Consolas" w:hAnsi="Consolas" w:cs="Consolas"/>
          <w:color w:val="000000"/>
          <w:shd w:val="clear" w:color="auto" w:fill="FFFFFF"/>
        </w:rPr>
      </w:pPr>
      <w:ins w:id="661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612" w:author="Unknown"/>
          <w:rStyle w:val="HTMLCode"/>
          <w:rFonts w:ascii="Consolas" w:hAnsi="Consolas" w:cs="Consolas"/>
          <w:color w:val="000000"/>
          <w:shd w:val="clear" w:color="auto" w:fill="FFFFFF"/>
        </w:rPr>
      </w:pPr>
      <w:ins w:id="66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TreeView.Resources</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614" w:author="Unknown"/>
          <w:rStyle w:val="HTMLCode"/>
          <w:rFonts w:ascii="Consolas" w:hAnsi="Consolas" w:cs="Consolas"/>
          <w:color w:val="000000"/>
          <w:shd w:val="clear" w:color="auto" w:fill="FFFFFF"/>
        </w:rPr>
      </w:pPr>
      <w:ins w:id="66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616" w:author="Unknown"/>
          <w:rStyle w:val="HTMLCode"/>
          <w:rFonts w:ascii="Consolas" w:hAnsi="Consolas" w:cs="Consolas"/>
          <w:color w:val="000000"/>
          <w:shd w:val="clear" w:color="auto" w:fill="FFFFFF"/>
        </w:rPr>
      </w:pPr>
      <w:ins w:id="6617"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618" w:author="Unknown"/>
          <w:rFonts w:ascii="Consolas" w:hAnsi="Consolas" w:cs="Consolas"/>
          <w:color w:val="212529"/>
          <w:sz w:val="16"/>
          <w:szCs w:val="16"/>
        </w:rPr>
      </w:pPr>
      <w:ins w:id="661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9C15ED" w:rsidRDefault="003C5A45" w:rsidP="009C15ED">
      <w:pPr>
        <w:shd w:val="clear" w:color="auto" w:fill="FFFFFF"/>
        <w:jc w:val="right"/>
        <w:rPr>
          <w:ins w:id="6620" w:author="Unknown"/>
          <w:rFonts w:ascii="Segoe UI" w:hAnsi="Segoe UI" w:cs="Segoe UI"/>
          <w:color w:val="212529"/>
          <w:sz w:val="18"/>
          <w:szCs w:val="18"/>
        </w:rPr>
      </w:pPr>
      <w:ins w:id="6621" w:author="Unknown">
        <w:r>
          <w:rPr>
            <w:rFonts w:ascii="Segoe UI" w:hAnsi="Segoe UI" w:cs="Segoe UI"/>
            <w:color w:val="212529"/>
            <w:sz w:val="18"/>
            <w:szCs w:val="18"/>
          </w:rPr>
          <w:fldChar w:fldCharType="begin"/>
        </w:r>
        <w:r w:rsidR="009C15E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C15E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C15ED" w:rsidRDefault="009C15ED" w:rsidP="009C15ED">
      <w:pPr>
        <w:pStyle w:val="HTMLPreformatted"/>
        <w:shd w:val="clear" w:color="auto" w:fill="FFFFFF"/>
        <w:rPr>
          <w:ins w:id="6622" w:author="Unknown"/>
          <w:rStyle w:val="HTMLCode"/>
          <w:rFonts w:ascii="Consolas" w:hAnsi="Consolas" w:cs="Consolas"/>
          <w:color w:val="000000"/>
          <w:shd w:val="clear" w:color="auto" w:fill="FFFFFF"/>
        </w:rPr>
      </w:pPr>
      <w:ins w:id="662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9C15ED" w:rsidRDefault="009C15ED" w:rsidP="009C15ED">
      <w:pPr>
        <w:pStyle w:val="HTMLPreformatted"/>
        <w:shd w:val="clear" w:color="auto" w:fill="FFFFFF"/>
        <w:rPr>
          <w:ins w:id="6624" w:author="Unknown"/>
          <w:rStyle w:val="HTMLCode"/>
          <w:rFonts w:ascii="Consolas" w:hAnsi="Consolas" w:cs="Consolas"/>
          <w:color w:val="000000"/>
          <w:shd w:val="clear" w:color="auto" w:fill="FFFFFF"/>
        </w:rPr>
      </w:pPr>
      <w:ins w:id="662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9C15ED" w:rsidRDefault="009C15ED" w:rsidP="009C15ED">
      <w:pPr>
        <w:pStyle w:val="HTMLPreformatted"/>
        <w:shd w:val="clear" w:color="auto" w:fill="FFFFFF"/>
        <w:rPr>
          <w:ins w:id="6626" w:author="Unknown"/>
          <w:rStyle w:val="HTMLCode"/>
          <w:rFonts w:ascii="Consolas" w:hAnsi="Consolas" w:cs="Consolas"/>
          <w:color w:val="000000"/>
          <w:shd w:val="clear" w:color="auto" w:fill="FFFFFF"/>
        </w:rPr>
      </w:pPr>
      <w:ins w:id="6627"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9C15ED" w:rsidRDefault="009C15ED" w:rsidP="009C15ED">
      <w:pPr>
        <w:pStyle w:val="HTMLPreformatted"/>
        <w:shd w:val="clear" w:color="auto" w:fill="FFFFFF"/>
        <w:rPr>
          <w:ins w:id="6628" w:author="Unknown"/>
          <w:rStyle w:val="HTMLCode"/>
          <w:rFonts w:ascii="Consolas" w:hAnsi="Consolas" w:cs="Consolas"/>
          <w:color w:val="000000"/>
          <w:shd w:val="clear" w:color="auto" w:fill="FFFFFF"/>
        </w:rPr>
      </w:pPr>
      <w:ins w:id="6629"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System.Collections.ObjectModel;</w:t>
        </w:r>
      </w:ins>
    </w:p>
    <w:p w:rsidR="009C15ED" w:rsidRDefault="009C15ED" w:rsidP="009C15ED">
      <w:pPr>
        <w:pStyle w:val="HTMLPreformatted"/>
        <w:shd w:val="clear" w:color="auto" w:fill="FFFFFF"/>
        <w:rPr>
          <w:ins w:id="6630"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31" w:author="Unknown"/>
          <w:rStyle w:val="HTMLCode"/>
          <w:rFonts w:ascii="Consolas" w:hAnsi="Consolas" w:cs="Consolas"/>
          <w:color w:val="000000"/>
          <w:shd w:val="clear" w:color="auto" w:fill="FFFFFF"/>
        </w:rPr>
      </w:pPr>
      <w:ins w:id="6632"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WpfTutorialSamples.TreeView_control</w:t>
        </w:r>
      </w:ins>
    </w:p>
    <w:p w:rsidR="009C15ED" w:rsidRDefault="009C15ED" w:rsidP="009C15ED">
      <w:pPr>
        <w:pStyle w:val="HTMLPreformatted"/>
        <w:shd w:val="clear" w:color="auto" w:fill="FFFFFF"/>
        <w:rPr>
          <w:ins w:id="6633" w:author="Unknown"/>
          <w:rStyle w:val="HTMLCode"/>
          <w:rFonts w:ascii="Consolas" w:hAnsi="Consolas" w:cs="Consolas"/>
          <w:color w:val="000000"/>
          <w:shd w:val="clear" w:color="auto" w:fill="FFFFFF"/>
        </w:rPr>
      </w:pPr>
      <w:ins w:id="6634" w:author="Unknown">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635" w:author="Unknown"/>
          <w:rStyle w:val="HTMLCode"/>
          <w:rFonts w:ascii="Consolas" w:hAnsi="Consolas" w:cs="Consolas"/>
          <w:color w:val="000000"/>
          <w:shd w:val="clear" w:color="auto" w:fill="FFFFFF"/>
        </w:rPr>
      </w:pPr>
      <w:ins w:id="6636"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TreeViewMultipleTemplatesSample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C15ED" w:rsidRDefault="009C15ED" w:rsidP="009C15ED">
      <w:pPr>
        <w:pStyle w:val="HTMLPreformatted"/>
        <w:shd w:val="clear" w:color="auto" w:fill="FFFFFF"/>
        <w:rPr>
          <w:ins w:id="6637" w:author="Unknown"/>
          <w:rStyle w:val="HTMLCode"/>
          <w:rFonts w:ascii="Consolas" w:hAnsi="Consolas" w:cs="Consolas"/>
          <w:color w:val="000000"/>
          <w:shd w:val="clear" w:color="auto" w:fill="FFFFFF"/>
        </w:rPr>
      </w:pPr>
      <w:ins w:id="6638"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39" w:author="Unknown"/>
          <w:rStyle w:val="HTMLCode"/>
          <w:rFonts w:ascii="Consolas" w:hAnsi="Consolas" w:cs="Consolas"/>
          <w:color w:val="000000"/>
          <w:shd w:val="clear" w:color="auto" w:fill="FFFFFF"/>
        </w:rPr>
      </w:pPr>
      <w:ins w:id="66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TreeViewMultipleTemplatesSample</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641" w:author="Unknown"/>
          <w:rStyle w:val="HTMLCode"/>
          <w:rFonts w:ascii="Consolas" w:hAnsi="Consolas" w:cs="Consolas"/>
          <w:color w:val="000000"/>
          <w:shd w:val="clear" w:color="auto" w:fill="FFFFFF"/>
        </w:rPr>
      </w:pPr>
      <w:ins w:id="66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43" w:author="Unknown"/>
          <w:rStyle w:val="HTMLCode"/>
          <w:rFonts w:ascii="Consolas" w:hAnsi="Consolas" w:cs="Consolas"/>
          <w:color w:val="000000"/>
          <w:shd w:val="clear" w:color="auto" w:fill="FFFFFF"/>
        </w:rPr>
      </w:pPr>
      <w:ins w:id="66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9C15ED" w:rsidRDefault="009C15ED" w:rsidP="009C15ED">
      <w:pPr>
        <w:pStyle w:val="HTMLPreformatted"/>
        <w:shd w:val="clear" w:color="auto" w:fill="FFFFFF"/>
        <w:rPr>
          <w:ins w:id="6645"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46" w:author="Unknown"/>
          <w:rStyle w:val="HTMLCode"/>
          <w:rFonts w:ascii="Consolas" w:hAnsi="Consolas" w:cs="Consolas"/>
          <w:color w:val="000000"/>
          <w:shd w:val="clear" w:color="auto" w:fill="FFFFFF"/>
        </w:rPr>
      </w:pPr>
      <w:ins w:id="66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List&lt;Family&gt; families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List&lt;Family&gt;();</w:t>
        </w:r>
      </w:ins>
    </w:p>
    <w:p w:rsidR="009C15ED" w:rsidRDefault="009C15ED" w:rsidP="009C15ED">
      <w:pPr>
        <w:pStyle w:val="HTMLPreformatted"/>
        <w:shd w:val="clear" w:color="auto" w:fill="FFFFFF"/>
        <w:rPr>
          <w:ins w:id="6648"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49" w:author="Unknown"/>
          <w:rStyle w:val="HTMLCode"/>
          <w:rFonts w:ascii="Consolas" w:hAnsi="Consolas" w:cs="Consolas"/>
          <w:color w:val="000000"/>
          <w:shd w:val="clear" w:color="auto" w:fill="FFFFFF"/>
        </w:rPr>
      </w:pPr>
      <w:ins w:id="665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Family family1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 { Name = </w:t>
        </w:r>
        <w:r>
          <w:rPr>
            <w:rStyle w:val="hljs-string"/>
            <w:rFonts w:ascii="Consolas" w:hAnsi="Consolas" w:cs="Consolas"/>
            <w:color w:val="A31515"/>
            <w:shd w:val="clear" w:color="auto" w:fill="FFFFFF"/>
          </w:rPr>
          <w:t>"The Doe's"</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51" w:author="Unknown"/>
          <w:rStyle w:val="HTMLCode"/>
          <w:rFonts w:ascii="Consolas" w:hAnsi="Consolas" w:cs="Consolas"/>
          <w:color w:val="000000"/>
          <w:shd w:val="clear" w:color="auto" w:fill="FFFFFF"/>
        </w:rPr>
      </w:pPr>
      <w:ins w:id="665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family1.Members.Add(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FamilyMember() { Name = </w:t>
        </w:r>
        <w:r>
          <w:rPr>
            <w:rStyle w:val="hljs-string"/>
            <w:rFonts w:ascii="Consolas" w:hAnsi="Consolas" w:cs="Consolas"/>
            <w:color w:val="A31515"/>
            <w:shd w:val="clear" w:color="auto" w:fill="FFFFFF"/>
          </w:rPr>
          <w:t>"John Doe"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53" w:author="Unknown"/>
          <w:rStyle w:val="HTMLCode"/>
          <w:rFonts w:ascii="Consolas" w:hAnsi="Consolas" w:cs="Consolas"/>
          <w:color w:val="000000"/>
          <w:shd w:val="clear" w:color="auto" w:fill="FFFFFF"/>
        </w:rPr>
      </w:pPr>
      <w:ins w:id="665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family1.Members.Add(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FamilyMember() { Name = </w:t>
        </w:r>
        <w:r>
          <w:rPr>
            <w:rStyle w:val="hljs-string"/>
            <w:rFonts w:ascii="Consolas" w:hAnsi="Consolas" w:cs="Consolas"/>
            <w:color w:val="A31515"/>
            <w:shd w:val="clear" w:color="auto" w:fill="FFFFFF"/>
          </w:rPr>
          <w:t>"Jane Doe"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55" w:author="Unknown"/>
          <w:rStyle w:val="HTMLCode"/>
          <w:rFonts w:ascii="Consolas" w:hAnsi="Consolas" w:cs="Consolas"/>
          <w:color w:val="000000"/>
          <w:shd w:val="clear" w:color="auto" w:fill="FFFFFF"/>
        </w:rPr>
      </w:pPr>
      <w:ins w:id="665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family1.Members.Add(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FamilyMember() { Name = </w:t>
        </w:r>
        <w:r>
          <w:rPr>
            <w:rStyle w:val="hljs-string"/>
            <w:rFonts w:ascii="Consolas" w:hAnsi="Consolas" w:cs="Consolas"/>
            <w:color w:val="A31515"/>
            <w:shd w:val="clear" w:color="auto" w:fill="FFFFFF"/>
          </w:rPr>
          <w:t>"Sammy Doe"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57" w:author="Unknown"/>
          <w:rStyle w:val="HTMLCode"/>
          <w:rFonts w:ascii="Consolas" w:hAnsi="Consolas" w:cs="Consolas"/>
          <w:color w:val="000000"/>
          <w:shd w:val="clear" w:color="auto" w:fill="FFFFFF"/>
        </w:rPr>
      </w:pPr>
      <w:ins w:id="665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families.Add(family1);</w:t>
        </w:r>
      </w:ins>
    </w:p>
    <w:p w:rsidR="009C15ED" w:rsidRDefault="009C15ED" w:rsidP="009C15ED">
      <w:pPr>
        <w:pStyle w:val="HTMLPreformatted"/>
        <w:shd w:val="clear" w:color="auto" w:fill="FFFFFF"/>
        <w:rPr>
          <w:ins w:id="665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60" w:author="Unknown"/>
          <w:rStyle w:val="HTMLCode"/>
          <w:rFonts w:ascii="Consolas" w:hAnsi="Consolas" w:cs="Consolas"/>
          <w:color w:val="000000"/>
          <w:shd w:val="clear" w:color="auto" w:fill="FFFFFF"/>
        </w:rPr>
      </w:pPr>
      <w:ins w:id="66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Family family2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 { Name = </w:t>
        </w:r>
        <w:r>
          <w:rPr>
            <w:rStyle w:val="hljs-string"/>
            <w:rFonts w:ascii="Consolas" w:hAnsi="Consolas" w:cs="Consolas"/>
            <w:color w:val="A31515"/>
            <w:shd w:val="clear" w:color="auto" w:fill="FFFFFF"/>
          </w:rPr>
          <w:t>"The Moe's"</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62" w:author="Unknown"/>
          <w:rStyle w:val="HTMLCode"/>
          <w:rFonts w:ascii="Consolas" w:hAnsi="Consolas" w:cs="Consolas"/>
          <w:color w:val="000000"/>
          <w:shd w:val="clear" w:color="auto" w:fill="FFFFFF"/>
        </w:rPr>
      </w:pPr>
      <w:ins w:id="6663"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family2.Members.Add(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FamilyMember() { Name = </w:t>
        </w:r>
        <w:r>
          <w:rPr>
            <w:rStyle w:val="hljs-string"/>
            <w:rFonts w:ascii="Consolas" w:hAnsi="Consolas" w:cs="Consolas"/>
            <w:color w:val="A31515"/>
            <w:shd w:val="clear" w:color="auto" w:fill="FFFFFF"/>
          </w:rPr>
          <w:t>"Mark Moe"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31</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64" w:author="Unknown"/>
          <w:rStyle w:val="HTMLCode"/>
          <w:rFonts w:ascii="Consolas" w:hAnsi="Consolas" w:cs="Consolas"/>
          <w:color w:val="000000"/>
          <w:shd w:val="clear" w:color="auto" w:fill="FFFFFF"/>
        </w:rPr>
      </w:pPr>
      <w:ins w:id="66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family2.Members.Add(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FamilyMember() { Name = </w:t>
        </w:r>
        <w:r>
          <w:rPr>
            <w:rStyle w:val="hljs-string"/>
            <w:rFonts w:ascii="Consolas" w:hAnsi="Consolas" w:cs="Consolas"/>
            <w:color w:val="A31515"/>
            <w:shd w:val="clear" w:color="auto" w:fill="FFFFFF"/>
          </w:rPr>
          <w:t>"Norma Moe"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28</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666" w:author="Unknown"/>
          <w:rStyle w:val="HTMLCode"/>
          <w:rFonts w:ascii="Consolas" w:hAnsi="Consolas" w:cs="Consolas"/>
          <w:color w:val="000000"/>
          <w:shd w:val="clear" w:color="auto" w:fill="FFFFFF"/>
        </w:rPr>
      </w:pPr>
      <w:ins w:id="66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families.Add(family2);</w:t>
        </w:r>
      </w:ins>
    </w:p>
    <w:p w:rsidR="009C15ED" w:rsidRDefault="009C15ED" w:rsidP="009C15ED">
      <w:pPr>
        <w:pStyle w:val="HTMLPreformatted"/>
        <w:shd w:val="clear" w:color="auto" w:fill="FFFFFF"/>
        <w:rPr>
          <w:ins w:id="6668"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69" w:author="Unknown"/>
          <w:rStyle w:val="HTMLCode"/>
          <w:rFonts w:ascii="Consolas" w:hAnsi="Consolas" w:cs="Consolas"/>
          <w:color w:val="000000"/>
          <w:shd w:val="clear" w:color="auto" w:fill="FFFFFF"/>
        </w:rPr>
      </w:pPr>
      <w:ins w:id="667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trvFamilies.ItemsSource = families;</w:t>
        </w:r>
      </w:ins>
    </w:p>
    <w:p w:rsidR="009C15ED" w:rsidRDefault="009C15ED" w:rsidP="009C15ED">
      <w:pPr>
        <w:pStyle w:val="HTMLPreformatted"/>
        <w:shd w:val="clear" w:color="auto" w:fill="FFFFFF"/>
        <w:rPr>
          <w:ins w:id="6671" w:author="Unknown"/>
          <w:rStyle w:val="HTMLCode"/>
          <w:rFonts w:ascii="Consolas" w:hAnsi="Consolas" w:cs="Consolas"/>
          <w:color w:val="000000"/>
          <w:shd w:val="clear" w:color="auto" w:fill="FFFFFF"/>
        </w:rPr>
      </w:pPr>
      <w:ins w:id="667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73" w:author="Unknown"/>
          <w:rStyle w:val="HTMLCode"/>
          <w:rFonts w:ascii="Consolas" w:hAnsi="Consolas" w:cs="Consolas"/>
          <w:color w:val="000000"/>
          <w:shd w:val="clear" w:color="auto" w:fill="FFFFFF"/>
        </w:rPr>
      </w:pPr>
      <w:ins w:id="6674"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75"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76" w:author="Unknown"/>
          <w:rStyle w:val="HTMLCode"/>
          <w:rFonts w:ascii="Consolas" w:hAnsi="Consolas" w:cs="Consolas"/>
          <w:color w:val="000000"/>
          <w:shd w:val="clear" w:color="auto" w:fill="FFFFFF"/>
        </w:rPr>
      </w:pPr>
      <w:ins w:id="6677"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Family</w:t>
        </w:r>
      </w:ins>
    </w:p>
    <w:p w:rsidR="009C15ED" w:rsidRDefault="009C15ED" w:rsidP="009C15ED">
      <w:pPr>
        <w:pStyle w:val="HTMLPreformatted"/>
        <w:shd w:val="clear" w:color="auto" w:fill="FFFFFF"/>
        <w:rPr>
          <w:ins w:id="6678" w:author="Unknown"/>
          <w:rStyle w:val="HTMLCode"/>
          <w:rFonts w:ascii="Consolas" w:hAnsi="Consolas" w:cs="Consolas"/>
          <w:color w:val="000000"/>
          <w:shd w:val="clear" w:color="auto" w:fill="FFFFFF"/>
        </w:rPr>
      </w:pPr>
      <w:ins w:id="6679"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80" w:author="Unknown"/>
          <w:rStyle w:val="HTMLCode"/>
          <w:rFonts w:ascii="Consolas" w:hAnsi="Consolas" w:cs="Consolas"/>
          <w:color w:val="000000"/>
          <w:shd w:val="clear" w:color="auto" w:fill="FFFFFF"/>
        </w:rPr>
      </w:pPr>
      <w:ins w:id="668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Family</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682" w:author="Unknown"/>
          <w:rStyle w:val="HTMLCode"/>
          <w:rFonts w:ascii="Consolas" w:hAnsi="Consolas" w:cs="Consolas"/>
          <w:color w:val="000000"/>
          <w:shd w:val="clear" w:color="auto" w:fill="FFFFFF"/>
        </w:rPr>
      </w:pPr>
      <w:ins w:id="668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84" w:author="Unknown"/>
          <w:rStyle w:val="HTMLCode"/>
          <w:rFonts w:ascii="Consolas" w:hAnsi="Consolas" w:cs="Consolas"/>
          <w:color w:val="000000"/>
          <w:shd w:val="clear" w:color="auto" w:fill="FFFFFF"/>
        </w:rPr>
      </w:pPr>
      <w:ins w:id="66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.Members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ObservableCollection&lt;FamilyMember&gt;();</w:t>
        </w:r>
      </w:ins>
    </w:p>
    <w:p w:rsidR="009C15ED" w:rsidRDefault="009C15ED" w:rsidP="009C15ED">
      <w:pPr>
        <w:pStyle w:val="HTMLPreformatted"/>
        <w:shd w:val="clear" w:color="auto" w:fill="FFFFFF"/>
        <w:rPr>
          <w:ins w:id="6686" w:author="Unknown"/>
          <w:rStyle w:val="HTMLCode"/>
          <w:rFonts w:ascii="Consolas" w:hAnsi="Consolas" w:cs="Consolas"/>
          <w:color w:val="000000"/>
          <w:shd w:val="clear" w:color="auto" w:fill="FFFFFF"/>
        </w:rPr>
      </w:pPr>
      <w:ins w:id="668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88"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89" w:author="Unknown"/>
          <w:rStyle w:val="HTMLCode"/>
          <w:rFonts w:ascii="Consolas" w:hAnsi="Consolas" w:cs="Consolas"/>
          <w:color w:val="000000"/>
          <w:shd w:val="clear" w:color="auto" w:fill="FFFFFF"/>
        </w:rPr>
      </w:pPr>
      <w:ins w:id="669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691"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92" w:author="Unknown"/>
          <w:rStyle w:val="HTMLCode"/>
          <w:rFonts w:ascii="Consolas" w:hAnsi="Consolas" w:cs="Consolas"/>
          <w:color w:val="000000"/>
          <w:shd w:val="clear" w:color="auto" w:fill="FFFFFF"/>
        </w:rPr>
      </w:pPr>
      <w:ins w:id="669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ObservableCollection&lt;FamilyMember&gt; Members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694" w:author="Unknown"/>
          <w:rStyle w:val="HTMLCode"/>
          <w:rFonts w:ascii="Consolas" w:hAnsi="Consolas" w:cs="Consolas"/>
          <w:color w:val="000000"/>
          <w:shd w:val="clear" w:color="auto" w:fill="FFFFFF"/>
        </w:rPr>
      </w:pPr>
      <w:ins w:id="6695"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696"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697" w:author="Unknown"/>
          <w:rStyle w:val="HTMLCode"/>
          <w:rFonts w:ascii="Consolas" w:hAnsi="Consolas" w:cs="Consolas"/>
          <w:color w:val="000000"/>
          <w:shd w:val="clear" w:color="auto" w:fill="FFFFFF"/>
        </w:rPr>
      </w:pPr>
      <w:ins w:id="6698"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FamilyMember</w:t>
        </w:r>
      </w:ins>
    </w:p>
    <w:p w:rsidR="009C15ED" w:rsidRDefault="009C15ED" w:rsidP="009C15ED">
      <w:pPr>
        <w:pStyle w:val="HTMLPreformatted"/>
        <w:shd w:val="clear" w:color="auto" w:fill="FFFFFF"/>
        <w:rPr>
          <w:ins w:id="6699" w:author="Unknown"/>
          <w:rStyle w:val="HTMLCode"/>
          <w:rFonts w:ascii="Consolas" w:hAnsi="Consolas" w:cs="Consolas"/>
          <w:color w:val="000000"/>
          <w:shd w:val="clear" w:color="auto" w:fill="FFFFFF"/>
        </w:rPr>
      </w:pPr>
      <w:ins w:id="6700"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701" w:author="Unknown"/>
          <w:rStyle w:val="HTMLCode"/>
          <w:rFonts w:ascii="Consolas" w:hAnsi="Consolas" w:cs="Consolas"/>
          <w:color w:val="000000"/>
          <w:shd w:val="clear" w:color="auto" w:fill="FFFFFF"/>
        </w:rPr>
      </w:pPr>
      <w:ins w:id="670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703"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704" w:author="Unknown"/>
          <w:rStyle w:val="HTMLCode"/>
          <w:rFonts w:ascii="Consolas" w:hAnsi="Consolas" w:cs="Consolas"/>
          <w:color w:val="000000"/>
          <w:shd w:val="clear" w:color="auto" w:fill="FFFFFF"/>
        </w:rPr>
      </w:pPr>
      <w:ins w:id="67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706" w:author="Unknown"/>
          <w:rStyle w:val="HTMLCode"/>
          <w:rFonts w:ascii="Consolas" w:hAnsi="Consolas" w:cs="Consolas"/>
          <w:color w:val="000000"/>
          <w:shd w:val="clear" w:color="auto" w:fill="FFFFFF"/>
        </w:rPr>
      </w:pPr>
      <w:ins w:id="6707"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708" w:author="Unknown"/>
          <w:rFonts w:ascii="Consolas" w:hAnsi="Consolas" w:cs="Consolas"/>
          <w:color w:val="212529"/>
          <w:sz w:val="16"/>
          <w:szCs w:val="16"/>
        </w:rPr>
      </w:pPr>
      <w:ins w:id="6709" w:author="Unknown">
        <w:r>
          <w:rPr>
            <w:rStyle w:val="HTMLCode"/>
            <w:rFonts w:ascii="Consolas" w:hAnsi="Consolas" w:cs="Consolas"/>
            <w:color w:val="000000"/>
            <w:shd w:val="clear" w:color="auto" w:fill="FFFFFF"/>
          </w:rPr>
          <w:t>}</w:t>
        </w:r>
      </w:ins>
    </w:p>
    <w:p w:rsidR="009C15ED" w:rsidRDefault="009C15ED" w:rsidP="009C15ED">
      <w:pPr>
        <w:rPr>
          <w:ins w:id="6710" w:author="Unknown"/>
          <w:rFonts w:ascii="Times New Roman" w:hAnsi="Times New Roman" w:cs="Times New Roman"/>
          <w:sz w:val="24"/>
          <w:szCs w:val="24"/>
        </w:rPr>
      </w:pPr>
      <w:r>
        <w:rPr>
          <w:noProof/>
        </w:rPr>
        <w:drawing>
          <wp:inline distT="0" distB="0" distL="0" distR="0">
            <wp:extent cx="2377440" cy="1901825"/>
            <wp:effectExtent l="19050" t="0" r="3810" b="0"/>
            <wp:docPr id="226" name="aelm1520" descr="https://www.wpf-tutorial.com/Images/ArticleImages/1/chapters/treeview/treeview_multiple_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20" descr="https://www.wpf-tutorial.com/Images/ArticleImages/1/chapters/treeview/treeview_multiple_templates.png"/>
                    <pic:cNvPicPr>
                      <a:picLocks noChangeAspect="1" noChangeArrowheads="1"/>
                    </pic:cNvPicPr>
                  </pic:nvPicPr>
                  <pic:blipFill>
                    <a:blip r:embed="rId192"/>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9C15ED" w:rsidRDefault="009C15ED" w:rsidP="009C15ED">
      <w:pPr>
        <w:pStyle w:val="NormalWeb"/>
        <w:shd w:val="clear" w:color="auto" w:fill="FFFFFF"/>
        <w:spacing w:before="288" w:beforeAutospacing="0" w:after="288" w:afterAutospacing="0"/>
        <w:rPr>
          <w:ins w:id="6711" w:author="Unknown"/>
          <w:rFonts w:ascii="Segoe UI" w:hAnsi="Segoe UI" w:cs="Segoe UI"/>
          <w:color w:val="212529"/>
          <w:sz w:val="18"/>
          <w:szCs w:val="18"/>
        </w:rPr>
      </w:pPr>
      <w:ins w:id="6712" w:author="Unknown">
        <w:r>
          <w:rPr>
            <w:rFonts w:ascii="Segoe UI" w:hAnsi="Segoe UI" w:cs="Segoe UI"/>
            <w:color w:val="212529"/>
            <w:sz w:val="18"/>
            <w:szCs w:val="18"/>
          </w:rPr>
          <w:t>As mentioned, the two templates are declared as a part of the TreeView resources, allowing the TreeView to select the appropriate template based on the data type that it's about to show. The template defined for the </w:t>
        </w:r>
        <w:r>
          <w:rPr>
            <w:rStyle w:val="Strong"/>
            <w:rFonts w:ascii="Segoe UI" w:hAnsi="Segoe UI" w:cs="Segoe UI"/>
            <w:color w:val="212529"/>
            <w:sz w:val="18"/>
            <w:szCs w:val="18"/>
          </w:rPr>
          <w:t>Family</w:t>
        </w:r>
        <w:r>
          <w:rPr>
            <w:rFonts w:ascii="Segoe UI" w:hAnsi="Segoe UI" w:cs="Segoe UI"/>
            <w:color w:val="212529"/>
            <w:sz w:val="18"/>
            <w:szCs w:val="18"/>
          </w:rPr>
          <w:t> type is a hierarchical template, using the </w:t>
        </w:r>
        <w:r>
          <w:rPr>
            <w:rStyle w:val="Strong"/>
            <w:rFonts w:ascii="Segoe UI" w:hAnsi="Segoe UI" w:cs="Segoe UI"/>
            <w:color w:val="212529"/>
            <w:sz w:val="18"/>
            <w:szCs w:val="18"/>
          </w:rPr>
          <w:t>Members</w:t>
        </w:r>
        <w:r>
          <w:rPr>
            <w:rFonts w:ascii="Segoe UI" w:hAnsi="Segoe UI" w:cs="Segoe UI"/>
            <w:color w:val="212529"/>
            <w:sz w:val="18"/>
            <w:szCs w:val="18"/>
          </w:rPr>
          <w:t> property to show its family members.</w:t>
        </w:r>
      </w:ins>
    </w:p>
    <w:p w:rsidR="009C15ED" w:rsidRDefault="009C15ED" w:rsidP="009C15ED">
      <w:pPr>
        <w:pStyle w:val="NormalWeb"/>
        <w:shd w:val="clear" w:color="auto" w:fill="FFFFFF"/>
        <w:spacing w:before="288" w:beforeAutospacing="0" w:after="288" w:afterAutospacing="0"/>
        <w:rPr>
          <w:ins w:id="6713" w:author="Unknown"/>
          <w:rFonts w:ascii="Segoe UI" w:hAnsi="Segoe UI" w:cs="Segoe UI"/>
          <w:color w:val="212529"/>
          <w:sz w:val="18"/>
          <w:szCs w:val="18"/>
        </w:rPr>
      </w:pPr>
      <w:ins w:id="6714" w:author="Unknown">
        <w:r>
          <w:rPr>
            <w:rFonts w:ascii="Segoe UI" w:hAnsi="Segoe UI" w:cs="Segoe UI"/>
            <w:color w:val="212529"/>
            <w:sz w:val="18"/>
            <w:szCs w:val="18"/>
          </w:rPr>
          <w:t>The template defined for the </w:t>
        </w:r>
        <w:r>
          <w:rPr>
            <w:rStyle w:val="Strong"/>
            <w:rFonts w:ascii="Segoe UI" w:hAnsi="Segoe UI" w:cs="Segoe UI"/>
            <w:color w:val="212529"/>
            <w:sz w:val="18"/>
            <w:szCs w:val="18"/>
          </w:rPr>
          <w:t>FamilyMember</w:t>
        </w:r>
        <w:r>
          <w:rPr>
            <w:rFonts w:ascii="Segoe UI" w:hAnsi="Segoe UI" w:cs="Segoe UI"/>
            <w:color w:val="212529"/>
            <w:sz w:val="18"/>
            <w:szCs w:val="18"/>
          </w:rPr>
          <w:t> type is a regular DataTemplate, since this type doesn't have any child members. However, if we had wanted each FamilyMember to keep a collection of their children and perhaps their children's children, then we would have used a hierarchical template instead.</w:t>
        </w:r>
      </w:ins>
    </w:p>
    <w:p w:rsidR="009C15ED" w:rsidRDefault="009C15ED" w:rsidP="009C15ED">
      <w:pPr>
        <w:pStyle w:val="NormalWeb"/>
        <w:shd w:val="clear" w:color="auto" w:fill="FFFFFF"/>
        <w:spacing w:before="288" w:beforeAutospacing="0" w:after="288" w:afterAutospacing="0"/>
        <w:rPr>
          <w:ins w:id="6715" w:author="Unknown"/>
          <w:rFonts w:ascii="Segoe UI" w:hAnsi="Segoe UI" w:cs="Segoe UI"/>
          <w:color w:val="212529"/>
          <w:sz w:val="18"/>
          <w:szCs w:val="18"/>
        </w:rPr>
      </w:pPr>
      <w:ins w:id="6716" w:author="Unknown">
        <w:r>
          <w:rPr>
            <w:rFonts w:ascii="Segoe UI" w:hAnsi="Segoe UI" w:cs="Segoe UI"/>
            <w:color w:val="212529"/>
            <w:sz w:val="18"/>
            <w:szCs w:val="18"/>
          </w:rPr>
          <w:t>In both templates, we use an image representing either a family or a family member, and then we show some interesting data about it as well, like the amount of family members or the person's age.</w:t>
        </w:r>
      </w:ins>
    </w:p>
    <w:p w:rsidR="009C15ED" w:rsidRDefault="009C15ED" w:rsidP="009C15ED">
      <w:pPr>
        <w:pStyle w:val="NormalWeb"/>
        <w:shd w:val="clear" w:color="auto" w:fill="FFFFFF"/>
        <w:spacing w:before="288" w:beforeAutospacing="0" w:after="288" w:afterAutospacing="0"/>
        <w:rPr>
          <w:ins w:id="6717" w:author="Unknown"/>
          <w:rFonts w:ascii="Segoe UI" w:hAnsi="Segoe UI" w:cs="Segoe UI"/>
          <w:color w:val="212529"/>
          <w:sz w:val="18"/>
          <w:szCs w:val="18"/>
        </w:rPr>
      </w:pPr>
      <w:ins w:id="6718" w:author="Unknown">
        <w:r>
          <w:rPr>
            <w:rFonts w:ascii="Segoe UI" w:hAnsi="Segoe UI" w:cs="Segoe UI"/>
            <w:color w:val="212529"/>
            <w:sz w:val="18"/>
            <w:szCs w:val="18"/>
          </w:rPr>
          <w:lastRenderedPageBreak/>
          <w:t>In the code-behind, we simply create two Family instances, fill each of them with a set of members, and then add each of the families to a list, which is then used as the items source for the TreeView.</w:t>
        </w:r>
      </w:ins>
    </w:p>
    <w:p w:rsidR="009C15ED" w:rsidRDefault="009C15ED" w:rsidP="009C15E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TreeView - Selection/Expansion state</w:t>
      </w:r>
    </w:p>
    <w:p w:rsidR="009C15ED" w:rsidRDefault="009C15ED" w:rsidP="009C15E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couple of TreeView articles, we used data binding to display custom objects in a WPF TreeView. This works really well, but it does leave you with one problem: Because each tree node is now represented by your custom class, for instance FamilyMember as we saw in the previous article, you no longer have direct control over TreeView node specific functionality like selection and expansion state. In praxis this means that you can't select or expand/collapse a given node from code-behind.</w:t>
      </w:r>
    </w:p>
    <w:p w:rsidR="009C15ED" w:rsidRDefault="009C15ED" w:rsidP="009C15E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Lots of solutions exists to handle this, ranging from "hacks" where you use the item generators of the TreeView to get the underlying TreeViewItem, where you can control the IsExpanded and IsSelected properties, to much more advanced MVVM-inspired implementations. In this article I would like to show you a solution that lies somewhere in the middle, making it easy to implement and use, while still not being a complete hack.</w:t>
      </w:r>
    </w:p>
    <w:p w:rsidR="009C15ED" w:rsidRDefault="009C15ED" w:rsidP="009C15ED">
      <w:pPr>
        <w:pStyle w:val="Heading2"/>
        <w:shd w:val="clear" w:color="auto" w:fill="FFFFFF"/>
        <w:spacing w:before="0"/>
        <w:rPr>
          <w:ins w:id="6719" w:author="Unknown"/>
          <w:rFonts w:ascii="Segoe UI" w:hAnsi="Segoe UI" w:cs="Segoe UI"/>
          <w:b w:val="0"/>
          <w:bCs w:val="0"/>
          <w:color w:val="33393E"/>
          <w:sz w:val="36"/>
          <w:szCs w:val="36"/>
        </w:rPr>
      </w:pPr>
      <w:ins w:id="6720" w:author="Unknown">
        <w:r>
          <w:rPr>
            <w:rFonts w:ascii="Segoe UI" w:hAnsi="Segoe UI" w:cs="Segoe UI"/>
            <w:b w:val="0"/>
            <w:bCs w:val="0"/>
            <w:color w:val="33393E"/>
          </w:rPr>
          <w:t>A TreeView selection/expansion solution</w:t>
        </w:r>
      </w:ins>
    </w:p>
    <w:p w:rsidR="009C15ED" w:rsidRDefault="009C15ED" w:rsidP="009C15ED">
      <w:pPr>
        <w:pStyle w:val="NormalWeb"/>
        <w:shd w:val="clear" w:color="auto" w:fill="FFFFFF"/>
        <w:spacing w:before="288" w:beforeAutospacing="0" w:after="288" w:afterAutospacing="0"/>
        <w:rPr>
          <w:ins w:id="6721" w:author="Unknown"/>
          <w:rFonts w:ascii="Segoe UI" w:hAnsi="Segoe UI" w:cs="Segoe UI"/>
          <w:color w:val="212529"/>
          <w:sz w:val="18"/>
          <w:szCs w:val="18"/>
        </w:rPr>
      </w:pPr>
      <w:ins w:id="6722" w:author="Unknown">
        <w:r>
          <w:rPr>
            <w:rFonts w:ascii="Segoe UI" w:hAnsi="Segoe UI" w:cs="Segoe UI"/>
            <w:color w:val="212529"/>
            <w:sz w:val="18"/>
            <w:szCs w:val="18"/>
          </w:rPr>
          <w:t>The basic principle is to implement two extra properties on your data class: IsExpanded and IsSelected. These two properties are then hooked up to the TreeView, using a couple of styles targeting the TreeViewItem, inside of the </w:t>
        </w:r>
        <w:r>
          <w:rPr>
            <w:rStyle w:val="Strong"/>
            <w:rFonts w:ascii="Segoe UI" w:hAnsi="Segoe UI" w:cs="Segoe UI"/>
            <w:color w:val="212529"/>
            <w:sz w:val="18"/>
            <w:szCs w:val="18"/>
          </w:rPr>
          <w:t>ItemContainerStyle</w:t>
        </w:r>
        <w:r>
          <w:rPr>
            <w:rFonts w:ascii="Segoe UI" w:hAnsi="Segoe UI" w:cs="Segoe UI"/>
            <w:color w:val="212529"/>
            <w:sz w:val="18"/>
            <w:szCs w:val="18"/>
          </w:rPr>
          <w:t> for the TreeView.</w:t>
        </w:r>
      </w:ins>
    </w:p>
    <w:p w:rsidR="009C15ED" w:rsidRDefault="009C15ED" w:rsidP="009C15ED">
      <w:pPr>
        <w:pStyle w:val="NormalWeb"/>
        <w:shd w:val="clear" w:color="auto" w:fill="FFFFFF"/>
        <w:spacing w:before="288" w:beforeAutospacing="0" w:after="288" w:afterAutospacing="0"/>
        <w:rPr>
          <w:ins w:id="6723" w:author="Unknown"/>
          <w:rFonts w:ascii="Segoe UI" w:hAnsi="Segoe UI" w:cs="Segoe UI"/>
          <w:color w:val="212529"/>
          <w:sz w:val="18"/>
          <w:szCs w:val="18"/>
        </w:rPr>
      </w:pPr>
      <w:ins w:id="6724" w:author="Unknown">
        <w:r>
          <w:rPr>
            <w:rFonts w:ascii="Segoe UI" w:hAnsi="Segoe UI" w:cs="Segoe UI"/>
            <w:color w:val="212529"/>
            <w:sz w:val="18"/>
            <w:szCs w:val="18"/>
          </w:rPr>
          <w:t>You could easily implement these two properties on all of your objects, but it's much easier to inherit them from a base object. If this is not feasible for your solution, you could create an interface for it and then implement this instead, to establish a common ground. For this example, I've chosen the base class method, because it allows me to very easily get the same functionality for my other objects. Here's the code:</w:t>
        </w:r>
      </w:ins>
    </w:p>
    <w:p w:rsidR="009C15ED" w:rsidRDefault="003C5A45" w:rsidP="009C15ED">
      <w:pPr>
        <w:shd w:val="clear" w:color="auto" w:fill="FFFFFF"/>
        <w:jc w:val="right"/>
        <w:rPr>
          <w:ins w:id="6725" w:author="Unknown"/>
          <w:rFonts w:ascii="Segoe UI" w:hAnsi="Segoe UI" w:cs="Segoe UI"/>
          <w:color w:val="212529"/>
          <w:sz w:val="18"/>
          <w:szCs w:val="18"/>
        </w:rPr>
      </w:pPr>
      <w:ins w:id="6726" w:author="Unknown">
        <w:r>
          <w:rPr>
            <w:rFonts w:ascii="Segoe UI" w:hAnsi="Segoe UI" w:cs="Segoe UI"/>
            <w:color w:val="212529"/>
            <w:sz w:val="18"/>
            <w:szCs w:val="18"/>
          </w:rPr>
          <w:fldChar w:fldCharType="begin"/>
        </w:r>
        <w:r w:rsidR="009C15E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C15E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C15ED" w:rsidRDefault="009C15ED" w:rsidP="009C15ED">
      <w:pPr>
        <w:pStyle w:val="HTMLPreformatted"/>
        <w:shd w:val="clear" w:color="auto" w:fill="FFFFFF"/>
        <w:rPr>
          <w:ins w:id="6727" w:author="Unknown"/>
          <w:rStyle w:val="hljs-tag"/>
          <w:rFonts w:ascii="Consolas" w:hAnsi="Consolas" w:cs="Consolas"/>
          <w:color w:val="0000FF"/>
          <w:shd w:val="clear" w:color="auto" w:fill="FFFFFF"/>
        </w:rPr>
      </w:pPr>
      <w:ins w:id="6728"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"WpfTutorialSamples.TreeView_control.TreeViewSelectionExpansionSample"</w:t>
        </w:r>
      </w:ins>
    </w:p>
    <w:p w:rsidR="009C15ED" w:rsidRDefault="009C15ED" w:rsidP="009C15ED">
      <w:pPr>
        <w:pStyle w:val="HTMLPreformatted"/>
        <w:shd w:val="clear" w:color="auto" w:fill="FFFFFF"/>
        <w:rPr>
          <w:ins w:id="6729" w:author="Unknown"/>
          <w:rStyle w:val="hljs-tag"/>
          <w:rFonts w:ascii="Consolas" w:hAnsi="Consolas" w:cs="Consolas"/>
          <w:color w:val="0000FF"/>
          <w:shd w:val="clear" w:color="auto" w:fill="FFFFFF"/>
        </w:rPr>
      </w:pPr>
      <w:ins w:id="673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9C15ED" w:rsidRDefault="009C15ED" w:rsidP="009C15ED">
      <w:pPr>
        <w:pStyle w:val="HTMLPreformatted"/>
        <w:shd w:val="clear" w:color="auto" w:fill="FFFFFF"/>
        <w:rPr>
          <w:ins w:id="6731" w:author="Unknown"/>
          <w:rStyle w:val="hljs-tag"/>
          <w:rFonts w:ascii="Consolas" w:hAnsi="Consolas" w:cs="Consolas"/>
          <w:color w:val="0000FF"/>
          <w:shd w:val="clear" w:color="auto" w:fill="FFFFFF"/>
        </w:rPr>
      </w:pPr>
      <w:ins w:id="673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9C15ED" w:rsidRDefault="009C15ED" w:rsidP="009C15ED">
      <w:pPr>
        <w:pStyle w:val="HTMLPreformatted"/>
        <w:shd w:val="clear" w:color="auto" w:fill="FFFFFF"/>
        <w:rPr>
          <w:ins w:id="6733" w:author="Unknown"/>
          <w:rStyle w:val="HTMLCode"/>
          <w:rFonts w:ascii="Consolas" w:hAnsi="Consolas" w:cs="Consolas"/>
          <w:color w:val="000000"/>
          <w:shd w:val="clear" w:color="auto" w:fill="FFFFFF"/>
        </w:rPr>
      </w:pPr>
      <w:ins w:id="673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"TreeViewSelectionExpansionSample"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35" w:author="Unknown"/>
          <w:rStyle w:val="HTMLCode"/>
          <w:rFonts w:ascii="Consolas" w:hAnsi="Consolas" w:cs="Consolas"/>
          <w:color w:val="000000"/>
          <w:shd w:val="clear" w:color="auto" w:fill="FFFFFF"/>
        </w:rPr>
      </w:pPr>
      <w:ins w:id="6736"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37" w:author="Unknown"/>
          <w:rStyle w:val="HTMLCode"/>
          <w:rFonts w:ascii="Consolas" w:hAnsi="Consolas" w:cs="Consolas"/>
          <w:color w:val="000000"/>
          <w:shd w:val="clear" w:color="auto" w:fill="FFFFFF"/>
        </w:rPr>
      </w:pPr>
      <w:ins w:id="67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"0,10,0,0"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39" w:author="Unknown"/>
          <w:rStyle w:val="HTMLCode"/>
          <w:rFonts w:ascii="Consolas" w:hAnsi="Consolas" w:cs="Consolas"/>
          <w:color w:val="000000"/>
          <w:shd w:val="clear" w:color="auto" w:fill="FFFFFF"/>
        </w:rPr>
      </w:pPr>
      <w:ins w:id="67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"btnSelectNext"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"btnSelectNext_Click"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Select next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41" w:author="Unknown"/>
          <w:rStyle w:val="HTMLCode"/>
          <w:rFonts w:ascii="Consolas" w:hAnsi="Consolas" w:cs="Consolas"/>
          <w:color w:val="000000"/>
          <w:shd w:val="clear" w:color="auto" w:fill="FFFFFF"/>
        </w:rPr>
      </w:pPr>
      <w:ins w:id="67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"btnToggleExpansion"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"btnToggleExpansion_Click"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"10,0,0,0"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Toggle expansion</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43" w:author="Unknown"/>
          <w:rStyle w:val="HTMLCode"/>
          <w:rFonts w:ascii="Consolas" w:hAnsi="Consolas" w:cs="Consolas"/>
          <w:color w:val="000000"/>
          <w:shd w:val="clear" w:color="auto" w:fill="FFFFFF"/>
        </w:rPr>
      </w:pPr>
      <w:ins w:id="67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45"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746" w:author="Unknown"/>
          <w:rStyle w:val="HTMLCode"/>
          <w:rFonts w:ascii="Consolas" w:hAnsi="Consolas" w:cs="Consolas"/>
          <w:color w:val="000000"/>
          <w:shd w:val="clear" w:color="auto" w:fill="FFFFFF"/>
        </w:rPr>
      </w:pPr>
      <w:ins w:id="67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"trvPersons"</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48" w:author="Unknown"/>
          <w:rStyle w:val="HTMLCode"/>
          <w:rFonts w:ascii="Consolas" w:hAnsi="Consolas" w:cs="Consolas"/>
          <w:color w:val="000000"/>
          <w:shd w:val="clear" w:color="auto" w:fill="FFFFFF"/>
        </w:rPr>
      </w:pPr>
      <w:ins w:id="67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TreeView.ItemTemplate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50" w:author="Unknown"/>
          <w:rStyle w:val="HTMLCode"/>
          <w:rFonts w:ascii="Consolas" w:hAnsi="Consolas" w:cs="Consolas"/>
          <w:color w:val="000000"/>
          <w:shd w:val="clear" w:color="auto" w:fill="FFFFFF"/>
        </w:rPr>
      </w:pPr>
      <w:ins w:id="67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HierarchicalDataTemplate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ItemsSource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Children}"</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52" w:author="Unknown"/>
          <w:rStyle w:val="HTMLCode"/>
          <w:rFonts w:ascii="Consolas" w:hAnsi="Consolas" w:cs="Consolas"/>
          <w:color w:val="000000"/>
          <w:shd w:val="clear" w:color="auto" w:fill="FFFFFF"/>
        </w:rPr>
      </w:pPr>
      <w:ins w:id="67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54" w:author="Unknown"/>
          <w:rStyle w:val="HTMLCode"/>
          <w:rFonts w:ascii="Consolas" w:hAnsi="Consolas" w:cs="Consolas"/>
          <w:color w:val="000000"/>
          <w:shd w:val="clear" w:color="auto" w:fill="FFFFFF"/>
        </w:rPr>
      </w:pPr>
      <w:ins w:id="6755"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"/WpfTutorialSamples;component/Images/user.png"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"0,0,5,0"</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756" w:author="Unknown"/>
          <w:rStyle w:val="HTMLCode"/>
          <w:rFonts w:ascii="Consolas" w:hAnsi="Consolas" w:cs="Consolas"/>
          <w:color w:val="000000"/>
          <w:shd w:val="clear" w:color="auto" w:fill="FFFFFF"/>
        </w:rPr>
      </w:pPr>
      <w:ins w:id="67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"0,0,4,0"</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758" w:author="Unknown"/>
          <w:rStyle w:val="HTMLCode"/>
          <w:rFonts w:ascii="Consolas" w:hAnsi="Consolas" w:cs="Consolas"/>
          <w:color w:val="000000"/>
          <w:shd w:val="clear" w:color="auto" w:fill="FFFFFF"/>
        </w:rPr>
      </w:pPr>
      <w:ins w:id="67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60" w:author="Unknown"/>
          <w:rStyle w:val="HTMLCode"/>
          <w:rFonts w:ascii="Consolas" w:hAnsi="Consolas" w:cs="Consolas"/>
          <w:color w:val="000000"/>
          <w:shd w:val="clear" w:color="auto" w:fill="FFFFFF"/>
        </w:rPr>
      </w:pPr>
      <w:ins w:id="67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HierarchicalDataTemplate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62" w:author="Unknown"/>
          <w:rStyle w:val="HTMLCode"/>
          <w:rFonts w:ascii="Consolas" w:hAnsi="Consolas" w:cs="Consolas"/>
          <w:color w:val="000000"/>
          <w:shd w:val="clear" w:color="auto" w:fill="FFFFFF"/>
        </w:rPr>
      </w:pPr>
      <w:ins w:id="67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TreeView.ItemTemplate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64" w:author="Unknown"/>
          <w:rStyle w:val="HTMLCode"/>
          <w:rFonts w:ascii="Consolas" w:hAnsi="Consolas" w:cs="Consolas"/>
          <w:color w:val="000000"/>
          <w:shd w:val="clear" w:color="auto" w:fill="FFFFFF"/>
        </w:rPr>
      </w:pPr>
      <w:ins w:id="67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TreeView.ItemContainerStyle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66" w:author="Unknown"/>
          <w:rStyle w:val="xml"/>
          <w:rFonts w:ascii="Consolas" w:hAnsi="Consolas" w:cs="Consolas"/>
          <w:color w:val="000000"/>
          <w:shd w:val="clear" w:color="auto" w:fill="FFFFFF"/>
        </w:rPr>
      </w:pPr>
      <w:ins w:id="67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"TreeViewItem"</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68" w:author="Unknown"/>
          <w:rStyle w:val="xml"/>
          <w:rFonts w:ascii="Consolas" w:hAnsi="Consolas" w:cs="Consolas"/>
          <w:color w:val="000000"/>
          <w:shd w:val="clear" w:color="auto" w:fill="FFFFFF"/>
        </w:rPr>
      </w:pPr>
      <w:ins w:id="6769"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"IsSelected"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IsSelected}"</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770" w:author="Unknown"/>
          <w:rStyle w:val="xml"/>
          <w:rFonts w:ascii="Consolas" w:hAnsi="Consolas" w:cs="Consolas"/>
          <w:color w:val="000000"/>
          <w:shd w:val="clear" w:color="auto" w:fill="FFFFFF"/>
        </w:rPr>
      </w:pPr>
      <w:ins w:id="6771"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"IsExpanded"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IsExpanded}"</w:t>
        </w:r>
        <w:r>
          <w:rPr>
            <w:rStyle w:val="hljs-tag"/>
            <w:rFonts w:ascii="Consolas" w:hAnsi="Consolas" w:cs="Consolas"/>
            <w:color w:val="0000FF"/>
            <w:shd w:val="clear" w:color="auto" w:fill="FFFFFF"/>
          </w:rPr>
          <w:t xml:space="preserve"> /&gt;</w:t>
        </w:r>
      </w:ins>
    </w:p>
    <w:p w:rsidR="009C15ED" w:rsidRDefault="009C15ED" w:rsidP="009C15ED">
      <w:pPr>
        <w:pStyle w:val="HTMLPreformatted"/>
        <w:shd w:val="clear" w:color="auto" w:fill="FFFFFF"/>
        <w:rPr>
          <w:ins w:id="6772" w:author="Unknown"/>
          <w:rStyle w:val="HTMLCode"/>
          <w:rFonts w:ascii="Consolas" w:hAnsi="Consolas" w:cs="Consolas"/>
          <w:color w:val="000000"/>
          <w:shd w:val="clear" w:color="auto" w:fill="FFFFFF"/>
        </w:rPr>
      </w:pPr>
      <w:ins w:id="6773" w:author="Unknown">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xml"/>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74" w:author="Unknown"/>
          <w:rStyle w:val="HTMLCode"/>
          <w:rFonts w:ascii="Consolas" w:hAnsi="Consolas" w:cs="Consolas"/>
          <w:color w:val="000000"/>
          <w:shd w:val="clear" w:color="auto" w:fill="FFFFFF"/>
        </w:rPr>
      </w:pPr>
      <w:ins w:id="677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TreeView.ItemContainerStyle</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76" w:author="Unknown"/>
          <w:rStyle w:val="HTMLCode"/>
          <w:rFonts w:ascii="Consolas" w:hAnsi="Consolas" w:cs="Consolas"/>
          <w:color w:val="000000"/>
          <w:shd w:val="clear" w:color="auto" w:fill="FFFFFF"/>
        </w:rPr>
      </w:pPr>
      <w:ins w:id="677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78" w:author="Unknown"/>
          <w:rStyle w:val="HTMLCode"/>
          <w:rFonts w:ascii="Consolas" w:hAnsi="Consolas" w:cs="Consolas"/>
          <w:color w:val="000000"/>
          <w:shd w:val="clear" w:color="auto" w:fill="FFFFFF"/>
        </w:rPr>
      </w:pPr>
      <w:ins w:id="6779"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ins>
    </w:p>
    <w:p w:rsidR="009C15ED" w:rsidRDefault="009C15ED" w:rsidP="009C15ED">
      <w:pPr>
        <w:pStyle w:val="HTMLPreformatted"/>
        <w:shd w:val="clear" w:color="auto" w:fill="FFFFFF"/>
        <w:rPr>
          <w:ins w:id="6780" w:author="Unknown"/>
          <w:rFonts w:ascii="Consolas" w:hAnsi="Consolas" w:cs="Consolas"/>
          <w:color w:val="212529"/>
          <w:sz w:val="16"/>
          <w:szCs w:val="16"/>
        </w:rPr>
      </w:pPr>
      <w:ins w:id="678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9C15ED" w:rsidRDefault="003C5A45" w:rsidP="009C15ED">
      <w:pPr>
        <w:shd w:val="clear" w:color="auto" w:fill="FFFFFF"/>
        <w:jc w:val="right"/>
        <w:rPr>
          <w:ins w:id="6782" w:author="Unknown"/>
          <w:rFonts w:ascii="Segoe UI" w:hAnsi="Segoe UI" w:cs="Segoe UI"/>
          <w:color w:val="212529"/>
          <w:sz w:val="18"/>
          <w:szCs w:val="18"/>
        </w:rPr>
      </w:pPr>
      <w:ins w:id="6783" w:author="Unknown">
        <w:r>
          <w:rPr>
            <w:rFonts w:ascii="Segoe UI" w:hAnsi="Segoe UI" w:cs="Segoe UI"/>
            <w:color w:val="212529"/>
            <w:sz w:val="18"/>
            <w:szCs w:val="18"/>
          </w:rPr>
          <w:fldChar w:fldCharType="begin"/>
        </w:r>
        <w:r w:rsidR="009C15E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C15E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C15ED" w:rsidRDefault="009C15ED" w:rsidP="009C15ED">
      <w:pPr>
        <w:pStyle w:val="HTMLPreformatted"/>
        <w:shd w:val="clear" w:color="auto" w:fill="FFFFFF"/>
        <w:rPr>
          <w:ins w:id="6784" w:author="Unknown"/>
          <w:rStyle w:val="HTMLCode"/>
          <w:rFonts w:ascii="Consolas" w:hAnsi="Consolas" w:cs="Consolas"/>
          <w:color w:val="000000"/>
          <w:shd w:val="clear" w:color="auto" w:fill="FFFFFF"/>
        </w:rPr>
      </w:pPr>
      <w:ins w:id="678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9C15ED" w:rsidRDefault="009C15ED" w:rsidP="009C15ED">
      <w:pPr>
        <w:pStyle w:val="HTMLPreformatted"/>
        <w:shd w:val="clear" w:color="auto" w:fill="FFFFFF"/>
        <w:rPr>
          <w:ins w:id="6786" w:author="Unknown"/>
          <w:rStyle w:val="HTMLCode"/>
          <w:rFonts w:ascii="Consolas" w:hAnsi="Consolas" w:cs="Consolas"/>
          <w:color w:val="000000"/>
          <w:shd w:val="clear" w:color="auto" w:fill="FFFFFF"/>
        </w:rPr>
      </w:pPr>
      <w:ins w:id="6787"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9C15ED" w:rsidRDefault="009C15ED" w:rsidP="009C15ED">
      <w:pPr>
        <w:pStyle w:val="HTMLPreformatted"/>
        <w:shd w:val="clear" w:color="auto" w:fill="FFFFFF"/>
        <w:rPr>
          <w:ins w:id="6788" w:author="Unknown"/>
          <w:rStyle w:val="HTMLCode"/>
          <w:rFonts w:ascii="Consolas" w:hAnsi="Consolas" w:cs="Consolas"/>
          <w:color w:val="000000"/>
          <w:shd w:val="clear" w:color="auto" w:fill="FFFFFF"/>
        </w:rPr>
      </w:pPr>
      <w:ins w:id="6789"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9C15ED" w:rsidRDefault="009C15ED" w:rsidP="009C15ED">
      <w:pPr>
        <w:pStyle w:val="HTMLPreformatted"/>
        <w:shd w:val="clear" w:color="auto" w:fill="FFFFFF"/>
        <w:rPr>
          <w:ins w:id="6790" w:author="Unknown"/>
          <w:rStyle w:val="HTMLCode"/>
          <w:rFonts w:ascii="Consolas" w:hAnsi="Consolas" w:cs="Consolas"/>
          <w:color w:val="000000"/>
          <w:shd w:val="clear" w:color="auto" w:fill="FFFFFF"/>
        </w:rPr>
      </w:pPr>
      <w:ins w:id="679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System.Collections.ObjectModel;</w:t>
        </w:r>
      </w:ins>
    </w:p>
    <w:p w:rsidR="009C15ED" w:rsidRDefault="009C15ED" w:rsidP="009C15ED">
      <w:pPr>
        <w:pStyle w:val="HTMLPreformatted"/>
        <w:shd w:val="clear" w:color="auto" w:fill="FFFFFF"/>
        <w:rPr>
          <w:ins w:id="6792" w:author="Unknown"/>
          <w:rStyle w:val="HTMLCode"/>
          <w:rFonts w:ascii="Consolas" w:hAnsi="Consolas" w:cs="Consolas"/>
          <w:color w:val="000000"/>
          <w:shd w:val="clear" w:color="auto" w:fill="FFFFFF"/>
        </w:rPr>
      </w:pPr>
      <w:ins w:id="679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System.ComponentModel;</w:t>
        </w:r>
      </w:ins>
    </w:p>
    <w:p w:rsidR="009C15ED" w:rsidRDefault="009C15ED" w:rsidP="009C15ED">
      <w:pPr>
        <w:pStyle w:val="HTMLPreformatted"/>
        <w:shd w:val="clear" w:color="auto" w:fill="FFFFFF"/>
        <w:rPr>
          <w:ins w:id="6794" w:author="Unknown"/>
          <w:rStyle w:val="HTMLCode"/>
          <w:rFonts w:ascii="Consolas" w:hAnsi="Consolas" w:cs="Consolas"/>
          <w:color w:val="000000"/>
          <w:shd w:val="clear" w:color="auto" w:fill="FFFFFF"/>
        </w:rPr>
      </w:pPr>
      <w:ins w:id="679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System.Windows.Controls;</w:t>
        </w:r>
      </w:ins>
    </w:p>
    <w:p w:rsidR="009C15ED" w:rsidRDefault="009C15ED" w:rsidP="009C15ED">
      <w:pPr>
        <w:pStyle w:val="HTMLPreformatted"/>
        <w:shd w:val="clear" w:color="auto" w:fill="FFFFFF"/>
        <w:rPr>
          <w:ins w:id="6796"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797" w:author="Unknown"/>
          <w:rStyle w:val="HTMLCode"/>
          <w:rFonts w:ascii="Consolas" w:hAnsi="Consolas" w:cs="Consolas"/>
          <w:color w:val="000000"/>
          <w:shd w:val="clear" w:color="auto" w:fill="FFFFFF"/>
        </w:rPr>
      </w:pPr>
      <w:ins w:id="6798"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WpfTutorialSamples.TreeView_control</w:t>
        </w:r>
      </w:ins>
    </w:p>
    <w:p w:rsidR="009C15ED" w:rsidRDefault="009C15ED" w:rsidP="009C15ED">
      <w:pPr>
        <w:pStyle w:val="HTMLPreformatted"/>
        <w:shd w:val="clear" w:color="auto" w:fill="FFFFFF"/>
        <w:rPr>
          <w:ins w:id="6799" w:author="Unknown"/>
          <w:rStyle w:val="HTMLCode"/>
          <w:rFonts w:ascii="Consolas" w:hAnsi="Consolas" w:cs="Consolas"/>
          <w:color w:val="000000"/>
          <w:shd w:val="clear" w:color="auto" w:fill="FFFFFF"/>
        </w:rPr>
      </w:pPr>
      <w:ins w:id="6800" w:author="Unknown">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01" w:author="Unknown"/>
          <w:rStyle w:val="HTMLCode"/>
          <w:rFonts w:ascii="Consolas" w:hAnsi="Consolas" w:cs="Consolas"/>
          <w:color w:val="000000"/>
          <w:shd w:val="clear" w:color="auto" w:fill="FFFFFF"/>
        </w:rPr>
      </w:pPr>
      <w:ins w:id="6802"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TreeViewSelectionExpansionSample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C15ED" w:rsidRDefault="009C15ED" w:rsidP="009C15ED">
      <w:pPr>
        <w:pStyle w:val="HTMLPreformatted"/>
        <w:shd w:val="clear" w:color="auto" w:fill="FFFFFF"/>
        <w:rPr>
          <w:ins w:id="6803" w:author="Unknown"/>
          <w:rStyle w:val="HTMLCode"/>
          <w:rFonts w:ascii="Consolas" w:hAnsi="Consolas" w:cs="Consolas"/>
          <w:color w:val="000000"/>
          <w:shd w:val="clear" w:color="auto" w:fill="FFFFFF"/>
        </w:rPr>
      </w:pPr>
      <w:ins w:id="6804"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05" w:author="Unknown"/>
          <w:rStyle w:val="HTMLCode"/>
          <w:rFonts w:ascii="Consolas" w:hAnsi="Consolas" w:cs="Consolas"/>
          <w:color w:val="000000"/>
          <w:shd w:val="clear" w:color="auto" w:fill="FFFFFF"/>
        </w:rPr>
      </w:pPr>
      <w:ins w:id="68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TreeViewSelectionExpansionSample</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807" w:author="Unknown"/>
          <w:rStyle w:val="HTMLCode"/>
          <w:rFonts w:ascii="Consolas" w:hAnsi="Consolas" w:cs="Consolas"/>
          <w:color w:val="000000"/>
          <w:shd w:val="clear" w:color="auto" w:fill="FFFFFF"/>
        </w:rPr>
      </w:pPr>
      <w:ins w:id="680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09" w:author="Unknown"/>
          <w:rStyle w:val="HTMLCode"/>
          <w:rFonts w:ascii="Consolas" w:hAnsi="Consolas" w:cs="Consolas"/>
          <w:color w:val="000000"/>
          <w:shd w:val="clear" w:color="auto" w:fill="FFFFFF"/>
        </w:rPr>
      </w:pPr>
      <w:ins w:id="68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9C15ED" w:rsidRDefault="009C15ED" w:rsidP="009C15ED">
      <w:pPr>
        <w:pStyle w:val="HTMLPreformatted"/>
        <w:shd w:val="clear" w:color="auto" w:fill="FFFFFF"/>
        <w:rPr>
          <w:ins w:id="6811"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12" w:author="Unknown"/>
          <w:rStyle w:val="HTMLCode"/>
          <w:rFonts w:ascii="Consolas" w:hAnsi="Consolas" w:cs="Consolas"/>
          <w:color w:val="000000"/>
          <w:shd w:val="clear" w:color="auto" w:fill="FFFFFF"/>
        </w:rPr>
      </w:pPr>
      <w:ins w:id="68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List&lt;Person&gt; persons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List&lt;Person&gt;();</w:t>
        </w:r>
      </w:ins>
    </w:p>
    <w:p w:rsidR="009C15ED" w:rsidRDefault="009C15ED" w:rsidP="009C15ED">
      <w:pPr>
        <w:pStyle w:val="HTMLPreformatted"/>
        <w:shd w:val="clear" w:color="auto" w:fill="FFFFFF"/>
        <w:rPr>
          <w:ins w:id="6814" w:author="Unknown"/>
          <w:rStyle w:val="HTMLCode"/>
          <w:rFonts w:ascii="Consolas" w:hAnsi="Consolas" w:cs="Consolas"/>
          <w:color w:val="000000"/>
          <w:shd w:val="clear" w:color="auto" w:fill="FFFFFF"/>
        </w:rPr>
      </w:pPr>
      <w:ins w:id="68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Person person1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Person() { Name = </w:t>
        </w:r>
        <w:r>
          <w:rPr>
            <w:rStyle w:val="hljs-string"/>
            <w:rFonts w:ascii="Consolas" w:hAnsi="Consolas" w:cs="Consolas"/>
            <w:color w:val="A31515"/>
            <w:shd w:val="clear" w:color="auto" w:fill="FFFFFF"/>
          </w:rPr>
          <w:t>"John Doe"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42</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816"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17" w:author="Unknown"/>
          <w:rStyle w:val="HTMLCode"/>
          <w:rFonts w:ascii="Consolas" w:hAnsi="Consolas" w:cs="Consolas"/>
          <w:color w:val="000000"/>
          <w:shd w:val="clear" w:color="auto" w:fill="FFFFFF"/>
        </w:rPr>
      </w:pPr>
      <w:ins w:id="681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Person person2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Person() { Name = </w:t>
        </w:r>
        <w:r>
          <w:rPr>
            <w:rStyle w:val="hljs-string"/>
            <w:rFonts w:ascii="Consolas" w:hAnsi="Consolas" w:cs="Consolas"/>
            <w:color w:val="A31515"/>
            <w:shd w:val="clear" w:color="auto" w:fill="FFFFFF"/>
          </w:rPr>
          <w:t>"Jane Doe"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39</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81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20" w:author="Unknown"/>
          <w:rStyle w:val="HTMLCode"/>
          <w:rFonts w:ascii="Consolas" w:hAnsi="Consolas" w:cs="Consolas"/>
          <w:color w:val="000000"/>
          <w:shd w:val="clear" w:color="auto" w:fill="FFFFFF"/>
        </w:rPr>
      </w:pPr>
      <w:ins w:id="682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Person child1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Person() { Name = </w:t>
        </w:r>
        <w:r>
          <w:rPr>
            <w:rStyle w:val="hljs-string"/>
            <w:rFonts w:ascii="Consolas" w:hAnsi="Consolas" w:cs="Consolas"/>
            <w:color w:val="A31515"/>
            <w:shd w:val="clear" w:color="auto" w:fill="FFFFFF"/>
          </w:rPr>
          <w:t>"Sammy Doe"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13</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822" w:author="Unknown"/>
          <w:rStyle w:val="HTMLCode"/>
          <w:rFonts w:ascii="Consolas" w:hAnsi="Consolas" w:cs="Consolas"/>
          <w:color w:val="000000"/>
          <w:shd w:val="clear" w:color="auto" w:fill="FFFFFF"/>
        </w:rPr>
      </w:pPr>
      <w:ins w:id="682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person1.Children.Add(child1);</w:t>
        </w:r>
      </w:ins>
    </w:p>
    <w:p w:rsidR="009C15ED" w:rsidRDefault="009C15ED" w:rsidP="009C15ED">
      <w:pPr>
        <w:pStyle w:val="HTMLPreformatted"/>
        <w:shd w:val="clear" w:color="auto" w:fill="FFFFFF"/>
        <w:rPr>
          <w:ins w:id="6824" w:author="Unknown"/>
          <w:rStyle w:val="HTMLCode"/>
          <w:rFonts w:ascii="Consolas" w:hAnsi="Consolas" w:cs="Consolas"/>
          <w:color w:val="000000"/>
          <w:shd w:val="clear" w:color="auto" w:fill="FFFFFF"/>
        </w:rPr>
      </w:pPr>
      <w:ins w:id="682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person2.Children.Add(child1);</w:t>
        </w:r>
      </w:ins>
    </w:p>
    <w:p w:rsidR="009C15ED" w:rsidRDefault="009C15ED" w:rsidP="009C15ED">
      <w:pPr>
        <w:pStyle w:val="HTMLPreformatted"/>
        <w:shd w:val="clear" w:color="auto" w:fill="FFFFFF"/>
        <w:rPr>
          <w:ins w:id="6826"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27" w:author="Unknown"/>
          <w:rStyle w:val="HTMLCode"/>
          <w:rFonts w:ascii="Consolas" w:hAnsi="Consolas" w:cs="Consolas"/>
          <w:color w:val="000000"/>
          <w:shd w:val="clear" w:color="auto" w:fill="FFFFFF"/>
        </w:rPr>
      </w:pPr>
      <w:ins w:id="682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person2.Children.Add(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Person() { Name = </w:t>
        </w:r>
        <w:r>
          <w:rPr>
            <w:rStyle w:val="hljs-string"/>
            <w:rFonts w:ascii="Consolas" w:hAnsi="Consolas" w:cs="Consolas"/>
            <w:color w:val="A31515"/>
            <w:shd w:val="clear" w:color="auto" w:fill="FFFFFF"/>
          </w:rPr>
          <w:t>"Jenny Moe"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17</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82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30" w:author="Unknown"/>
          <w:rStyle w:val="HTMLCode"/>
          <w:rFonts w:ascii="Consolas" w:hAnsi="Consolas" w:cs="Consolas"/>
          <w:color w:val="000000"/>
          <w:shd w:val="clear" w:color="auto" w:fill="FFFFFF"/>
        </w:rPr>
      </w:pPr>
      <w:ins w:id="683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Person person3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Person() { Name = </w:t>
        </w:r>
        <w:r>
          <w:rPr>
            <w:rStyle w:val="hljs-string"/>
            <w:rFonts w:ascii="Consolas" w:hAnsi="Consolas" w:cs="Consolas"/>
            <w:color w:val="A31515"/>
            <w:shd w:val="clear" w:color="auto" w:fill="FFFFFF"/>
          </w:rPr>
          <w:t>"Becky Toe"</w:t>
        </w:r>
        <w:r>
          <w:rPr>
            <w:rStyle w:val="HTMLCode"/>
            <w:rFonts w:ascii="Consolas" w:hAnsi="Consolas" w:cs="Consolas"/>
            <w:color w:val="000000"/>
            <w:shd w:val="clear" w:color="auto" w:fill="FFFFFF"/>
          </w:rPr>
          <w:t xml:space="preserve">, Age = </w:t>
        </w:r>
        <w:r>
          <w:rPr>
            <w:rStyle w:val="hljs-number"/>
            <w:rFonts w:ascii="Consolas" w:hAnsi="Consolas" w:cs="Consolas"/>
            <w:color w:val="000000"/>
            <w:shd w:val="clear" w:color="auto" w:fill="FFFFFF"/>
          </w:rPr>
          <w:t>25</w:t>
        </w:r>
        <w:r>
          <w:rPr>
            <w:rStyle w:val="HTMLCode"/>
            <w:rFonts w:ascii="Consolas" w:hAnsi="Consolas" w:cs="Consolas"/>
            <w:color w:val="000000"/>
            <w:shd w:val="clear" w:color="auto" w:fill="FFFFFF"/>
          </w:rPr>
          <w:t xml:space="preserve"> };</w:t>
        </w:r>
      </w:ins>
    </w:p>
    <w:p w:rsidR="009C15ED" w:rsidRDefault="009C15ED" w:rsidP="009C15ED">
      <w:pPr>
        <w:pStyle w:val="HTMLPreformatted"/>
        <w:shd w:val="clear" w:color="auto" w:fill="FFFFFF"/>
        <w:rPr>
          <w:ins w:id="6832"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33" w:author="Unknown"/>
          <w:rStyle w:val="HTMLCode"/>
          <w:rFonts w:ascii="Consolas" w:hAnsi="Consolas" w:cs="Consolas"/>
          <w:color w:val="000000"/>
          <w:shd w:val="clear" w:color="auto" w:fill="FFFFFF"/>
        </w:rPr>
      </w:pPr>
      <w:ins w:id="68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persons.Add(person1);</w:t>
        </w:r>
      </w:ins>
    </w:p>
    <w:p w:rsidR="009C15ED" w:rsidRDefault="009C15ED" w:rsidP="009C15ED">
      <w:pPr>
        <w:pStyle w:val="HTMLPreformatted"/>
        <w:shd w:val="clear" w:color="auto" w:fill="FFFFFF"/>
        <w:rPr>
          <w:ins w:id="6835" w:author="Unknown"/>
          <w:rStyle w:val="HTMLCode"/>
          <w:rFonts w:ascii="Consolas" w:hAnsi="Consolas" w:cs="Consolas"/>
          <w:color w:val="000000"/>
          <w:shd w:val="clear" w:color="auto" w:fill="FFFFFF"/>
        </w:rPr>
      </w:pPr>
      <w:ins w:id="68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persons.Add(person2);</w:t>
        </w:r>
      </w:ins>
    </w:p>
    <w:p w:rsidR="009C15ED" w:rsidRDefault="009C15ED" w:rsidP="009C15ED">
      <w:pPr>
        <w:pStyle w:val="HTMLPreformatted"/>
        <w:shd w:val="clear" w:color="auto" w:fill="FFFFFF"/>
        <w:rPr>
          <w:ins w:id="6837" w:author="Unknown"/>
          <w:rStyle w:val="HTMLCode"/>
          <w:rFonts w:ascii="Consolas" w:hAnsi="Consolas" w:cs="Consolas"/>
          <w:color w:val="000000"/>
          <w:shd w:val="clear" w:color="auto" w:fill="FFFFFF"/>
        </w:rPr>
      </w:pPr>
      <w:ins w:id="6838"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persons.Add(person3);</w:t>
        </w:r>
      </w:ins>
    </w:p>
    <w:p w:rsidR="009C15ED" w:rsidRDefault="009C15ED" w:rsidP="009C15ED">
      <w:pPr>
        <w:pStyle w:val="HTMLPreformatted"/>
        <w:shd w:val="clear" w:color="auto" w:fill="FFFFFF"/>
        <w:rPr>
          <w:ins w:id="683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40" w:author="Unknown"/>
          <w:rStyle w:val="HTMLCode"/>
          <w:rFonts w:ascii="Consolas" w:hAnsi="Consolas" w:cs="Consolas"/>
          <w:color w:val="000000"/>
          <w:shd w:val="clear" w:color="auto" w:fill="FFFFFF"/>
        </w:rPr>
      </w:pPr>
      <w:ins w:id="684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person2.IsExpanded = </w:t>
        </w:r>
        <w:r>
          <w:rPr>
            <w:rStyle w:val="hljs-literal"/>
            <w:rFonts w:ascii="Consolas" w:eastAsiaTheme="majorEastAsia" w:hAnsi="Consolas" w:cs="Consolas"/>
            <w:color w:val="A31515"/>
            <w:shd w:val="clear" w:color="auto" w:fill="FFFFFF"/>
          </w:rPr>
          <w:t>true</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42" w:author="Unknown"/>
          <w:rStyle w:val="HTMLCode"/>
          <w:rFonts w:ascii="Consolas" w:hAnsi="Consolas" w:cs="Consolas"/>
          <w:color w:val="000000"/>
          <w:shd w:val="clear" w:color="auto" w:fill="FFFFFF"/>
        </w:rPr>
      </w:pPr>
      <w:ins w:id="684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person2.IsSelected = </w:t>
        </w:r>
        <w:r>
          <w:rPr>
            <w:rStyle w:val="hljs-literal"/>
            <w:rFonts w:ascii="Consolas" w:eastAsiaTheme="majorEastAsia" w:hAnsi="Consolas" w:cs="Consolas"/>
            <w:color w:val="A31515"/>
            <w:shd w:val="clear" w:color="auto" w:fill="FFFFFF"/>
          </w:rPr>
          <w:t>true</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44"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45" w:author="Unknown"/>
          <w:rStyle w:val="HTMLCode"/>
          <w:rFonts w:ascii="Consolas" w:hAnsi="Consolas" w:cs="Consolas"/>
          <w:color w:val="000000"/>
          <w:shd w:val="clear" w:color="auto" w:fill="FFFFFF"/>
        </w:rPr>
      </w:pPr>
      <w:ins w:id="684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trvPersons.ItemsSource = persons;</w:t>
        </w:r>
      </w:ins>
    </w:p>
    <w:p w:rsidR="009C15ED" w:rsidRDefault="009C15ED" w:rsidP="009C15ED">
      <w:pPr>
        <w:pStyle w:val="HTMLPreformatted"/>
        <w:shd w:val="clear" w:color="auto" w:fill="FFFFFF"/>
        <w:rPr>
          <w:ins w:id="6847" w:author="Unknown"/>
          <w:rStyle w:val="HTMLCode"/>
          <w:rFonts w:ascii="Consolas" w:hAnsi="Consolas" w:cs="Consolas"/>
          <w:color w:val="000000"/>
          <w:shd w:val="clear" w:color="auto" w:fill="FFFFFF"/>
        </w:rPr>
      </w:pPr>
      <w:ins w:id="684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4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50" w:author="Unknown"/>
          <w:rStyle w:val="HTMLCode"/>
          <w:rFonts w:ascii="Consolas" w:hAnsi="Consolas" w:cs="Consolas"/>
          <w:color w:val="000000"/>
          <w:shd w:val="clear" w:color="auto" w:fill="FFFFFF"/>
        </w:rPr>
      </w:pPr>
      <w:ins w:id="68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btnSelectNext_Click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852" w:author="Unknown"/>
          <w:rStyle w:val="HTMLCode"/>
          <w:rFonts w:ascii="Consolas" w:hAnsi="Consolas" w:cs="Consolas"/>
          <w:color w:val="000000"/>
          <w:shd w:val="clear" w:color="auto" w:fill="FFFFFF"/>
        </w:rPr>
      </w:pPr>
      <w:ins w:id="68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54" w:author="Unknown"/>
          <w:rStyle w:val="HTMLCode"/>
          <w:rFonts w:ascii="Consolas" w:hAnsi="Consolas" w:cs="Consolas"/>
          <w:color w:val="000000"/>
          <w:shd w:val="clear" w:color="auto" w:fill="FFFFFF"/>
        </w:rPr>
      </w:pPr>
      <w:ins w:id="68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(trvPersons.SelectedItem != </w:t>
        </w:r>
        <w:r>
          <w:rPr>
            <w:rStyle w:val="hljs-literal"/>
            <w:rFonts w:ascii="Consolas" w:eastAsiaTheme="majorEastAsia" w:hAnsi="Consolas" w:cs="Consolas"/>
            <w:color w:val="A31515"/>
            <w:shd w:val="clear" w:color="auto" w:fill="FFFFFF"/>
          </w:rPr>
          <w:t>null</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56" w:author="Unknown"/>
          <w:rStyle w:val="HTMLCode"/>
          <w:rFonts w:ascii="Consolas" w:hAnsi="Consolas" w:cs="Consolas"/>
          <w:color w:val="000000"/>
          <w:shd w:val="clear" w:color="auto" w:fill="FFFFFF"/>
        </w:rPr>
      </w:pPr>
      <w:ins w:id="68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58" w:author="Unknown"/>
          <w:rStyle w:val="HTMLCode"/>
          <w:rFonts w:ascii="Consolas" w:hAnsi="Consolas" w:cs="Consolas"/>
          <w:color w:val="000000"/>
          <w:shd w:val="clear" w:color="auto" w:fill="FFFFFF"/>
        </w:rPr>
      </w:pPr>
      <w:ins w:id="68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var</w:t>
        </w:r>
        <w:r>
          <w:rPr>
            <w:rStyle w:val="HTMLCode"/>
            <w:rFonts w:ascii="Consolas" w:hAnsi="Consolas" w:cs="Consolas"/>
            <w:color w:val="000000"/>
            <w:shd w:val="clear" w:color="auto" w:fill="FFFFFF"/>
          </w:rPr>
          <w:t xml:space="preserve"> list = (trvPersons.ItemsSource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List&lt;Person&gt;);</w:t>
        </w:r>
      </w:ins>
    </w:p>
    <w:p w:rsidR="009C15ED" w:rsidRDefault="009C15ED" w:rsidP="009C15ED">
      <w:pPr>
        <w:pStyle w:val="HTMLPreformatted"/>
        <w:shd w:val="clear" w:color="auto" w:fill="FFFFFF"/>
        <w:rPr>
          <w:ins w:id="6860" w:author="Unknown"/>
          <w:rStyle w:val="HTMLCode"/>
          <w:rFonts w:ascii="Consolas" w:hAnsi="Consolas" w:cs="Consolas"/>
          <w:color w:val="000000"/>
          <w:shd w:val="clear" w:color="auto" w:fill="FFFFFF"/>
        </w:rPr>
      </w:pPr>
      <w:ins w:id="68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curIndex = list.IndexOf(trvPersons.SelectedItem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Person);</w:t>
        </w:r>
      </w:ins>
    </w:p>
    <w:p w:rsidR="009C15ED" w:rsidRDefault="009C15ED" w:rsidP="009C15ED">
      <w:pPr>
        <w:pStyle w:val="HTMLPreformatted"/>
        <w:shd w:val="clear" w:color="auto" w:fill="FFFFFF"/>
        <w:rPr>
          <w:ins w:id="6862" w:author="Unknown"/>
          <w:rStyle w:val="HTMLCode"/>
          <w:rFonts w:ascii="Consolas" w:hAnsi="Consolas" w:cs="Consolas"/>
          <w:color w:val="000000"/>
          <w:shd w:val="clear" w:color="auto" w:fill="FFFFFF"/>
        </w:rPr>
      </w:pPr>
      <w:ins w:id="68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(curIndex &gt;= </w:t>
        </w:r>
        <w:r>
          <w:rPr>
            <w:rStyle w:val="hljs-number"/>
            <w:rFonts w:ascii="Consolas" w:hAnsi="Consolas" w:cs="Consolas"/>
            <w:color w:val="000000"/>
            <w:shd w:val="clear" w:color="auto" w:fill="FFFFFF"/>
          </w:rPr>
          <w:t>0</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64" w:author="Unknown"/>
          <w:rStyle w:val="HTMLCode"/>
          <w:rFonts w:ascii="Consolas" w:hAnsi="Consolas" w:cs="Consolas"/>
          <w:color w:val="000000"/>
          <w:shd w:val="clear" w:color="auto" w:fill="FFFFFF"/>
        </w:rPr>
      </w:pPr>
      <w:ins w:id="68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curIndex++;</w:t>
        </w:r>
      </w:ins>
    </w:p>
    <w:p w:rsidR="009C15ED" w:rsidRDefault="009C15ED" w:rsidP="009C15ED">
      <w:pPr>
        <w:pStyle w:val="HTMLPreformatted"/>
        <w:shd w:val="clear" w:color="auto" w:fill="FFFFFF"/>
        <w:rPr>
          <w:ins w:id="6866" w:author="Unknown"/>
          <w:rStyle w:val="HTMLCode"/>
          <w:rFonts w:ascii="Consolas" w:hAnsi="Consolas" w:cs="Consolas"/>
          <w:color w:val="000000"/>
          <w:shd w:val="clear" w:color="auto" w:fill="FFFFFF"/>
        </w:rPr>
      </w:pPr>
      <w:ins w:id="68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(curIndex &gt;= list.Count)</w:t>
        </w:r>
      </w:ins>
    </w:p>
    <w:p w:rsidR="009C15ED" w:rsidRDefault="009C15ED" w:rsidP="009C15ED">
      <w:pPr>
        <w:pStyle w:val="HTMLPreformatted"/>
        <w:shd w:val="clear" w:color="auto" w:fill="FFFFFF"/>
        <w:rPr>
          <w:ins w:id="6868" w:author="Unknown"/>
          <w:rStyle w:val="HTMLCode"/>
          <w:rFonts w:ascii="Consolas" w:hAnsi="Consolas" w:cs="Consolas"/>
          <w:color w:val="000000"/>
          <w:shd w:val="clear" w:color="auto" w:fill="FFFFFF"/>
        </w:rPr>
      </w:pPr>
      <w:ins w:id="686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curIndex = </w:t>
        </w:r>
        <w:r>
          <w:rPr>
            <w:rStyle w:val="hljs-number"/>
            <w:rFonts w:ascii="Consolas" w:hAnsi="Consolas" w:cs="Consolas"/>
            <w:color w:val="000000"/>
            <w:shd w:val="clear" w:color="auto" w:fill="FFFFFF"/>
          </w:rPr>
          <w:t>0</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70" w:author="Unknown"/>
          <w:rStyle w:val="HTMLCode"/>
          <w:rFonts w:ascii="Consolas" w:hAnsi="Consolas" w:cs="Consolas"/>
          <w:color w:val="000000"/>
          <w:shd w:val="clear" w:color="auto" w:fill="FFFFFF"/>
        </w:rPr>
      </w:pPr>
      <w:ins w:id="687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(curIndex &gt;= </w:t>
        </w:r>
        <w:r>
          <w:rPr>
            <w:rStyle w:val="hljs-number"/>
            <w:rFonts w:ascii="Consolas" w:hAnsi="Consolas" w:cs="Consolas"/>
            <w:color w:val="000000"/>
            <w:shd w:val="clear" w:color="auto" w:fill="FFFFFF"/>
          </w:rPr>
          <w:t>0</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72" w:author="Unknown"/>
          <w:rStyle w:val="HTMLCode"/>
          <w:rFonts w:ascii="Consolas" w:hAnsi="Consolas" w:cs="Consolas"/>
          <w:color w:val="000000"/>
          <w:shd w:val="clear" w:color="auto" w:fill="FFFFFF"/>
        </w:rPr>
      </w:pPr>
      <w:ins w:id="687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list[curIndex].IsSelected = </w:t>
        </w:r>
        <w:r>
          <w:rPr>
            <w:rStyle w:val="hljs-literal"/>
            <w:rFonts w:ascii="Consolas" w:eastAsiaTheme="majorEastAsia" w:hAnsi="Consolas" w:cs="Consolas"/>
            <w:color w:val="A31515"/>
            <w:shd w:val="clear" w:color="auto" w:fill="FFFFFF"/>
          </w:rPr>
          <w:t>true</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74" w:author="Unknown"/>
          <w:rStyle w:val="HTMLCode"/>
          <w:rFonts w:ascii="Consolas" w:hAnsi="Consolas" w:cs="Consolas"/>
          <w:color w:val="000000"/>
          <w:shd w:val="clear" w:color="auto" w:fill="FFFFFF"/>
        </w:rPr>
      </w:pPr>
      <w:ins w:id="687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76" w:author="Unknown"/>
          <w:rStyle w:val="HTMLCode"/>
          <w:rFonts w:ascii="Consolas" w:hAnsi="Consolas" w:cs="Consolas"/>
          <w:color w:val="000000"/>
          <w:shd w:val="clear" w:color="auto" w:fill="FFFFFF"/>
        </w:rPr>
      </w:pPr>
      <w:ins w:id="687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78"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79" w:author="Unknown"/>
          <w:rStyle w:val="HTMLCode"/>
          <w:rFonts w:ascii="Consolas" w:hAnsi="Consolas" w:cs="Consolas"/>
          <w:color w:val="000000"/>
          <w:shd w:val="clear" w:color="auto" w:fill="FFFFFF"/>
        </w:rPr>
      </w:pPr>
      <w:ins w:id="688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btnToggleExpansion_Click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881" w:author="Unknown"/>
          <w:rStyle w:val="HTMLCode"/>
          <w:rFonts w:ascii="Consolas" w:hAnsi="Consolas" w:cs="Consolas"/>
          <w:color w:val="000000"/>
          <w:shd w:val="clear" w:color="auto" w:fill="FFFFFF"/>
        </w:rPr>
      </w:pPr>
      <w:ins w:id="68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83" w:author="Unknown"/>
          <w:rStyle w:val="HTMLCode"/>
          <w:rFonts w:ascii="Consolas" w:hAnsi="Consolas" w:cs="Consolas"/>
          <w:color w:val="000000"/>
          <w:shd w:val="clear" w:color="auto" w:fill="FFFFFF"/>
        </w:rPr>
      </w:pPr>
      <w:ins w:id="68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(trvPersons.SelectedItem != </w:t>
        </w:r>
        <w:r>
          <w:rPr>
            <w:rStyle w:val="hljs-literal"/>
            <w:rFonts w:ascii="Consolas" w:eastAsiaTheme="majorEastAsia" w:hAnsi="Consolas" w:cs="Consolas"/>
            <w:color w:val="A31515"/>
            <w:shd w:val="clear" w:color="auto" w:fill="FFFFFF"/>
          </w:rPr>
          <w:t>null</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885" w:author="Unknown"/>
          <w:rStyle w:val="HTMLCode"/>
          <w:rFonts w:ascii="Consolas" w:hAnsi="Consolas" w:cs="Consolas"/>
          <w:color w:val="000000"/>
          <w:shd w:val="clear" w:color="auto" w:fill="FFFFFF"/>
        </w:rPr>
      </w:pPr>
      <w:ins w:id="688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(trvPersons.SelectedItem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Person).IsExpanded = !(trvPersons.SelectedItem </w:t>
        </w:r>
        <w:r>
          <w:rPr>
            <w:rStyle w:val="hljs-keyword"/>
            <w:rFonts w:ascii="Consolas" w:hAnsi="Consolas" w:cs="Consolas"/>
            <w:color w:val="0000FF"/>
            <w:shd w:val="clear" w:color="auto" w:fill="FFFFFF"/>
          </w:rPr>
          <w:t>as</w:t>
        </w:r>
        <w:r>
          <w:rPr>
            <w:rStyle w:val="HTMLCode"/>
            <w:rFonts w:ascii="Consolas" w:hAnsi="Consolas" w:cs="Consolas"/>
            <w:color w:val="000000"/>
            <w:shd w:val="clear" w:color="auto" w:fill="FFFFFF"/>
          </w:rPr>
          <w:t xml:space="preserve"> Person).IsExpanded;</w:t>
        </w:r>
      </w:ins>
    </w:p>
    <w:p w:rsidR="009C15ED" w:rsidRDefault="009C15ED" w:rsidP="009C15ED">
      <w:pPr>
        <w:pStyle w:val="HTMLPreformatted"/>
        <w:shd w:val="clear" w:color="auto" w:fill="FFFFFF"/>
        <w:rPr>
          <w:ins w:id="6887" w:author="Unknown"/>
          <w:rStyle w:val="HTMLCode"/>
          <w:rFonts w:ascii="Consolas" w:hAnsi="Consolas" w:cs="Consolas"/>
          <w:color w:val="000000"/>
          <w:shd w:val="clear" w:color="auto" w:fill="FFFFFF"/>
        </w:rPr>
      </w:pPr>
      <w:ins w:id="68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8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90"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91"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92" w:author="Unknown"/>
          <w:rStyle w:val="HTMLCode"/>
          <w:rFonts w:ascii="Consolas" w:hAnsi="Consolas" w:cs="Consolas"/>
          <w:color w:val="000000"/>
          <w:shd w:val="clear" w:color="auto" w:fill="FFFFFF"/>
        </w:rPr>
      </w:pPr>
      <w:ins w:id="6893"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94"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895" w:author="Unknown"/>
          <w:rStyle w:val="HTMLCode"/>
          <w:rFonts w:ascii="Consolas" w:hAnsi="Consolas" w:cs="Consolas"/>
          <w:color w:val="000000"/>
          <w:shd w:val="clear" w:color="auto" w:fill="FFFFFF"/>
        </w:rPr>
      </w:pPr>
      <w:ins w:id="6896"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Person</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TreeViewItemBase</w:t>
        </w:r>
      </w:ins>
    </w:p>
    <w:p w:rsidR="009C15ED" w:rsidRDefault="009C15ED" w:rsidP="009C15ED">
      <w:pPr>
        <w:pStyle w:val="HTMLPreformatted"/>
        <w:shd w:val="clear" w:color="auto" w:fill="FFFFFF"/>
        <w:rPr>
          <w:ins w:id="6897" w:author="Unknown"/>
          <w:rStyle w:val="HTMLCode"/>
          <w:rFonts w:ascii="Consolas" w:hAnsi="Consolas" w:cs="Consolas"/>
          <w:color w:val="000000"/>
          <w:shd w:val="clear" w:color="auto" w:fill="FFFFFF"/>
        </w:rPr>
      </w:pPr>
      <w:ins w:id="6898"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899" w:author="Unknown"/>
          <w:rStyle w:val="HTMLCode"/>
          <w:rFonts w:ascii="Consolas" w:hAnsi="Consolas" w:cs="Consolas"/>
          <w:color w:val="000000"/>
          <w:shd w:val="clear" w:color="auto" w:fill="FFFFFF"/>
        </w:rPr>
      </w:pPr>
      <w:ins w:id="690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Person</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901" w:author="Unknown"/>
          <w:rStyle w:val="HTMLCode"/>
          <w:rFonts w:ascii="Consolas" w:hAnsi="Consolas" w:cs="Consolas"/>
          <w:color w:val="000000"/>
          <w:shd w:val="clear" w:color="auto" w:fill="FFFFFF"/>
        </w:rPr>
      </w:pPr>
      <w:ins w:id="690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03" w:author="Unknown"/>
          <w:rStyle w:val="HTMLCode"/>
          <w:rFonts w:ascii="Consolas" w:hAnsi="Consolas" w:cs="Consolas"/>
          <w:color w:val="000000"/>
          <w:shd w:val="clear" w:color="auto" w:fill="FFFFFF"/>
        </w:rPr>
      </w:pPr>
      <w:ins w:id="690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.Children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ObservableCollection&lt;Person&gt;();</w:t>
        </w:r>
      </w:ins>
    </w:p>
    <w:p w:rsidR="009C15ED" w:rsidRDefault="009C15ED" w:rsidP="009C15ED">
      <w:pPr>
        <w:pStyle w:val="HTMLPreformatted"/>
        <w:shd w:val="clear" w:color="auto" w:fill="FFFFFF"/>
        <w:rPr>
          <w:ins w:id="6905" w:author="Unknown"/>
          <w:rStyle w:val="HTMLCode"/>
          <w:rFonts w:ascii="Consolas" w:hAnsi="Consolas" w:cs="Consolas"/>
          <w:color w:val="000000"/>
          <w:shd w:val="clear" w:color="auto" w:fill="FFFFFF"/>
        </w:rPr>
      </w:pPr>
      <w:ins w:id="69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07"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08" w:author="Unknown"/>
          <w:rStyle w:val="HTMLCode"/>
          <w:rFonts w:ascii="Consolas" w:hAnsi="Consolas" w:cs="Consolas"/>
          <w:color w:val="000000"/>
          <w:shd w:val="clear" w:color="auto" w:fill="FFFFFF"/>
        </w:rPr>
      </w:pPr>
      <w:ins w:id="69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910"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11" w:author="Unknown"/>
          <w:rStyle w:val="HTMLCode"/>
          <w:rFonts w:ascii="Consolas" w:hAnsi="Consolas" w:cs="Consolas"/>
          <w:color w:val="000000"/>
          <w:shd w:val="clear" w:color="auto" w:fill="FFFFFF"/>
        </w:rPr>
      </w:pPr>
      <w:ins w:id="69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Age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913"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14" w:author="Unknown"/>
          <w:rStyle w:val="HTMLCode"/>
          <w:rFonts w:ascii="Consolas" w:hAnsi="Consolas" w:cs="Consolas"/>
          <w:color w:val="000000"/>
          <w:shd w:val="clear" w:color="auto" w:fill="FFFFFF"/>
        </w:rPr>
      </w:pPr>
      <w:ins w:id="69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ObservableCollection&lt;Person&gt; Children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9C15ED" w:rsidRDefault="009C15ED" w:rsidP="009C15ED">
      <w:pPr>
        <w:pStyle w:val="HTMLPreformatted"/>
        <w:shd w:val="clear" w:color="auto" w:fill="FFFFFF"/>
        <w:rPr>
          <w:ins w:id="6916" w:author="Unknown"/>
          <w:rStyle w:val="HTMLCode"/>
          <w:rFonts w:ascii="Consolas" w:hAnsi="Consolas" w:cs="Consolas"/>
          <w:color w:val="000000"/>
          <w:shd w:val="clear" w:color="auto" w:fill="FFFFFF"/>
        </w:rPr>
      </w:pPr>
      <w:ins w:id="6917"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18"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19" w:author="Unknown"/>
          <w:rStyle w:val="HTMLCode"/>
          <w:rFonts w:ascii="Consolas" w:hAnsi="Consolas" w:cs="Consolas"/>
          <w:color w:val="000000"/>
          <w:shd w:val="clear" w:color="auto" w:fill="FFFFFF"/>
        </w:rPr>
      </w:pPr>
      <w:ins w:id="6920"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TreeViewItemBase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INotifyPropertyChanged</w:t>
        </w:r>
      </w:ins>
    </w:p>
    <w:p w:rsidR="009C15ED" w:rsidRDefault="009C15ED" w:rsidP="009C15ED">
      <w:pPr>
        <w:pStyle w:val="HTMLPreformatted"/>
        <w:shd w:val="clear" w:color="auto" w:fill="FFFFFF"/>
        <w:rPr>
          <w:ins w:id="6921" w:author="Unknown"/>
          <w:rStyle w:val="HTMLCode"/>
          <w:rFonts w:ascii="Consolas" w:hAnsi="Consolas" w:cs="Consolas"/>
          <w:color w:val="000000"/>
          <w:shd w:val="clear" w:color="auto" w:fill="FFFFFF"/>
        </w:rPr>
      </w:pPr>
      <w:ins w:id="6922"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23" w:author="Unknown"/>
          <w:rStyle w:val="HTMLCode"/>
          <w:rFonts w:ascii="Consolas" w:hAnsi="Consolas" w:cs="Consolas"/>
          <w:color w:val="000000"/>
          <w:shd w:val="clear" w:color="auto" w:fill="FFFFFF"/>
        </w:rPr>
      </w:pPr>
      <w:ins w:id="692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bool</w:t>
        </w:r>
        <w:r>
          <w:rPr>
            <w:rStyle w:val="HTMLCode"/>
            <w:rFonts w:ascii="Consolas" w:hAnsi="Consolas" w:cs="Consolas"/>
            <w:color w:val="000000"/>
            <w:shd w:val="clear" w:color="auto" w:fill="FFFFFF"/>
          </w:rPr>
          <w:t xml:space="preserve"> isSelected;</w:t>
        </w:r>
      </w:ins>
    </w:p>
    <w:p w:rsidR="009C15ED" w:rsidRDefault="009C15ED" w:rsidP="009C15ED">
      <w:pPr>
        <w:pStyle w:val="HTMLPreformatted"/>
        <w:shd w:val="clear" w:color="auto" w:fill="FFFFFF"/>
        <w:rPr>
          <w:ins w:id="6925" w:author="Unknown"/>
          <w:rStyle w:val="HTMLCode"/>
          <w:rFonts w:ascii="Consolas" w:hAnsi="Consolas" w:cs="Consolas"/>
          <w:color w:val="000000"/>
          <w:shd w:val="clear" w:color="auto" w:fill="FFFFFF"/>
        </w:rPr>
      </w:pPr>
      <w:ins w:id="69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bool</w:t>
        </w:r>
        <w:r>
          <w:rPr>
            <w:rStyle w:val="HTMLCode"/>
            <w:rFonts w:ascii="Consolas" w:hAnsi="Consolas" w:cs="Consolas"/>
            <w:color w:val="000000"/>
            <w:shd w:val="clear" w:color="auto" w:fill="FFFFFF"/>
          </w:rPr>
          <w:t xml:space="preserve"> IsSelected</w:t>
        </w:r>
      </w:ins>
    </w:p>
    <w:p w:rsidR="009C15ED" w:rsidRDefault="009C15ED" w:rsidP="009C15ED">
      <w:pPr>
        <w:pStyle w:val="HTMLPreformatted"/>
        <w:shd w:val="clear" w:color="auto" w:fill="FFFFFF"/>
        <w:rPr>
          <w:ins w:id="6927" w:author="Unknown"/>
          <w:rStyle w:val="HTMLCode"/>
          <w:rFonts w:ascii="Consolas" w:hAnsi="Consolas" w:cs="Consolas"/>
          <w:color w:val="000000"/>
          <w:shd w:val="clear" w:color="auto" w:fill="FFFFFF"/>
        </w:rPr>
      </w:pPr>
      <w:ins w:id="6928"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29" w:author="Unknown"/>
          <w:rStyle w:val="HTMLCode"/>
          <w:rFonts w:ascii="Consolas" w:hAnsi="Consolas" w:cs="Consolas"/>
          <w:color w:val="000000"/>
          <w:shd w:val="clear" w:color="auto" w:fill="FFFFFF"/>
        </w:rPr>
      </w:pPr>
      <w:ins w:id="693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 </w:t>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.isSelected; }</w:t>
        </w:r>
      </w:ins>
    </w:p>
    <w:p w:rsidR="009C15ED" w:rsidRDefault="009C15ED" w:rsidP="009C15ED">
      <w:pPr>
        <w:pStyle w:val="HTMLPreformatted"/>
        <w:shd w:val="clear" w:color="auto" w:fill="FFFFFF"/>
        <w:rPr>
          <w:ins w:id="6931" w:author="Unknown"/>
          <w:rStyle w:val="HTMLCode"/>
          <w:rFonts w:ascii="Consolas" w:hAnsi="Consolas" w:cs="Consolas"/>
          <w:color w:val="000000"/>
          <w:shd w:val="clear" w:color="auto" w:fill="FFFFFF"/>
        </w:rPr>
      </w:pPr>
      <w:ins w:id="69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set</w:t>
        </w:r>
      </w:ins>
    </w:p>
    <w:p w:rsidR="009C15ED" w:rsidRDefault="009C15ED" w:rsidP="009C15ED">
      <w:pPr>
        <w:pStyle w:val="HTMLPreformatted"/>
        <w:shd w:val="clear" w:color="auto" w:fill="FFFFFF"/>
        <w:rPr>
          <w:ins w:id="6933" w:author="Unknown"/>
          <w:rStyle w:val="HTMLCode"/>
          <w:rFonts w:ascii="Consolas" w:hAnsi="Consolas" w:cs="Consolas"/>
          <w:color w:val="000000"/>
          <w:shd w:val="clear" w:color="auto" w:fill="FFFFFF"/>
        </w:rPr>
      </w:pPr>
      <w:ins w:id="69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35" w:author="Unknown"/>
          <w:rStyle w:val="HTMLCode"/>
          <w:rFonts w:ascii="Consolas" w:hAnsi="Consolas" w:cs="Consolas"/>
          <w:color w:val="000000"/>
          <w:shd w:val="clear" w:color="auto" w:fill="FFFFFF"/>
        </w:rPr>
      </w:pPr>
      <w:ins w:id="69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 xml:space="preserve"> != </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.isSelected)</w:t>
        </w:r>
      </w:ins>
    </w:p>
    <w:p w:rsidR="009C15ED" w:rsidRDefault="009C15ED" w:rsidP="009C15ED">
      <w:pPr>
        <w:pStyle w:val="HTMLPreformatted"/>
        <w:shd w:val="clear" w:color="auto" w:fill="FFFFFF"/>
        <w:rPr>
          <w:ins w:id="6937" w:author="Unknown"/>
          <w:rStyle w:val="HTMLCode"/>
          <w:rFonts w:ascii="Consolas" w:hAnsi="Consolas" w:cs="Consolas"/>
          <w:color w:val="000000"/>
          <w:shd w:val="clear" w:color="auto" w:fill="FFFFFF"/>
        </w:rPr>
      </w:pPr>
      <w:ins w:id="69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39" w:author="Unknown"/>
          <w:rStyle w:val="HTMLCode"/>
          <w:rFonts w:ascii="Consolas" w:hAnsi="Consolas" w:cs="Consolas"/>
          <w:color w:val="000000"/>
          <w:shd w:val="clear" w:color="auto" w:fill="FFFFFF"/>
        </w:rPr>
      </w:pPr>
      <w:ins w:id="69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.isSelected = </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941" w:author="Unknown"/>
          <w:rStyle w:val="HTMLCode"/>
          <w:rFonts w:ascii="Consolas" w:hAnsi="Consolas" w:cs="Consolas"/>
          <w:color w:val="000000"/>
          <w:shd w:val="clear" w:color="auto" w:fill="FFFFFF"/>
        </w:rPr>
      </w:pPr>
      <w:ins w:id="69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NotifyPropertyChanged(</w:t>
        </w:r>
        <w:r>
          <w:rPr>
            <w:rStyle w:val="hljs-string"/>
            <w:rFonts w:ascii="Consolas" w:hAnsi="Consolas" w:cs="Consolas"/>
            <w:color w:val="A31515"/>
            <w:shd w:val="clear" w:color="auto" w:fill="FFFFFF"/>
          </w:rPr>
          <w:t>"IsSelected"</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943" w:author="Unknown"/>
          <w:rStyle w:val="HTMLCode"/>
          <w:rFonts w:ascii="Consolas" w:hAnsi="Consolas" w:cs="Consolas"/>
          <w:color w:val="000000"/>
          <w:shd w:val="clear" w:color="auto" w:fill="FFFFFF"/>
        </w:rPr>
      </w:pPr>
      <w:ins w:id="69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45" w:author="Unknown"/>
          <w:rStyle w:val="HTMLCode"/>
          <w:rFonts w:ascii="Consolas" w:hAnsi="Consolas" w:cs="Consolas"/>
          <w:color w:val="000000"/>
          <w:shd w:val="clear" w:color="auto" w:fill="FFFFFF"/>
        </w:rPr>
      </w:pPr>
      <w:ins w:id="694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47" w:author="Unknown"/>
          <w:rStyle w:val="HTMLCode"/>
          <w:rFonts w:ascii="Consolas" w:hAnsi="Consolas" w:cs="Consolas"/>
          <w:color w:val="000000"/>
          <w:shd w:val="clear" w:color="auto" w:fill="FFFFFF"/>
        </w:rPr>
      </w:pPr>
      <w:ins w:id="694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49"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50" w:author="Unknown"/>
          <w:rStyle w:val="HTMLCode"/>
          <w:rFonts w:ascii="Consolas" w:hAnsi="Consolas" w:cs="Consolas"/>
          <w:color w:val="000000"/>
          <w:shd w:val="clear" w:color="auto" w:fill="FFFFFF"/>
        </w:rPr>
      </w:pPr>
      <w:ins w:id="69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bool</w:t>
        </w:r>
        <w:r>
          <w:rPr>
            <w:rStyle w:val="HTMLCode"/>
            <w:rFonts w:ascii="Consolas" w:hAnsi="Consolas" w:cs="Consolas"/>
            <w:color w:val="000000"/>
            <w:shd w:val="clear" w:color="auto" w:fill="FFFFFF"/>
          </w:rPr>
          <w:t xml:space="preserve"> isExpanded;</w:t>
        </w:r>
      </w:ins>
    </w:p>
    <w:p w:rsidR="009C15ED" w:rsidRDefault="009C15ED" w:rsidP="009C15ED">
      <w:pPr>
        <w:pStyle w:val="HTMLPreformatted"/>
        <w:shd w:val="clear" w:color="auto" w:fill="FFFFFF"/>
        <w:rPr>
          <w:ins w:id="6952" w:author="Unknown"/>
          <w:rStyle w:val="HTMLCode"/>
          <w:rFonts w:ascii="Consolas" w:hAnsi="Consolas" w:cs="Consolas"/>
          <w:color w:val="000000"/>
          <w:shd w:val="clear" w:color="auto" w:fill="FFFFFF"/>
        </w:rPr>
      </w:pPr>
      <w:ins w:id="69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bool</w:t>
        </w:r>
        <w:r>
          <w:rPr>
            <w:rStyle w:val="HTMLCode"/>
            <w:rFonts w:ascii="Consolas" w:hAnsi="Consolas" w:cs="Consolas"/>
            <w:color w:val="000000"/>
            <w:shd w:val="clear" w:color="auto" w:fill="FFFFFF"/>
          </w:rPr>
          <w:t xml:space="preserve"> IsExpanded</w:t>
        </w:r>
      </w:ins>
    </w:p>
    <w:p w:rsidR="009C15ED" w:rsidRDefault="009C15ED" w:rsidP="009C15ED">
      <w:pPr>
        <w:pStyle w:val="HTMLPreformatted"/>
        <w:shd w:val="clear" w:color="auto" w:fill="FFFFFF"/>
        <w:rPr>
          <w:ins w:id="6954" w:author="Unknown"/>
          <w:rStyle w:val="HTMLCode"/>
          <w:rFonts w:ascii="Consolas" w:hAnsi="Consolas" w:cs="Consolas"/>
          <w:color w:val="000000"/>
          <w:shd w:val="clear" w:color="auto" w:fill="FFFFFF"/>
        </w:rPr>
      </w:pPr>
      <w:ins w:id="69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56" w:author="Unknown"/>
          <w:rStyle w:val="HTMLCode"/>
          <w:rFonts w:ascii="Consolas" w:hAnsi="Consolas" w:cs="Consolas"/>
          <w:color w:val="000000"/>
          <w:shd w:val="clear" w:color="auto" w:fill="FFFFFF"/>
        </w:rPr>
      </w:pPr>
      <w:ins w:id="69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 </w:t>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.isExpanded; }</w:t>
        </w:r>
      </w:ins>
    </w:p>
    <w:p w:rsidR="009C15ED" w:rsidRDefault="009C15ED" w:rsidP="009C15ED">
      <w:pPr>
        <w:pStyle w:val="HTMLPreformatted"/>
        <w:shd w:val="clear" w:color="auto" w:fill="FFFFFF"/>
        <w:rPr>
          <w:ins w:id="6958" w:author="Unknown"/>
          <w:rStyle w:val="HTMLCode"/>
          <w:rFonts w:ascii="Consolas" w:hAnsi="Consolas" w:cs="Consolas"/>
          <w:color w:val="000000"/>
          <w:shd w:val="clear" w:color="auto" w:fill="FFFFFF"/>
        </w:rPr>
      </w:pPr>
      <w:ins w:id="69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set</w:t>
        </w:r>
      </w:ins>
    </w:p>
    <w:p w:rsidR="009C15ED" w:rsidRDefault="009C15ED" w:rsidP="009C15ED">
      <w:pPr>
        <w:pStyle w:val="HTMLPreformatted"/>
        <w:shd w:val="clear" w:color="auto" w:fill="FFFFFF"/>
        <w:rPr>
          <w:ins w:id="6960" w:author="Unknown"/>
          <w:rStyle w:val="HTMLCode"/>
          <w:rFonts w:ascii="Consolas" w:hAnsi="Consolas" w:cs="Consolas"/>
          <w:color w:val="000000"/>
          <w:shd w:val="clear" w:color="auto" w:fill="FFFFFF"/>
        </w:rPr>
      </w:pPr>
      <w:ins w:id="69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62" w:author="Unknown"/>
          <w:rStyle w:val="HTMLCode"/>
          <w:rFonts w:ascii="Consolas" w:hAnsi="Consolas" w:cs="Consolas"/>
          <w:color w:val="000000"/>
          <w:shd w:val="clear" w:color="auto" w:fill="FFFFFF"/>
        </w:rPr>
      </w:pPr>
      <w:ins w:id="69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 xml:space="preserve"> != </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.isExpanded)</w:t>
        </w:r>
      </w:ins>
    </w:p>
    <w:p w:rsidR="009C15ED" w:rsidRDefault="009C15ED" w:rsidP="009C15ED">
      <w:pPr>
        <w:pStyle w:val="HTMLPreformatted"/>
        <w:shd w:val="clear" w:color="auto" w:fill="FFFFFF"/>
        <w:rPr>
          <w:ins w:id="6964" w:author="Unknown"/>
          <w:rStyle w:val="HTMLCode"/>
          <w:rFonts w:ascii="Consolas" w:hAnsi="Consolas" w:cs="Consolas"/>
          <w:color w:val="000000"/>
          <w:shd w:val="clear" w:color="auto" w:fill="FFFFFF"/>
        </w:rPr>
      </w:pPr>
      <w:ins w:id="69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66" w:author="Unknown"/>
          <w:rStyle w:val="HTMLCode"/>
          <w:rFonts w:ascii="Consolas" w:hAnsi="Consolas" w:cs="Consolas"/>
          <w:color w:val="000000"/>
          <w:shd w:val="clear" w:color="auto" w:fill="FFFFFF"/>
        </w:rPr>
      </w:pPr>
      <w:ins w:id="69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.isExpanded = </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968" w:author="Unknown"/>
          <w:rStyle w:val="HTMLCode"/>
          <w:rFonts w:ascii="Consolas" w:hAnsi="Consolas" w:cs="Consolas"/>
          <w:color w:val="000000"/>
          <w:shd w:val="clear" w:color="auto" w:fill="FFFFFF"/>
        </w:rPr>
      </w:pPr>
      <w:ins w:id="696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NotifyPropertyChanged(</w:t>
        </w:r>
        <w:r>
          <w:rPr>
            <w:rStyle w:val="hljs-string"/>
            <w:rFonts w:ascii="Consolas" w:hAnsi="Consolas" w:cs="Consolas"/>
            <w:color w:val="A31515"/>
            <w:shd w:val="clear" w:color="auto" w:fill="FFFFFF"/>
          </w:rPr>
          <w:t>"IsExpanded"</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970" w:author="Unknown"/>
          <w:rStyle w:val="HTMLCode"/>
          <w:rFonts w:ascii="Consolas" w:hAnsi="Consolas" w:cs="Consolas"/>
          <w:color w:val="000000"/>
          <w:shd w:val="clear" w:color="auto" w:fill="FFFFFF"/>
        </w:rPr>
      </w:pPr>
      <w:ins w:id="697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72" w:author="Unknown"/>
          <w:rStyle w:val="HTMLCode"/>
          <w:rFonts w:ascii="Consolas" w:hAnsi="Consolas" w:cs="Consolas"/>
          <w:color w:val="000000"/>
          <w:shd w:val="clear" w:color="auto" w:fill="FFFFFF"/>
        </w:rPr>
      </w:pPr>
      <w:ins w:id="697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74" w:author="Unknown"/>
          <w:rStyle w:val="HTMLCode"/>
          <w:rFonts w:ascii="Consolas" w:hAnsi="Consolas" w:cs="Consolas"/>
          <w:color w:val="000000"/>
          <w:shd w:val="clear" w:color="auto" w:fill="FFFFFF"/>
        </w:rPr>
      </w:pPr>
      <w:ins w:id="697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76"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77"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78" w:author="Unknown"/>
          <w:rStyle w:val="HTMLCode"/>
          <w:rFonts w:ascii="Consolas" w:hAnsi="Consolas" w:cs="Consolas"/>
          <w:color w:val="000000"/>
          <w:shd w:val="clear" w:color="auto" w:fill="FFFFFF"/>
        </w:rPr>
      </w:pPr>
      <w:ins w:id="697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event</w:t>
        </w:r>
        <w:r>
          <w:rPr>
            <w:rStyle w:val="HTMLCode"/>
            <w:rFonts w:ascii="Consolas" w:hAnsi="Consolas" w:cs="Consolas"/>
            <w:color w:val="000000"/>
            <w:shd w:val="clear" w:color="auto" w:fill="FFFFFF"/>
          </w:rPr>
          <w:t xml:space="preserve"> PropertyChangedEventHandler PropertyChanged;</w:t>
        </w:r>
      </w:ins>
    </w:p>
    <w:p w:rsidR="009C15ED" w:rsidRDefault="009C15ED" w:rsidP="009C15ED">
      <w:pPr>
        <w:pStyle w:val="HTMLPreformatted"/>
        <w:shd w:val="clear" w:color="auto" w:fill="FFFFFF"/>
        <w:rPr>
          <w:ins w:id="6980" w:author="Unknown"/>
          <w:rStyle w:val="HTMLCode"/>
          <w:rFonts w:ascii="Consolas" w:hAnsi="Consolas" w:cs="Consolas"/>
          <w:color w:val="000000"/>
          <w:shd w:val="clear" w:color="auto" w:fill="FFFFFF"/>
        </w:rPr>
      </w:pPr>
    </w:p>
    <w:p w:rsidR="009C15ED" w:rsidRDefault="009C15ED" w:rsidP="009C15ED">
      <w:pPr>
        <w:pStyle w:val="HTMLPreformatted"/>
        <w:shd w:val="clear" w:color="auto" w:fill="FFFFFF"/>
        <w:rPr>
          <w:ins w:id="6981" w:author="Unknown"/>
          <w:rStyle w:val="HTMLCode"/>
          <w:rFonts w:ascii="Consolas" w:hAnsi="Consolas" w:cs="Consolas"/>
          <w:color w:val="000000"/>
          <w:shd w:val="clear" w:color="auto" w:fill="FFFFFF"/>
        </w:rPr>
      </w:pPr>
      <w:ins w:id="69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NotifyPropertyChanged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string</w:t>
        </w:r>
        <w:r>
          <w:rPr>
            <w:rStyle w:val="hljs-params"/>
            <w:rFonts w:ascii="Consolas" w:hAnsi="Consolas" w:cs="Consolas"/>
            <w:color w:val="000000"/>
            <w:shd w:val="clear" w:color="auto" w:fill="FFFFFF"/>
          </w:rPr>
          <w:t xml:space="preserve"> propName</w:t>
        </w:r>
        <w:r>
          <w:rPr>
            <w:rStyle w:val="hljs-function"/>
            <w:rFonts w:ascii="Consolas" w:hAnsi="Consolas" w:cs="Consolas"/>
            <w:color w:val="000000"/>
            <w:shd w:val="clear" w:color="auto" w:fill="FFFFFF"/>
          </w:rPr>
          <w:t>)</w:t>
        </w:r>
      </w:ins>
    </w:p>
    <w:p w:rsidR="009C15ED" w:rsidRDefault="009C15ED" w:rsidP="009C15ED">
      <w:pPr>
        <w:pStyle w:val="HTMLPreformatted"/>
        <w:shd w:val="clear" w:color="auto" w:fill="FFFFFF"/>
        <w:rPr>
          <w:ins w:id="6983" w:author="Unknown"/>
          <w:rStyle w:val="HTMLCode"/>
          <w:rFonts w:ascii="Consolas" w:hAnsi="Consolas" w:cs="Consolas"/>
          <w:color w:val="000000"/>
          <w:shd w:val="clear" w:color="auto" w:fill="FFFFFF"/>
        </w:rPr>
      </w:pPr>
      <w:ins w:id="69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85" w:author="Unknown"/>
          <w:rStyle w:val="HTMLCode"/>
          <w:rFonts w:ascii="Consolas" w:hAnsi="Consolas" w:cs="Consolas"/>
          <w:color w:val="000000"/>
          <w:shd w:val="clear" w:color="auto" w:fill="FFFFFF"/>
        </w:rPr>
      </w:pPr>
      <w:ins w:id="698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.PropertyChanged != </w:t>
        </w:r>
        <w:r>
          <w:rPr>
            <w:rStyle w:val="hljs-literal"/>
            <w:rFonts w:ascii="Consolas" w:eastAsiaTheme="majorEastAsia" w:hAnsi="Consolas" w:cs="Consolas"/>
            <w:color w:val="A31515"/>
            <w:shd w:val="clear" w:color="auto" w:fill="FFFFFF"/>
          </w:rPr>
          <w:t>null</w:t>
        </w:r>
        <w:r>
          <w:rPr>
            <w:rStyle w:val="HTMLCode"/>
            <w:rFonts w:ascii="Consolas" w:hAnsi="Consolas" w:cs="Consolas"/>
            <w:color w:val="000000"/>
            <w:shd w:val="clear" w:color="auto" w:fill="FFFFFF"/>
          </w:rPr>
          <w:t>)</w:t>
        </w:r>
      </w:ins>
    </w:p>
    <w:p w:rsidR="009C15ED" w:rsidRDefault="009C15ED" w:rsidP="009C15ED">
      <w:pPr>
        <w:pStyle w:val="HTMLPreformatted"/>
        <w:shd w:val="clear" w:color="auto" w:fill="FFFFFF"/>
        <w:rPr>
          <w:ins w:id="6987" w:author="Unknown"/>
          <w:rStyle w:val="HTMLCode"/>
          <w:rFonts w:ascii="Consolas" w:hAnsi="Consolas" w:cs="Consolas"/>
          <w:color w:val="000000"/>
          <w:shd w:val="clear" w:color="auto" w:fill="FFFFFF"/>
        </w:rPr>
      </w:pPr>
      <w:ins w:id="69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.PropertyChanged(</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PropertyChangedEventArgs(propName));</w:t>
        </w:r>
      </w:ins>
    </w:p>
    <w:p w:rsidR="009C15ED" w:rsidRDefault="009C15ED" w:rsidP="009C15ED">
      <w:pPr>
        <w:pStyle w:val="HTMLPreformatted"/>
        <w:shd w:val="clear" w:color="auto" w:fill="FFFFFF"/>
        <w:rPr>
          <w:ins w:id="6989" w:author="Unknown"/>
          <w:rStyle w:val="HTMLCode"/>
          <w:rFonts w:ascii="Consolas" w:hAnsi="Consolas" w:cs="Consolas"/>
          <w:color w:val="000000"/>
          <w:shd w:val="clear" w:color="auto" w:fill="FFFFFF"/>
        </w:rPr>
      </w:pPr>
      <w:ins w:id="699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91" w:author="Unknown"/>
          <w:rStyle w:val="HTMLCode"/>
          <w:rFonts w:ascii="Consolas" w:hAnsi="Consolas" w:cs="Consolas"/>
          <w:color w:val="000000"/>
          <w:shd w:val="clear" w:color="auto" w:fill="FFFFFF"/>
        </w:rPr>
      </w:pPr>
      <w:ins w:id="6992" w:author="Unknown">
        <w:r>
          <w:rPr>
            <w:rStyle w:val="HTMLCode"/>
            <w:rFonts w:ascii="Consolas" w:hAnsi="Consolas" w:cs="Consolas"/>
            <w:color w:val="000000"/>
            <w:shd w:val="clear" w:color="auto" w:fill="FFFFFF"/>
          </w:rPr>
          <w:tab/>
          <w:t>}</w:t>
        </w:r>
      </w:ins>
    </w:p>
    <w:p w:rsidR="009C15ED" w:rsidRDefault="009C15ED" w:rsidP="009C15ED">
      <w:pPr>
        <w:pStyle w:val="HTMLPreformatted"/>
        <w:shd w:val="clear" w:color="auto" w:fill="FFFFFF"/>
        <w:rPr>
          <w:ins w:id="6993" w:author="Unknown"/>
          <w:rFonts w:ascii="Consolas" w:hAnsi="Consolas" w:cs="Consolas"/>
          <w:color w:val="212529"/>
          <w:sz w:val="16"/>
          <w:szCs w:val="16"/>
        </w:rPr>
      </w:pPr>
      <w:ins w:id="6994" w:author="Unknown">
        <w:r>
          <w:rPr>
            <w:rStyle w:val="HTMLCode"/>
            <w:rFonts w:ascii="Consolas" w:hAnsi="Consolas" w:cs="Consolas"/>
            <w:color w:val="000000"/>
            <w:shd w:val="clear" w:color="auto" w:fill="FFFFFF"/>
          </w:rPr>
          <w:t>}</w:t>
        </w:r>
      </w:ins>
    </w:p>
    <w:p w:rsidR="009C15ED" w:rsidRDefault="009C15ED" w:rsidP="009C15ED">
      <w:pPr>
        <w:rPr>
          <w:ins w:id="6995" w:author="Unknown"/>
          <w:rFonts w:ascii="Times New Roman" w:hAnsi="Times New Roman" w:cs="Times New Roman"/>
          <w:sz w:val="24"/>
          <w:szCs w:val="24"/>
        </w:rPr>
      </w:pPr>
      <w:r>
        <w:rPr>
          <w:noProof/>
        </w:rPr>
        <w:drawing>
          <wp:inline distT="0" distB="0" distL="0" distR="0">
            <wp:extent cx="2860040" cy="1901825"/>
            <wp:effectExtent l="19050" t="0" r="0" b="0"/>
            <wp:docPr id="230" name="aelm1534" descr="https://www.wpf-tutorial.com/Images/ArticleImages/1/chapters/treeview/treeview_selection_expa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34" descr="https://www.wpf-tutorial.com/Images/ArticleImages/1/chapters/treeview/treeview_selection_expansion.png"/>
                    <pic:cNvPicPr>
                      <a:picLocks noChangeAspect="1" noChangeArrowheads="1"/>
                    </pic:cNvPicPr>
                  </pic:nvPicPr>
                  <pic:blipFill>
                    <a:blip r:embed="rId193"/>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9C15ED" w:rsidRDefault="009C15ED" w:rsidP="009C15ED">
      <w:pPr>
        <w:pStyle w:val="NormalWeb"/>
        <w:shd w:val="clear" w:color="auto" w:fill="FFFFFF"/>
        <w:spacing w:before="288" w:beforeAutospacing="0" w:after="288" w:afterAutospacing="0"/>
        <w:rPr>
          <w:ins w:id="6996" w:author="Unknown"/>
          <w:rFonts w:ascii="Segoe UI" w:hAnsi="Segoe UI" w:cs="Segoe UI"/>
          <w:color w:val="212529"/>
          <w:sz w:val="18"/>
          <w:szCs w:val="18"/>
        </w:rPr>
      </w:pPr>
      <w:ins w:id="6997" w:author="Unknown">
        <w:r>
          <w:rPr>
            <w:rFonts w:ascii="Segoe UI" w:hAnsi="Segoe UI" w:cs="Segoe UI"/>
            <w:color w:val="212529"/>
            <w:sz w:val="18"/>
            <w:szCs w:val="18"/>
          </w:rPr>
          <w:t>I'm sorry for the rather large amount of code in one place. In a real world solution, it would obviously be spread out over multiple files instead and the data for the tree would likely come from an actual data source, instead of being generated on the fly. Allow me to explain what happens in the example.</w:t>
        </w:r>
      </w:ins>
    </w:p>
    <w:p w:rsidR="009C15ED" w:rsidRDefault="009C15ED" w:rsidP="009C15ED">
      <w:pPr>
        <w:pStyle w:val="Heading2"/>
        <w:shd w:val="clear" w:color="auto" w:fill="FFFFFF"/>
        <w:spacing w:before="0"/>
        <w:rPr>
          <w:ins w:id="6998" w:author="Unknown"/>
          <w:rFonts w:ascii="Segoe UI" w:hAnsi="Segoe UI" w:cs="Segoe UI"/>
          <w:b w:val="0"/>
          <w:bCs w:val="0"/>
          <w:color w:val="33393E"/>
          <w:sz w:val="36"/>
          <w:szCs w:val="36"/>
        </w:rPr>
      </w:pPr>
      <w:ins w:id="6999" w:author="Unknown">
        <w:r>
          <w:rPr>
            <w:rFonts w:ascii="Segoe UI" w:hAnsi="Segoe UI" w:cs="Segoe UI"/>
            <w:b w:val="0"/>
            <w:bCs w:val="0"/>
            <w:color w:val="33393E"/>
          </w:rPr>
          <w:lastRenderedPageBreak/>
          <w:t>XAML part</w:t>
        </w:r>
      </w:ins>
    </w:p>
    <w:p w:rsidR="009C15ED" w:rsidRDefault="009C15ED" w:rsidP="009C15ED">
      <w:pPr>
        <w:pStyle w:val="NormalWeb"/>
        <w:shd w:val="clear" w:color="auto" w:fill="FFFFFF"/>
        <w:spacing w:before="288" w:beforeAutospacing="0" w:after="288" w:afterAutospacing="0"/>
        <w:rPr>
          <w:ins w:id="7000" w:author="Unknown"/>
          <w:rFonts w:ascii="Segoe UI" w:hAnsi="Segoe UI" w:cs="Segoe UI"/>
          <w:color w:val="212529"/>
          <w:sz w:val="18"/>
          <w:szCs w:val="18"/>
        </w:rPr>
      </w:pPr>
      <w:ins w:id="7001" w:author="Unknown">
        <w:r>
          <w:rPr>
            <w:rFonts w:ascii="Segoe UI" w:hAnsi="Segoe UI" w:cs="Segoe UI"/>
            <w:color w:val="212529"/>
            <w:sz w:val="18"/>
            <w:szCs w:val="18"/>
          </w:rPr>
          <w:t>I have defined a couple of buttons to be placed in the bottom of the dialog, to use the two new properties. Then we have the TreeView, for which I have defined an ItemTemplate (as demonstrated in a previous chapter) as well as an ItemContainerStyle. If you haven't read the chapters on styling yet, you might not completely understand that part, but it's simply a matter of tying together the properties on our own custom class with the </w:t>
        </w:r>
        <w:r>
          <w:rPr>
            <w:rStyle w:val="Strong"/>
            <w:rFonts w:ascii="Segoe UI" w:hAnsi="Segoe UI" w:cs="Segoe UI"/>
            <w:color w:val="212529"/>
            <w:sz w:val="18"/>
            <w:szCs w:val="18"/>
          </w:rPr>
          <w:t>IsSelected</w:t>
        </w:r>
        <w:r>
          <w:rPr>
            <w:rFonts w:ascii="Segoe UI" w:hAnsi="Segoe UI" w:cs="Segoe UI"/>
            <w:color w:val="212529"/>
            <w:sz w:val="18"/>
            <w:szCs w:val="18"/>
          </w:rPr>
          <w:t> and </w:t>
        </w:r>
        <w:r>
          <w:rPr>
            <w:rStyle w:val="Strong"/>
            <w:rFonts w:ascii="Segoe UI" w:hAnsi="Segoe UI" w:cs="Segoe UI"/>
            <w:color w:val="212529"/>
            <w:sz w:val="18"/>
            <w:szCs w:val="18"/>
          </w:rPr>
          <w:t>IsExpanded</w:t>
        </w:r>
        <w:r>
          <w:rPr>
            <w:rFonts w:ascii="Segoe UI" w:hAnsi="Segoe UI" w:cs="Segoe UI"/>
            <w:color w:val="212529"/>
            <w:sz w:val="18"/>
            <w:szCs w:val="18"/>
          </w:rPr>
          <w:t> properties on the TreeViewItems, which is done with Style setters. You can learn more about them elsewhere in this tutorial.</w:t>
        </w:r>
      </w:ins>
    </w:p>
    <w:p w:rsidR="009C15ED" w:rsidRDefault="009C15ED" w:rsidP="009C15ED">
      <w:pPr>
        <w:pStyle w:val="Heading2"/>
        <w:shd w:val="clear" w:color="auto" w:fill="FFFFFF"/>
        <w:spacing w:before="0"/>
        <w:rPr>
          <w:ins w:id="7002" w:author="Unknown"/>
          <w:rFonts w:ascii="Segoe UI" w:hAnsi="Segoe UI" w:cs="Segoe UI"/>
          <w:b w:val="0"/>
          <w:bCs w:val="0"/>
          <w:color w:val="33393E"/>
          <w:sz w:val="36"/>
          <w:szCs w:val="36"/>
        </w:rPr>
      </w:pPr>
      <w:ins w:id="7003" w:author="Unknown">
        <w:r>
          <w:rPr>
            <w:rFonts w:ascii="Segoe UI" w:hAnsi="Segoe UI" w:cs="Segoe UI"/>
            <w:b w:val="0"/>
            <w:bCs w:val="0"/>
            <w:color w:val="33393E"/>
          </w:rPr>
          <w:t>Code-behind part</w:t>
        </w:r>
      </w:ins>
    </w:p>
    <w:p w:rsidR="009C15ED" w:rsidRDefault="009C15ED" w:rsidP="009C15ED">
      <w:pPr>
        <w:pStyle w:val="NormalWeb"/>
        <w:shd w:val="clear" w:color="auto" w:fill="FFFFFF"/>
        <w:spacing w:before="288" w:beforeAutospacing="0" w:after="288" w:afterAutospacing="0"/>
        <w:rPr>
          <w:ins w:id="7004" w:author="Unknown"/>
          <w:rFonts w:ascii="Segoe UI" w:hAnsi="Segoe UI" w:cs="Segoe UI"/>
          <w:color w:val="212529"/>
          <w:sz w:val="18"/>
          <w:szCs w:val="18"/>
        </w:rPr>
      </w:pPr>
      <w:ins w:id="7005" w:author="Unknown">
        <w:r>
          <w:rPr>
            <w:rFonts w:ascii="Segoe UI" w:hAnsi="Segoe UI" w:cs="Segoe UI"/>
            <w:color w:val="212529"/>
            <w:sz w:val="18"/>
            <w:szCs w:val="18"/>
          </w:rPr>
          <w:t>In the code-behind, I have defined a </w:t>
        </w:r>
        <w:r>
          <w:rPr>
            <w:rStyle w:val="Strong"/>
            <w:rFonts w:ascii="Segoe UI" w:hAnsi="Segoe UI" w:cs="Segoe UI"/>
            <w:color w:val="212529"/>
            <w:sz w:val="18"/>
            <w:szCs w:val="18"/>
          </w:rPr>
          <w:t>Person</w:t>
        </w:r>
        <w:r>
          <w:rPr>
            <w:rFonts w:ascii="Segoe UI" w:hAnsi="Segoe UI" w:cs="Segoe UI"/>
            <w:color w:val="212529"/>
            <w:sz w:val="18"/>
            <w:szCs w:val="18"/>
          </w:rPr>
          <w:t> class, with a couple of properties, which inherits our extra properties from the </w:t>
        </w:r>
        <w:r>
          <w:rPr>
            <w:rStyle w:val="Strong"/>
            <w:rFonts w:ascii="Segoe UI" w:hAnsi="Segoe UI" w:cs="Segoe UI"/>
            <w:color w:val="212529"/>
            <w:sz w:val="18"/>
            <w:szCs w:val="18"/>
          </w:rPr>
          <w:t>TreeViewItemBase</w:t>
        </w:r>
        <w:r>
          <w:rPr>
            <w:rFonts w:ascii="Segoe UI" w:hAnsi="Segoe UI" w:cs="Segoe UI"/>
            <w:color w:val="212529"/>
            <w:sz w:val="18"/>
            <w:szCs w:val="18"/>
          </w:rPr>
          <w:t> class. You should be aware that the TreeViewItemBase class implements the INotifyPropertyChanged interface and uses it to notify of changes to these two essential properties - without this, selection/expansion changes won't be reflected in the UI. The concept of notification changes are explained in the Data binding chapters.</w:t>
        </w:r>
      </w:ins>
    </w:p>
    <w:p w:rsidR="009C15ED" w:rsidRDefault="009C15ED" w:rsidP="009C15ED">
      <w:pPr>
        <w:pStyle w:val="NormalWeb"/>
        <w:shd w:val="clear" w:color="auto" w:fill="FFFFFF"/>
        <w:spacing w:before="288" w:beforeAutospacing="0" w:after="288" w:afterAutospacing="0"/>
        <w:rPr>
          <w:ins w:id="7006" w:author="Unknown"/>
          <w:rFonts w:ascii="Segoe UI" w:hAnsi="Segoe UI" w:cs="Segoe UI"/>
          <w:color w:val="212529"/>
          <w:sz w:val="18"/>
          <w:szCs w:val="18"/>
        </w:rPr>
      </w:pPr>
      <w:ins w:id="7007" w:author="Unknown">
        <w:r>
          <w:rPr>
            <w:rFonts w:ascii="Segoe UI" w:hAnsi="Segoe UI" w:cs="Segoe UI"/>
            <w:color w:val="212529"/>
            <w:sz w:val="18"/>
            <w:szCs w:val="18"/>
          </w:rPr>
          <w:t>In the main Window class I simply create a range of persons, while adding children to some of them. I add the persons to a list, which I assign as the ItemsSource of the TreeView, which, with a bit of help from the defined template, renders them the way they are shown on the screenshot.</w:t>
        </w:r>
      </w:ins>
    </w:p>
    <w:p w:rsidR="009C15ED" w:rsidRDefault="009C15ED" w:rsidP="009C15ED">
      <w:pPr>
        <w:pStyle w:val="NormalWeb"/>
        <w:shd w:val="clear" w:color="auto" w:fill="FFFFFF"/>
        <w:spacing w:before="288" w:beforeAutospacing="0" w:after="288" w:afterAutospacing="0"/>
        <w:rPr>
          <w:ins w:id="7008" w:author="Unknown"/>
          <w:rFonts w:ascii="Segoe UI" w:hAnsi="Segoe UI" w:cs="Segoe UI"/>
          <w:color w:val="212529"/>
          <w:sz w:val="18"/>
          <w:szCs w:val="18"/>
        </w:rPr>
      </w:pPr>
      <w:ins w:id="7009" w:author="Unknown">
        <w:r>
          <w:rPr>
            <w:rFonts w:ascii="Segoe UI" w:hAnsi="Segoe UI" w:cs="Segoe UI"/>
            <w:color w:val="212529"/>
            <w:sz w:val="18"/>
            <w:szCs w:val="18"/>
          </w:rPr>
          <w:t>The most interesting part happens when I set the IsExpanded and IsSelected properties on the </w:t>
        </w:r>
        <w:r>
          <w:rPr>
            <w:rStyle w:val="Emphasis"/>
            <w:rFonts w:ascii="Segoe UI" w:hAnsi="Segoe UI" w:cs="Segoe UI"/>
            <w:color w:val="212529"/>
            <w:sz w:val="18"/>
            <w:szCs w:val="18"/>
          </w:rPr>
          <w:t>person2</w:t>
        </w:r>
        <w:r>
          <w:rPr>
            <w:rFonts w:ascii="Segoe UI" w:hAnsi="Segoe UI" w:cs="Segoe UI"/>
            <w:color w:val="212529"/>
            <w:sz w:val="18"/>
            <w:szCs w:val="18"/>
          </w:rPr>
          <w:t> object. This is what causes the second person (Jane Doe) to be initially selected and expanded, as shown on the screenshot. We also use these two properties on the Person objects (inherited from the TreeViewItemBase class) in the event handlers for the two test buttons (please bear in mind that, to keep the code as small and simple as possible, the selection button only works for the top level items).</w:t>
        </w:r>
      </w:ins>
    </w:p>
    <w:p w:rsidR="00F0025E" w:rsidRDefault="00F0025E" w:rsidP="00F0025E">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Lazy loading TreeView items</w:t>
      </w:r>
    </w:p>
    <w:p w:rsidR="00F0025E" w:rsidRDefault="00F0025E" w:rsidP="00F0025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usual process when using the TreeView is to bind to a collection of items or to manually add each level at the same time. However, in some situations, you want to delay the loading of a nodes child items until they are actually needed. This is especially useful if you have a very deep tree, with lots of levels and child nodes and a great example of this, is the folder structure of your Windows computer.</w:t>
      </w:r>
    </w:p>
    <w:p w:rsidR="00F0025E" w:rsidRDefault="00F0025E" w:rsidP="00F0025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Each drive on your Windows computer has a range of child folders, and each of those child folders have child folders beneath them and so on. Looping through each drive and each drives child folders could become extremely time consuming and your TreeView would soon consist of a lot of nodes, with a high percentage of them never being needed. This is the perfect task for a lazy-loaded TreeView, where child folders are only loaded on demand.</w:t>
      </w:r>
    </w:p>
    <w:p w:rsidR="00F0025E" w:rsidRDefault="00F0025E" w:rsidP="00F0025E">
      <w:pPr>
        <w:pStyle w:val="NormalWeb"/>
        <w:shd w:val="clear" w:color="auto" w:fill="FFFFFF"/>
        <w:spacing w:before="288" w:beforeAutospacing="0" w:after="288" w:afterAutospacing="0"/>
        <w:rPr>
          <w:ins w:id="7010" w:author="Unknown"/>
          <w:rFonts w:ascii="Segoe UI" w:hAnsi="Segoe UI" w:cs="Segoe UI"/>
          <w:color w:val="212529"/>
          <w:sz w:val="18"/>
          <w:szCs w:val="18"/>
        </w:rPr>
      </w:pPr>
      <w:ins w:id="7011" w:author="Unknown">
        <w:r>
          <w:rPr>
            <w:rFonts w:ascii="Segoe UI" w:hAnsi="Segoe UI" w:cs="Segoe UI"/>
            <w:color w:val="212529"/>
            <w:sz w:val="18"/>
            <w:szCs w:val="18"/>
          </w:rPr>
          <w:t>To achieve this, we simply add a dummy folder to each drive or child folder, and then when the user expands it, we remove the dummy folder and replace it with the actual values. This is how our application looks when it starts - by that time, we have only obtained a list of available drives on the computer:</w:t>
        </w:r>
      </w:ins>
    </w:p>
    <w:p w:rsidR="00F0025E" w:rsidRDefault="00F0025E" w:rsidP="00F0025E">
      <w:pPr>
        <w:rPr>
          <w:ins w:id="7012" w:author="Unknown"/>
          <w:rFonts w:ascii="Times New Roman" w:hAnsi="Times New Roman" w:cs="Times New Roman"/>
          <w:sz w:val="24"/>
          <w:szCs w:val="24"/>
        </w:rPr>
      </w:pPr>
      <w:r>
        <w:rPr>
          <w:noProof/>
        </w:rPr>
        <w:lastRenderedPageBreak/>
        <w:drawing>
          <wp:inline distT="0" distB="0" distL="0" distR="0">
            <wp:extent cx="2860040" cy="2720975"/>
            <wp:effectExtent l="19050" t="0" r="0" b="0"/>
            <wp:docPr id="234" name="aelm1547" descr="https://www.wpf-tutorial.com/Images/ArticleImages/1/chapters/treeview/lazy_load_dr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47" descr="https://www.wpf-tutorial.com/Images/ArticleImages/1/chapters/treeview/lazy_load_drives.png"/>
                    <pic:cNvPicPr>
                      <a:picLocks noChangeAspect="1" noChangeArrowheads="1"/>
                    </pic:cNvPicPr>
                  </pic:nvPicPr>
                  <pic:blipFill>
                    <a:blip r:embed="rId194"/>
                    <a:srcRect/>
                    <a:stretch>
                      <a:fillRect/>
                    </a:stretch>
                  </pic:blipFill>
                  <pic:spPr bwMode="auto">
                    <a:xfrm>
                      <a:off x="0" y="0"/>
                      <a:ext cx="2860040" cy="2720975"/>
                    </a:xfrm>
                    <a:prstGeom prst="rect">
                      <a:avLst/>
                    </a:prstGeom>
                    <a:noFill/>
                    <a:ln w="9525">
                      <a:noFill/>
                      <a:miter lim="800000"/>
                      <a:headEnd/>
                      <a:tailEnd/>
                    </a:ln>
                  </pic:spPr>
                </pic:pic>
              </a:graphicData>
            </a:graphic>
          </wp:inline>
        </w:drawing>
      </w:r>
    </w:p>
    <w:p w:rsidR="00F0025E" w:rsidRDefault="00F0025E" w:rsidP="00F0025E">
      <w:pPr>
        <w:pStyle w:val="NormalWeb"/>
        <w:shd w:val="clear" w:color="auto" w:fill="FFFFFF"/>
        <w:spacing w:before="288" w:beforeAutospacing="0" w:after="288" w:afterAutospacing="0"/>
        <w:rPr>
          <w:ins w:id="7013" w:author="Unknown"/>
          <w:rFonts w:ascii="Segoe UI" w:hAnsi="Segoe UI" w:cs="Segoe UI"/>
          <w:color w:val="212529"/>
          <w:sz w:val="18"/>
          <w:szCs w:val="18"/>
        </w:rPr>
      </w:pPr>
      <w:ins w:id="7014" w:author="Unknown">
        <w:r>
          <w:rPr>
            <w:rFonts w:ascii="Segoe UI" w:hAnsi="Segoe UI" w:cs="Segoe UI"/>
            <w:color w:val="212529"/>
            <w:sz w:val="18"/>
            <w:szCs w:val="18"/>
          </w:rPr>
          <w:t>You can now start expanding the nodes, and the application will automatically load the sub folders. If a folder is empty, it will be shown as empty once you try to expand it, as it can be seen on the next screenshot:</w:t>
        </w:r>
      </w:ins>
    </w:p>
    <w:p w:rsidR="00F0025E" w:rsidRDefault="00F0025E" w:rsidP="00F0025E">
      <w:pPr>
        <w:rPr>
          <w:ins w:id="7015" w:author="Unknown"/>
          <w:rFonts w:ascii="Times New Roman" w:hAnsi="Times New Roman" w:cs="Times New Roman"/>
          <w:sz w:val="24"/>
          <w:szCs w:val="24"/>
        </w:rPr>
      </w:pPr>
      <w:r>
        <w:rPr>
          <w:noProof/>
        </w:rPr>
        <w:drawing>
          <wp:inline distT="0" distB="0" distL="0" distR="0">
            <wp:extent cx="2860040" cy="2720975"/>
            <wp:effectExtent l="19050" t="0" r="0" b="0"/>
            <wp:docPr id="233" name="aelm1549" descr="https://www.wpf-tutorial.com/Images/ArticleImages/1/chapters/treeview/lazy_load_fol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49" descr="https://www.wpf-tutorial.com/Images/ArticleImages/1/chapters/treeview/lazy_load_folders.png"/>
                    <pic:cNvPicPr>
                      <a:picLocks noChangeAspect="1" noChangeArrowheads="1"/>
                    </pic:cNvPicPr>
                  </pic:nvPicPr>
                  <pic:blipFill>
                    <a:blip r:embed="rId195"/>
                    <a:srcRect/>
                    <a:stretch>
                      <a:fillRect/>
                    </a:stretch>
                  </pic:blipFill>
                  <pic:spPr bwMode="auto">
                    <a:xfrm>
                      <a:off x="0" y="0"/>
                      <a:ext cx="2860040" cy="2720975"/>
                    </a:xfrm>
                    <a:prstGeom prst="rect">
                      <a:avLst/>
                    </a:prstGeom>
                    <a:noFill/>
                    <a:ln w="9525">
                      <a:noFill/>
                      <a:miter lim="800000"/>
                      <a:headEnd/>
                      <a:tailEnd/>
                    </a:ln>
                  </pic:spPr>
                </pic:pic>
              </a:graphicData>
            </a:graphic>
          </wp:inline>
        </w:drawing>
      </w:r>
    </w:p>
    <w:p w:rsidR="00F0025E" w:rsidRDefault="00F0025E" w:rsidP="00F0025E">
      <w:pPr>
        <w:pStyle w:val="NormalWeb"/>
        <w:shd w:val="clear" w:color="auto" w:fill="FFFFFF"/>
        <w:spacing w:before="288" w:beforeAutospacing="0" w:after="288" w:afterAutospacing="0"/>
        <w:rPr>
          <w:ins w:id="7016" w:author="Unknown"/>
          <w:rFonts w:ascii="Segoe UI" w:hAnsi="Segoe UI" w:cs="Segoe UI"/>
          <w:color w:val="212529"/>
          <w:sz w:val="18"/>
          <w:szCs w:val="18"/>
        </w:rPr>
      </w:pPr>
      <w:ins w:id="7017" w:author="Unknown">
        <w:r>
          <w:rPr>
            <w:rFonts w:ascii="Segoe UI" w:hAnsi="Segoe UI" w:cs="Segoe UI"/>
            <w:color w:val="212529"/>
            <w:sz w:val="18"/>
            <w:szCs w:val="18"/>
          </w:rPr>
          <w:t>So how is it accomplished? Let's have a look at the code:</w:t>
        </w:r>
      </w:ins>
    </w:p>
    <w:p w:rsidR="00F0025E" w:rsidRDefault="003C5A45" w:rsidP="00F0025E">
      <w:pPr>
        <w:shd w:val="clear" w:color="auto" w:fill="FFFFFF"/>
        <w:jc w:val="right"/>
        <w:rPr>
          <w:ins w:id="7018" w:author="Unknown"/>
          <w:rFonts w:ascii="Segoe UI" w:hAnsi="Segoe UI" w:cs="Segoe UI"/>
          <w:color w:val="212529"/>
          <w:sz w:val="18"/>
          <w:szCs w:val="18"/>
        </w:rPr>
      </w:pPr>
      <w:ins w:id="7019" w:author="Unknown">
        <w:r>
          <w:rPr>
            <w:rFonts w:ascii="Segoe UI" w:hAnsi="Segoe UI" w:cs="Segoe UI"/>
            <w:color w:val="212529"/>
            <w:sz w:val="18"/>
            <w:szCs w:val="18"/>
          </w:rPr>
          <w:fldChar w:fldCharType="begin"/>
        </w:r>
        <w:r w:rsidR="00F0025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25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25E" w:rsidRDefault="00F0025E" w:rsidP="00F0025E">
      <w:pPr>
        <w:pStyle w:val="HTMLPreformatted"/>
        <w:shd w:val="clear" w:color="auto" w:fill="FFFFFF"/>
        <w:rPr>
          <w:ins w:id="7020" w:author="Unknown"/>
          <w:rStyle w:val="hljs-tag"/>
          <w:rFonts w:ascii="Consolas" w:hAnsi="Consolas" w:cs="Consolas"/>
          <w:shd w:val="clear" w:color="auto" w:fill="FFFFFF"/>
        </w:rPr>
      </w:pPr>
      <w:ins w:id="702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"WpfTutorialSamples.TreeView_control.LazyLoadingSample"</w:t>
        </w:r>
      </w:ins>
    </w:p>
    <w:p w:rsidR="00F0025E" w:rsidRDefault="00F0025E" w:rsidP="00F0025E">
      <w:pPr>
        <w:pStyle w:val="HTMLPreformatted"/>
        <w:shd w:val="clear" w:color="auto" w:fill="FFFFFF"/>
        <w:rPr>
          <w:ins w:id="7022" w:author="Unknown"/>
          <w:rStyle w:val="hljs-tag"/>
          <w:rFonts w:ascii="Consolas" w:hAnsi="Consolas" w:cs="Consolas"/>
          <w:shd w:val="clear" w:color="auto" w:fill="FFFFFF"/>
        </w:rPr>
      </w:pPr>
      <w:ins w:id="702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0025E" w:rsidRDefault="00F0025E" w:rsidP="00F0025E">
      <w:pPr>
        <w:pStyle w:val="HTMLPreformatted"/>
        <w:shd w:val="clear" w:color="auto" w:fill="FFFFFF"/>
        <w:rPr>
          <w:ins w:id="7024" w:author="Unknown"/>
          <w:rStyle w:val="hljs-tag"/>
          <w:rFonts w:ascii="Consolas" w:hAnsi="Consolas" w:cs="Consolas"/>
          <w:shd w:val="clear" w:color="auto" w:fill="FFFFFF"/>
        </w:rPr>
      </w:pPr>
      <w:ins w:id="702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0025E" w:rsidRDefault="00F0025E" w:rsidP="00F0025E">
      <w:pPr>
        <w:pStyle w:val="HTMLPreformatted"/>
        <w:shd w:val="clear" w:color="auto" w:fill="FFFFFF"/>
        <w:rPr>
          <w:ins w:id="7026" w:author="Unknown"/>
          <w:rStyle w:val="HTMLCode"/>
          <w:rFonts w:ascii="Consolas" w:eastAsiaTheme="majorEastAsia" w:hAnsi="Consolas" w:cs="Consolas"/>
          <w:color w:val="000000"/>
          <w:shd w:val="clear" w:color="auto" w:fill="FFFFFF"/>
        </w:rPr>
      </w:pPr>
      <w:ins w:id="702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"LazyLoadingSample"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F0025E" w:rsidRDefault="00F0025E" w:rsidP="00F0025E">
      <w:pPr>
        <w:pStyle w:val="HTMLPreformatted"/>
        <w:shd w:val="clear" w:color="auto" w:fill="FFFFFF"/>
        <w:rPr>
          <w:ins w:id="7028" w:author="Unknown"/>
          <w:rStyle w:val="HTMLCode"/>
          <w:rFonts w:ascii="Consolas" w:eastAsiaTheme="majorEastAsia" w:hAnsi="Consolas" w:cs="Consolas"/>
          <w:color w:val="000000"/>
          <w:shd w:val="clear" w:color="auto" w:fill="FFFFFF"/>
        </w:rPr>
      </w:pPr>
      <w:ins w:id="702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F0025E" w:rsidRDefault="00F0025E" w:rsidP="00F0025E">
      <w:pPr>
        <w:pStyle w:val="HTMLPreformatted"/>
        <w:shd w:val="clear" w:color="auto" w:fill="FFFFFF"/>
        <w:rPr>
          <w:ins w:id="7030" w:author="Unknown"/>
          <w:rStyle w:val="HTMLCode"/>
          <w:rFonts w:ascii="Consolas" w:eastAsiaTheme="majorEastAsia" w:hAnsi="Consolas" w:cs="Consolas"/>
          <w:color w:val="000000"/>
          <w:shd w:val="clear" w:color="auto" w:fill="FFFFFF"/>
        </w:rPr>
      </w:pPr>
      <w:ins w:id="703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TreeView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"trvStructure"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TreeViewItem.Expanded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"TreeViewItem_Expanded"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/&gt;</w:t>
        </w:r>
      </w:ins>
    </w:p>
    <w:p w:rsidR="00F0025E" w:rsidRDefault="00F0025E" w:rsidP="00F0025E">
      <w:pPr>
        <w:pStyle w:val="HTMLPreformatted"/>
        <w:shd w:val="clear" w:color="auto" w:fill="FFFFFF"/>
        <w:rPr>
          <w:ins w:id="7032" w:author="Unknown"/>
          <w:rStyle w:val="HTMLCode"/>
          <w:rFonts w:ascii="Consolas" w:eastAsiaTheme="majorEastAsia" w:hAnsi="Consolas" w:cs="Consolas"/>
          <w:color w:val="000000"/>
          <w:shd w:val="clear" w:color="auto" w:fill="FFFFFF"/>
        </w:rPr>
      </w:pPr>
      <w:ins w:id="703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F0025E" w:rsidRDefault="00F0025E" w:rsidP="00F0025E">
      <w:pPr>
        <w:pStyle w:val="HTMLPreformatted"/>
        <w:shd w:val="clear" w:color="auto" w:fill="FFFFFF"/>
        <w:rPr>
          <w:ins w:id="7034" w:author="Unknown"/>
          <w:rFonts w:ascii="Consolas" w:hAnsi="Consolas" w:cs="Consolas"/>
          <w:color w:val="212529"/>
          <w:sz w:val="16"/>
          <w:szCs w:val="16"/>
        </w:rPr>
      </w:pPr>
      <w:ins w:id="7035"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0025E" w:rsidRDefault="003C5A45" w:rsidP="00F0025E">
      <w:pPr>
        <w:shd w:val="clear" w:color="auto" w:fill="FFFFFF"/>
        <w:jc w:val="right"/>
        <w:rPr>
          <w:ins w:id="7036" w:author="Unknown"/>
          <w:rFonts w:ascii="Segoe UI" w:hAnsi="Segoe UI" w:cs="Segoe UI"/>
          <w:color w:val="212529"/>
          <w:sz w:val="18"/>
          <w:szCs w:val="18"/>
        </w:rPr>
      </w:pPr>
      <w:ins w:id="7037" w:author="Unknown">
        <w:r>
          <w:rPr>
            <w:rFonts w:ascii="Segoe UI" w:hAnsi="Segoe UI" w:cs="Segoe UI"/>
            <w:color w:val="212529"/>
            <w:sz w:val="18"/>
            <w:szCs w:val="18"/>
          </w:rPr>
          <w:fldChar w:fldCharType="begin"/>
        </w:r>
        <w:r w:rsidR="00F0025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25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25E" w:rsidRDefault="00F0025E" w:rsidP="00F0025E">
      <w:pPr>
        <w:pStyle w:val="HTMLPreformatted"/>
        <w:shd w:val="clear" w:color="auto" w:fill="FFFFFF"/>
        <w:rPr>
          <w:ins w:id="7038" w:author="Unknown"/>
          <w:rStyle w:val="HTMLCode"/>
          <w:rFonts w:ascii="Consolas" w:eastAsiaTheme="majorEastAsia" w:hAnsi="Consolas" w:cs="Consolas"/>
          <w:color w:val="000000"/>
          <w:shd w:val="clear" w:color="auto" w:fill="FFFFFF"/>
        </w:rPr>
      </w:pPr>
      <w:ins w:id="703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F0025E" w:rsidRDefault="00F0025E" w:rsidP="00F0025E">
      <w:pPr>
        <w:pStyle w:val="HTMLPreformatted"/>
        <w:shd w:val="clear" w:color="auto" w:fill="FFFFFF"/>
        <w:rPr>
          <w:ins w:id="7040" w:author="Unknown"/>
          <w:rStyle w:val="HTMLCode"/>
          <w:rFonts w:ascii="Consolas" w:eastAsiaTheme="majorEastAsia" w:hAnsi="Consolas" w:cs="Consolas"/>
          <w:color w:val="000000"/>
          <w:shd w:val="clear" w:color="auto" w:fill="FFFFFF"/>
        </w:rPr>
      </w:pPr>
      <w:ins w:id="704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System.IO;</w:t>
        </w:r>
      </w:ins>
    </w:p>
    <w:p w:rsidR="00F0025E" w:rsidRDefault="00F0025E" w:rsidP="00F0025E">
      <w:pPr>
        <w:pStyle w:val="HTMLPreformatted"/>
        <w:shd w:val="clear" w:color="auto" w:fill="FFFFFF"/>
        <w:rPr>
          <w:ins w:id="7042" w:author="Unknown"/>
          <w:rStyle w:val="HTMLCode"/>
          <w:rFonts w:ascii="Consolas" w:eastAsiaTheme="majorEastAsia" w:hAnsi="Consolas" w:cs="Consolas"/>
          <w:color w:val="000000"/>
          <w:shd w:val="clear" w:color="auto" w:fill="FFFFFF"/>
        </w:rPr>
      </w:pPr>
      <w:ins w:id="704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F0025E" w:rsidRDefault="00F0025E" w:rsidP="00F0025E">
      <w:pPr>
        <w:pStyle w:val="HTMLPreformatted"/>
        <w:shd w:val="clear" w:color="auto" w:fill="FFFFFF"/>
        <w:rPr>
          <w:ins w:id="7044" w:author="Unknown"/>
          <w:rStyle w:val="HTMLCode"/>
          <w:rFonts w:ascii="Consolas" w:eastAsiaTheme="majorEastAsia" w:hAnsi="Consolas" w:cs="Consolas"/>
          <w:color w:val="000000"/>
          <w:shd w:val="clear" w:color="auto" w:fill="FFFFFF"/>
        </w:rPr>
      </w:pPr>
      <w:ins w:id="704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System.Windows.Controls;</w:t>
        </w:r>
      </w:ins>
    </w:p>
    <w:p w:rsidR="00F0025E" w:rsidRDefault="00F0025E" w:rsidP="00F0025E">
      <w:pPr>
        <w:pStyle w:val="HTMLPreformatted"/>
        <w:shd w:val="clear" w:color="auto" w:fill="FFFFFF"/>
        <w:rPr>
          <w:ins w:id="7046" w:author="Unknown"/>
          <w:rStyle w:val="HTMLCode"/>
          <w:rFonts w:ascii="Consolas" w:eastAsiaTheme="majorEastAsia" w:hAnsi="Consolas" w:cs="Consolas"/>
          <w:color w:val="000000"/>
          <w:shd w:val="clear" w:color="auto" w:fill="FFFFFF"/>
        </w:rPr>
      </w:pPr>
    </w:p>
    <w:p w:rsidR="00F0025E" w:rsidRDefault="00F0025E" w:rsidP="00F0025E">
      <w:pPr>
        <w:pStyle w:val="HTMLPreformatted"/>
        <w:shd w:val="clear" w:color="auto" w:fill="FFFFFF"/>
        <w:rPr>
          <w:ins w:id="7047" w:author="Unknown"/>
          <w:rStyle w:val="HTMLCode"/>
          <w:rFonts w:ascii="Consolas" w:eastAsiaTheme="majorEastAsia" w:hAnsi="Consolas" w:cs="Consolas"/>
          <w:color w:val="000000"/>
          <w:shd w:val="clear" w:color="auto" w:fill="FFFFFF"/>
        </w:rPr>
      </w:pPr>
      <w:ins w:id="7048"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WpfTutorialSamples.TreeView_control</w:t>
        </w:r>
      </w:ins>
    </w:p>
    <w:p w:rsidR="00F0025E" w:rsidRDefault="00F0025E" w:rsidP="00F0025E">
      <w:pPr>
        <w:pStyle w:val="HTMLPreformatted"/>
        <w:shd w:val="clear" w:color="auto" w:fill="FFFFFF"/>
        <w:rPr>
          <w:ins w:id="7049" w:author="Unknown"/>
          <w:rStyle w:val="HTMLCode"/>
          <w:rFonts w:ascii="Consolas" w:eastAsiaTheme="majorEastAsia" w:hAnsi="Consolas" w:cs="Consolas"/>
          <w:color w:val="000000"/>
          <w:shd w:val="clear" w:color="auto" w:fill="FFFFFF"/>
        </w:rPr>
      </w:pPr>
      <w:ins w:id="7050" w:author="Unknown">
        <w:r>
          <w:rPr>
            <w:rStyle w:val="HTMLCode"/>
            <w:rFonts w:ascii="Consolas" w:eastAsiaTheme="majorEastAsia" w:hAnsi="Consolas" w:cs="Consolas"/>
            <w:color w:val="000000"/>
            <w:shd w:val="clear" w:color="auto" w:fill="FFFFFF"/>
          </w:rPr>
          <w:t>{</w:t>
        </w:r>
      </w:ins>
    </w:p>
    <w:p w:rsidR="00F0025E" w:rsidRDefault="00F0025E" w:rsidP="00F0025E">
      <w:pPr>
        <w:pStyle w:val="HTMLPreformatted"/>
        <w:shd w:val="clear" w:color="auto" w:fill="FFFFFF"/>
        <w:rPr>
          <w:ins w:id="7051" w:author="Unknown"/>
          <w:rStyle w:val="HTMLCode"/>
          <w:rFonts w:ascii="Consolas" w:eastAsiaTheme="majorEastAsia" w:hAnsi="Consolas" w:cs="Consolas"/>
          <w:color w:val="000000"/>
          <w:shd w:val="clear" w:color="auto" w:fill="FFFFFF"/>
        </w:rPr>
      </w:pPr>
      <w:ins w:id="7052"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LazyLoadingSample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F0025E" w:rsidRDefault="00F0025E" w:rsidP="00F0025E">
      <w:pPr>
        <w:pStyle w:val="HTMLPreformatted"/>
        <w:shd w:val="clear" w:color="auto" w:fill="FFFFFF"/>
        <w:rPr>
          <w:ins w:id="7053" w:author="Unknown"/>
          <w:rStyle w:val="HTMLCode"/>
          <w:rFonts w:ascii="Consolas" w:eastAsiaTheme="majorEastAsia" w:hAnsi="Consolas" w:cs="Consolas"/>
          <w:color w:val="000000"/>
          <w:shd w:val="clear" w:color="auto" w:fill="FFFFFF"/>
        </w:rPr>
      </w:pPr>
      <w:ins w:id="7054" w:author="Unknown">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055" w:author="Unknown"/>
          <w:rStyle w:val="HTMLCode"/>
          <w:rFonts w:ascii="Consolas" w:eastAsiaTheme="majorEastAsia" w:hAnsi="Consolas" w:cs="Consolas"/>
          <w:color w:val="000000"/>
          <w:shd w:val="clear" w:color="auto" w:fill="FFFFFF"/>
        </w:rPr>
      </w:pPr>
      <w:ins w:id="705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LazyLoadingSample</w:t>
        </w:r>
        <w:r>
          <w:rPr>
            <w:rStyle w:val="hljs-function"/>
            <w:rFonts w:ascii="Consolas" w:hAnsi="Consolas" w:cs="Consolas"/>
            <w:color w:val="000000"/>
            <w:shd w:val="clear" w:color="auto" w:fill="FFFFFF"/>
          </w:rPr>
          <w:t>()</w:t>
        </w:r>
      </w:ins>
    </w:p>
    <w:p w:rsidR="00F0025E" w:rsidRDefault="00F0025E" w:rsidP="00F0025E">
      <w:pPr>
        <w:pStyle w:val="HTMLPreformatted"/>
        <w:shd w:val="clear" w:color="auto" w:fill="FFFFFF"/>
        <w:rPr>
          <w:ins w:id="7057" w:author="Unknown"/>
          <w:rStyle w:val="HTMLCode"/>
          <w:rFonts w:ascii="Consolas" w:eastAsiaTheme="majorEastAsia" w:hAnsi="Consolas" w:cs="Consolas"/>
          <w:color w:val="000000"/>
          <w:shd w:val="clear" w:color="auto" w:fill="FFFFFF"/>
        </w:rPr>
      </w:pPr>
      <w:ins w:id="70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059" w:author="Unknown"/>
          <w:rStyle w:val="HTMLCode"/>
          <w:rFonts w:ascii="Consolas" w:eastAsiaTheme="majorEastAsia" w:hAnsi="Consolas" w:cs="Consolas"/>
          <w:color w:val="000000"/>
          <w:shd w:val="clear" w:color="auto" w:fill="FFFFFF"/>
        </w:rPr>
      </w:pPr>
      <w:ins w:id="70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F0025E" w:rsidRDefault="00F0025E" w:rsidP="00F0025E">
      <w:pPr>
        <w:pStyle w:val="HTMLPreformatted"/>
        <w:shd w:val="clear" w:color="auto" w:fill="FFFFFF"/>
        <w:rPr>
          <w:ins w:id="7061" w:author="Unknown"/>
          <w:rStyle w:val="HTMLCode"/>
          <w:rFonts w:ascii="Consolas" w:eastAsiaTheme="majorEastAsia" w:hAnsi="Consolas" w:cs="Consolas"/>
          <w:color w:val="000000"/>
          <w:shd w:val="clear" w:color="auto" w:fill="FFFFFF"/>
        </w:rPr>
      </w:pPr>
      <w:ins w:id="70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DriveInfo[] drives = DriveInfo.GetDrives();</w:t>
        </w:r>
      </w:ins>
    </w:p>
    <w:p w:rsidR="00F0025E" w:rsidRDefault="00F0025E" w:rsidP="00F0025E">
      <w:pPr>
        <w:pStyle w:val="HTMLPreformatted"/>
        <w:shd w:val="clear" w:color="auto" w:fill="FFFFFF"/>
        <w:rPr>
          <w:ins w:id="7063" w:author="Unknown"/>
          <w:rStyle w:val="HTMLCode"/>
          <w:rFonts w:ascii="Consolas" w:eastAsiaTheme="majorEastAsia" w:hAnsi="Consolas" w:cs="Consolas"/>
          <w:color w:val="000000"/>
          <w:shd w:val="clear" w:color="auto" w:fill="FFFFFF"/>
        </w:rPr>
      </w:pPr>
      <w:ins w:id="70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foreach</w:t>
        </w:r>
        <w:r>
          <w:rPr>
            <w:rStyle w:val="HTMLCode"/>
            <w:rFonts w:ascii="Consolas" w:eastAsiaTheme="majorEastAsia" w:hAnsi="Consolas" w:cs="Consolas"/>
            <w:color w:val="000000"/>
            <w:shd w:val="clear" w:color="auto" w:fill="FFFFFF"/>
          </w:rPr>
          <w:t xml:space="preserve">(DriveInfo driveInfo </w:t>
        </w:r>
        <w:r>
          <w:rPr>
            <w:rStyle w:val="hljs-keyword"/>
            <w:rFonts w:ascii="Consolas" w:hAnsi="Consolas" w:cs="Consolas"/>
            <w:color w:val="0000FF"/>
            <w:shd w:val="clear" w:color="auto" w:fill="FFFFFF"/>
          </w:rPr>
          <w:t>in</w:t>
        </w:r>
        <w:r>
          <w:rPr>
            <w:rStyle w:val="HTMLCode"/>
            <w:rFonts w:ascii="Consolas" w:eastAsiaTheme="majorEastAsia" w:hAnsi="Consolas" w:cs="Consolas"/>
            <w:color w:val="000000"/>
            <w:shd w:val="clear" w:color="auto" w:fill="FFFFFF"/>
          </w:rPr>
          <w:t xml:space="preserve"> drives)</w:t>
        </w:r>
      </w:ins>
    </w:p>
    <w:p w:rsidR="00F0025E" w:rsidRDefault="00F0025E" w:rsidP="00F0025E">
      <w:pPr>
        <w:pStyle w:val="HTMLPreformatted"/>
        <w:shd w:val="clear" w:color="auto" w:fill="FFFFFF"/>
        <w:rPr>
          <w:ins w:id="7065" w:author="Unknown"/>
          <w:rStyle w:val="HTMLCode"/>
          <w:rFonts w:ascii="Consolas" w:eastAsiaTheme="majorEastAsia" w:hAnsi="Consolas" w:cs="Consolas"/>
          <w:color w:val="000000"/>
          <w:shd w:val="clear" w:color="auto" w:fill="FFFFFF"/>
        </w:rPr>
      </w:pPr>
      <w:ins w:id="70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trvStructure.Items.Add(CreateTreeItem(driveInfo));</w:t>
        </w:r>
      </w:ins>
    </w:p>
    <w:p w:rsidR="00F0025E" w:rsidRDefault="00F0025E" w:rsidP="00F0025E">
      <w:pPr>
        <w:pStyle w:val="HTMLPreformatted"/>
        <w:shd w:val="clear" w:color="auto" w:fill="FFFFFF"/>
        <w:rPr>
          <w:ins w:id="7067" w:author="Unknown"/>
          <w:rStyle w:val="HTMLCode"/>
          <w:rFonts w:ascii="Consolas" w:eastAsiaTheme="majorEastAsia" w:hAnsi="Consolas" w:cs="Consolas"/>
          <w:color w:val="000000"/>
          <w:shd w:val="clear" w:color="auto" w:fill="FFFFFF"/>
        </w:rPr>
      </w:pPr>
      <w:ins w:id="70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069" w:author="Unknown"/>
          <w:rStyle w:val="HTMLCode"/>
          <w:rFonts w:ascii="Consolas" w:eastAsiaTheme="majorEastAsia" w:hAnsi="Consolas" w:cs="Consolas"/>
          <w:color w:val="000000"/>
          <w:shd w:val="clear" w:color="auto" w:fill="FFFFFF"/>
        </w:rPr>
      </w:pPr>
    </w:p>
    <w:p w:rsidR="00F0025E" w:rsidRDefault="00F0025E" w:rsidP="00F0025E">
      <w:pPr>
        <w:pStyle w:val="HTMLPreformatted"/>
        <w:shd w:val="clear" w:color="auto" w:fill="FFFFFF"/>
        <w:rPr>
          <w:ins w:id="7070" w:author="Unknown"/>
          <w:rStyle w:val="HTMLCode"/>
          <w:rFonts w:ascii="Consolas" w:eastAsiaTheme="majorEastAsia" w:hAnsi="Consolas" w:cs="Consolas"/>
          <w:color w:val="000000"/>
          <w:shd w:val="clear" w:color="auto" w:fill="FFFFFF"/>
        </w:rPr>
      </w:pPr>
      <w:ins w:id="707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TreeViewItem_Expanded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F0025E" w:rsidRDefault="00F0025E" w:rsidP="00F0025E">
      <w:pPr>
        <w:pStyle w:val="HTMLPreformatted"/>
        <w:shd w:val="clear" w:color="auto" w:fill="FFFFFF"/>
        <w:rPr>
          <w:ins w:id="7072" w:author="Unknown"/>
          <w:rStyle w:val="HTMLCode"/>
          <w:rFonts w:ascii="Consolas" w:eastAsiaTheme="majorEastAsia" w:hAnsi="Consolas" w:cs="Consolas"/>
          <w:color w:val="000000"/>
          <w:shd w:val="clear" w:color="auto" w:fill="FFFFFF"/>
        </w:rPr>
      </w:pPr>
      <w:ins w:id="707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074" w:author="Unknown"/>
          <w:rStyle w:val="HTMLCode"/>
          <w:rFonts w:ascii="Consolas" w:eastAsiaTheme="majorEastAsia" w:hAnsi="Consolas" w:cs="Consolas"/>
          <w:color w:val="000000"/>
          <w:shd w:val="clear" w:color="auto" w:fill="FFFFFF"/>
        </w:rPr>
      </w:pPr>
      <w:ins w:id="707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TreeViewItem item = e.Source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TreeViewItem;</w:t>
        </w:r>
      </w:ins>
    </w:p>
    <w:p w:rsidR="00F0025E" w:rsidRDefault="00F0025E" w:rsidP="00F0025E">
      <w:pPr>
        <w:pStyle w:val="HTMLPreformatted"/>
        <w:shd w:val="clear" w:color="auto" w:fill="FFFFFF"/>
        <w:rPr>
          <w:ins w:id="7076" w:author="Unknown"/>
          <w:rStyle w:val="HTMLCode"/>
          <w:rFonts w:ascii="Consolas" w:eastAsiaTheme="majorEastAsia" w:hAnsi="Consolas" w:cs="Consolas"/>
          <w:color w:val="000000"/>
          <w:shd w:val="clear" w:color="auto" w:fill="FFFFFF"/>
        </w:rPr>
      </w:pPr>
      <w:ins w:id="707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((item.Items.Count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&amp;&amp; (item.Items[</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is</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w:t>
        </w:r>
      </w:ins>
    </w:p>
    <w:p w:rsidR="00F0025E" w:rsidRDefault="00F0025E" w:rsidP="00F0025E">
      <w:pPr>
        <w:pStyle w:val="HTMLPreformatted"/>
        <w:shd w:val="clear" w:color="auto" w:fill="FFFFFF"/>
        <w:rPr>
          <w:ins w:id="7078" w:author="Unknown"/>
          <w:rStyle w:val="HTMLCode"/>
          <w:rFonts w:ascii="Consolas" w:eastAsiaTheme="majorEastAsia" w:hAnsi="Consolas" w:cs="Consolas"/>
          <w:color w:val="000000"/>
          <w:shd w:val="clear" w:color="auto" w:fill="FFFFFF"/>
        </w:rPr>
      </w:pPr>
      <w:ins w:id="70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080" w:author="Unknown"/>
          <w:rStyle w:val="HTMLCode"/>
          <w:rFonts w:ascii="Consolas" w:eastAsiaTheme="majorEastAsia" w:hAnsi="Consolas" w:cs="Consolas"/>
          <w:color w:val="000000"/>
          <w:shd w:val="clear" w:color="auto" w:fill="FFFFFF"/>
        </w:rPr>
      </w:pPr>
      <w:ins w:id="70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item.Items.Clear();</w:t>
        </w:r>
      </w:ins>
    </w:p>
    <w:p w:rsidR="00F0025E" w:rsidRDefault="00F0025E" w:rsidP="00F0025E">
      <w:pPr>
        <w:pStyle w:val="HTMLPreformatted"/>
        <w:shd w:val="clear" w:color="auto" w:fill="FFFFFF"/>
        <w:rPr>
          <w:ins w:id="7082" w:author="Unknown"/>
          <w:rStyle w:val="HTMLCode"/>
          <w:rFonts w:ascii="Consolas" w:eastAsiaTheme="majorEastAsia" w:hAnsi="Consolas" w:cs="Consolas"/>
          <w:color w:val="000000"/>
          <w:shd w:val="clear" w:color="auto" w:fill="FFFFFF"/>
        </w:rPr>
      </w:pPr>
    </w:p>
    <w:p w:rsidR="00F0025E" w:rsidRDefault="00F0025E" w:rsidP="00F0025E">
      <w:pPr>
        <w:pStyle w:val="HTMLPreformatted"/>
        <w:shd w:val="clear" w:color="auto" w:fill="FFFFFF"/>
        <w:rPr>
          <w:ins w:id="7083" w:author="Unknown"/>
          <w:rStyle w:val="HTMLCode"/>
          <w:rFonts w:ascii="Consolas" w:eastAsiaTheme="majorEastAsia" w:hAnsi="Consolas" w:cs="Consolas"/>
          <w:color w:val="000000"/>
          <w:shd w:val="clear" w:color="auto" w:fill="FFFFFF"/>
        </w:rPr>
      </w:pPr>
      <w:ins w:id="70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DirectoryInfo expandedDir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ins>
    </w:p>
    <w:p w:rsidR="00F0025E" w:rsidRDefault="00F0025E" w:rsidP="00F0025E">
      <w:pPr>
        <w:pStyle w:val="HTMLPreformatted"/>
        <w:shd w:val="clear" w:color="auto" w:fill="FFFFFF"/>
        <w:rPr>
          <w:ins w:id="7085" w:author="Unknown"/>
          <w:rStyle w:val="HTMLCode"/>
          <w:rFonts w:ascii="Consolas" w:eastAsiaTheme="majorEastAsia" w:hAnsi="Consolas" w:cs="Consolas"/>
          <w:color w:val="000000"/>
          <w:shd w:val="clear" w:color="auto" w:fill="FFFFFF"/>
        </w:rPr>
      </w:pPr>
      <w:ins w:id="70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(item.Tag </w:t>
        </w:r>
        <w:r>
          <w:rPr>
            <w:rStyle w:val="hljs-keyword"/>
            <w:rFonts w:ascii="Consolas" w:hAnsi="Consolas" w:cs="Consolas"/>
            <w:color w:val="0000FF"/>
            <w:shd w:val="clear" w:color="auto" w:fill="FFFFFF"/>
          </w:rPr>
          <w:t>is</w:t>
        </w:r>
        <w:r>
          <w:rPr>
            <w:rStyle w:val="HTMLCode"/>
            <w:rFonts w:ascii="Consolas" w:eastAsiaTheme="majorEastAsia" w:hAnsi="Consolas" w:cs="Consolas"/>
            <w:color w:val="000000"/>
            <w:shd w:val="clear" w:color="auto" w:fill="FFFFFF"/>
          </w:rPr>
          <w:t xml:space="preserve"> DriveInfo)</w:t>
        </w:r>
      </w:ins>
    </w:p>
    <w:p w:rsidR="00F0025E" w:rsidRDefault="00F0025E" w:rsidP="00F0025E">
      <w:pPr>
        <w:pStyle w:val="HTMLPreformatted"/>
        <w:shd w:val="clear" w:color="auto" w:fill="FFFFFF"/>
        <w:rPr>
          <w:ins w:id="7087" w:author="Unknown"/>
          <w:rStyle w:val="HTMLCode"/>
          <w:rFonts w:ascii="Consolas" w:eastAsiaTheme="majorEastAsia" w:hAnsi="Consolas" w:cs="Consolas"/>
          <w:color w:val="000000"/>
          <w:shd w:val="clear" w:color="auto" w:fill="FFFFFF"/>
        </w:rPr>
      </w:pPr>
      <w:ins w:id="70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expandedDir = (item.Tag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DriveInfo).RootDirectory;</w:t>
        </w:r>
      </w:ins>
    </w:p>
    <w:p w:rsidR="00F0025E" w:rsidRDefault="00F0025E" w:rsidP="00F0025E">
      <w:pPr>
        <w:pStyle w:val="HTMLPreformatted"/>
        <w:shd w:val="clear" w:color="auto" w:fill="FFFFFF"/>
        <w:rPr>
          <w:ins w:id="7089" w:author="Unknown"/>
          <w:rStyle w:val="HTMLCode"/>
          <w:rFonts w:ascii="Consolas" w:eastAsiaTheme="majorEastAsia" w:hAnsi="Consolas" w:cs="Consolas"/>
          <w:color w:val="000000"/>
          <w:shd w:val="clear" w:color="auto" w:fill="FFFFFF"/>
        </w:rPr>
      </w:pPr>
      <w:ins w:id="709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(item.Tag </w:t>
        </w:r>
        <w:r>
          <w:rPr>
            <w:rStyle w:val="hljs-keyword"/>
            <w:rFonts w:ascii="Consolas" w:hAnsi="Consolas" w:cs="Consolas"/>
            <w:color w:val="0000FF"/>
            <w:shd w:val="clear" w:color="auto" w:fill="FFFFFF"/>
          </w:rPr>
          <w:t>is</w:t>
        </w:r>
        <w:r>
          <w:rPr>
            <w:rStyle w:val="HTMLCode"/>
            <w:rFonts w:ascii="Consolas" w:eastAsiaTheme="majorEastAsia" w:hAnsi="Consolas" w:cs="Consolas"/>
            <w:color w:val="000000"/>
            <w:shd w:val="clear" w:color="auto" w:fill="FFFFFF"/>
          </w:rPr>
          <w:t xml:space="preserve"> DirectoryInfo)</w:t>
        </w:r>
      </w:ins>
    </w:p>
    <w:p w:rsidR="00F0025E" w:rsidRDefault="00F0025E" w:rsidP="00F0025E">
      <w:pPr>
        <w:pStyle w:val="HTMLPreformatted"/>
        <w:shd w:val="clear" w:color="auto" w:fill="FFFFFF"/>
        <w:rPr>
          <w:ins w:id="7091" w:author="Unknown"/>
          <w:rStyle w:val="HTMLCode"/>
          <w:rFonts w:ascii="Consolas" w:eastAsiaTheme="majorEastAsia" w:hAnsi="Consolas" w:cs="Consolas"/>
          <w:color w:val="000000"/>
          <w:shd w:val="clear" w:color="auto" w:fill="FFFFFF"/>
        </w:rPr>
      </w:pPr>
      <w:ins w:id="709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expandedDir = (item.Tag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DirectoryInfo);</w:t>
        </w:r>
      </w:ins>
    </w:p>
    <w:p w:rsidR="00F0025E" w:rsidRDefault="00F0025E" w:rsidP="00F0025E">
      <w:pPr>
        <w:pStyle w:val="HTMLPreformatted"/>
        <w:shd w:val="clear" w:color="auto" w:fill="FFFFFF"/>
        <w:rPr>
          <w:ins w:id="7093" w:author="Unknown"/>
          <w:rStyle w:val="HTMLCode"/>
          <w:rFonts w:ascii="Consolas" w:eastAsiaTheme="majorEastAsia" w:hAnsi="Consolas" w:cs="Consolas"/>
          <w:color w:val="000000"/>
          <w:shd w:val="clear" w:color="auto" w:fill="FFFFFF"/>
        </w:rPr>
      </w:pPr>
      <w:ins w:id="70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try</w:t>
        </w:r>
      </w:ins>
    </w:p>
    <w:p w:rsidR="00F0025E" w:rsidRDefault="00F0025E" w:rsidP="00F0025E">
      <w:pPr>
        <w:pStyle w:val="HTMLPreformatted"/>
        <w:shd w:val="clear" w:color="auto" w:fill="FFFFFF"/>
        <w:rPr>
          <w:ins w:id="7095" w:author="Unknown"/>
          <w:rStyle w:val="HTMLCode"/>
          <w:rFonts w:ascii="Consolas" w:eastAsiaTheme="majorEastAsia" w:hAnsi="Consolas" w:cs="Consolas"/>
          <w:color w:val="000000"/>
          <w:shd w:val="clear" w:color="auto" w:fill="FFFFFF"/>
        </w:rPr>
      </w:pPr>
      <w:ins w:id="709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097" w:author="Unknown"/>
          <w:rStyle w:val="HTMLCode"/>
          <w:rFonts w:ascii="Consolas" w:eastAsiaTheme="majorEastAsia" w:hAnsi="Consolas" w:cs="Consolas"/>
          <w:color w:val="000000"/>
          <w:shd w:val="clear" w:color="auto" w:fill="FFFFFF"/>
        </w:rPr>
      </w:pPr>
      <w:ins w:id="709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foreach</w:t>
        </w:r>
        <w:r>
          <w:rPr>
            <w:rStyle w:val="HTMLCode"/>
            <w:rFonts w:ascii="Consolas" w:eastAsiaTheme="majorEastAsia" w:hAnsi="Consolas" w:cs="Consolas"/>
            <w:color w:val="000000"/>
            <w:shd w:val="clear" w:color="auto" w:fill="FFFFFF"/>
          </w:rPr>
          <w:t xml:space="preserve">(DirectoryInfo subDir </w:t>
        </w:r>
        <w:r>
          <w:rPr>
            <w:rStyle w:val="hljs-keyword"/>
            <w:rFonts w:ascii="Consolas" w:hAnsi="Consolas" w:cs="Consolas"/>
            <w:color w:val="0000FF"/>
            <w:shd w:val="clear" w:color="auto" w:fill="FFFFFF"/>
          </w:rPr>
          <w:t>in</w:t>
        </w:r>
        <w:r>
          <w:rPr>
            <w:rStyle w:val="HTMLCode"/>
            <w:rFonts w:ascii="Consolas" w:eastAsiaTheme="majorEastAsia" w:hAnsi="Consolas" w:cs="Consolas"/>
            <w:color w:val="000000"/>
            <w:shd w:val="clear" w:color="auto" w:fill="FFFFFF"/>
          </w:rPr>
          <w:t xml:space="preserve"> expandedDir.GetDirectories())</w:t>
        </w:r>
      </w:ins>
    </w:p>
    <w:p w:rsidR="00F0025E" w:rsidRDefault="00F0025E" w:rsidP="00F0025E">
      <w:pPr>
        <w:pStyle w:val="HTMLPreformatted"/>
        <w:shd w:val="clear" w:color="auto" w:fill="FFFFFF"/>
        <w:rPr>
          <w:ins w:id="7099" w:author="Unknown"/>
          <w:rStyle w:val="HTMLCode"/>
          <w:rFonts w:ascii="Consolas" w:eastAsiaTheme="majorEastAsia" w:hAnsi="Consolas" w:cs="Consolas"/>
          <w:color w:val="000000"/>
          <w:shd w:val="clear" w:color="auto" w:fill="FFFFFF"/>
        </w:rPr>
      </w:pPr>
      <w:ins w:id="710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item.Items.Add(CreateTreeItem(subDir));</w:t>
        </w:r>
      </w:ins>
    </w:p>
    <w:p w:rsidR="00F0025E" w:rsidRDefault="00F0025E" w:rsidP="00F0025E">
      <w:pPr>
        <w:pStyle w:val="HTMLPreformatted"/>
        <w:shd w:val="clear" w:color="auto" w:fill="FFFFFF"/>
        <w:rPr>
          <w:ins w:id="7101" w:author="Unknown"/>
          <w:rStyle w:val="HTMLCode"/>
          <w:rFonts w:ascii="Consolas" w:eastAsiaTheme="majorEastAsia" w:hAnsi="Consolas" w:cs="Consolas"/>
          <w:color w:val="000000"/>
          <w:shd w:val="clear" w:color="auto" w:fill="FFFFFF"/>
        </w:rPr>
      </w:pPr>
      <w:ins w:id="710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103" w:author="Unknown"/>
          <w:rStyle w:val="HTMLCode"/>
          <w:rFonts w:ascii="Consolas" w:eastAsiaTheme="majorEastAsia" w:hAnsi="Consolas" w:cs="Consolas"/>
          <w:color w:val="000000"/>
          <w:shd w:val="clear" w:color="auto" w:fill="FFFFFF"/>
        </w:rPr>
      </w:pPr>
      <w:ins w:id="71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catch</w:t>
        </w:r>
        <w:r>
          <w:rPr>
            <w:rStyle w:val="HTMLCode"/>
            <w:rFonts w:ascii="Consolas" w:eastAsiaTheme="majorEastAsia" w:hAnsi="Consolas" w:cs="Consolas"/>
            <w:color w:val="000000"/>
            <w:shd w:val="clear" w:color="auto" w:fill="FFFFFF"/>
          </w:rPr>
          <w:t xml:space="preserve"> { }</w:t>
        </w:r>
      </w:ins>
    </w:p>
    <w:p w:rsidR="00F0025E" w:rsidRDefault="00F0025E" w:rsidP="00F0025E">
      <w:pPr>
        <w:pStyle w:val="HTMLPreformatted"/>
        <w:shd w:val="clear" w:color="auto" w:fill="FFFFFF"/>
        <w:rPr>
          <w:ins w:id="7105" w:author="Unknown"/>
          <w:rStyle w:val="HTMLCode"/>
          <w:rFonts w:ascii="Consolas" w:eastAsiaTheme="majorEastAsia" w:hAnsi="Consolas" w:cs="Consolas"/>
          <w:color w:val="000000"/>
          <w:shd w:val="clear" w:color="auto" w:fill="FFFFFF"/>
        </w:rPr>
      </w:pPr>
      <w:ins w:id="71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107" w:author="Unknown"/>
          <w:rStyle w:val="HTMLCode"/>
          <w:rFonts w:ascii="Consolas" w:eastAsiaTheme="majorEastAsia" w:hAnsi="Consolas" w:cs="Consolas"/>
          <w:color w:val="000000"/>
          <w:shd w:val="clear" w:color="auto" w:fill="FFFFFF"/>
        </w:rPr>
      </w:pPr>
      <w:ins w:id="71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109" w:author="Unknown"/>
          <w:rStyle w:val="HTMLCode"/>
          <w:rFonts w:ascii="Consolas" w:eastAsiaTheme="majorEastAsia" w:hAnsi="Consolas" w:cs="Consolas"/>
          <w:color w:val="000000"/>
          <w:shd w:val="clear" w:color="auto" w:fill="FFFFFF"/>
        </w:rPr>
      </w:pPr>
    </w:p>
    <w:p w:rsidR="00F0025E" w:rsidRDefault="00F0025E" w:rsidP="00F0025E">
      <w:pPr>
        <w:pStyle w:val="HTMLPreformatted"/>
        <w:shd w:val="clear" w:color="auto" w:fill="FFFFFF"/>
        <w:rPr>
          <w:ins w:id="7110" w:author="Unknown"/>
          <w:rStyle w:val="HTMLCode"/>
          <w:rFonts w:ascii="Consolas" w:eastAsiaTheme="majorEastAsia" w:hAnsi="Consolas" w:cs="Consolas"/>
          <w:color w:val="000000"/>
          <w:shd w:val="clear" w:color="auto" w:fill="FFFFFF"/>
        </w:rPr>
      </w:pPr>
      <w:ins w:id="71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TreeViewItem </w:t>
        </w:r>
        <w:r>
          <w:rPr>
            <w:rStyle w:val="hljs-title"/>
            <w:rFonts w:ascii="Consolas" w:hAnsi="Consolas" w:cs="Consolas"/>
            <w:color w:val="A31515"/>
            <w:shd w:val="clear" w:color="auto" w:fill="FFFFFF"/>
          </w:rPr>
          <w:t>CreateTreeItem</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o</w:t>
        </w:r>
        <w:r>
          <w:rPr>
            <w:rStyle w:val="hljs-function"/>
            <w:rFonts w:ascii="Consolas" w:hAnsi="Consolas" w:cs="Consolas"/>
            <w:color w:val="000000"/>
            <w:shd w:val="clear" w:color="auto" w:fill="FFFFFF"/>
          </w:rPr>
          <w:t>)</w:t>
        </w:r>
      </w:ins>
    </w:p>
    <w:p w:rsidR="00F0025E" w:rsidRDefault="00F0025E" w:rsidP="00F0025E">
      <w:pPr>
        <w:pStyle w:val="HTMLPreformatted"/>
        <w:shd w:val="clear" w:color="auto" w:fill="FFFFFF"/>
        <w:rPr>
          <w:ins w:id="7112" w:author="Unknown"/>
          <w:rStyle w:val="HTMLCode"/>
          <w:rFonts w:ascii="Consolas" w:eastAsiaTheme="majorEastAsia" w:hAnsi="Consolas" w:cs="Consolas"/>
          <w:color w:val="000000"/>
          <w:shd w:val="clear" w:color="auto" w:fill="FFFFFF"/>
        </w:rPr>
      </w:pPr>
      <w:ins w:id="71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114" w:author="Unknown"/>
          <w:rStyle w:val="HTMLCode"/>
          <w:rFonts w:ascii="Consolas" w:eastAsiaTheme="majorEastAsia" w:hAnsi="Consolas" w:cs="Consolas"/>
          <w:color w:val="000000"/>
          <w:shd w:val="clear" w:color="auto" w:fill="FFFFFF"/>
        </w:rPr>
      </w:pPr>
      <w:ins w:id="71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TreeViewItem item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TreeViewItem();</w:t>
        </w:r>
      </w:ins>
    </w:p>
    <w:p w:rsidR="00F0025E" w:rsidRDefault="00F0025E" w:rsidP="00F0025E">
      <w:pPr>
        <w:pStyle w:val="HTMLPreformatted"/>
        <w:shd w:val="clear" w:color="auto" w:fill="FFFFFF"/>
        <w:rPr>
          <w:ins w:id="7116" w:author="Unknown"/>
          <w:rStyle w:val="HTMLCode"/>
          <w:rFonts w:ascii="Consolas" w:eastAsiaTheme="majorEastAsia" w:hAnsi="Consolas" w:cs="Consolas"/>
          <w:color w:val="000000"/>
          <w:shd w:val="clear" w:color="auto" w:fill="FFFFFF"/>
        </w:rPr>
      </w:pPr>
      <w:ins w:id="71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item.Header = o.ToString();</w:t>
        </w:r>
      </w:ins>
    </w:p>
    <w:p w:rsidR="00F0025E" w:rsidRDefault="00F0025E" w:rsidP="00F0025E">
      <w:pPr>
        <w:pStyle w:val="HTMLPreformatted"/>
        <w:shd w:val="clear" w:color="auto" w:fill="FFFFFF"/>
        <w:rPr>
          <w:ins w:id="7118" w:author="Unknown"/>
          <w:rStyle w:val="HTMLCode"/>
          <w:rFonts w:ascii="Consolas" w:eastAsiaTheme="majorEastAsia" w:hAnsi="Consolas" w:cs="Consolas"/>
          <w:color w:val="000000"/>
          <w:shd w:val="clear" w:color="auto" w:fill="FFFFFF"/>
        </w:rPr>
      </w:pPr>
      <w:ins w:id="71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item.Tag = o;</w:t>
        </w:r>
      </w:ins>
    </w:p>
    <w:p w:rsidR="00F0025E" w:rsidRDefault="00F0025E" w:rsidP="00F0025E">
      <w:pPr>
        <w:pStyle w:val="HTMLPreformatted"/>
        <w:shd w:val="clear" w:color="auto" w:fill="FFFFFF"/>
        <w:rPr>
          <w:ins w:id="7120" w:author="Unknown"/>
          <w:rStyle w:val="HTMLCode"/>
          <w:rFonts w:ascii="Consolas" w:eastAsiaTheme="majorEastAsia" w:hAnsi="Consolas" w:cs="Consolas"/>
          <w:color w:val="000000"/>
          <w:shd w:val="clear" w:color="auto" w:fill="FFFFFF"/>
        </w:rPr>
      </w:pPr>
      <w:ins w:id="71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item.Items.Add(</w:t>
        </w:r>
        <w:r>
          <w:rPr>
            <w:rStyle w:val="hljs-string"/>
            <w:rFonts w:ascii="Consolas" w:hAnsi="Consolas" w:cs="Consolas"/>
            <w:color w:val="A31515"/>
            <w:shd w:val="clear" w:color="auto" w:fill="FFFFFF"/>
          </w:rPr>
          <w:t>"Loading..."</w:t>
        </w:r>
        <w:r>
          <w:rPr>
            <w:rStyle w:val="HTMLCode"/>
            <w:rFonts w:ascii="Consolas" w:eastAsiaTheme="majorEastAsia" w:hAnsi="Consolas" w:cs="Consolas"/>
            <w:color w:val="000000"/>
            <w:shd w:val="clear" w:color="auto" w:fill="FFFFFF"/>
          </w:rPr>
          <w:t>);</w:t>
        </w:r>
      </w:ins>
    </w:p>
    <w:p w:rsidR="00F0025E" w:rsidRDefault="00F0025E" w:rsidP="00F0025E">
      <w:pPr>
        <w:pStyle w:val="HTMLPreformatted"/>
        <w:shd w:val="clear" w:color="auto" w:fill="FFFFFF"/>
        <w:rPr>
          <w:ins w:id="7122" w:author="Unknown"/>
          <w:rStyle w:val="HTMLCode"/>
          <w:rFonts w:ascii="Consolas" w:eastAsiaTheme="majorEastAsia" w:hAnsi="Consolas" w:cs="Consolas"/>
          <w:color w:val="000000"/>
          <w:shd w:val="clear" w:color="auto" w:fill="FFFFFF"/>
        </w:rPr>
      </w:pPr>
      <w:ins w:id="71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eastAsiaTheme="majorEastAsia" w:hAnsi="Consolas" w:cs="Consolas"/>
            <w:color w:val="000000"/>
            <w:shd w:val="clear" w:color="auto" w:fill="FFFFFF"/>
          </w:rPr>
          <w:t xml:space="preserve"> item;</w:t>
        </w:r>
      </w:ins>
    </w:p>
    <w:p w:rsidR="00F0025E" w:rsidRDefault="00F0025E" w:rsidP="00F0025E">
      <w:pPr>
        <w:pStyle w:val="HTMLPreformatted"/>
        <w:shd w:val="clear" w:color="auto" w:fill="FFFFFF"/>
        <w:rPr>
          <w:ins w:id="7124" w:author="Unknown"/>
          <w:rStyle w:val="HTMLCode"/>
          <w:rFonts w:ascii="Consolas" w:eastAsiaTheme="majorEastAsia" w:hAnsi="Consolas" w:cs="Consolas"/>
          <w:color w:val="000000"/>
          <w:shd w:val="clear" w:color="auto" w:fill="FFFFFF"/>
        </w:rPr>
      </w:pPr>
      <w:ins w:id="71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126" w:author="Unknown"/>
          <w:rStyle w:val="HTMLCode"/>
          <w:rFonts w:ascii="Consolas" w:eastAsiaTheme="majorEastAsia" w:hAnsi="Consolas" w:cs="Consolas"/>
          <w:color w:val="000000"/>
          <w:shd w:val="clear" w:color="auto" w:fill="FFFFFF"/>
        </w:rPr>
      </w:pPr>
      <w:ins w:id="7127" w:author="Unknown">
        <w:r>
          <w:rPr>
            <w:rStyle w:val="HTMLCode"/>
            <w:rFonts w:ascii="Consolas" w:eastAsiaTheme="majorEastAsia" w:hAnsi="Consolas" w:cs="Consolas"/>
            <w:color w:val="000000"/>
            <w:shd w:val="clear" w:color="auto" w:fill="FFFFFF"/>
          </w:rPr>
          <w:tab/>
          <w:t>}</w:t>
        </w:r>
      </w:ins>
    </w:p>
    <w:p w:rsidR="00F0025E" w:rsidRDefault="00F0025E" w:rsidP="00F0025E">
      <w:pPr>
        <w:pStyle w:val="HTMLPreformatted"/>
        <w:shd w:val="clear" w:color="auto" w:fill="FFFFFF"/>
        <w:rPr>
          <w:ins w:id="7128" w:author="Unknown"/>
          <w:rFonts w:ascii="Consolas" w:hAnsi="Consolas" w:cs="Consolas"/>
          <w:color w:val="212529"/>
          <w:sz w:val="16"/>
          <w:szCs w:val="16"/>
        </w:rPr>
      </w:pPr>
      <w:ins w:id="7129" w:author="Unknown">
        <w:r>
          <w:rPr>
            <w:rStyle w:val="HTMLCode"/>
            <w:rFonts w:ascii="Consolas" w:eastAsiaTheme="majorEastAsia" w:hAnsi="Consolas" w:cs="Consolas"/>
            <w:color w:val="000000"/>
            <w:shd w:val="clear" w:color="auto" w:fill="FFFFFF"/>
          </w:rPr>
          <w:t>}</w:t>
        </w:r>
      </w:ins>
    </w:p>
    <w:p w:rsidR="00F0025E" w:rsidRDefault="00F0025E" w:rsidP="00F0025E">
      <w:pPr>
        <w:pStyle w:val="NormalWeb"/>
        <w:shd w:val="clear" w:color="auto" w:fill="FFFFFF"/>
        <w:spacing w:before="288" w:beforeAutospacing="0" w:after="288" w:afterAutospacing="0"/>
        <w:rPr>
          <w:ins w:id="7130" w:author="Unknown"/>
          <w:rFonts w:ascii="Segoe UI" w:hAnsi="Segoe UI" w:cs="Segoe UI"/>
          <w:color w:val="212529"/>
          <w:sz w:val="18"/>
          <w:szCs w:val="18"/>
        </w:rPr>
      </w:pPr>
      <w:ins w:id="7131" w:author="Unknown">
        <w:r>
          <w:rPr>
            <w:rFonts w:ascii="Segoe UI" w:hAnsi="Segoe UI" w:cs="Segoe UI"/>
            <w:color w:val="212529"/>
            <w:sz w:val="18"/>
            <w:szCs w:val="18"/>
          </w:rPr>
          <w:lastRenderedPageBreak/>
          <w:t>The </w:t>
        </w:r>
        <w:r>
          <w:rPr>
            <w:rStyle w:val="Strong"/>
            <w:rFonts w:ascii="Segoe UI" w:hAnsi="Segoe UI" w:cs="Segoe UI"/>
            <w:color w:val="212529"/>
            <w:sz w:val="18"/>
            <w:szCs w:val="18"/>
          </w:rPr>
          <w:t>XAML</w:t>
        </w:r>
        <w:r>
          <w:rPr>
            <w:rFonts w:ascii="Segoe UI" w:hAnsi="Segoe UI" w:cs="Segoe UI"/>
            <w:color w:val="212529"/>
            <w:sz w:val="18"/>
            <w:szCs w:val="18"/>
          </w:rPr>
          <w:t> is very simple and only one interesting detail is present: The way we subscribe to the Expanded event of TreeViewItem's. Notice that this is indeed the TreeViewItem and not the TreeView itself, but because the event bubbles up, we are able to just capture it in one place for the entire TreeView, instead of having to subscribe to it for each item we add to the tree. This event gets called each time an item is expanded, which we need to be aware of to load its child items on demand.</w:t>
        </w:r>
      </w:ins>
    </w:p>
    <w:p w:rsidR="00F0025E" w:rsidRDefault="00F0025E" w:rsidP="00F0025E">
      <w:pPr>
        <w:pStyle w:val="NormalWeb"/>
        <w:shd w:val="clear" w:color="auto" w:fill="FFFFFF"/>
        <w:spacing w:before="288" w:beforeAutospacing="0" w:after="288" w:afterAutospacing="0"/>
        <w:rPr>
          <w:ins w:id="7132" w:author="Unknown"/>
          <w:rFonts w:ascii="Segoe UI" w:hAnsi="Segoe UI" w:cs="Segoe UI"/>
          <w:color w:val="212529"/>
          <w:sz w:val="18"/>
          <w:szCs w:val="18"/>
        </w:rPr>
      </w:pPr>
      <w:ins w:id="7133" w:author="Unknown">
        <w:r>
          <w:rPr>
            <w:rFonts w:ascii="Segoe UI" w:hAnsi="Segoe UI" w:cs="Segoe UI"/>
            <w:color w:val="212529"/>
            <w:sz w:val="18"/>
            <w:szCs w:val="18"/>
          </w:rPr>
          <w:t>In </w:t>
        </w:r>
        <w:r>
          <w:rPr>
            <w:rStyle w:val="Strong"/>
            <w:rFonts w:ascii="Segoe UI" w:hAnsi="Segoe UI" w:cs="Segoe UI"/>
            <w:color w:val="212529"/>
            <w:sz w:val="18"/>
            <w:szCs w:val="18"/>
          </w:rPr>
          <w:t>Code-behind</w:t>
        </w:r>
        <w:r>
          <w:rPr>
            <w:rFonts w:ascii="Segoe UI" w:hAnsi="Segoe UI" w:cs="Segoe UI"/>
            <w:color w:val="212529"/>
            <w:sz w:val="18"/>
            <w:szCs w:val="18"/>
          </w:rPr>
          <w:t>, we start by adding each drive found on the computer to the TreeView control. We assign the </w:t>
        </w:r>
        <w:r>
          <w:rPr>
            <w:rStyle w:val="Strong"/>
            <w:rFonts w:ascii="Segoe UI" w:hAnsi="Segoe UI" w:cs="Segoe UI"/>
            <w:color w:val="212529"/>
            <w:sz w:val="18"/>
            <w:szCs w:val="18"/>
          </w:rPr>
          <w:t>DriveInfo</w:t>
        </w:r>
        <w:r>
          <w:rPr>
            <w:rFonts w:ascii="Segoe UI" w:hAnsi="Segoe UI" w:cs="Segoe UI"/>
            <w:color w:val="212529"/>
            <w:sz w:val="18"/>
            <w:szCs w:val="18"/>
          </w:rPr>
          <w:t> instance to the Tag property, so that we can later retrieve it. Notice that we use a custom method to create the TreeViewItem, called </w:t>
        </w:r>
        <w:r>
          <w:rPr>
            <w:rStyle w:val="Strong"/>
            <w:rFonts w:ascii="Segoe UI" w:hAnsi="Segoe UI" w:cs="Segoe UI"/>
            <w:color w:val="212529"/>
            <w:sz w:val="18"/>
            <w:szCs w:val="18"/>
          </w:rPr>
          <w:t>CreateTreeItem()</w:t>
        </w:r>
        <w:r>
          <w:rPr>
            <w:rFonts w:ascii="Segoe UI" w:hAnsi="Segoe UI" w:cs="Segoe UI"/>
            <w:color w:val="212529"/>
            <w:sz w:val="18"/>
            <w:szCs w:val="18"/>
          </w:rPr>
          <w:t>, since we can use the exact same method when we want to dynamically add a child folder later on. Notice in this method how we add a child item to the Items collection, in the form of a string with the text "Loading...".</w:t>
        </w:r>
      </w:ins>
    </w:p>
    <w:p w:rsidR="00F0025E" w:rsidRDefault="00F0025E" w:rsidP="00F0025E">
      <w:pPr>
        <w:pStyle w:val="NormalWeb"/>
        <w:shd w:val="clear" w:color="auto" w:fill="FFFFFF"/>
        <w:spacing w:before="288" w:beforeAutospacing="0" w:after="288" w:afterAutospacing="0"/>
        <w:rPr>
          <w:ins w:id="7134" w:author="Unknown"/>
          <w:rFonts w:ascii="Segoe UI" w:hAnsi="Segoe UI" w:cs="Segoe UI"/>
          <w:color w:val="212529"/>
          <w:sz w:val="18"/>
          <w:szCs w:val="18"/>
        </w:rPr>
      </w:pPr>
      <w:ins w:id="7135" w:author="Unknown">
        <w:r>
          <w:rPr>
            <w:rFonts w:ascii="Segoe UI" w:hAnsi="Segoe UI" w:cs="Segoe UI"/>
            <w:color w:val="212529"/>
            <w:sz w:val="18"/>
            <w:szCs w:val="18"/>
          </w:rPr>
          <w:t>Next up is the TreeViewItem_Expanded event. As already mentioned, this event is raised each time a TreeView item is expanded, so the first thing we do is to check whether this item has already been loaded, by checking if the child items currently consists of only one item, which is a string - if so, we have found the "Loading..." child item, which means that we should now load the actual contents and replace the placeholder item with it.</w:t>
        </w:r>
      </w:ins>
    </w:p>
    <w:p w:rsidR="00F0025E" w:rsidRDefault="00F0025E" w:rsidP="00F0025E">
      <w:pPr>
        <w:pStyle w:val="NormalWeb"/>
        <w:shd w:val="clear" w:color="auto" w:fill="FFFFFF"/>
        <w:spacing w:before="288" w:beforeAutospacing="0" w:after="288" w:afterAutospacing="0"/>
        <w:rPr>
          <w:ins w:id="7136" w:author="Unknown"/>
          <w:rFonts w:ascii="Segoe UI" w:hAnsi="Segoe UI" w:cs="Segoe UI"/>
          <w:color w:val="212529"/>
          <w:sz w:val="18"/>
          <w:szCs w:val="18"/>
        </w:rPr>
      </w:pPr>
      <w:ins w:id="7137" w:author="Unknown">
        <w:r>
          <w:rPr>
            <w:rFonts w:ascii="Segoe UI" w:hAnsi="Segoe UI" w:cs="Segoe UI"/>
            <w:color w:val="212529"/>
            <w:sz w:val="18"/>
            <w:szCs w:val="18"/>
          </w:rPr>
          <w:t>We now use the items Tag property to get a reference to the </w:t>
        </w:r>
        <w:r>
          <w:rPr>
            <w:rStyle w:val="Strong"/>
            <w:rFonts w:ascii="Segoe UI" w:hAnsi="Segoe UI" w:cs="Segoe UI"/>
            <w:color w:val="212529"/>
            <w:sz w:val="18"/>
            <w:szCs w:val="18"/>
          </w:rPr>
          <w:t>DriveInfo</w:t>
        </w:r>
        <w:r>
          <w:rPr>
            <w:rFonts w:ascii="Segoe UI" w:hAnsi="Segoe UI" w:cs="Segoe UI"/>
            <w:color w:val="212529"/>
            <w:sz w:val="18"/>
            <w:szCs w:val="18"/>
          </w:rPr>
          <w:t> or </w:t>
        </w:r>
        <w:r>
          <w:rPr>
            <w:rStyle w:val="Strong"/>
            <w:rFonts w:ascii="Segoe UI" w:hAnsi="Segoe UI" w:cs="Segoe UI"/>
            <w:color w:val="212529"/>
            <w:sz w:val="18"/>
            <w:szCs w:val="18"/>
          </w:rPr>
          <w:t>DirectoryInfo</w:t>
        </w:r>
        <w:r>
          <w:rPr>
            <w:rFonts w:ascii="Segoe UI" w:hAnsi="Segoe UI" w:cs="Segoe UI"/>
            <w:color w:val="212529"/>
            <w:sz w:val="18"/>
            <w:szCs w:val="18"/>
          </w:rPr>
          <w:t> instance that the current item represents, and then we get a list of child directories, which we add to the clicked item, once again using the </w:t>
        </w:r>
        <w:r>
          <w:rPr>
            <w:rStyle w:val="Strong"/>
            <w:rFonts w:ascii="Segoe UI" w:hAnsi="Segoe UI" w:cs="Segoe UI"/>
            <w:color w:val="212529"/>
            <w:sz w:val="18"/>
            <w:szCs w:val="18"/>
          </w:rPr>
          <w:t>CreateTreeItem()</w:t>
        </w:r>
        <w:r>
          <w:rPr>
            <w:rFonts w:ascii="Segoe UI" w:hAnsi="Segoe UI" w:cs="Segoe UI"/>
            <w:color w:val="212529"/>
            <w:sz w:val="18"/>
            <w:szCs w:val="18"/>
          </w:rPr>
          <w:t> method. Notice that the loop where we add each child folder is in a try..catch block - this is important, because some paths might not be accessible, usually for security reasons. You could grab the exception and use it to reflect this in the interface in one way or another.</w:t>
        </w:r>
      </w:ins>
    </w:p>
    <w:p w:rsidR="00F0025E" w:rsidRDefault="00F0025E" w:rsidP="00F0025E">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DataGrid control</w:t>
      </w:r>
    </w:p>
    <w:p w:rsidR="00F0025E" w:rsidRDefault="00F0025E" w:rsidP="00F0025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DataGrid control looks a lot like the ListView, when using a GridView, but it offers a lot of additional functionality. For instance, the DataGrid can automatically generate columns, depending on the data you feed it with. The DataGrid is also editable by default, allowing the end-user to change the values of the underlying data source.</w:t>
      </w:r>
    </w:p>
    <w:p w:rsidR="00F0025E" w:rsidRDefault="00F0025E" w:rsidP="00F0025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most common usage for the DataGrid is in combination with a database, but like most WPF controls, it works just as well with an in-memory source, like a list of objects. Since it's a lot easier to demonstrate, we'll mostly be using the latter approach in this tutorial.</w:t>
      </w:r>
    </w:p>
    <w:p w:rsidR="00F0025E" w:rsidRDefault="00F0025E" w:rsidP="00F0025E">
      <w:pPr>
        <w:pStyle w:val="Heading2"/>
        <w:shd w:val="clear" w:color="auto" w:fill="FFFFFF"/>
        <w:spacing w:before="0"/>
        <w:rPr>
          <w:ins w:id="7138" w:author="Unknown"/>
          <w:rFonts w:ascii="Segoe UI" w:hAnsi="Segoe UI" w:cs="Segoe UI"/>
          <w:b w:val="0"/>
          <w:bCs w:val="0"/>
          <w:color w:val="33393E"/>
          <w:sz w:val="36"/>
          <w:szCs w:val="36"/>
        </w:rPr>
      </w:pPr>
      <w:ins w:id="7139" w:author="Unknown">
        <w:r>
          <w:rPr>
            <w:rFonts w:ascii="Segoe UI" w:hAnsi="Segoe UI" w:cs="Segoe UI"/>
            <w:b w:val="0"/>
            <w:bCs w:val="0"/>
            <w:color w:val="33393E"/>
          </w:rPr>
          <w:t>A simple DataGrid</w:t>
        </w:r>
      </w:ins>
    </w:p>
    <w:p w:rsidR="00F0025E" w:rsidRDefault="00F0025E" w:rsidP="00F0025E">
      <w:pPr>
        <w:pStyle w:val="NormalWeb"/>
        <w:shd w:val="clear" w:color="auto" w:fill="FFFFFF"/>
        <w:spacing w:before="288" w:beforeAutospacing="0" w:after="288" w:afterAutospacing="0"/>
        <w:rPr>
          <w:ins w:id="7140" w:author="Unknown"/>
          <w:rFonts w:ascii="Segoe UI" w:hAnsi="Segoe UI" w:cs="Segoe UI"/>
          <w:color w:val="212529"/>
          <w:sz w:val="18"/>
          <w:szCs w:val="18"/>
        </w:rPr>
      </w:pPr>
      <w:ins w:id="7141" w:author="Unknown">
        <w:r>
          <w:rPr>
            <w:rFonts w:ascii="Segoe UI" w:hAnsi="Segoe UI" w:cs="Segoe UI"/>
            <w:color w:val="212529"/>
            <w:sz w:val="18"/>
            <w:szCs w:val="18"/>
          </w:rPr>
          <w:t>You can start using the DataGrid without setting any properties, because it supports so much out of the box. In this first example, we'll do just that, and then assign a list of our own User objects as the items source:</w:t>
        </w:r>
      </w:ins>
    </w:p>
    <w:p w:rsidR="00F0025E" w:rsidRDefault="003C5A45" w:rsidP="00F0025E">
      <w:pPr>
        <w:shd w:val="clear" w:color="auto" w:fill="FFFFFF"/>
        <w:jc w:val="right"/>
        <w:rPr>
          <w:ins w:id="7142" w:author="Unknown"/>
          <w:rFonts w:ascii="Segoe UI" w:hAnsi="Segoe UI" w:cs="Segoe UI"/>
          <w:color w:val="212529"/>
          <w:sz w:val="18"/>
          <w:szCs w:val="18"/>
        </w:rPr>
      </w:pPr>
      <w:ins w:id="7143" w:author="Unknown">
        <w:r>
          <w:rPr>
            <w:rFonts w:ascii="Segoe UI" w:hAnsi="Segoe UI" w:cs="Segoe UI"/>
            <w:color w:val="212529"/>
            <w:sz w:val="18"/>
            <w:szCs w:val="18"/>
          </w:rPr>
          <w:fldChar w:fldCharType="begin"/>
        </w:r>
        <w:r w:rsidR="00F0025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25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25E" w:rsidRDefault="00F0025E" w:rsidP="00F0025E">
      <w:pPr>
        <w:pStyle w:val="HTMLPreformatted"/>
        <w:shd w:val="clear" w:color="auto" w:fill="FFFFFF"/>
        <w:rPr>
          <w:ins w:id="7144" w:author="Unknown"/>
          <w:rFonts w:ascii="Consolas" w:hAnsi="Consolas" w:cs="Consolas"/>
          <w:color w:val="212529"/>
          <w:sz w:val="16"/>
          <w:szCs w:val="16"/>
        </w:rPr>
      </w:pPr>
      <w:ins w:id="714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"WpfTutorialSamples.DataGrid_control.SimpleDataGridSample"</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"SimpleDataGridSample"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"180"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"dgSimple"</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DataGrid</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r>
          <w:rPr>
            <w:rFonts w:ascii="Consolas" w:hAnsi="Consolas" w:cs="Consolas"/>
            <w:color w:val="000000"/>
            <w:shd w:val="clear" w:color="auto" w:fill="FFFFFF"/>
          </w:rPr>
          <w:br/>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F0025E" w:rsidRDefault="003C5A45" w:rsidP="00F0025E">
      <w:pPr>
        <w:shd w:val="clear" w:color="auto" w:fill="FFFFFF"/>
        <w:jc w:val="right"/>
        <w:rPr>
          <w:ins w:id="7146" w:author="Unknown"/>
          <w:rFonts w:ascii="Segoe UI" w:hAnsi="Segoe UI" w:cs="Segoe UI"/>
          <w:color w:val="212529"/>
          <w:sz w:val="18"/>
          <w:szCs w:val="18"/>
        </w:rPr>
      </w:pPr>
      <w:ins w:id="7147" w:author="Unknown">
        <w:r>
          <w:rPr>
            <w:rFonts w:ascii="Segoe UI" w:hAnsi="Segoe UI" w:cs="Segoe UI"/>
            <w:color w:val="212529"/>
            <w:sz w:val="18"/>
            <w:szCs w:val="18"/>
          </w:rPr>
          <w:fldChar w:fldCharType="begin"/>
        </w:r>
        <w:r w:rsidR="00F0025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25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25E" w:rsidRDefault="00F0025E" w:rsidP="00F0025E">
      <w:pPr>
        <w:pStyle w:val="HTMLPreformatted"/>
        <w:shd w:val="clear" w:color="auto" w:fill="FFFFFF"/>
        <w:rPr>
          <w:ins w:id="7148" w:author="Unknown"/>
          <w:rFonts w:ascii="Consolas" w:hAnsi="Consolas" w:cs="Consolas"/>
          <w:color w:val="212529"/>
          <w:sz w:val="16"/>
          <w:szCs w:val="16"/>
        </w:rPr>
      </w:pPr>
      <w:ins w:id="7149" w:author="Unknown">
        <w:r>
          <w:rPr>
            <w:rStyle w:val="hljs-keyword"/>
            <w:rFonts w:ascii="Consolas" w:hAnsi="Consolas" w:cs="Consolas"/>
            <w:color w:val="0000FF"/>
            <w:shd w:val="clear" w:color="auto" w:fill="FFFFFF"/>
          </w:rPr>
          <w:lastRenderedPageBreak/>
          <w:t>using</w:t>
        </w:r>
        <w:r>
          <w:rPr>
            <w:rStyle w:val="HTMLCode"/>
            <w:rFonts w:ascii="Consolas" w:hAnsi="Consolas" w:cs="Consolas"/>
            <w:color w:val="000000"/>
            <w:shd w:val="clear" w:color="auto" w:fill="FFFFFF"/>
          </w:rPr>
          <w:t xml:space="preserve"> System;</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r>
          <w:rPr>
            <w:rFonts w:ascii="Consolas" w:hAnsi="Consolas" w:cs="Consolas"/>
            <w:color w:val="000000"/>
            <w:shd w:val="clear" w:color="auto" w:fill="FFFFFF"/>
          </w:rPr>
          <w:br/>
        </w:r>
        <w:r>
          <w:rPr>
            <w:rFonts w:ascii="Consolas" w:hAnsi="Consolas" w:cs="Consolas"/>
            <w:color w:val="000000"/>
            <w:shd w:val="clear" w:color="auto" w:fill="FFFFFF"/>
          </w:rPr>
          <w:br/>
        </w:r>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WpfTutorialSamples.DataGrid_control</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SimpleDataGridSample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SimpleDataGridSample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InitializeComponent();</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List&lt;User&gt; users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List&lt;User&gt;();</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users.Add(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Id = </w:t>
        </w:r>
        <w:r>
          <w:rPr>
            <w:rStyle w:val="hljs-number"/>
            <w:rFonts w:ascii="Consolas" w:hAnsi="Consolas" w:cs="Consolas"/>
            <w:color w:val="000000"/>
            <w:shd w:val="clear" w:color="auto" w:fill="FFFFFF"/>
          </w:rPr>
          <w:t>1</w:t>
        </w:r>
        <w:r>
          <w:rPr>
            <w:rStyle w:val="HTMLCode"/>
            <w:rFonts w:ascii="Consolas" w:hAnsi="Consolas" w:cs="Consolas"/>
            <w:color w:val="000000"/>
            <w:shd w:val="clear" w:color="auto" w:fill="FFFFFF"/>
          </w:rPr>
          <w:t xml:space="preserve">, Name = </w:t>
        </w:r>
        <w:r>
          <w:rPr>
            <w:rStyle w:val="hljs-string"/>
            <w:rFonts w:ascii="Consolas" w:hAnsi="Consolas" w:cs="Consolas"/>
            <w:color w:val="A31515"/>
            <w:shd w:val="clear" w:color="auto" w:fill="FFFFFF"/>
          </w:rPr>
          <w:t>"John Doe"</w:t>
        </w:r>
        <w:r>
          <w:rPr>
            <w:rStyle w:val="HTMLCode"/>
            <w:rFonts w:ascii="Consolas"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DateTime(</w:t>
        </w:r>
        <w:r>
          <w:rPr>
            <w:rStyle w:val="hljs-number"/>
            <w:rFonts w:ascii="Consolas" w:hAnsi="Consolas" w:cs="Consolas"/>
            <w:color w:val="000000"/>
            <w:shd w:val="clear" w:color="auto" w:fill="FFFFFF"/>
          </w:rPr>
          <w:t>1971</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7</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23</w:t>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users.Add(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Id = </w:t>
        </w:r>
        <w:r>
          <w:rPr>
            <w:rStyle w:val="hljs-number"/>
            <w:rFonts w:ascii="Consolas" w:hAnsi="Consolas" w:cs="Consolas"/>
            <w:color w:val="000000"/>
            <w:shd w:val="clear" w:color="auto" w:fill="FFFFFF"/>
          </w:rPr>
          <w:t>2</w:t>
        </w:r>
        <w:r>
          <w:rPr>
            <w:rStyle w:val="HTMLCode"/>
            <w:rFonts w:ascii="Consolas" w:hAnsi="Consolas" w:cs="Consolas"/>
            <w:color w:val="000000"/>
            <w:shd w:val="clear" w:color="auto" w:fill="FFFFFF"/>
          </w:rPr>
          <w:t xml:space="preserve">, Name = </w:t>
        </w:r>
        <w:r>
          <w:rPr>
            <w:rStyle w:val="hljs-string"/>
            <w:rFonts w:ascii="Consolas" w:hAnsi="Consolas" w:cs="Consolas"/>
            <w:color w:val="A31515"/>
            <w:shd w:val="clear" w:color="auto" w:fill="FFFFFF"/>
          </w:rPr>
          <w:t>"Jane Doe"</w:t>
        </w:r>
        <w:r>
          <w:rPr>
            <w:rStyle w:val="HTMLCode"/>
            <w:rFonts w:ascii="Consolas"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DateTime(</w:t>
        </w:r>
        <w:r>
          <w:rPr>
            <w:rStyle w:val="hljs-number"/>
            <w:rFonts w:ascii="Consolas" w:hAnsi="Consolas" w:cs="Consolas"/>
            <w:color w:val="000000"/>
            <w:shd w:val="clear" w:color="auto" w:fill="FFFFFF"/>
          </w:rPr>
          <w:t>1974</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1</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17</w:t>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users.Add(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Id = </w:t>
        </w:r>
        <w:r>
          <w:rPr>
            <w:rStyle w:val="hljs-number"/>
            <w:rFonts w:ascii="Consolas" w:hAnsi="Consolas" w:cs="Consolas"/>
            <w:color w:val="000000"/>
            <w:shd w:val="clear" w:color="auto" w:fill="FFFFFF"/>
          </w:rPr>
          <w:t>3</w:t>
        </w:r>
        <w:r>
          <w:rPr>
            <w:rStyle w:val="HTMLCode"/>
            <w:rFonts w:ascii="Consolas" w:hAnsi="Consolas" w:cs="Consolas"/>
            <w:color w:val="000000"/>
            <w:shd w:val="clear" w:color="auto" w:fill="FFFFFF"/>
          </w:rPr>
          <w:t xml:space="preserve">, Name = </w:t>
        </w:r>
        <w:r>
          <w:rPr>
            <w:rStyle w:val="hljs-string"/>
            <w:rFonts w:ascii="Consolas" w:hAnsi="Consolas" w:cs="Consolas"/>
            <w:color w:val="A31515"/>
            <w:shd w:val="clear" w:color="auto" w:fill="FFFFFF"/>
          </w:rPr>
          <w:t>"Sammy Doe"</w:t>
        </w:r>
        <w:r>
          <w:rPr>
            <w:rStyle w:val="HTMLCode"/>
            <w:rFonts w:ascii="Consolas"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DateTime(</w:t>
        </w:r>
        <w:r>
          <w:rPr>
            <w:rStyle w:val="hljs-number"/>
            <w:rFonts w:ascii="Consolas" w:hAnsi="Consolas" w:cs="Consolas"/>
            <w:color w:val="000000"/>
            <w:shd w:val="clear" w:color="auto" w:fill="FFFFFF"/>
          </w:rPr>
          <w:t>1991</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9</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2</w:t>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dgSimple.ItemsSource = users;</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User</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Id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DateTime Birthday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r>
          <w:rPr>
            <w:rFonts w:ascii="Consolas" w:hAnsi="Consolas" w:cs="Consolas"/>
            <w:color w:val="000000"/>
            <w:shd w:val="clear" w:color="auto" w:fill="FFFFFF"/>
          </w:rPr>
          <w:br/>
        </w:r>
        <w:r>
          <w:rPr>
            <w:rStyle w:val="HTMLCode"/>
            <w:rFonts w:ascii="Consolas"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hAnsi="Consolas" w:cs="Consolas"/>
            <w:color w:val="000000"/>
            <w:shd w:val="clear" w:color="auto" w:fill="FFFFFF"/>
          </w:rPr>
          <w:t>}</w:t>
        </w:r>
      </w:ins>
    </w:p>
    <w:p w:rsidR="00F0025E" w:rsidRDefault="00F0025E" w:rsidP="00F0025E">
      <w:pPr>
        <w:rPr>
          <w:ins w:id="7150" w:author="Unknown"/>
          <w:rFonts w:ascii="Times New Roman" w:hAnsi="Times New Roman" w:cs="Times New Roman"/>
          <w:sz w:val="24"/>
          <w:szCs w:val="24"/>
        </w:rPr>
      </w:pPr>
      <w:r>
        <w:rPr>
          <w:noProof/>
        </w:rPr>
        <w:drawing>
          <wp:inline distT="0" distB="0" distL="0" distR="0">
            <wp:extent cx="2860040" cy="1711960"/>
            <wp:effectExtent l="19050" t="0" r="0" b="0"/>
            <wp:docPr id="237" name="aelm1565" descr="https://www.wpf-tutorial.com/Images/ArticleImages/1/chapters/datagrid/datagrid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65" descr="https://www.wpf-tutorial.com/Images/ArticleImages/1/chapters/datagrid/datagrid_simple.png"/>
                    <pic:cNvPicPr>
                      <a:picLocks noChangeAspect="1" noChangeArrowheads="1"/>
                    </pic:cNvPicPr>
                  </pic:nvPicPr>
                  <pic:blipFill>
                    <a:blip r:embed="rId196"/>
                    <a:srcRect/>
                    <a:stretch>
                      <a:fillRect/>
                    </a:stretch>
                  </pic:blipFill>
                  <pic:spPr bwMode="auto">
                    <a:xfrm>
                      <a:off x="0" y="0"/>
                      <a:ext cx="2860040" cy="1711960"/>
                    </a:xfrm>
                    <a:prstGeom prst="rect">
                      <a:avLst/>
                    </a:prstGeom>
                    <a:noFill/>
                    <a:ln w="9525">
                      <a:noFill/>
                      <a:miter lim="800000"/>
                      <a:headEnd/>
                      <a:tailEnd/>
                    </a:ln>
                  </pic:spPr>
                </pic:pic>
              </a:graphicData>
            </a:graphic>
          </wp:inline>
        </w:drawing>
      </w:r>
    </w:p>
    <w:p w:rsidR="00F0025E" w:rsidRDefault="00F0025E" w:rsidP="00F0025E">
      <w:pPr>
        <w:pStyle w:val="NormalWeb"/>
        <w:shd w:val="clear" w:color="auto" w:fill="FFFFFF"/>
        <w:spacing w:before="288" w:beforeAutospacing="0" w:after="288" w:afterAutospacing="0"/>
        <w:rPr>
          <w:ins w:id="7151" w:author="Unknown"/>
          <w:rFonts w:ascii="Segoe UI" w:hAnsi="Segoe UI" w:cs="Segoe UI"/>
          <w:color w:val="212529"/>
          <w:sz w:val="18"/>
          <w:szCs w:val="18"/>
        </w:rPr>
      </w:pPr>
      <w:ins w:id="7152" w:author="Unknown">
        <w:r>
          <w:rPr>
            <w:rFonts w:ascii="Segoe UI" w:hAnsi="Segoe UI" w:cs="Segoe UI"/>
            <w:color w:val="212529"/>
            <w:sz w:val="18"/>
            <w:szCs w:val="18"/>
          </w:rPr>
          <w:t>That's really all you need to start using the DataGrid. The source could just as easily have been a database table/view or even an XML file - the DataGrid is not picky about where it gets its data from.</w:t>
        </w:r>
      </w:ins>
    </w:p>
    <w:p w:rsidR="00F0025E" w:rsidRDefault="00F0025E" w:rsidP="00F0025E">
      <w:pPr>
        <w:pStyle w:val="NormalWeb"/>
        <w:shd w:val="clear" w:color="auto" w:fill="FFFFFF"/>
        <w:spacing w:before="288" w:beforeAutospacing="0" w:after="288" w:afterAutospacing="0"/>
        <w:rPr>
          <w:ins w:id="7153" w:author="Unknown"/>
          <w:rFonts w:ascii="Segoe UI" w:hAnsi="Segoe UI" w:cs="Segoe UI"/>
          <w:color w:val="212529"/>
          <w:sz w:val="18"/>
          <w:szCs w:val="18"/>
        </w:rPr>
      </w:pPr>
      <w:ins w:id="7154" w:author="Unknown">
        <w:r>
          <w:rPr>
            <w:rFonts w:ascii="Segoe UI" w:hAnsi="Segoe UI" w:cs="Segoe UI"/>
            <w:color w:val="212529"/>
            <w:sz w:val="18"/>
            <w:szCs w:val="18"/>
          </w:rPr>
          <w:t>If you click inside one of the cells, you can see that you're allowed to edit each of the properties by default. As a nice little bonus, you can try clicking one of the column headers - you will see that the DataGrid supports sorting right out of the box!</w:t>
        </w:r>
      </w:ins>
    </w:p>
    <w:p w:rsidR="00F0025E" w:rsidRDefault="00F0025E" w:rsidP="00F0025E">
      <w:pPr>
        <w:pStyle w:val="NormalWeb"/>
        <w:shd w:val="clear" w:color="auto" w:fill="FFFFFF"/>
        <w:spacing w:before="288" w:beforeAutospacing="0" w:after="288" w:afterAutospacing="0"/>
        <w:rPr>
          <w:ins w:id="7155" w:author="Unknown"/>
          <w:rFonts w:ascii="Segoe UI" w:hAnsi="Segoe UI" w:cs="Segoe UI"/>
          <w:color w:val="212529"/>
          <w:sz w:val="18"/>
          <w:szCs w:val="18"/>
        </w:rPr>
      </w:pPr>
      <w:ins w:id="7156" w:author="Unknown">
        <w:r>
          <w:rPr>
            <w:rFonts w:ascii="Segoe UI" w:hAnsi="Segoe UI" w:cs="Segoe UI"/>
            <w:color w:val="212529"/>
            <w:sz w:val="18"/>
            <w:szCs w:val="18"/>
          </w:rPr>
          <w:t>The last and empty row will let you add to the data source, simply by filling out the cells.</w:t>
        </w:r>
      </w:ins>
    </w:p>
    <w:p w:rsidR="00F0025E" w:rsidRDefault="00F0025E" w:rsidP="00F0025E">
      <w:pPr>
        <w:shd w:val="clear" w:color="auto" w:fill="FFFFFF"/>
        <w:rPr>
          <w:rFonts w:ascii="Segoe UI" w:hAnsi="Segoe UI" w:cs="Segoe UI"/>
          <w:b/>
          <w:bCs/>
          <w:color w:val="C0C0C0"/>
        </w:rPr>
      </w:pPr>
      <w:r>
        <w:rPr>
          <w:rFonts w:ascii="Segoe UI" w:hAnsi="Segoe UI" w:cs="Segoe UI"/>
          <w:b/>
          <w:bCs/>
          <w:color w:val="C0C0C0"/>
        </w:rPr>
        <w:lastRenderedPageBreak/>
        <w:t>The DataGrid control:</w:t>
      </w:r>
    </w:p>
    <w:p w:rsidR="00F0025E" w:rsidRDefault="00F0025E" w:rsidP="00F0025E">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DataGrid columns</w:t>
      </w:r>
    </w:p>
    <w:p w:rsidR="00F0025E" w:rsidRDefault="00F0025E" w:rsidP="00F0025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chapter, we had a look at just how easy you could get a WPF DataGrid up and running. One of the reasons why it was so easy is the fact that the DataGrid will automatically generate appropriate columns for you, based on the data source you use.</w:t>
      </w:r>
    </w:p>
    <w:p w:rsidR="00F0025E" w:rsidRDefault="00F0025E" w:rsidP="00F0025E">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However, in some situations you might want to manually define the columns shown, either because you don’t want all the properties/columns of the data source, or because you want to be in control of which inline editors are used.</w:t>
      </w:r>
    </w:p>
    <w:p w:rsidR="00F0025E" w:rsidRDefault="00F0025E" w:rsidP="00F0025E">
      <w:pPr>
        <w:pStyle w:val="Heading2"/>
        <w:shd w:val="clear" w:color="auto" w:fill="FFFFFF"/>
        <w:spacing w:before="0"/>
        <w:rPr>
          <w:ins w:id="7157" w:author="Unknown"/>
          <w:rFonts w:ascii="Segoe UI" w:hAnsi="Segoe UI" w:cs="Segoe UI"/>
          <w:b w:val="0"/>
          <w:bCs w:val="0"/>
          <w:color w:val="33393E"/>
          <w:sz w:val="36"/>
          <w:szCs w:val="36"/>
        </w:rPr>
      </w:pPr>
      <w:ins w:id="7158" w:author="Unknown">
        <w:r>
          <w:rPr>
            <w:rFonts w:ascii="Segoe UI" w:hAnsi="Segoe UI" w:cs="Segoe UI"/>
            <w:b w:val="0"/>
            <w:bCs w:val="0"/>
            <w:color w:val="33393E"/>
          </w:rPr>
          <w:t>Manually defined columns</w:t>
        </w:r>
      </w:ins>
    </w:p>
    <w:p w:rsidR="00F0025E" w:rsidRDefault="00F0025E" w:rsidP="00F0025E">
      <w:pPr>
        <w:pStyle w:val="NormalWeb"/>
        <w:shd w:val="clear" w:color="auto" w:fill="FFFFFF"/>
        <w:spacing w:before="288" w:beforeAutospacing="0" w:after="288" w:afterAutospacing="0"/>
        <w:rPr>
          <w:ins w:id="7159" w:author="Unknown"/>
          <w:rFonts w:ascii="Segoe UI" w:hAnsi="Segoe UI" w:cs="Segoe UI"/>
          <w:color w:val="212529"/>
          <w:sz w:val="18"/>
          <w:szCs w:val="18"/>
        </w:rPr>
      </w:pPr>
      <w:ins w:id="7160" w:author="Unknown">
        <w:r>
          <w:rPr>
            <w:rFonts w:ascii="Segoe UI" w:hAnsi="Segoe UI" w:cs="Segoe UI"/>
            <w:color w:val="212529"/>
            <w:sz w:val="18"/>
            <w:szCs w:val="18"/>
          </w:rPr>
          <w:t>Let's try an example that looks a lot like the one in the previous chapter, but where we define all the columns manually, for maximum control. You can select the column type based on the data that you wish to display/edit. As of writing, the following column types are available:</w:t>
        </w:r>
      </w:ins>
    </w:p>
    <w:p w:rsidR="00F0025E" w:rsidRDefault="00F0025E" w:rsidP="00F0025E">
      <w:pPr>
        <w:numPr>
          <w:ilvl w:val="0"/>
          <w:numId w:val="9"/>
        </w:numPr>
        <w:shd w:val="clear" w:color="auto" w:fill="FFFFFF"/>
        <w:spacing w:before="100" w:beforeAutospacing="1" w:after="100" w:afterAutospacing="1" w:line="240" w:lineRule="auto"/>
        <w:ind w:left="230" w:right="230"/>
        <w:rPr>
          <w:ins w:id="7161" w:author="Unknown"/>
          <w:rFonts w:ascii="Segoe UI" w:hAnsi="Segoe UI" w:cs="Segoe UI"/>
          <w:color w:val="212529"/>
          <w:sz w:val="18"/>
          <w:szCs w:val="18"/>
        </w:rPr>
      </w:pPr>
      <w:ins w:id="7162" w:author="Unknown">
        <w:r>
          <w:rPr>
            <w:rFonts w:ascii="Segoe UI" w:hAnsi="Segoe UI" w:cs="Segoe UI"/>
            <w:color w:val="212529"/>
            <w:sz w:val="18"/>
            <w:szCs w:val="18"/>
          </w:rPr>
          <w:t>DataGridTextColumn</w:t>
        </w:r>
      </w:ins>
    </w:p>
    <w:p w:rsidR="00F0025E" w:rsidRDefault="00F0025E" w:rsidP="00F0025E">
      <w:pPr>
        <w:numPr>
          <w:ilvl w:val="0"/>
          <w:numId w:val="9"/>
        </w:numPr>
        <w:shd w:val="clear" w:color="auto" w:fill="FFFFFF"/>
        <w:spacing w:before="100" w:beforeAutospacing="1" w:after="100" w:afterAutospacing="1" w:line="240" w:lineRule="auto"/>
        <w:ind w:left="230" w:right="230"/>
        <w:rPr>
          <w:ins w:id="7163" w:author="Unknown"/>
          <w:rFonts w:ascii="Segoe UI" w:hAnsi="Segoe UI" w:cs="Segoe UI"/>
          <w:color w:val="212529"/>
          <w:sz w:val="18"/>
          <w:szCs w:val="18"/>
        </w:rPr>
      </w:pPr>
      <w:ins w:id="7164" w:author="Unknown">
        <w:r>
          <w:rPr>
            <w:rFonts w:ascii="Segoe UI" w:hAnsi="Segoe UI" w:cs="Segoe UI"/>
            <w:color w:val="212529"/>
            <w:sz w:val="18"/>
            <w:szCs w:val="18"/>
          </w:rPr>
          <w:t>DataGridCheckBoxColumn</w:t>
        </w:r>
      </w:ins>
    </w:p>
    <w:p w:rsidR="00F0025E" w:rsidRDefault="00F0025E" w:rsidP="00F0025E">
      <w:pPr>
        <w:numPr>
          <w:ilvl w:val="0"/>
          <w:numId w:val="9"/>
        </w:numPr>
        <w:shd w:val="clear" w:color="auto" w:fill="FFFFFF"/>
        <w:spacing w:before="100" w:beforeAutospacing="1" w:after="100" w:afterAutospacing="1" w:line="240" w:lineRule="auto"/>
        <w:ind w:left="230" w:right="230"/>
        <w:rPr>
          <w:ins w:id="7165" w:author="Unknown"/>
          <w:rFonts w:ascii="Segoe UI" w:hAnsi="Segoe UI" w:cs="Segoe UI"/>
          <w:color w:val="212529"/>
          <w:sz w:val="18"/>
          <w:szCs w:val="18"/>
        </w:rPr>
      </w:pPr>
      <w:ins w:id="7166" w:author="Unknown">
        <w:r>
          <w:rPr>
            <w:rFonts w:ascii="Segoe UI" w:hAnsi="Segoe UI" w:cs="Segoe UI"/>
            <w:color w:val="212529"/>
            <w:sz w:val="18"/>
            <w:szCs w:val="18"/>
          </w:rPr>
          <w:t>DataGridComboBoxColumn</w:t>
        </w:r>
      </w:ins>
    </w:p>
    <w:p w:rsidR="00F0025E" w:rsidRDefault="00F0025E" w:rsidP="00F0025E">
      <w:pPr>
        <w:numPr>
          <w:ilvl w:val="0"/>
          <w:numId w:val="9"/>
        </w:numPr>
        <w:shd w:val="clear" w:color="auto" w:fill="FFFFFF"/>
        <w:spacing w:before="100" w:beforeAutospacing="1" w:after="100" w:afterAutospacing="1" w:line="240" w:lineRule="auto"/>
        <w:ind w:left="230" w:right="230"/>
        <w:rPr>
          <w:ins w:id="7167" w:author="Unknown"/>
          <w:rFonts w:ascii="Segoe UI" w:hAnsi="Segoe UI" w:cs="Segoe UI"/>
          <w:color w:val="212529"/>
          <w:sz w:val="18"/>
          <w:szCs w:val="18"/>
        </w:rPr>
      </w:pPr>
      <w:ins w:id="7168" w:author="Unknown">
        <w:r>
          <w:rPr>
            <w:rFonts w:ascii="Segoe UI" w:hAnsi="Segoe UI" w:cs="Segoe UI"/>
            <w:color w:val="212529"/>
            <w:sz w:val="18"/>
            <w:szCs w:val="18"/>
          </w:rPr>
          <w:t>DataGridHyperlinkColumn</w:t>
        </w:r>
      </w:ins>
    </w:p>
    <w:p w:rsidR="00F0025E" w:rsidRDefault="00F0025E" w:rsidP="00F0025E">
      <w:pPr>
        <w:numPr>
          <w:ilvl w:val="0"/>
          <w:numId w:val="9"/>
        </w:numPr>
        <w:shd w:val="clear" w:color="auto" w:fill="FFFFFF"/>
        <w:spacing w:before="100" w:beforeAutospacing="1" w:after="100" w:afterAutospacing="1" w:line="240" w:lineRule="auto"/>
        <w:ind w:left="230" w:right="230"/>
        <w:rPr>
          <w:ins w:id="7169" w:author="Unknown"/>
          <w:rFonts w:ascii="Segoe UI" w:hAnsi="Segoe UI" w:cs="Segoe UI"/>
          <w:color w:val="212529"/>
          <w:sz w:val="18"/>
          <w:szCs w:val="18"/>
        </w:rPr>
      </w:pPr>
      <w:ins w:id="7170" w:author="Unknown">
        <w:r>
          <w:rPr>
            <w:rFonts w:ascii="Segoe UI" w:hAnsi="Segoe UI" w:cs="Segoe UI"/>
            <w:color w:val="212529"/>
            <w:sz w:val="18"/>
            <w:szCs w:val="18"/>
          </w:rPr>
          <w:t>DataGridTemplateColumn</w:t>
        </w:r>
      </w:ins>
    </w:p>
    <w:p w:rsidR="00F0025E" w:rsidRDefault="00F0025E" w:rsidP="00F0025E">
      <w:pPr>
        <w:pStyle w:val="NormalWeb"/>
        <w:shd w:val="clear" w:color="auto" w:fill="FFFFFF"/>
        <w:spacing w:before="288" w:beforeAutospacing="0" w:after="288" w:afterAutospacing="0"/>
        <w:rPr>
          <w:ins w:id="7171" w:author="Unknown"/>
          <w:rFonts w:ascii="Segoe UI" w:hAnsi="Segoe UI" w:cs="Segoe UI"/>
          <w:color w:val="212529"/>
          <w:sz w:val="18"/>
          <w:szCs w:val="18"/>
        </w:rPr>
      </w:pPr>
      <w:ins w:id="7172" w:author="Unknown">
        <w:r>
          <w:rPr>
            <w:rFonts w:ascii="Segoe UI" w:hAnsi="Segoe UI" w:cs="Segoe UI"/>
            <w:color w:val="212529"/>
            <w:sz w:val="18"/>
            <w:szCs w:val="18"/>
          </w:rPr>
          <w:t>Especially the last one, the DataGridTemplateColumn, is interesting. It allows you to define any kind of content, which opens up the opportunity to use custom controls, either from the WPF library or even your own or 3rd party controls. Here's an example:</w:t>
        </w:r>
      </w:ins>
    </w:p>
    <w:p w:rsidR="00F0025E" w:rsidRDefault="003C5A45" w:rsidP="00F0025E">
      <w:pPr>
        <w:shd w:val="clear" w:color="auto" w:fill="FFFFFF"/>
        <w:jc w:val="right"/>
        <w:rPr>
          <w:ins w:id="7173" w:author="Unknown"/>
          <w:rFonts w:ascii="Segoe UI" w:hAnsi="Segoe UI" w:cs="Segoe UI"/>
          <w:color w:val="212529"/>
          <w:sz w:val="18"/>
          <w:szCs w:val="18"/>
        </w:rPr>
      </w:pPr>
      <w:ins w:id="7174" w:author="Unknown">
        <w:r>
          <w:rPr>
            <w:rFonts w:ascii="Segoe UI" w:hAnsi="Segoe UI" w:cs="Segoe UI"/>
            <w:color w:val="212529"/>
            <w:sz w:val="18"/>
            <w:szCs w:val="18"/>
          </w:rPr>
          <w:fldChar w:fldCharType="begin"/>
        </w:r>
        <w:r w:rsidR="00F0025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25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25E" w:rsidRDefault="00F0025E" w:rsidP="00F0025E">
      <w:pPr>
        <w:pStyle w:val="HTMLPreformatted"/>
        <w:shd w:val="clear" w:color="auto" w:fill="FFFFFF"/>
        <w:rPr>
          <w:ins w:id="7175" w:author="Unknown"/>
          <w:rStyle w:val="hljs-tag"/>
          <w:rFonts w:ascii="Consolas" w:hAnsi="Consolas" w:cs="Consolas"/>
          <w:color w:val="0000FF"/>
          <w:shd w:val="clear" w:color="auto" w:fill="FFFFFF"/>
        </w:rPr>
      </w:pPr>
      <w:ins w:id="717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"WpfTutorialSamples.DataGrid_control.DataGridColumnsSample"</w:t>
        </w:r>
      </w:ins>
    </w:p>
    <w:p w:rsidR="00F0025E" w:rsidRDefault="00F0025E" w:rsidP="00F0025E">
      <w:pPr>
        <w:pStyle w:val="HTMLPreformatted"/>
        <w:shd w:val="clear" w:color="auto" w:fill="FFFFFF"/>
        <w:rPr>
          <w:ins w:id="7177" w:author="Unknown"/>
          <w:rStyle w:val="hljs-tag"/>
          <w:rFonts w:ascii="Consolas" w:hAnsi="Consolas" w:cs="Consolas"/>
          <w:color w:val="0000FF"/>
          <w:shd w:val="clear" w:color="auto" w:fill="FFFFFF"/>
        </w:rPr>
      </w:pPr>
      <w:ins w:id="717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F0025E" w:rsidRDefault="00F0025E" w:rsidP="00F0025E">
      <w:pPr>
        <w:pStyle w:val="HTMLPreformatted"/>
        <w:shd w:val="clear" w:color="auto" w:fill="FFFFFF"/>
        <w:rPr>
          <w:ins w:id="7179" w:author="Unknown"/>
          <w:rStyle w:val="hljs-tag"/>
          <w:rFonts w:ascii="Consolas" w:hAnsi="Consolas" w:cs="Consolas"/>
          <w:color w:val="0000FF"/>
          <w:shd w:val="clear" w:color="auto" w:fill="FFFFFF"/>
        </w:rPr>
      </w:pPr>
      <w:ins w:id="718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F0025E" w:rsidRDefault="00F0025E" w:rsidP="00F0025E">
      <w:pPr>
        <w:pStyle w:val="HTMLPreformatted"/>
        <w:shd w:val="clear" w:color="auto" w:fill="FFFFFF"/>
        <w:rPr>
          <w:ins w:id="7181" w:author="Unknown"/>
          <w:rStyle w:val="HTMLCode"/>
          <w:rFonts w:ascii="Consolas" w:hAnsi="Consolas" w:cs="Consolas"/>
          <w:color w:val="000000"/>
          <w:shd w:val="clear" w:color="auto" w:fill="FFFFFF"/>
        </w:rPr>
      </w:pPr>
      <w:ins w:id="718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"DataGridColumnsSample"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83" w:author="Unknown"/>
          <w:rStyle w:val="HTMLCode"/>
          <w:rFonts w:ascii="Consolas" w:hAnsi="Consolas" w:cs="Consolas"/>
          <w:color w:val="000000"/>
          <w:shd w:val="clear" w:color="auto" w:fill="FFFFFF"/>
        </w:rPr>
      </w:pPr>
      <w:ins w:id="718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85" w:author="Unknown"/>
          <w:rStyle w:val="HTMLCode"/>
          <w:rFonts w:ascii="Consolas" w:hAnsi="Consolas" w:cs="Consolas"/>
          <w:color w:val="000000"/>
          <w:shd w:val="clear" w:color="auto" w:fill="FFFFFF"/>
        </w:rPr>
      </w:pPr>
      <w:ins w:id="718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"dgUsers"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AutoGenerateColumns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87" w:author="Unknown"/>
          <w:rStyle w:val="HTMLCode"/>
          <w:rFonts w:ascii="Consolas" w:hAnsi="Consolas" w:cs="Consolas"/>
          <w:color w:val="000000"/>
          <w:shd w:val="clear" w:color="auto" w:fill="FFFFFF"/>
        </w:rPr>
      </w:pPr>
      <w:ins w:id="71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DataGrid.Columns</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89"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190" w:author="Unknown"/>
          <w:rStyle w:val="HTMLCode"/>
          <w:rFonts w:ascii="Consolas" w:hAnsi="Consolas" w:cs="Consolas"/>
          <w:color w:val="000000"/>
          <w:shd w:val="clear" w:color="auto" w:fill="FFFFFF"/>
        </w:rPr>
      </w:pPr>
      <w:ins w:id="719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DataGridTextColumn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color w:val="0000FF"/>
            <w:shd w:val="clear" w:color="auto" w:fill="FFFFFF"/>
          </w:rPr>
          <w:t xml:space="preserve"> /&gt;</w:t>
        </w:r>
      </w:ins>
    </w:p>
    <w:p w:rsidR="00F0025E" w:rsidRDefault="00F0025E" w:rsidP="00F0025E">
      <w:pPr>
        <w:pStyle w:val="HTMLPreformatted"/>
        <w:shd w:val="clear" w:color="auto" w:fill="FFFFFF"/>
        <w:rPr>
          <w:ins w:id="7192"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193" w:author="Unknown"/>
          <w:rStyle w:val="HTMLCode"/>
          <w:rFonts w:ascii="Consolas" w:hAnsi="Consolas" w:cs="Consolas"/>
          <w:color w:val="000000"/>
          <w:shd w:val="clear" w:color="auto" w:fill="FFFFFF"/>
        </w:rPr>
      </w:pPr>
      <w:ins w:id="719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DataGridTemplateColumn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"Birthday"</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95" w:author="Unknown"/>
          <w:rStyle w:val="HTMLCode"/>
          <w:rFonts w:ascii="Consolas" w:hAnsi="Consolas" w:cs="Consolas"/>
          <w:color w:val="000000"/>
          <w:shd w:val="clear" w:color="auto" w:fill="FFFFFF"/>
        </w:rPr>
      </w:pPr>
      <w:ins w:id="719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DataGridTemplateColumn.CellTemplate</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97" w:author="Unknown"/>
          <w:rStyle w:val="HTMLCode"/>
          <w:rFonts w:ascii="Consolas" w:hAnsi="Consolas" w:cs="Consolas"/>
          <w:color w:val="000000"/>
          <w:shd w:val="clear" w:color="auto" w:fill="FFFFFF"/>
        </w:rPr>
      </w:pPr>
      <w:ins w:id="719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199" w:author="Unknown"/>
          <w:rStyle w:val="HTMLCode"/>
          <w:rFonts w:ascii="Consolas" w:hAnsi="Consolas" w:cs="Consolas"/>
          <w:color w:val="000000"/>
          <w:shd w:val="clear" w:color="auto" w:fill="FFFFFF"/>
        </w:rPr>
      </w:pPr>
      <w:ins w:id="720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DatePicker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SelectedDate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Birthday}"</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BorderThickness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w:t>
        </w:r>
        <w:r>
          <w:rPr>
            <w:rStyle w:val="hljs-tag"/>
            <w:rFonts w:ascii="Consolas" w:hAnsi="Consolas" w:cs="Consolas"/>
            <w:color w:val="0000FF"/>
            <w:shd w:val="clear" w:color="auto" w:fill="FFFFFF"/>
          </w:rPr>
          <w:t xml:space="preserve"> /&gt;</w:t>
        </w:r>
      </w:ins>
    </w:p>
    <w:p w:rsidR="00F0025E" w:rsidRDefault="00F0025E" w:rsidP="00F0025E">
      <w:pPr>
        <w:pStyle w:val="HTMLPreformatted"/>
        <w:shd w:val="clear" w:color="auto" w:fill="FFFFFF"/>
        <w:rPr>
          <w:ins w:id="7201" w:author="Unknown"/>
          <w:rStyle w:val="HTMLCode"/>
          <w:rFonts w:ascii="Consolas" w:hAnsi="Consolas" w:cs="Consolas"/>
          <w:color w:val="000000"/>
          <w:shd w:val="clear" w:color="auto" w:fill="FFFFFF"/>
        </w:rPr>
      </w:pPr>
      <w:ins w:id="720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203" w:author="Unknown"/>
          <w:rStyle w:val="HTMLCode"/>
          <w:rFonts w:ascii="Consolas" w:hAnsi="Consolas" w:cs="Consolas"/>
          <w:color w:val="000000"/>
          <w:shd w:val="clear" w:color="auto" w:fill="FFFFFF"/>
        </w:rPr>
      </w:pPr>
      <w:ins w:id="720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DataGridTemplateColumn.CellTemplate</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205" w:author="Unknown"/>
          <w:rStyle w:val="HTMLCode"/>
          <w:rFonts w:ascii="Consolas" w:hAnsi="Consolas" w:cs="Consolas"/>
          <w:color w:val="000000"/>
          <w:shd w:val="clear" w:color="auto" w:fill="FFFFFF"/>
        </w:rPr>
      </w:pPr>
      <w:ins w:id="72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DataGridTemplateColumn</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207"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08" w:author="Unknown"/>
          <w:rStyle w:val="HTMLCode"/>
          <w:rFonts w:ascii="Consolas" w:hAnsi="Consolas" w:cs="Consolas"/>
          <w:color w:val="000000"/>
          <w:shd w:val="clear" w:color="auto" w:fill="FFFFFF"/>
        </w:rPr>
      </w:pPr>
      <w:ins w:id="72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DataGrid.Columns</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210" w:author="Unknown"/>
          <w:rStyle w:val="HTMLCode"/>
          <w:rFonts w:ascii="Consolas" w:hAnsi="Consolas" w:cs="Consolas"/>
          <w:color w:val="000000"/>
          <w:shd w:val="clear" w:color="auto" w:fill="FFFFFF"/>
        </w:rPr>
      </w:pPr>
      <w:ins w:id="7211"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212" w:author="Unknown"/>
          <w:rStyle w:val="HTMLCode"/>
          <w:rFonts w:ascii="Consolas" w:hAnsi="Consolas" w:cs="Consolas"/>
          <w:color w:val="000000"/>
          <w:shd w:val="clear" w:color="auto" w:fill="FFFFFF"/>
        </w:rPr>
      </w:pPr>
      <w:ins w:id="7213"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F0025E" w:rsidRDefault="00F0025E" w:rsidP="00F0025E">
      <w:pPr>
        <w:pStyle w:val="HTMLPreformatted"/>
        <w:shd w:val="clear" w:color="auto" w:fill="FFFFFF"/>
        <w:rPr>
          <w:ins w:id="7214" w:author="Unknown"/>
          <w:rFonts w:ascii="Consolas" w:hAnsi="Consolas" w:cs="Consolas"/>
          <w:color w:val="212529"/>
          <w:sz w:val="16"/>
          <w:szCs w:val="16"/>
        </w:rPr>
      </w:pPr>
      <w:ins w:id="721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F0025E" w:rsidRDefault="003C5A45" w:rsidP="00F0025E">
      <w:pPr>
        <w:shd w:val="clear" w:color="auto" w:fill="FFFFFF"/>
        <w:jc w:val="right"/>
        <w:rPr>
          <w:ins w:id="7216" w:author="Unknown"/>
          <w:rFonts w:ascii="Segoe UI" w:hAnsi="Segoe UI" w:cs="Segoe UI"/>
          <w:color w:val="212529"/>
          <w:sz w:val="18"/>
          <w:szCs w:val="18"/>
        </w:rPr>
      </w:pPr>
      <w:ins w:id="7217" w:author="Unknown">
        <w:r>
          <w:rPr>
            <w:rFonts w:ascii="Segoe UI" w:hAnsi="Segoe UI" w:cs="Segoe UI"/>
            <w:color w:val="212529"/>
            <w:sz w:val="18"/>
            <w:szCs w:val="18"/>
          </w:rPr>
          <w:fldChar w:fldCharType="begin"/>
        </w:r>
        <w:r w:rsidR="00F0025E">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25E">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25E" w:rsidRDefault="00F0025E" w:rsidP="00F0025E">
      <w:pPr>
        <w:pStyle w:val="HTMLPreformatted"/>
        <w:shd w:val="clear" w:color="auto" w:fill="FFFFFF"/>
        <w:rPr>
          <w:ins w:id="7218" w:author="Unknown"/>
          <w:rStyle w:val="HTMLCode"/>
          <w:rFonts w:ascii="Consolas" w:hAnsi="Consolas" w:cs="Consolas"/>
          <w:color w:val="000000"/>
          <w:shd w:val="clear" w:color="auto" w:fill="FFFFFF"/>
        </w:rPr>
      </w:pPr>
      <w:ins w:id="7219"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F0025E" w:rsidRDefault="00F0025E" w:rsidP="00F0025E">
      <w:pPr>
        <w:pStyle w:val="HTMLPreformatted"/>
        <w:shd w:val="clear" w:color="auto" w:fill="FFFFFF"/>
        <w:rPr>
          <w:ins w:id="7220" w:author="Unknown"/>
          <w:rStyle w:val="HTMLCode"/>
          <w:rFonts w:ascii="Consolas" w:hAnsi="Consolas" w:cs="Consolas"/>
          <w:color w:val="000000"/>
          <w:shd w:val="clear" w:color="auto" w:fill="FFFFFF"/>
        </w:rPr>
      </w:pPr>
      <w:ins w:id="722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F0025E" w:rsidRDefault="00F0025E" w:rsidP="00F0025E">
      <w:pPr>
        <w:pStyle w:val="HTMLPreformatted"/>
        <w:shd w:val="clear" w:color="auto" w:fill="FFFFFF"/>
        <w:rPr>
          <w:ins w:id="7222" w:author="Unknown"/>
          <w:rStyle w:val="HTMLCode"/>
          <w:rFonts w:ascii="Consolas" w:hAnsi="Consolas" w:cs="Consolas"/>
          <w:color w:val="000000"/>
          <w:shd w:val="clear" w:color="auto" w:fill="FFFFFF"/>
        </w:rPr>
      </w:pPr>
      <w:ins w:id="722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F0025E" w:rsidRDefault="00F0025E" w:rsidP="00F0025E">
      <w:pPr>
        <w:pStyle w:val="HTMLPreformatted"/>
        <w:shd w:val="clear" w:color="auto" w:fill="FFFFFF"/>
        <w:rPr>
          <w:ins w:id="7224"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25" w:author="Unknown"/>
          <w:rStyle w:val="HTMLCode"/>
          <w:rFonts w:ascii="Consolas" w:hAnsi="Consolas" w:cs="Consolas"/>
          <w:color w:val="000000"/>
          <w:shd w:val="clear" w:color="auto" w:fill="FFFFFF"/>
        </w:rPr>
      </w:pPr>
      <w:ins w:id="7226"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WpfTutorialSamples.DataGrid_control</w:t>
        </w:r>
      </w:ins>
    </w:p>
    <w:p w:rsidR="00F0025E" w:rsidRDefault="00F0025E" w:rsidP="00F0025E">
      <w:pPr>
        <w:pStyle w:val="HTMLPreformatted"/>
        <w:shd w:val="clear" w:color="auto" w:fill="FFFFFF"/>
        <w:rPr>
          <w:ins w:id="7227" w:author="Unknown"/>
          <w:rStyle w:val="HTMLCode"/>
          <w:rFonts w:ascii="Consolas" w:hAnsi="Consolas" w:cs="Consolas"/>
          <w:color w:val="000000"/>
          <w:shd w:val="clear" w:color="auto" w:fill="FFFFFF"/>
        </w:rPr>
      </w:pPr>
      <w:ins w:id="7228" w:author="Unknown">
        <w:r>
          <w:rPr>
            <w:rStyle w:val="HTMLCode"/>
            <w:rFonts w:ascii="Consolas" w:hAnsi="Consolas" w:cs="Consolas"/>
            <w:color w:val="000000"/>
            <w:shd w:val="clear" w:color="auto" w:fill="FFFFFF"/>
          </w:rPr>
          <w:t>{</w:t>
        </w:r>
      </w:ins>
    </w:p>
    <w:p w:rsidR="00F0025E" w:rsidRDefault="00F0025E" w:rsidP="00F0025E">
      <w:pPr>
        <w:pStyle w:val="HTMLPreformatted"/>
        <w:shd w:val="clear" w:color="auto" w:fill="FFFFFF"/>
        <w:rPr>
          <w:ins w:id="7229" w:author="Unknown"/>
          <w:rStyle w:val="HTMLCode"/>
          <w:rFonts w:ascii="Consolas" w:hAnsi="Consolas" w:cs="Consolas"/>
          <w:color w:val="000000"/>
          <w:shd w:val="clear" w:color="auto" w:fill="FFFFFF"/>
        </w:rPr>
      </w:pPr>
      <w:ins w:id="7230"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DataGridColumnsSample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F0025E" w:rsidRDefault="00F0025E" w:rsidP="00F0025E">
      <w:pPr>
        <w:pStyle w:val="HTMLPreformatted"/>
        <w:shd w:val="clear" w:color="auto" w:fill="FFFFFF"/>
        <w:rPr>
          <w:ins w:id="7231" w:author="Unknown"/>
          <w:rStyle w:val="HTMLCode"/>
          <w:rFonts w:ascii="Consolas" w:hAnsi="Consolas" w:cs="Consolas"/>
          <w:color w:val="000000"/>
          <w:shd w:val="clear" w:color="auto" w:fill="FFFFFF"/>
        </w:rPr>
      </w:pPr>
      <w:ins w:id="7232" w:author="Unknown">
        <w:r>
          <w:rPr>
            <w:rStyle w:val="HTMLCode"/>
            <w:rFonts w:ascii="Consolas" w:hAnsi="Consolas" w:cs="Consolas"/>
            <w:color w:val="000000"/>
            <w:shd w:val="clear" w:color="auto" w:fill="FFFFFF"/>
          </w:rPr>
          <w:tab/>
          <w:t>{</w:t>
        </w:r>
      </w:ins>
    </w:p>
    <w:p w:rsidR="00F0025E" w:rsidRDefault="00F0025E" w:rsidP="00F0025E">
      <w:pPr>
        <w:pStyle w:val="HTMLPreformatted"/>
        <w:shd w:val="clear" w:color="auto" w:fill="FFFFFF"/>
        <w:rPr>
          <w:ins w:id="7233" w:author="Unknown"/>
          <w:rStyle w:val="HTMLCode"/>
          <w:rFonts w:ascii="Consolas" w:hAnsi="Consolas" w:cs="Consolas"/>
          <w:color w:val="000000"/>
          <w:shd w:val="clear" w:color="auto" w:fill="FFFFFF"/>
        </w:rPr>
      </w:pPr>
      <w:ins w:id="72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DataGridColumnsSample</w:t>
        </w:r>
        <w:r>
          <w:rPr>
            <w:rStyle w:val="hljs-function"/>
            <w:rFonts w:ascii="Consolas" w:hAnsi="Consolas" w:cs="Consolas"/>
            <w:color w:val="000000"/>
            <w:shd w:val="clear" w:color="auto" w:fill="FFFFFF"/>
          </w:rPr>
          <w:t>()</w:t>
        </w:r>
      </w:ins>
    </w:p>
    <w:p w:rsidR="00F0025E" w:rsidRDefault="00F0025E" w:rsidP="00F0025E">
      <w:pPr>
        <w:pStyle w:val="HTMLPreformatted"/>
        <w:shd w:val="clear" w:color="auto" w:fill="FFFFFF"/>
        <w:rPr>
          <w:ins w:id="7235" w:author="Unknown"/>
          <w:rStyle w:val="HTMLCode"/>
          <w:rFonts w:ascii="Consolas" w:hAnsi="Consolas" w:cs="Consolas"/>
          <w:color w:val="000000"/>
          <w:shd w:val="clear" w:color="auto" w:fill="FFFFFF"/>
        </w:rPr>
      </w:pPr>
      <w:ins w:id="72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0025E" w:rsidRDefault="00F0025E" w:rsidP="00F0025E">
      <w:pPr>
        <w:pStyle w:val="HTMLPreformatted"/>
        <w:shd w:val="clear" w:color="auto" w:fill="FFFFFF"/>
        <w:rPr>
          <w:ins w:id="7237" w:author="Unknown"/>
          <w:rStyle w:val="HTMLCode"/>
          <w:rFonts w:ascii="Consolas" w:hAnsi="Consolas" w:cs="Consolas"/>
          <w:color w:val="000000"/>
          <w:shd w:val="clear" w:color="auto" w:fill="FFFFFF"/>
        </w:rPr>
      </w:pPr>
      <w:ins w:id="72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F0025E" w:rsidRDefault="00F0025E" w:rsidP="00F0025E">
      <w:pPr>
        <w:pStyle w:val="HTMLPreformatted"/>
        <w:shd w:val="clear" w:color="auto" w:fill="FFFFFF"/>
        <w:rPr>
          <w:ins w:id="7239"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40" w:author="Unknown"/>
          <w:rStyle w:val="HTMLCode"/>
          <w:rFonts w:ascii="Consolas" w:hAnsi="Consolas" w:cs="Consolas"/>
          <w:color w:val="000000"/>
          <w:shd w:val="clear" w:color="auto" w:fill="FFFFFF"/>
        </w:rPr>
      </w:pPr>
      <w:ins w:id="724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List&lt;User&gt; users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List&lt;User&gt;();</w:t>
        </w:r>
      </w:ins>
    </w:p>
    <w:p w:rsidR="00F0025E" w:rsidRDefault="00F0025E" w:rsidP="00F0025E">
      <w:pPr>
        <w:pStyle w:val="HTMLPreformatted"/>
        <w:shd w:val="clear" w:color="auto" w:fill="FFFFFF"/>
        <w:rPr>
          <w:ins w:id="7242" w:author="Unknown"/>
          <w:rStyle w:val="HTMLCode"/>
          <w:rFonts w:ascii="Consolas" w:hAnsi="Consolas" w:cs="Consolas"/>
          <w:color w:val="000000"/>
          <w:shd w:val="clear" w:color="auto" w:fill="FFFFFF"/>
        </w:rPr>
      </w:pPr>
      <w:ins w:id="724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Id = </w:t>
        </w:r>
        <w:r>
          <w:rPr>
            <w:rStyle w:val="hljs-number"/>
            <w:rFonts w:ascii="Consolas" w:hAnsi="Consolas" w:cs="Consolas"/>
            <w:color w:val="000000"/>
            <w:shd w:val="clear" w:color="auto" w:fill="FFFFFF"/>
          </w:rPr>
          <w:t>1</w:t>
        </w:r>
        <w:r>
          <w:rPr>
            <w:rStyle w:val="HTMLCode"/>
            <w:rFonts w:ascii="Consolas" w:hAnsi="Consolas" w:cs="Consolas"/>
            <w:color w:val="000000"/>
            <w:shd w:val="clear" w:color="auto" w:fill="FFFFFF"/>
          </w:rPr>
          <w:t xml:space="preserve">, Name = </w:t>
        </w:r>
        <w:r>
          <w:rPr>
            <w:rStyle w:val="hljs-string"/>
            <w:rFonts w:ascii="Consolas" w:hAnsi="Consolas" w:cs="Consolas"/>
            <w:color w:val="A31515"/>
            <w:shd w:val="clear" w:color="auto" w:fill="FFFFFF"/>
          </w:rPr>
          <w:t>"John Doe"</w:t>
        </w:r>
        <w:r>
          <w:rPr>
            <w:rStyle w:val="HTMLCode"/>
            <w:rFonts w:ascii="Consolas"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DateTime(</w:t>
        </w:r>
        <w:r>
          <w:rPr>
            <w:rStyle w:val="hljs-number"/>
            <w:rFonts w:ascii="Consolas" w:hAnsi="Consolas" w:cs="Consolas"/>
            <w:color w:val="000000"/>
            <w:shd w:val="clear" w:color="auto" w:fill="FFFFFF"/>
          </w:rPr>
          <w:t>1971</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7</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23</w:t>
        </w:r>
        <w:r>
          <w:rPr>
            <w:rStyle w:val="HTMLCode"/>
            <w:rFonts w:ascii="Consolas" w:hAnsi="Consolas" w:cs="Consolas"/>
            <w:color w:val="000000"/>
            <w:shd w:val="clear" w:color="auto" w:fill="FFFFFF"/>
          </w:rPr>
          <w:t>) });</w:t>
        </w:r>
      </w:ins>
    </w:p>
    <w:p w:rsidR="00F0025E" w:rsidRDefault="00F0025E" w:rsidP="00F0025E">
      <w:pPr>
        <w:pStyle w:val="HTMLPreformatted"/>
        <w:shd w:val="clear" w:color="auto" w:fill="FFFFFF"/>
        <w:rPr>
          <w:ins w:id="7244" w:author="Unknown"/>
          <w:rStyle w:val="HTMLCode"/>
          <w:rFonts w:ascii="Consolas" w:hAnsi="Consolas" w:cs="Consolas"/>
          <w:color w:val="000000"/>
          <w:shd w:val="clear" w:color="auto" w:fill="FFFFFF"/>
        </w:rPr>
      </w:pPr>
      <w:ins w:id="72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Id = </w:t>
        </w:r>
        <w:r>
          <w:rPr>
            <w:rStyle w:val="hljs-number"/>
            <w:rFonts w:ascii="Consolas" w:hAnsi="Consolas" w:cs="Consolas"/>
            <w:color w:val="000000"/>
            <w:shd w:val="clear" w:color="auto" w:fill="FFFFFF"/>
          </w:rPr>
          <w:t>2</w:t>
        </w:r>
        <w:r>
          <w:rPr>
            <w:rStyle w:val="HTMLCode"/>
            <w:rFonts w:ascii="Consolas" w:hAnsi="Consolas" w:cs="Consolas"/>
            <w:color w:val="000000"/>
            <w:shd w:val="clear" w:color="auto" w:fill="FFFFFF"/>
          </w:rPr>
          <w:t xml:space="preserve">, Name = </w:t>
        </w:r>
        <w:r>
          <w:rPr>
            <w:rStyle w:val="hljs-string"/>
            <w:rFonts w:ascii="Consolas" w:hAnsi="Consolas" w:cs="Consolas"/>
            <w:color w:val="A31515"/>
            <w:shd w:val="clear" w:color="auto" w:fill="FFFFFF"/>
          </w:rPr>
          <w:t>"Jane Doe"</w:t>
        </w:r>
        <w:r>
          <w:rPr>
            <w:rStyle w:val="HTMLCode"/>
            <w:rFonts w:ascii="Consolas"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DateTime(</w:t>
        </w:r>
        <w:r>
          <w:rPr>
            <w:rStyle w:val="hljs-number"/>
            <w:rFonts w:ascii="Consolas" w:hAnsi="Consolas" w:cs="Consolas"/>
            <w:color w:val="000000"/>
            <w:shd w:val="clear" w:color="auto" w:fill="FFFFFF"/>
          </w:rPr>
          <w:t>1974</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1</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17</w:t>
        </w:r>
        <w:r>
          <w:rPr>
            <w:rStyle w:val="HTMLCode"/>
            <w:rFonts w:ascii="Consolas" w:hAnsi="Consolas" w:cs="Consolas"/>
            <w:color w:val="000000"/>
            <w:shd w:val="clear" w:color="auto" w:fill="FFFFFF"/>
          </w:rPr>
          <w:t>) });</w:t>
        </w:r>
      </w:ins>
    </w:p>
    <w:p w:rsidR="00F0025E" w:rsidRDefault="00F0025E" w:rsidP="00F0025E">
      <w:pPr>
        <w:pStyle w:val="HTMLPreformatted"/>
        <w:shd w:val="clear" w:color="auto" w:fill="FFFFFF"/>
        <w:rPr>
          <w:ins w:id="7246" w:author="Unknown"/>
          <w:rStyle w:val="HTMLCode"/>
          <w:rFonts w:ascii="Consolas" w:hAnsi="Consolas" w:cs="Consolas"/>
          <w:color w:val="000000"/>
          <w:shd w:val="clear" w:color="auto" w:fill="FFFFFF"/>
        </w:rPr>
      </w:pPr>
      <w:ins w:id="72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User() { Id = </w:t>
        </w:r>
        <w:r>
          <w:rPr>
            <w:rStyle w:val="hljs-number"/>
            <w:rFonts w:ascii="Consolas" w:hAnsi="Consolas" w:cs="Consolas"/>
            <w:color w:val="000000"/>
            <w:shd w:val="clear" w:color="auto" w:fill="FFFFFF"/>
          </w:rPr>
          <w:t>3</w:t>
        </w:r>
        <w:r>
          <w:rPr>
            <w:rStyle w:val="HTMLCode"/>
            <w:rFonts w:ascii="Consolas" w:hAnsi="Consolas" w:cs="Consolas"/>
            <w:color w:val="000000"/>
            <w:shd w:val="clear" w:color="auto" w:fill="FFFFFF"/>
          </w:rPr>
          <w:t xml:space="preserve">, Name = </w:t>
        </w:r>
        <w:r>
          <w:rPr>
            <w:rStyle w:val="hljs-string"/>
            <w:rFonts w:ascii="Consolas" w:hAnsi="Consolas" w:cs="Consolas"/>
            <w:color w:val="A31515"/>
            <w:shd w:val="clear" w:color="auto" w:fill="FFFFFF"/>
          </w:rPr>
          <w:t>"Sammy Doe"</w:t>
        </w:r>
        <w:r>
          <w:rPr>
            <w:rStyle w:val="HTMLCode"/>
            <w:rFonts w:ascii="Consolas"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DateTime(</w:t>
        </w:r>
        <w:r>
          <w:rPr>
            <w:rStyle w:val="hljs-number"/>
            <w:rFonts w:ascii="Consolas" w:hAnsi="Consolas" w:cs="Consolas"/>
            <w:color w:val="000000"/>
            <w:shd w:val="clear" w:color="auto" w:fill="FFFFFF"/>
          </w:rPr>
          <w:t>1991</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9</w:t>
        </w:r>
        <w:r>
          <w:rPr>
            <w:rStyle w:val="HTMLCode"/>
            <w:rFonts w:ascii="Consolas" w:hAnsi="Consolas" w:cs="Consolas"/>
            <w:color w:val="000000"/>
            <w:shd w:val="clear" w:color="auto" w:fill="FFFFFF"/>
          </w:rPr>
          <w:t xml:space="preserve">, </w:t>
        </w:r>
        <w:r>
          <w:rPr>
            <w:rStyle w:val="hljs-number"/>
            <w:rFonts w:ascii="Consolas" w:hAnsi="Consolas" w:cs="Consolas"/>
            <w:color w:val="000000"/>
            <w:shd w:val="clear" w:color="auto" w:fill="FFFFFF"/>
          </w:rPr>
          <w:t>2</w:t>
        </w:r>
        <w:r>
          <w:rPr>
            <w:rStyle w:val="HTMLCode"/>
            <w:rFonts w:ascii="Consolas" w:hAnsi="Consolas" w:cs="Consolas"/>
            <w:color w:val="000000"/>
            <w:shd w:val="clear" w:color="auto" w:fill="FFFFFF"/>
          </w:rPr>
          <w:t>) });</w:t>
        </w:r>
      </w:ins>
    </w:p>
    <w:p w:rsidR="00F0025E" w:rsidRDefault="00F0025E" w:rsidP="00F0025E">
      <w:pPr>
        <w:pStyle w:val="HTMLPreformatted"/>
        <w:shd w:val="clear" w:color="auto" w:fill="FFFFFF"/>
        <w:rPr>
          <w:ins w:id="7248"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49" w:author="Unknown"/>
          <w:rStyle w:val="HTMLCode"/>
          <w:rFonts w:ascii="Consolas" w:hAnsi="Consolas" w:cs="Consolas"/>
          <w:color w:val="000000"/>
          <w:shd w:val="clear" w:color="auto" w:fill="FFFFFF"/>
        </w:rPr>
      </w:pPr>
      <w:ins w:id="725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dgUsers.ItemsSource = users;</w:t>
        </w:r>
      </w:ins>
    </w:p>
    <w:p w:rsidR="00F0025E" w:rsidRDefault="00F0025E" w:rsidP="00F0025E">
      <w:pPr>
        <w:pStyle w:val="HTMLPreformatted"/>
        <w:shd w:val="clear" w:color="auto" w:fill="FFFFFF"/>
        <w:rPr>
          <w:ins w:id="7251" w:author="Unknown"/>
          <w:rStyle w:val="HTMLCode"/>
          <w:rFonts w:ascii="Consolas" w:hAnsi="Consolas" w:cs="Consolas"/>
          <w:color w:val="000000"/>
          <w:shd w:val="clear" w:color="auto" w:fill="FFFFFF"/>
        </w:rPr>
      </w:pPr>
      <w:ins w:id="725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F0025E" w:rsidRDefault="00F0025E" w:rsidP="00F0025E">
      <w:pPr>
        <w:pStyle w:val="HTMLPreformatted"/>
        <w:shd w:val="clear" w:color="auto" w:fill="FFFFFF"/>
        <w:rPr>
          <w:ins w:id="7253" w:author="Unknown"/>
          <w:rStyle w:val="HTMLCode"/>
          <w:rFonts w:ascii="Consolas" w:hAnsi="Consolas" w:cs="Consolas"/>
          <w:color w:val="000000"/>
          <w:shd w:val="clear" w:color="auto" w:fill="FFFFFF"/>
        </w:rPr>
      </w:pPr>
      <w:ins w:id="7254" w:author="Unknown">
        <w:r>
          <w:rPr>
            <w:rStyle w:val="HTMLCode"/>
            <w:rFonts w:ascii="Consolas" w:hAnsi="Consolas" w:cs="Consolas"/>
            <w:color w:val="000000"/>
            <w:shd w:val="clear" w:color="auto" w:fill="FFFFFF"/>
          </w:rPr>
          <w:tab/>
          <w:t>}</w:t>
        </w:r>
      </w:ins>
    </w:p>
    <w:p w:rsidR="00F0025E" w:rsidRDefault="00F0025E" w:rsidP="00F0025E">
      <w:pPr>
        <w:pStyle w:val="HTMLPreformatted"/>
        <w:shd w:val="clear" w:color="auto" w:fill="FFFFFF"/>
        <w:rPr>
          <w:ins w:id="7255"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56" w:author="Unknown"/>
          <w:rStyle w:val="HTMLCode"/>
          <w:rFonts w:ascii="Consolas" w:hAnsi="Consolas" w:cs="Consolas"/>
          <w:color w:val="000000"/>
          <w:shd w:val="clear" w:color="auto" w:fill="FFFFFF"/>
        </w:rPr>
      </w:pPr>
      <w:ins w:id="7257"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F0025E" w:rsidRDefault="00F0025E" w:rsidP="00F0025E">
      <w:pPr>
        <w:pStyle w:val="HTMLPreformatted"/>
        <w:shd w:val="clear" w:color="auto" w:fill="FFFFFF"/>
        <w:rPr>
          <w:ins w:id="7258" w:author="Unknown"/>
          <w:rStyle w:val="HTMLCode"/>
          <w:rFonts w:ascii="Consolas" w:hAnsi="Consolas" w:cs="Consolas"/>
          <w:color w:val="000000"/>
          <w:shd w:val="clear" w:color="auto" w:fill="FFFFFF"/>
        </w:rPr>
      </w:pPr>
      <w:ins w:id="7259" w:author="Unknown">
        <w:r>
          <w:rPr>
            <w:rStyle w:val="HTMLCode"/>
            <w:rFonts w:ascii="Consolas" w:hAnsi="Consolas" w:cs="Consolas"/>
            <w:color w:val="000000"/>
            <w:shd w:val="clear" w:color="auto" w:fill="FFFFFF"/>
          </w:rPr>
          <w:tab/>
          <w:t>{</w:t>
        </w:r>
      </w:ins>
    </w:p>
    <w:p w:rsidR="00F0025E" w:rsidRDefault="00F0025E" w:rsidP="00F0025E">
      <w:pPr>
        <w:pStyle w:val="HTMLPreformatted"/>
        <w:shd w:val="clear" w:color="auto" w:fill="FFFFFF"/>
        <w:rPr>
          <w:ins w:id="7260" w:author="Unknown"/>
          <w:rStyle w:val="HTMLCode"/>
          <w:rFonts w:ascii="Consolas" w:hAnsi="Consolas" w:cs="Consolas"/>
          <w:color w:val="000000"/>
          <w:shd w:val="clear" w:color="auto" w:fill="FFFFFF"/>
        </w:rPr>
      </w:pPr>
      <w:ins w:id="72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hAnsi="Consolas" w:cs="Consolas"/>
            <w:color w:val="000000"/>
            <w:shd w:val="clear" w:color="auto" w:fill="FFFFFF"/>
          </w:rPr>
          <w:t xml:space="preserve"> Id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F0025E" w:rsidRDefault="00F0025E" w:rsidP="00F0025E">
      <w:pPr>
        <w:pStyle w:val="HTMLPreformatted"/>
        <w:shd w:val="clear" w:color="auto" w:fill="FFFFFF"/>
        <w:rPr>
          <w:ins w:id="7262"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63" w:author="Unknown"/>
          <w:rStyle w:val="HTMLCode"/>
          <w:rFonts w:ascii="Consolas" w:hAnsi="Consolas" w:cs="Consolas"/>
          <w:color w:val="000000"/>
          <w:shd w:val="clear" w:color="auto" w:fill="FFFFFF"/>
        </w:rPr>
      </w:pPr>
      <w:ins w:id="726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F0025E" w:rsidRDefault="00F0025E" w:rsidP="00F0025E">
      <w:pPr>
        <w:pStyle w:val="HTMLPreformatted"/>
        <w:shd w:val="clear" w:color="auto" w:fill="FFFFFF"/>
        <w:rPr>
          <w:ins w:id="7265" w:author="Unknown"/>
          <w:rStyle w:val="HTMLCode"/>
          <w:rFonts w:ascii="Consolas" w:hAnsi="Consolas" w:cs="Consolas"/>
          <w:color w:val="000000"/>
          <w:shd w:val="clear" w:color="auto" w:fill="FFFFFF"/>
        </w:rPr>
      </w:pPr>
    </w:p>
    <w:p w:rsidR="00F0025E" w:rsidRDefault="00F0025E" w:rsidP="00F0025E">
      <w:pPr>
        <w:pStyle w:val="HTMLPreformatted"/>
        <w:shd w:val="clear" w:color="auto" w:fill="FFFFFF"/>
        <w:rPr>
          <w:ins w:id="7266" w:author="Unknown"/>
          <w:rStyle w:val="HTMLCode"/>
          <w:rFonts w:ascii="Consolas" w:hAnsi="Consolas" w:cs="Consolas"/>
          <w:color w:val="000000"/>
          <w:shd w:val="clear" w:color="auto" w:fill="FFFFFF"/>
        </w:rPr>
      </w:pPr>
      <w:ins w:id="72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DateTime Birthday { </w:t>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hAnsi="Consolas" w:cs="Consolas"/>
            <w:color w:val="000000"/>
            <w:shd w:val="clear" w:color="auto" w:fill="FFFFFF"/>
          </w:rPr>
          <w:t>; }</w:t>
        </w:r>
      </w:ins>
    </w:p>
    <w:p w:rsidR="00F0025E" w:rsidRDefault="00F0025E" w:rsidP="00F0025E">
      <w:pPr>
        <w:pStyle w:val="HTMLPreformatted"/>
        <w:shd w:val="clear" w:color="auto" w:fill="FFFFFF"/>
        <w:rPr>
          <w:ins w:id="7268" w:author="Unknown"/>
          <w:rStyle w:val="HTMLCode"/>
          <w:rFonts w:ascii="Consolas" w:hAnsi="Consolas" w:cs="Consolas"/>
          <w:color w:val="000000"/>
          <w:shd w:val="clear" w:color="auto" w:fill="FFFFFF"/>
        </w:rPr>
      </w:pPr>
      <w:ins w:id="7269" w:author="Unknown">
        <w:r>
          <w:rPr>
            <w:rStyle w:val="HTMLCode"/>
            <w:rFonts w:ascii="Consolas" w:hAnsi="Consolas" w:cs="Consolas"/>
            <w:color w:val="000000"/>
            <w:shd w:val="clear" w:color="auto" w:fill="FFFFFF"/>
          </w:rPr>
          <w:tab/>
          <w:t>}</w:t>
        </w:r>
      </w:ins>
    </w:p>
    <w:p w:rsidR="00F0025E" w:rsidRDefault="00F0025E" w:rsidP="00F0025E">
      <w:pPr>
        <w:pStyle w:val="HTMLPreformatted"/>
        <w:shd w:val="clear" w:color="auto" w:fill="FFFFFF"/>
        <w:rPr>
          <w:ins w:id="7270" w:author="Unknown"/>
          <w:rFonts w:ascii="Consolas" w:hAnsi="Consolas" w:cs="Consolas"/>
          <w:color w:val="212529"/>
          <w:sz w:val="16"/>
          <w:szCs w:val="16"/>
        </w:rPr>
      </w:pPr>
      <w:ins w:id="7271" w:author="Unknown">
        <w:r>
          <w:rPr>
            <w:rStyle w:val="HTMLCode"/>
            <w:rFonts w:ascii="Consolas" w:hAnsi="Consolas" w:cs="Consolas"/>
            <w:color w:val="000000"/>
            <w:shd w:val="clear" w:color="auto" w:fill="FFFFFF"/>
          </w:rPr>
          <w:t>}</w:t>
        </w:r>
      </w:ins>
    </w:p>
    <w:p w:rsidR="00F0025E" w:rsidRDefault="00F0025E" w:rsidP="00F0025E">
      <w:pPr>
        <w:rPr>
          <w:ins w:id="7272" w:author="Unknown"/>
          <w:rFonts w:ascii="Times New Roman" w:hAnsi="Times New Roman" w:cs="Times New Roman"/>
          <w:sz w:val="24"/>
          <w:szCs w:val="24"/>
        </w:rPr>
      </w:pPr>
      <w:r>
        <w:rPr>
          <w:noProof/>
        </w:rPr>
        <w:lastRenderedPageBreak/>
        <w:drawing>
          <wp:inline distT="0" distB="0" distL="0" distR="0">
            <wp:extent cx="2860040" cy="2743200"/>
            <wp:effectExtent l="19050" t="0" r="0" b="0"/>
            <wp:docPr id="238" name="aelm1584" descr="https://www.wpf-tutorial.com/Images/ArticleImages/1/chapters/datagrid/datagrid_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84" descr="https://www.wpf-tutorial.com/Images/ArticleImages/1/chapters/datagrid/datagrid_columns.png"/>
                    <pic:cNvPicPr>
                      <a:picLocks noChangeAspect="1" noChangeArrowheads="1"/>
                    </pic:cNvPicPr>
                  </pic:nvPicPr>
                  <pic:blipFill>
                    <a:blip r:embed="rId197"/>
                    <a:srcRect/>
                    <a:stretch>
                      <a:fillRect/>
                    </a:stretch>
                  </pic:blipFill>
                  <pic:spPr bwMode="auto">
                    <a:xfrm>
                      <a:off x="0" y="0"/>
                      <a:ext cx="2860040" cy="2743200"/>
                    </a:xfrm>
                    <a:prstGeom prst="rect">
                      <a:avLst/>
                    </a:prstGeom>
                    <a:noFill/>
                    <a:ln w="9525">
                      <a:noFill/>
                      <a:miter lim="800000"/>
                      <a:headEnd/>
                      <a:tailEnd/>
                    </a:ln>
                  </pic:spPr>
                </pic:pic>
              </a:graphicData>
            </a:graphic>
          </wp:inline>
        </w:drawing>
      </w:r>
    </w:p>
    <w:p w:rsidR="00F0025E" w:rsidRDefault="00F0025E" w:rsidP="00F0025E">
      <w:pPr>
        <w:pStyle w:val="NormalWeb"/>
        <w:shd w:val="clear" w:color="auto" w:fill="FFFFFF"/>
        <w:spacing w:before="288" w:beforeAutospacing="0" w:after="288" w:afterAutospacing="0"/>
        <w:rPr>
          <w:ins w:id="7273" w:author="Unknown"/>
          <w:rFonts w:ascii="Segoe UI" w:hAnsi="Segoe UI" w:cs="Segoe UI"/>
          <w:color w:val="212529"/>
          <w:sz w:val="18"/>
          <w:szCs w:val="18"/>
        </w:rPr>
      </w:pPr>
      <w:ins w:id="7274" w:author="Unknown">
        <w:r>
          <w:rPr>
            <w:rFonts w:ascii="Segoe UI" w:hAnsi="Segoe UI" w:cs="Segoe UI"/>
            <w:color w:val="212529"/>
            <w:sz w:val="18"/>
            <w:szCs w:val="18"/>
          </w:rPr>
          <w:t>In the markup, I have added the AutoGenerateColumns property on the DataGrid, which I have set to false, to get control of the columns used. As you can see, I have left out the ID column, as I decided that I didn't care for it for this example. For the Name property, I've used a simple text based column, so the most interesting part of this example comes with the Birthday column, where I've used a DataGridTemplateColumn with a DatePicker control inside of it. This allows the end-user to pick the date from a calendar, instead of having to manually enter it, as you can see on the screenshot.</w:t>
        </w:r>
      </w:ins>
    </w:p>
    <w:p w:rsidR="00C22722" w:rsidRDefault="00C22722" w:rsidP="00C22722">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DataGrid with row details</w:t>
      </w:r>
    </w:p>
    <w:p w:rsidR="00C22722" w:rsidRDefault="00C22722" w:rsidP="00C2272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 very common usage scenario when using a DataGrid control is the ability to show details about each row, typically right below the row itself. The WPF DataGrid control supports this very well, and fortunately it's also very easy to use. Let's start off with an example and then we'll discuss how it works and the options it gives you afterwards:</w:t>
      </w:r>
    </w:p>
    <w:p w:rsidR="00C22722" w:rsidRDefault="003C5A45" w:rsidP="00C22722">
      <w:pPr>
        <w:shd w:val="clear" w:color="auto" w:fill="FFFFFF"/>
        <w:jc w:val="right"/>
        <w:rPr>
          <w:rFonts w:ascii="Segoe UI" w:hAnsi="Segoe UI" w:cs="Segoe UI"/>
          <w:color w:val="212529"/>
          <w:sz w:val="18"/>
          <w:szCs w:val="18"/>
        </w:rPr>
      </w:pPr>
      <w:hyperlink r:id="rId198" w:history="1">
        <w:r w:rsidR="00C22722">
          <w:rPr>
            <w:rStyle w:val="Hyperlink"/>
            <w:rFonts w:ascii="Segoe UI" w:hAnsi="Segoe UI" w:cs="Segoe UI"/>
            <w:color w:val="808080"/>
            <w:sz w:val="17"/>
            <w:szCs w:val="17"/>
            <w:shd w:val="clear" w:color="auto" w:fill="9AC046"/>
          </w:rPr>
          <w:t xml:space="preserve"> </w:t>
        </w:r>
      </w:hyperlink>
    </w:p>
    <w:p w:rsidR="00C22722" w:rsidRDefault="00C22722" w:rsidP="00C22722">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"WpfTutorialSamples.DataGrid_control.DataGridDetailsSample"</w:t>
      </w:r>
    </w:p>
    <w:p w:rsidR="00C22722" w:rsidRDefault="00C22722" w:rsidP="00C22722">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C22722" w:rsidRDefault="00C22722" w:rsidP="00C22722">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"DataGridDetailsSample"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"dgUsers"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AutoGenerateColumns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DataGrid.Columns</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DataGridTextColumn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DataGridTextColumn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"Birthday"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Birthday}"</w:t>
      </w:r>
      <w:r>
        <w:rPr>
          <w:rStyle w:val="hljs-tag"/>
          <w:rFonts w:ascii="Consolas" w:hAnsi="Consolas" w:cs="Consolas"/>
          <w:shd w:val="clear" w:color="auto" w:fill="FFFFFF"/>
        </w:rPr>
        <w:t xml:space="preserve"> /&gt;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DataGrid.Columns</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DataGrid.RowDetailsTemplate</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Details}"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DataGrid.RowDetailsTemplate</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shd w:val="clear" w:color="auto" w:fill="FFFFFF"/>
        </w:rPr>
        <w:t>&gt;</w:t>
      </w:r>
    </w:p>
    <w:p w:rsidR="00C22722" w:rsidRDefault="00C22722" w:rsidP="00C22722">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C22722" w:rsidRDefault="00C22722" w:rsidP="00C22722">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C22722" w:rsidRDefault="003C5A45" w:rsidP="00C22722">
      <w:pPr>
        <w:shd w:val="clear" w:color="auto" w:fill="FFFFFF"/>
        <w:jc w:val="right"/>
        <w:rPr>
          <w:ins w:id="7275" w:author="Unknown"/>
          <w:rFonts w:ascii="Segoe UI" w:hAnsi="Segoe UI" w:cs="Segoe UI"/>
          <w:color w:val="212529"/>
          <w:sz w:val="18"/>
          <w:szCs w:val="18"/>
        </w:rPr>
      </w:pPr>
      <w:ins w:id="7276" w:author="Unknown">
        <w:r>
          <w:rPr>
            <w:rFonts w:ascii="Segoe UI" w:hAnsi="Segoe UI" w:cs="Segoe UI"/>
            <w:color w:val="212529"/>
            <w:sz w:val="18"/>
            <w:szCs w:val="18"/>
          </w:rPr>
          <w:fldChar w:fldCharType="begin"/>
        </w:r>
        <w:r w:rsidR="00C2272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2272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22722" w:rsidRDefault="00C22722" w:rsidP="00C22722">
      <w:pPr>
        <w:pStyle w:val="HTMLPreformatted"/>
        <w:shd w:val="clear" w:color="auto" w:fill="FFFFFF"/>
        <w:rPr>
          <w:ins w:id="7277" w:author="Unknown"/>
          <w:rStyle w:val="HTMLCode"/>
          <w:rFonts w:ascii="Consolas" w:eastAsiaTheme="majorEastAsia" w:hAnsi="Consolas" w:cs="Consolas"/>
          <w:color w:val="000000"/>
          <w:shd w:val="clear" w:color="auto" w:fill="FFFFFF"/>
        </w:rPr>
      </w:pPr>
      <w:ins w:id="727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C22722" w:rsidRDefault="00C22722" w:rsidP="00C22722">
      <w:pPr>
        <w:pStyle w:val="HTMLPreformatted"/>
        <w:shd w:val="clear" w:color="auto" w:fill="FFFFFF"/>
        <w:rPr>
          <w:ins w:id="7279" w:author="Unknown"/>
          <w:rStyle w:val="HTMLCode"/>
          <w:rFonts w:ascii="Consolas" w:eastAsiaTheme="majorEastAsia" w:hAnsi="Consolas" w:cs="Consolas"/>
          <w:color w:val="000000"/>
          <w:shd w:val="clear" w:color="auto" w:fill="FFFFFF"/>
        </w:rPr>
      </w:pPr>
      <w:ins w:id="728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C22722" w:rsidRDefault="00C22722" w:rsidP="00C22722">
      <w:pPr>
        <w:pStyle w:val="HTMLPreformatted"/>
        <w:shd w:val="clear" w:color="auto" w:fill="FFFFFF"/>
        <w:rPr>
          <w:ins w:id="7281" w:author="Unknown"/>
          <w:rStyle w:val="HTMLCode"/>
          <w:rFonts w:ascii="Consolas" w:eastAsiaTheme="majorEastAsia" w:hAnsi="Consolas" w:cs="Consolas"/>
          <w:color w:val="000000"/>
          <w:shd w:val="clear" w:color="auto" w:fill="FFFFFF"/>
        </w:rPr>
      </w:pPr>
      <w:ins w:id="728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C22722" w:rsidRDefault="00C22722" w:rsidP="00C22722">
      <w:pPr>
        <w:pStyle w:val="HTMLPreformatted"/>
        <w:shd w:val="clear" w:color="auto" w:fill="FFFFFF"/>
        <w:rPr>
          <w:ins w:id="7283"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284" w:author="Unknown"/>
          <w:rStyle w:val="HTMLCode"/>
          <w:rFonts w:ascii="Consolas" w:eastAsiaTheme="majorEastAsia" w:hAnsi="Consolas" w:cs="Consolas"/>
          <w:color w:val="000000"/>
          <w:shd w:val="clear" w:color="auto" w:fill="FFFFFF"/>
        </w:rPr>
      </w:pPr>
      <w:ins w:id="7285"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WpfTutorialSamples.DataGrid_control</w:t>
        </w:r>
      </w:ins>
    </w:p>
    <w:p w:rsidR="00C22722" w:rsidRDefault="00C22722" w:rsidP="00C22722">
      <w:pPr>
        <w:pStyle w:val="HTMLPreformatted"/>
        <w:shd w:val="clear" w:color="auto" w:fill="FFFFFF"/>
        <w:rPr>
          <w:ins w:id="7286" w:author="Unknown"/>
          <w:rStyle w:val="HTMLCode"/>
          <w:rFonts w:ascii="Consolas" w:eastAsiaTheme="majorEastAsia" w:hAnsi="Consolas" w:cs="Consolas"/>
          <w:color w:val="000000"/>
          <w:shd w:val="clear" w:color="auto" w:fill="FFFFFF"/>
        </w:rPr>
      </w:pPr>
      <w:ins w:id="7287" w:author="Unknown">
        <w:r>
          <w:rPr>
            <w:rStyle w:val="HTMLCode"/>
            <w:rFonts w:ascii="Consolas" w:eastAsiaTheme="majorEastAsia" w:hAnsi="Consolas" w:cs="Consolas"/>
            <w:color w:val="000000"/>
            <w:shd w:val="clear" w:color="auto" w:fill="FFFFFF"/>
          </w:rPr>
          <w:t>{</w:t>
        </w:r>
      </w:ins>
    </w:p>
    <w:p w:rsidR="00C22722" w:rsidRDefault="00C22722" w:rsidP="00C22722">
      <w:pPr>
        <w:pStyle w:val="HTMLPreformatted"/>
        <w:shd w:val="clear" w:color="auto" w:fill="FFFFFF"/>
        <w:rPr>
          <w:ins w:id="7288" w:author="Unknown"/>
          <w:rStyle w:val="HTMLCode"/>
          <w:rFonts w:ascii="Consolas" w:eastAsiaTheme="majorEastAsia" w:hAnsi="Consolas" w:cs="Consolas"/>
          <w:color w:val="000000"/>
          <w:shd w:val="clear" w:color="auto" w:fill="FFFFFF"/>
        </w:rPr>
      </w:pPr>
      <w:ins w:id="7289"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DataGridDetailsSample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C22722" w:rsidRDefault="00C22722" w:rsidP="00C22722">
      <w:pPr>
        <w:pStyle w:val="HTMLPreformatted"/>
        <w:shd w:val="clear" w:color="auto" w:fill="FFFFFF"/>
        <w:rPr>
          <w:ins w:id="7290" w:author="Unknown"/>
          <w:rStyle w:val="HTMLCode"/>
          <w:rFonts w:ascii="Consolas" w:eastAsiaTheme="majorEastAsia" w:hAnsi="Consolas" w:cs="Consolas"/>
          <w:color w:val="000000"/>
          <w:shd w:val="clear" w:color="auto" w:fill="FFFFFF"/>
        </w:rPr>
      </w:pPr>
      <w:ins w:id="7291"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292" w:author="Unknown"/>
          <w:rStyle w:val="HTMLCode"/>
          <w:rFonts w:ascii="Consolas" w:eastAsiaTheme="majorEastAsia" w:hAnsi="Consolas" w:cs="Consolas"/>
          <w:color w:val="000000"/>
          <w:shd w:val="clear" w:color="auto" w:fill="FFFFFF"/>
        </w:rPr>
      </w:pPr>
      <w:ins w:id="729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DataGridDetailsSample</w:t>
        </w:r>
        <w:r>
          <w:rPr>
            <w:rStyle w:val="hljs-function"/>
            <w:rFonts w:ascii="Consolas" w:hAnsi="Consolas" w:cs="Consolas"/>
            <w:color w:val="000000"/>
            <w:shd w:val="clear" w:color="auto" w:fill="FFFFFF"/>
          </w:rPr>
          <w:t>()</w:t>
        </w:r>
      </w:ins>
    </w:p>
    <w:p w:rsidR="00C22722" w:rsidRDefault="00C22722" w:rsidP="00C22722">
      <w:pPr>
        <w:pStyle w:val="HTMLPreformatted"/>
        <w:shd w:val="clear" w:color="auto" w:fill="FFFFFF"/>
        <w:rPr>
          <w:ins w:id="7294" w:author="Unknown"/>
          <w:rStyle w:val="HTMLCode"/>
          <w:rFonts w:ascii="Consolas" w:eastAsiaTheme="majorEastAsia" w:hAnsi="Consolas" w:cs="Consolas"/>
          <w:color w:val="000000"/>
          <w:shd w:val="clear" w:color="auto" w:fill="FFFFFF"/>
        </w:rPr>
      </w:pPr>
      <w:ins w:id="729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296" w:author="Unknown"/>
          <w:rStyle w:val="HTMLCode"/>
          <w:rFonts w:ascii="Consolas" w:eastAsiaTheme="majorEastAsia" w:hAnsi="Consolas" w:cs="Consolas"/>
          <w:color w:val="000000"/>
          <w:shd w:val="clear" w:color="auto" w:fill="FFFFFF"/>
        </w:rPr>
      </w:pPr>
      <w:ins w:id="729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C22722" w:rsidRDefault="00C22722" w:rsidP="00C22722">
      <w:pPr>
        <w:pStyle w:val="HTMLPreformatted"/>
        <w:shd w:val="clear" w:color="auto" w:fill="FFFFFF"/>
        <w:rPr>
          <w:ins w:id="7298" w:author="Unknown"/>
          <w:rStyle w:val="HTMLCode"/>
          <w:rFonts w:ascii="Consolas" w:eastAsiaTheme="majorEastAsia" w:hAnsi="Consolas" w:cs="Consolas"/>
          <w:color w:val="000000"/>
          <w:shd w:val="clear" w:color="auto" w:fill="FFFFFF"/>
        </w:rPr>
      </w:pPr>
      <w:ins w:id="729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users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C22722" w:rsidRDefault="00C22722" w:rsidP="00C22722">
      <w:pPr>
        <w:pStyle w:val="HTMLPreformatted"/>
        <w:shd w:val="clear" w:color="auto" w:fill="FFFFFF"/>
        <w:rPr>
          <w:ins w:id="7300" w:author="Unknown"/>
          <w:rStyle w:val="HTMLCode"/>
          <w:rFonts w:ascii="Consolas" w:eastAsiaTheme="majorEastAsia" w:hAnsi="Consolas" w:cs="Consolas"/>
          <w:color w:val="000000"/>
          <w:shd w:val="clear" w:color="auto" w:fill="FFFFFF"/>
        </w:rPr>
      </w:pPr>
      <w:ins w:id="730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Id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xml:space="preserve">,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DateTime(</w:t>
        </w:r>
        <w:r>
          <w:rPr>
            <w:rStyle w:val="hljs-number"/>
            <w:rFonts w:ascii="Consolas" w:hAnsi="Consolas" w:cs="Consolas"/>
            <w:color w:val="000000"/>
            <w:shd w:val="clear" w:color="auto" w:fill="FFFFFF"/>
          </w:rPr>
          <w:t>1971</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7</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23</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302" w:author="Unknown"/>
          <w:rStyle w:val="HTMLCode"/>
          <w:rFonts w:ascii="Consolas" w:eastAsiaTheme="majorEastAsia" w:hAnsi="Consolas" w:cs="Consolas"/>
          <w:color w:val="000000"/>
          <w:shd w:val="clear" w:color="auto" w:fill="FFFFFF"/>
        </w:rPr>
      </w:pPr>
      <w:ins w:id="730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Id = </w:t>
        </w:r>
        <w:r>
          <w:rPr>
            <w:rStyle w:val="hljs-number"/>
            <w:rFonts w:ascii="Consolas" w:hAnsi="Consolas" w:cs="Consolas"/>
            <w:color w:val="000000"/>
            <w:shd w:val="clear" w:color="auto" w:fill="FFFFFF"/>
          </w:rPr>
          <w:t>2</w:t>
        </w:r>
        <w:r>
          <w:rPr>
            <w:rStyle w:val="HTMLCode"/>
            <w:rFonts w:ascii="Consolas" w:eastAsiaTheme="majorEastAsia" w:hAnsi="Consolas" w:cs="Consolas"/>
            <w:color w:val="000000"/>
            <w:shd w:val="clear" w:color="auto" w:fill="FFFFFF"/>
          </w:rPr>
          <w:t xml:space="preserve">,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DateTime(</w:t>
        </w:r>
        <w:r>
          <w:rPr>
            <w:rStyle w:val="hljs-number"/>
            <w:rFonts w:ascii="Consolas" w:hAnsi="Consolas" w:cs="Consolas"/>
            <w:color w:val="000000"/>
            <w:shd w:val="clear" w:color="auto" w:fill="FFFFFF"/>
          </w:rPr>
          <w:t>1974</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17</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304" w:author="Unknown"/>
          <w:rStyle w:val="HTMLCode"/>
          <w:rFonts w:ascii="Consolas" w:eastAsiaTheme="majorEastAsia" w:hAnsi="Consolas" w:cs="Consolas"/>
          <w:color w:val="000000"/>
          <w:shd w:val="clear" w:color="auto" w:fill="FFFFFF"/>
        </w:rPr>
      </w:pPr>
      <w:ins w:id="73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Id = </w:t>
        </w:r>
        <w:r>
          <w:rPr>
            <w:rStyle w:val="hljs-number"/>
            <w:rFonts w:ascii="Consolas" w:hAnsi="Consolas" w:cs="Consolas"/>
            <w:color w:val="000000"/>
            <w:shd w:val="clear" w:color="auto" w:fill="FFFFFF"/>
          </w:rPr>
          <w:t>3</w:t>
        </w:r>
        <w:r>
          <w:rPr>
            <w:rStyle w:val="HTMLCode"/>
            <w:rFonts w:ascii="Consolas" w:eastAsiaTheme="majorEastAsia" w:hAnsi="Consolas" w:cs="Consolas"/>
            <w:color w:val="000000"/>
            <w:shd w:val="clear" w:color="auto" w:fill="FFFFFF"/>
          </w:rPr>
          <w:t xml:space="preserve">,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DateTime(</w:t>
        </w:r>
        <w:r>
          <w:rPr>
            <w:rStyle w:val="hljs-number"/>
            <w:rFonts w:ascii="Consolas" w:hAnsi="Consolas" w:cs="Consolas"/>
            <w:color w:val="000000"/>
            <w:shd w:val="clear" w:color="auto" w:fill="FFFFFF"/>
          </w:rPr>
          <w:t>1991</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9</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2</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306"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307" w:author="Unknown"/>
          <w:rStyle w:val="HTMLCode"/>
          <w:rFonts w:ascii="Consolas" w:eastAsiaTheme="majorEastAsia" w:hAnsi="Consolas" w:cs="Consolas"/>
          <w:color w:val="000000"/>
          <w:shd w:val="clear" w:color="auto" w:fill="FFFFFF"/>
        </w:rPr>
      </w:pPr>
      <w:ins w:id="73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dgUsers.ItemsSource = users;</w:t>
        </w:r>
      </w:ins>
    </w:p>
    <w:p w:rsidR="00C22722" w:rsidRDefault="00C22722" w:rsidP="00C22722">
      <w:pPr>
        <w:pStyle w:val="HTMLPreformatted"/>
        <w:shd w:val="clear" w:color="auto" w:fill="FFFFFF"/>
        <w:rPr>
          <w:ins w:id="7309" w:author="Unknown"/>
          <w:rStyle w:val="HTMLCode"/>
          <w:rFonts w:ascii="Consolas" w:eastAsiaTheme="majorEastAsia" w:hAnsi="Consolas" w:cs="Consolas"/>
          <w:color w:val="000000"/>
          <w:shd w:val="clear" w:color="auto" w:fill="FFFFFF"/>
        </w:rPr>
      </w:pPr>
      <w:ins w:id="73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11" w:author="Unknown"/>
          <w:rStyle w:val="HTMLCode"/>
          <w:rFonts w:ascii="Consolas" w:eastAsiaTheme="majorEastAsia" w:hAnsi="Consolas" w:cs="Consolas"/>
          <w:color w:val="000000"/>
          <w:shd w:val="clear" w:color="auto" w:fill="FFFFFF"/>
        </w:rPr>
      </w:pPr>
      <w:ins w:id="7312"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13"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314" w:author="Unknown"/>
          <w:rStyle w:val="HTMLCode"/>
          <w:rFonts w:ascii="Consolas" w:eastAsiaTheme="majorEastAsia" w:hAnsi="Consolas" w:cs="Consolas"/>
          <w:color w:val="000000"/>
          <w:shd w:val="clear" w:color="auto" w:fill="FFFFFF"/>
        </w:rPr>
      </w:pPr>
      <w:ins w:id="7315"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C22722" w:rsidRDefault="00C22722" w:rsidP="00C22722">
      <w:pPr>
        <w:pStyle w:val="HTMLPreformatted"/>
        <w:shd w:val="clear" w:color="auto" w:fill="FFFFFF"/>
        <w:rPr>
          <w:ins w:id="7316" w:author="Unknown"/>
          <w:rStyle w:val="HTMLCode"/>
          <w:rFonts w:ascii="Consolas" w:eastAsiaTheme="majorEastAsia" w:hAnsi="Consolas" w:cs="Consolas"/>
          <w:color w:val="000000"/>
          <w:shd w:val="clear" w:color="auto" w:fill="FFFFFF"/>
        </w:rPr>
      </w:pPr>
      <w:ins w:id="7317"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18" w:author="Unknown"/>
          <w:rStyle w:val="HTMLCode"/>
          <w:rFonts w:ascii="Consolas" w:eastAsiaTheme="majorEastAsia" w:hAnsi="Consolas" w:cs="Consolas"/>
          <w:color w:val="000000"/>
          <w:shd w:val="clear" w:color="auto" w:fill="FFFFFF"/>
        </w:rPr>
      </w:pPr>
      <w:ins w:id="73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Id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320"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321" w:author="Unknown"/>
          <w:rStyle w:val="HTMLCode"/>
          <w:rFonts w:ascii="Consolas" w:eastAsiaTheme="majorEastAsia" w:hAnsi="Consolas" w:cs="Consolas"/>
          <w:color w:val="000000"/>
          <w:shd w:val="clear" w:color="auto" w:fill="FFFFFF"/>
        </w:rPr>
      </w:pPr>
      <w:ins w:id="73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323"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324" w:author="Unknown"/>
          <w:rStyle w:val="HTMLCode"/>
          <w:rFonts w:ascii="Consolas" w:eastAsiaTheme="majorEastAsia" w:hAnsi="Consolas" w:cs="Consolas"/>
          <w:color w:val="000000"/>
          <w:shd w:val="clear" w:color="auto" w:fill="FFFFFF"/>
        </w:rPr>
      </w:pPr>
      <w:ins w:id="73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DateTime Birthday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326"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327" w:author="Unknown"/>
          <w:rStyle w:val="HTMLCode"/>
          <w:rFonts w:ascii="Consolas" w:eastAsiaTheme="majorEastAsia" w:hAnsi="Consolas" w:cs="Consolas"/>
          <w:color w:val="000000"/>
          <w:shd w:val="clear" w:color="auto" w:fill="FFFFFF"/>
        </w:rPr>
      </w:pPr>
      <w:ins w:id="73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Details</w:t>
        </w:r>
      </w:ins>
    </w:p>
    <w:p w:rsidR="00C22722" w:rsidRDefault="00C22722" w:rsidP="00C22722">
      <w:pPr>
        <w:pStyle w:val="HTMLPreformatted"/>
        <w:shd w:val="clear" w:color="auto" w:fill="FFFFFF"/>
        <w:rPr>
          <w:ins w:id="7329" w:author="Unknown"/>
          <w:rStyle w:val="HTMLCode"/>
          <w:rFonts w:ascii="Consolas" w:eastAsiaTheme="majorEastAsia" w:hAnsi="Consolas" w:cs="Consolas"/>
          <w:color w:val="000000"/>
          <w:shd w:val="clear" w:color="auto" w:fill="FFFFFF"/>
        </w:rPr>
      </w:pPr>
      <w:ins w:id="73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31" w:author="Unknown"/>
          <w:rStyle w:val="HTMLCode"/>
          <w:rFonts w:ascii="Consolas" w:eastAsiaTheme="majorEastAsia" w:hAnsi="Consolas" w:cs="Consolas"/>
          <w:color w:val="000000"/>
          <w:shd w:val="clear" w:color="auto" w:fill="FFFFFF"/>
        </w:rPr>
      </w:pPr>
      <w:ins w:id="73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get</w:t>
        </w:r>
      </w:ins>
    </w:p>
    <w:p w:rsidR="00C22722" w:rsidRDefault="00C22722" w:rsidP="00C22722">
      <w:pPr>
        <w:pStyle w:val="HTMLPreformatted"/>
        <w:shd w:val="clear" w:color="auto" w:fill="FFFFFF"/>
        <w:rPr>
          <w:ins w:id="7333" w:author="Unknown"/>
          <w:rStyle w:val="HTMLCode"/>
          <w:rFonts w:ascii="Consolas" w:eastAsiaTheme="majorEastAsia" w:hAnsi="Consolas" w:cs="Consolas"/>
          <w:color w:val="000000"/>
          <w:shd w:val="clear" w:color="auto" w:fill="FFFFFF"/>
        </w:rPr>
      </w:pPr>
      <w:ins w:id="73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35" w:author="Unknown"/>
          <w:rStyle w:val="HTMLCode"/>
          <w:rFonts w:ascii="Consolas" w:eastAsiaTheme="majorEastAsia" w:hAnsi="Consolas" w:cs="Consolas"/>
          <w:color w:val="000000"/>
          <w:shd w:val="clear" w:color="auto" w:fill="FFFFFF"/>
        </w:rPr>
      </w:pPr>
      <w:ins w:id="73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eastAsiaTheme="majorEastAsia" w:hAnsi="Consolas" w:cs="Consolas"/>
            <w:color w:val="000000"/>
            <w:shd w:val="clear" w:color="auto" w:fill="FFFFFF"/>
          </w:rPr>
          <w:t xml:space="preserve"> String.Format(</w:t>
        </w:r>
        <w:r>
          <w:rPr>
            <w:rStyle w:val="hljs-string"/>
            <w:rFonts w:ascii="Consolas" w:hAnsi="Consolas" w:cs="Consolas"/>
            <w:color w:val="A31515"/>
            <w:shd w:val="clear" w:color="auto" w:fill="FFFFFF"/>
          </w:rPr>
          <w:t>"{0} was born on {1} and this is a long description of the person."</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.Name,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.Birthday.ToLongDateString());</w:t>
        </w:r>
      </w:ins>
    </w:p>
    <w:p w:rsidR="00C22722" w:rsidRDefault="00C22722" w:rsidP="00C22722">
      <w:pPr>
        <w:pStyle w:val="HTMLPreformatted"/>
        <w:shd w:val="clear" w:color="auto" w:fill="FFFFFF"/>
        <w:rPr>
          <w:ins w:id="7337" w:author="Unknown"/>
          <w:rStyle w:val="HTMLCode"/>
          <w:rFonts w:ascii="Consolas" w:eastAsiaTheme="majorEastAsia" w:hAnsi="Consolas" w:cs="Consolas"/>
          <w:color w:val="000000"/>
          <w:shd w:val="clear" w:color="auto" w:fill="FFFFFF"/>
        </w:rPr>
      </w:pPr>
      <w:ins w:id="733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39" w:author="Unknown"/>
          <w:rStyle w:val="HTMLCode"/>
          <w:rFonts w:ascii="Consolas" w:eastAsiaTheme="majorEastAsia" w:hAnsi="Consolas" w:cs="Consolas"/>
          <w:color w:val="000000"/>
          <w:shd w:val="clear" w:color="auto" w:fill="FFFFFF"/>
        </w:rPr>
      </w:pPr>
      <w:ins w:id="734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41" w:author="Unknown"/>
          <w:rStyle w:val="HTMLCode"/>
          <w:rFonts w:ascii="Consolas" w:eastAsiaTheme="majorEastAsia" w:hAnsi="Consolas" w:cs="Consolas"/>
          <w:color w:val="000000"/>
          <w:shd w:val="clear" w:color="auto" w:fill="FFFFFF"/>
        </w:rPr>
      </w:pPr>
      <w:ins w:id="7342"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343" w:author="Unknown"/>
          <w:rFonts w:ascii="Consolas" w:hAnsi="Consolas" w:cs="Consolas"/>
          <w:color w:val="212529"/>
          <w:sz w:val="16"/>
          <w:szCs w:val="16"/>
        </w:rPr>
      </w:pPr>
      <w:ins w:id="7344" w:author="Unknown">
        <w:r>
          <w:rPr>
            <w:rStyle w:val="HTMLCode"/>
            <w:rFonts w:ascii="Consolas" w:eastAsiaTheme="majorEastAsia" w:hAnsi="Consolas" w:cs="Consolas"/>
            <w:color w:val="000000"/>
            <w:shd w:val="clear" w:color="auto" w:fill="FFFFFF"/>
          </w:rPr>
          <w:t>}</w:t>
        </w:r>
      </w:ins>
    </w:p>
    <w:p w:rsidR="00C22722" w:rsidRDefault="00C22722" w:rsidP="00C22722">
      <w:pPr>
        <w:rPr>
          <w:ins w:id="7345" w:author="Unknown"/>
          <w:rFonts w:ascii="Times New Roman" w:hAnsi="Times New Roman" w:cs="Times New Roman"/>
          <w:sz w:val="24"/>
          <w:szCs w:val="24"/>
        </w:rPr>
      </w:pPr>
      <w:r>
        <w:rPr>
          <w:noProof/>
        </w:rPr>
        <w:lastRenderedPageBreak/>
        <w:drawing>
          <wp:inline distT="0" distB="0" distL="0" distR="0">
            <wp:extent cx="3811270" cy="2136140"/>
            <wp:effectExtent l="19050" t="0" r="0" b="0"/>
            <wp:docPr id="244" name="aelm1591" descr="https://www.wpf-tutorial.com/Images/ArticleImages/1/chapters/datagrid/datagrid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91" descr="https://www.wpf-tutorial.com/Images/ArticleImages/1/chapters/datagrid/datagrid_details.png"/>
                    <pic:cNvPicPr>
                      <a:picLocks noChangeAspect="1" noChangeArrowheads="1"/>
                    </pic:cNvPicPr>
                  </pic:nvPicPr>
                  <pic:blipFill>
                    <a:blip r:embed="rId199"/>
                    <a:srcRect/>
                    <a:stretch>
                      <a:fillRect/>
                    </a:stretch>
                  </pic:blipFill>
                  <pic:spPr bwMode="auto">
                    <a:xfrm>
                      <a:off x="0" y="0"/>
                      <a:ext cx="3811270" cy="2136140"/>
                    </a:xfrm>
                    <a:prstGeom prst="rect">
                      <a:avLst/>
                    </a:prstGeom>
                    <a:noFill/>
                    <a:ln w="9525">
                      <a:noFill/>
                      <a:miter lim="800000"/>
                      <a:headEnd/>
                      <a:tailEnd/>
                    </a:ln>
                  </pic:spPr>
                </pic:pic>
              </a:graphicData>
            </a:graphic>
          </wp:inline>
        </w:drawing>
      </w:r>
    </w:p>
    <w:p w:rsidR="00C22722" w:rsidRDefault="00C22722" w:rsidP="00C22722">
      <w:pPr>
        <w:pStyle w:val="NormalWeb"/>
        <w:shd w:val="clear" w:color="auto" w:fill="FFFFFF"/>
        <w:spacing w:before="288" w:beforeAutospacing="0" w:after="288" w:afterAutospacing="0"/>
        <w:rPr>
          <w:ins w:id="7346" w:author="Unknown"/>
          <w:rFonts w:ascii="Segoe UI" w:hAnsi="Segoe UI" w:cs="Segoe UI"/>
          <w:color w:val="212529"/>
          <w:sz w:val="18"/>
          <w:szCs w:val="18"/>
        </w:rPr>
      </w:pPr>
      <w:ins w:id="7347" w:author="Unknown">
        <w:r>
          <w:rPr>
            <w:rFonts w:ascii="Segoe UI" w:hAnsi="Segoe UI" w:cs="Segoe UI"/>
            <w:color w:val="212529"/>
            <w:sz w:val="18"/>
            <w:szCs w:val="18"/>
          </w:rPr>
          <w:t>As you can see, I have expanded the example from previous chapters with a new property on the User class: The Description property. It simply returns a bit of information about the user in question, for our details row.</w:t>
        </w:r>
      </w:ins>
    </w:p>
    <w:p w:rsidR="00C22722" w:rsidRDefault="00C22722" w:rsidP="00C22722">
      <w:pPr>
        <w:pStyle w:val="NormalWeb"/>
        <w:shd w:val="clear" w:color="auto" w:fill="FFFFFF"/>
        <w:spacing w:before="288" w:beforeAutospacing="0" w:after="288" w:afterAutospacing="0"/>
        <w:rPr>
          <w:ins w:id="7348" w:author="Unknown"/>
          <w:rFonts w:ascii="Segoe UI" w:hAnsi="Segoe UI" w:cs="Segoe UI"/>
          <w:color w:val="212529"/>
          <w:sz w:val="18"/>
          <w:szCs w:val="18"/>
        </w:rPr>
      </w:pPr>
      <w:ins w:id="7349" w:author="Unknown">
        <w:r>
          <w:rPr>
            <w:rFonts w:ascii="Segoe UI" w:hAnsi="Segoe UI" w:cs="Segoe UI"/>
            <w:color w:val="212529"/>
            <w:sz w:val="18"/>
            <w:szCs w:val="18"/>
          </w:rPr>
          <w:t>In the markup, I have defined a couple of columns and then I use the </w:t>
        </w:r>
        <w:r>
          <w:rPr>
            <w:rStyle w:val="Strong"/>
            <w:rFonts w:ascii="Segoe UI" w:hAnsi="Segoe UI" w:cs="Segoe UI"/>
            <w:color w:val="212529"/>
            <w:sz w:val="18"/>
            <w:szCs w:val="18"/>
          </w:rPr>
          <w:t>RowDetailsTemplate</w:t>
        </w:r>
        <w:r>
          <w:rPr>
            <w:rFonts w:ascii="Segoe UI" w:hAnsi="Segoe UI" w:cs="Segoe UI"/>
            <w:color w:val="212529"/>
            <w:sz w:val="18"/>
            <w:szCs w:val="18"/>
          </w:rPr>
          <w:t> to specify a template for the row details. As you can see, it works much like any other WPF template, where I use a DataTemplate with one or several controls inside of it, along with a standard binding against a property on the data source, in this case the Description property.</w:t>
        </w:r>
      </w:ins>
    </w:p>
    <w:p w:rsidR="00C22722" w:rsidRDefault="00C22722" w:rsidP="00C22722">
      <w:pPr>
        <w:pStyle w:val="NormalWeb"/>
        <w:shd w:val="clear" w:color="auto" w:fill="FFFFFF"/>
        <w:spacing w:before="288" w:beforeAutospacing="0" w:after="288" w:afterAutospacing="0"/>
        <w:rPr>
          <w:ins w:id="7350" w:author="Unknown"/>
          <w:rFonts w:ascii="Segoe UI" w:hAnsi="Segoe UI" w:cs="Segoe UI"/>
          <w:color w:val="212529"/>
          <w:sz w:val="18"/>
          <w:szCs w:val="18"/>
        </w:rPr>
      </w:pPr>
      <w:ins w:id="7351" w:author="Unknown">
        <w:r>
          <w:rPr>
            <w:rFonts w:ascii="Segoe UI" w:hAnsi="Segoe UI" w:cs="Segoe UI"/>
            <w:color w:val="212529"/>
            <w:sz w:val="18"/>
            <w:szCs w:val="18"/>
          </w:rPr>
          <w:t>As you can see from the resulting screenshot, or if you run the sample yourself, the details are now shown below the selected row. As soon as you select another row, the details for that row will be shown and the details for the previously selected row will be hidden.</w:t>
        </w:r>
      </w:ins>
    </w:p>
    <w:p w:rsidR="00C22722" w:rsidRDefault="00C22722" w:rsidP="00C22722">
      <w:pPr>
        <w:pStyle w:val="Heading2"/>
        <w:shd w:val="clear" w:color="auto" w:fill="FFFFFF"/>
        <w:spacing w:before="0"/>
        <w:rPr>
          <w:ins w:id="7352" w:author="Unknown"/>
          <w:rFonts w:ascii="Segoe UI" w:hAnsi="Segoe UI" w:cs="Segoe UI"/>
          <w:b w:val="0"/>
          <w:bCs w:val="0"/>
          <w:color w:val="33393E"/>
          <w:sz w:val="36"/>
          <w:szCs w:val="36"/>
        </w:rPr>
      </w:pPr>
      <w:ins w:id="7353" w:author="Unknown">
        <w:r>
          <w:rPr>
            <w:rFonts w:ascii="Segoe UI" w:hAnsi="Segoe UI" w:cs="Segoe UI"/>
            <w:b w:val="0"/>
            <w:bCs w:val="0"/>
            <w:color w:val="33393E"/>
          </w:rPr>
          <w:t>Controlling row details visibility</w:t>
        </w:r>
      </w:ins>
    </w:p>
    <w:p w:rsidR="00C22722" w:rsidRDefault="00C22722" w:rsidP="00C22722">
      <w:pPr>
        <w:pStyle w:val="NormalWeb"/>
        <w:shd w:val="clear" w:color="auto" w:fill="FFFFFF"/>
        <w:spacing w:before="288" w:beforeAutospacing="0" w:after="288" w:afterAutospacing="0"/>
        <w:rPr>
          <w:ins w:id="7354" w:author="Unknown"/>
          <w:rFonts w:ascii="Segoe UI" w:hAnsi="Segoe UI" w:cs="Segoe UI"/>
          <w:color w:val="212529"/>
          <w:sz w:val="18"/>
          <w:szCs w:val="18"/>
        </w:rPr>
      </w:pPr>
      <w:ins w:id="7355" w:author="Unknown">
        <w:r>
          <w:rPr>
            <w:rFonts w:ascii="Segoe UI" w:hAnsi="Segoe UI" w:cs="Segoe UI"/>
            <w:color w:val="212529"/>
            <w:sz w:val="18"/>
            <w:szCs w:val="18"/>
          </w:rPr>
          <w:t>Using the </w:t>
        </w:r>
        <w:r>
          <w:rPr>
            <w:rStyle w:val="Strong"/>
            <w:rFonts w:ascii="Segoe UI" w:hAnsi="Segoe UI" w:cs="Segoe UI"/>
            <w:color w:val="212529"/>
            <w:sz w:val="18"/>
            <w:szCs w:val="18"/>
          </w:rPr>
          <w:t>RowDetailsVisibilityMode</w:t>
        </w:r>
        <w:r>
          <w:rPr>
            <w:rFonts w:ascii="Segoe UI" w:hAnsi="Segoe UI" w:cs="Segoe UI"/>
            <w:color w:val="212529"/>
            <w:sz w:val="18"/>
            <w:szCs w:val="18"/>
          </w:rPr>
          <w:t> property, you can change the above mentioned behavior though. It defaults to</w:t>
        </w:r>
        <w:r>
          <w:rPr>
            <w:rStyle w:val="Strong"/>
            <w:rFonts w:ascii="Segoe UI" w:hAnsi="Segoe UI" w:cs="Segoe UI"/>
            <w:color w:val="212529"/>
            <w:sz w:val="18"/>
            <w:szCs w:val="18"/>
          </w:rPr>
          <w:t>VisibleWhenSelected</w:t>
        </w:r>
        <w:r>
          <w:rPr>
            <w:rFonts w:ascii="Segoe UI" w:hAnsi="Segoe UI" w:cs="Segoe UI"/>
            <w:color w:val="212529"/>
            <w:sz w:val="18"/>
            <w:szCs w:val="18"/>
          </w:rPr>
          <w:t>, where details are only visible when its parent row is selected, but you can change it to </w:t>
        </w:r>
        <w:r>
          <w:rPr>
            <w:rStyle w:val="Strong"/>
            <w:rFonts w:ascii="Segoe UI" w:hAnsi="Segoe UI" w:cs="Segoe UI"/>
            <w:color w:val="212529"/>
            <w:sz w:val="18"/>
            <w:szCs w:val="18"/>
          </w:rPr>
          <w:t>Visible</w:t>
        </w:r>
        <w:r>
          <w:rPr>
            <w:rFonts w:ascii="Segoe UI" w:hAnsi="Segoe UI" w:cs="Segoe UI"/>
            <w:color w:val="212529"/>
            <w:sz w:val="18"/>
            <w:szCs w:val="18"/>
          </w:rPr>
          <w:t> or </w:t>
        </w:r>
        <w:r>
          <w:rPr>
            <w:rStyle w:val="Strong"/>
            <w:rFonts w:ascii="Segoe UI" w:hAnsi="Segoe UI" w:cs="Segoe UI"/>
            <w:color w:val="212529"/>
            <w:sz w:val="18"/>
            <w:szCs w:val="18"/>
          </w:rPr>
          <w:t>Collapsed</w:t>
        </w:r>
        <w:r>
          <w:rPr>
            <w:rFonts w:ascii="Segoe UI" w:hAnsi="Segoe UI" w:cs="Segoe UI"/>
            <w:color w:val="212529"/>
            <w:sz w:val="18"/>
            <w:szCs w:val="18"/>
          </w:rPr>
          <w:t>. If you set it to Visible, all details rows will be visible all the time, like this:</w:t>
        </w:r>
      </w:ins>
    </w:p>
    <w:p w:rsidR="00C22722" w:rsidRDefault="00C22722" w:rsidP="00C22722">
      <w:pPr>
        <w:rPr>
          <w:ins w:id="7356" w:author="Unknown"/>
          <w:rFonts w:ascii="Times New Roman" w:hAnsi="Times New Roman" w:cs="Times New Roman"/>
          <w:sz w:val="24"/>
          <w:szCs w:val="24"/>
        </w:rPr>
      </w:pPr>
      <w:r>
        <w:rPr>
          <w:noProof/>
        </w:rPr>
        <w:drawing>
          <wp:inline distT="0" distB="0" distL="0" distR="0">
            <wp:extent cx="3811270" cy="2765425"/>
            <wp:effectExtent l="19050" t="0" r="0" b="0"/>
            <wp:docPr id="242" name="aelm1597" descr="https://www.wpf-tutorial.com/Images/ArticleImages/1/chapters/datagrid/datagrid_details_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597" descr="https://www.wpf-tutorial.com/Images/ArticleImages/1/chapters/datagrid/datagrid_details_visible.png"/>
                    <pic:cNvPicPr>
                      <a:picLocks noChangeAspect="1" noChangeArrowheads="1"/>
                    </pic:cNvPicPr>
                  </pic:nvPicPr>
                  <pic:blipFill>
                    <a:blip r:embed="rId200"/>
                    <a:srcRect/>
                    <a:stretch>
                      <a:fillRect/>
                    </a:stretch>
                  </pic:blipFill>
                  <pic:spPr bwMode="auto">
                    <a:xfrm>
                      <a:off x="0" y="0"/>
                      <a:ext cx="3811270" cy="2765425"/>
                    </a:xfrm>
                    <a:prstGeom prst="rect">
                      <a:avLst/>
                    </a:prstGeom>
                    <a:noFill/>
                    <a:ln w="9525">
                      <a:noFill/>
                      <a:miter lim="800000"/>
                      <a:headEnd/>
                      <a:tailEnd/>
                    </a:ln>
                  </pic:spPr>
                </pic:pic>
              </a:graphicData>
            </a:graphic>
          </wp:inline>
        </w:drawing>
      </w:r>
    </w:p>
    <w:p w:rsidR="00C22722" w:rsidRDefault="00C22722" w:rsidP="00C22722">
      <w:pPr>
        <w:pStyle w:val="NormalWeb"/>
        <w:shd w:val="clear" w:color="auto" w:fill="FFFFFF"/>
        <w:spacing w:before="288" w:beforeAutospacing="0" w:after="288" w:afterAutospacing="0"/>
        <w:rPr>
          <w:ins w:id="7357" w:author="Unknown"/>
          <w:rFonts w:ascii="Segoe UI" w:hAnsi="Segoe UI" w:cs="Segoe UI"/>
          <w:color w:val="212529"/>
          <w:sz w:val="18"/>
          <w:szCs w:val="18"/>
        </w:rPr>
      </w:pPr>
      <w:ins w:id="7358" w:author="Unknown">
        <w:r>
          <w:rPr>
            <w:rFonts w:ascii="Segoe UI" w:hAnsi="Segoe UI" w:cs="Segoe UI"/>
            <w:color w:val="212529"/>
            <w:sz w:val="18"/>
            <w:szCs w:val="18"/>
          </w:rPr>
          <w:lastRenderedPageBreak/>
          <w:t>If you set it to Collapsed, all details will be invisible all the time.</w:t>
        </w:r>
      </w:ins>
    </w:p>
    <w:p w:rsidR="00C22722" w:rsidRDefault="00C22722" w:rsidP="00C22722">
      <w:pPr>
        <w:pStyle w:val="Heading2"/>
        <w:shd w:val="clear" w:color="auto" w:fill="FFFFFF"/>
        <w:spacing w:before="0"/>
        <w:rPr>
          <w:ins w:id="7359" w:author="Unknown"/>
          <w:rFonts w:ascii="Segoe UI" w:hAnsi="Segoe UI" w:cs="Segoe UI"/>
          <w:b w:val="0"/>
          <w:bCs w:val="0"/>
          <w:color w:val="33393E"/>
          <w:sz w:val="36"/>
          <w:szCs w:val="36"/>
        </w:rPr>
      </w:pPr>
      <w:ins w:id="7360" w:author="Unknown">
        <w:r>
          <w:rPr>
            <w:rFonts w:ascii="Segoe UI" w:hAnsi="Segoe UI" w:cs="Segoe UI"/>
            <w:b w:val="0"/>
            <w:bCs w:val="0"/>
            <w:color w:val="33393E"/>
          </w:rPr>
          <w:t>More details</w:t>
        </w:r>
      </w:ins>
    </w:p>
    <w:p w:rsidR="00C22722" w:rsidRDefault="00C22722" w:rsidP="00C22722">
      <w:pPr>
        <w:pStyle w:val="NormalWeb"/>
        <w:shd w:val="clear" w:color="auto" w:fill="FFFFFF"/>
        <w:spacing w:before="288" w:beforeAutospacing="0" w:after="288" w:afterAutospacing="0"/>
        <w:rPr>
          <w:ins w:id="7361" w:author="Unknown"/>
          <w:rFonts w:ascii="Segoe UI" w:hAnsi="Segoe UI" w:cs="Segoe UI"/>
          <w:color w:val="212529"/>
          <w:sz w:val="18"/>
          <w:szCs w:val="18"/>
        </w:rPr>
      </w:pPr>
      <w:ins w:id="7362" w:author="Unknown">
        <w:r>
          <w:rPr>
            <w:rFonts w:ascii="Segoe UI" w:hAnsi="Segoe UI" w:cs="Segoe UI"/>
            <w:color w:val="212529"/>
            <w:sz w:val="18"/>
            <w:szCs w:val="18"/>
          </w:rPr>
          <w:t>The first example of this article might have been a tad boring, using just a single, plain TextBlock control. Of course, with this being a DataTemplate, you can do pretty much whatever you want, so I decided to extend the example a bit, to give a better idea of the possibilities. Here's how it looks now:</w:t>
        </w:r>
      </w:ins>
    </w:p>
    <w:p w:rsidR="00C22722" w:rsidRDefault="00C22722" w:rsidP="00C22722">
      <w:pPr>
        <w:rPr>
          <w:ins w:id="7363" w:author="Unknown"/>
          <w:rFonts w:ascii="Times New Roman" w:hAnsi="Times New Roman" w:cs="Times New Roman"/>
          <w:sz w:val="24"/>
          <w:szCs w:val="24"/>
        </w:rPr>
      </w:pPr>
      <w:r>
        <w:rPr>
          <w:noProof/>
        </w:rPr>
        <w:drawing>
          <wp:inline distT="0" distB="0" distL="0" distR="0">
            <wp:extent cx="2816225" cy="2421255"/>
            <wp:effectExtent l="19050" t="0" r="3175" b="0"/>
            <wp:docPr id="241" name="aelm1601" descr="https://www.wpf-tutorial.com/Images/ArticleImages/1/chapters/datagrid/datagrid_details_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1601" descr="https://www.wpf-tutorial.com/Images/ArticleImages/1/chapters/datagrid/datagrid_details_more.png"/>
                    <pic:cNvPicPr>
                      <a:picLocks noChangeAspect="1" noChangeArrowheads="1"/>
                    </pic:cNvPicPr>
                  </pic:nvPicPr>
                  <pic:blipFill>
                    <a:blip r:embed="rId201"/>
                    <a:srcRect/>
                    <a:stretch>
                      <a:fillRect/>
                    </a:stretch>
                  </pic:blipFill>
                  <pic:spPr bwMode="auto">
                    <a:xfrm>
                      <a:off x="0" y="0"/>
                      <a:ext cx="2816225" cy="2421255"/>
                    </a:xfrm>
                    <a:prstGeom prst="rect">
                      <a:avLst/>
                    </a:prstGeom>
                    <a:noFill/>
                    <a:ln w="9525">
                      <a:noFill/>
                      <a:miter lim="800000"/>
                      <a:headEnd/>
                      <a:tailEnd/>
                    </a:ln>
                  </pic:spPr>
                </pic:pic>
              </a:graphicData>
            </a:graphic>
          </wp:inline>
        </w:drawing>
      </w:r>
    </w:p>
    <w:p w:rsidR="00C22722" w:rsidRDefault="00C22722" w:rsidP="00C22722">
      <w:pPr>
        <w:pStyle w:val="NormalWeb"/>
        <w:shd w:val="clear" w:color="auto" w:fill="FFFFFF"/>
        <w:spacing w:before="288" w:beforeAutospacing="0" w:after="288" w:afterAutospacing="0"/>
        <w:rPr>
          <w:ins w:id="7364" w:author="Unknown"/>
          <w:rFonts w:ascii="Segoe UI" w:hAnsi="Segoe UI" w:cs="Segoe UI"/>
          <w:color w:val="212529"/>
          <w:sz w:val="18"/>
          <w:szCs w:val="18"/>
        </w:rPr>
      </w:pPr>
      <w:ins w:id="7365" w:author="Unknown">
        <w:r>
          <w:rPr>
            <w:rFonts w:ascii="Segoe UI" w:hAnsi="Segoe UI" w:cs="Segoe UI"/>
            <w:color w:val="212529"/>
            <w:sz w:val="18"/>
            <w:szCs w:val="18"/>
          </w:rPr>
          <w:t>As you can see from the code listing, it's mostly about expanding the details template into using a panel, which in turn can host more panels and/or controls. Using a Grid panel, we can get the tabular look of the user data, and an Image control allows us to show a picture of the user (which you should preferably load from a locale resource and not a remote one, like I do in the example - and sorry for being too lazy to find a matching image of Jane and Sammy Doe).</w:t>
        </w:r>
      </w:ins>
    </w:p>
    <w:p w:rsidR="00C22722" w:rsidRDefault="003C5A45" w:rsidP="00C22722">
      <w:pPr>
        <w:shd w:val="clear" w:color="auto" w:fill="FFFFFF"/>
        <w:jc w:val="right"/>
        <w:rPr>
          <w:ins w:id="7366" w:author="Unknown"/>
          <w:rFonts w:ascii="Segoe UI" w:hAnsi="Segoe UI" w:cs="Segoe UI"/>
          <w:color w:val="212529"/>
          <w:sz w:val="18"/>
          <w:szCs w:val="18"/>
        </w:rPr>
      </w:pPr>
      <w:ins w:id="7367" w:author="Unknown">
        <w:r>
          <w:rPr>
            <w:rFonts w:ascii="Segoe UI" w:hAnsi="Segoe UI" w:cs="Segoe UI"/>
            <w:color w:val="212529"/>
            <w:sz w:val="18"/>
            <w:szCs w:val="18"/>
          </w:rPr>
          <w:fldChar w:fldCharType="begin"/>
        </w:r>
        <w:r w:rsidR="00C2272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2272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22722" w:rsidRDefault="00C22722" w:rsidP="00C22722">
      <w:pPr>
        <w:pStyle w:val="HTMLPreformatted"/>
        <w:shd w:val="clear" w:color="auto" w:fill="FFFFFF"/>
        <w:rPr>
          <w:ins w:id="7368" w:author="Unknown"/>
          <w:rStyle w:val="hljs-tag"/>
          <w:rFonts w:ascii="Consolas" w:hAnsi="Consolas" w:cs="Consolas"/>
          <w:shd w:val="clear" w:color="auto" w:fill="FFFFFF"/>
        </w:rPr>
      </w:pPr>
      <w:ins w:id="736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"WpfTutorialSamples.DataGrid_control.DataGridDetailsSample"</w:t>
        </w:r>
      </w:ins>
    </w:p>
    <w:p w:rsidR="00C22722" w:rsidRDefault="00C22722" w:rsidP="00C22722">
      <w:pPr>
        <w:pStyle w:val="HTMLPreformatted"/>
        <w:shd w:val="clear" w:color="auto" w:fill="FFFFFF"/>
        <w:rPr>
          <w:ins w:id="7370" w:author="Unknown"/>
          <w:rStyle w:val="hljs-tag"/>
          <w:rFonts w:ascii="Consolas" w:hAnsi="Consolas" w:cs="Consolas"/>
          <w:shd w:val="clear" w:color="auto" w:fill="FFFFFF"/>
        </w:rPr>
      </w:pPr>
      <w:ins w:id="737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C22722" w:rsidRDefault="00C22722" w:rsidP="00C22722">
      <w:pPr>
        <w:pStyle w:val="HTMLPreformatted"/>
        <w:shd w:val="clear" w:color="auto" w:fill="FFFFFF"/>
        <w:rPr>
          <w:ins w:id="7372" w:author="Unknown"/>
          <w:rStyle w:val="hljs-tag"/>
          <w:rFonts w:ascii="Consolas" w:hAnsi="Consolas" w:cs="Consolas"/>
          <w:shd w:val="clear" w:color="auto" w:fill="FFFFFF"/>
        </w:rPr>
      </w:pPr>
      <w:ins w:id="737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C22722" w:rsidRDefault="00C22722" w:rsidP="00C22722">
      <w:pPr>
        <w:pStyle w:val="HTMLPreformatted"/>
        <w:shd w:val="clear" w:color="auto" w:fill="FFFFFF"/>
        <w:rPr>
          <w:ins w:id="7374" w:author="Unknown"/>
          <w:rStyle w:val="HTMLCode"/>
          <w:rFonts w:ascii="Consolas" w:eastAsiaTheme="majorEastAsia" w:hAnsi="Consolas" w:cs="Consolas"/>
          <w:color w:val="000000"/>
          <w:shd w:val="clear" w:color="auto" w:fill="FFFFFF"/>
        </w:rPr>
      </w:pPr>
      <w:ins w:id="737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"DataGridDetailsSample"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76" w:author="Unknown"/>
          <w:rStyle w:val="HTMLCode"/>
          <w:rFonts w:ascii="Consolas" w:eastAsiaTheme="majorEastAsia" w:hAnsi="Consolas" w:cs="Consolas"/>
          <w:color w:val="000000"/>
          <w:shd w:val="clear" w:color="auto" w:fill="FFFFFF"/>
        </w:rPr>
      </w:pPr>
      <w:ins w:id="7377"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78" w:author="Unknown"/>
          <w:rStyle w:val="HTMLCode"/>
          <w:rFonts w:ascii="Consolas" w:eastAsiaTheme="majorEastAsia" w:hAnsi="Consolas" w:cs="Consolas"/>
          <w:color w:val="000000"/>
          <w:shd w:val="clear" w:color="auto" w:fill="FFFFFF"/>
        </w:rPr>
      </w:pPr>
      <w:ins w:id="73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"dgUsers"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AutoGenerateColumns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"False"</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80" w:author="Unknown"/>
          <w:rStyle w:val="HTMLCode"/>
          <w:rFonts w:ascii="Consolas" w:eastAsiaTheme="majorEastAsia" w:hAnsi="Consolas" w:cs="Consolas"/>
          <w:color w:val="000000"/>
          <w:shd w:val="clear" w:color="auto" w:fill="FFFFFF"/>
        </w:rPr>
      </w:pPr>
      <w:ins w:id="73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DataGrid.Columns</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82" w:author="Unknown"/>
          <w:rStyle w:val="HTMLCode"/>
          <w:rFonts w:ascii="Consolas" w:eastAsiaTheme="majorEastAsia" w:hAnsi="Consolas" w:cs="Consolas"/>
          <w:color w:val="000000"/>
          <w:shd w:val="clear" w:color="auto" w:fill="FFFFFF"/>
        </w:rPr>
      </w:pPr>
      <w:ins w:id="73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DataGridTextColumn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384" w:author="Unknown"/>
          <w:rStyle w:val="HTMLCode"/>
          <w:rFonts w:ascii="Consolas" w:eastAsiaTheme="majorEastAsia" w:hAnsi="Consolas" w:cs="Consolas"/>
          <w:color w:val="000000"/>
          <w:shd w:val="clear" w:color="auto" w:fill="FFFFFF"/>
        </w:rPr>
      </w:pPr>
      <w:ins w:id="73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DataGridTextColumn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"Birthday"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Binding</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Birthday}"</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386" w:author="Unknown"/>
          <w:rStyle w:val="HTMLCode"/>
          <w:rFonts w:ascii="Consolas" w:eastAsiaTheme="majorEastAsia" w:hAnsi="Consolas" w:cs="Consolas"/>
          <w:color w:val="000000"/>
          <w:shd w:val="clear" w:color="auto" w:fill="FFFFFF"/>
        </w:rPr>
      </w:pPr>
      <w:ins w:id="73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DataGrid.Columns</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88" w:author="Unknown"/>
          <w:rStyle w:val="HTMLCode"/>
          <w:rFonts w:ascii="Consolas" w:eastAsiaTheme="majorEastAsia" w:hAnsi="Consolas" w:cs="Consolas"/>
          <w:color w:val="000000"/>
          <w:shd w:val="clear" w:color="auto" w:fill="FFFFFF"/>
        </w:rPr>
      </w:pPr>
      <w:ins w:id="73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DataGrid.RowDetailsTemplate</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90" w:author="Unknown"/>
          <w:rStyle w:val="HTMLCode"/>
          <w:rFonts w:ascii="Consolas" w:eastAsiaTheme="majorEastAsia" w:hAnsi="Consolas" w:cs="Consolas"/>
          <w:color w:val="000000"/>
          <w:shd w:val="clear" w:color="auto" w:fill="FFFFFF"/>
        </w:rPr>
      </w:pPr>
      <w:ins w:id="739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92" w:author="Unknown"/>
          <w:rStyle w:val="HTMLCode"/>
          <w:rFonts w:ascii="Consolas" w:eastAsiaTheme="majorEastAsia" w:hAnsi="Consolas" w:cs="Consolas"/>
          <w:color w:val="000000"/>
          <w:shd w:val="clear" w:color="auto" w:fill="FFFFFF"/>
        </w:rPr>
      </w:pPr>
      <w:ins w:id="739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Background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"GhostWhite"</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94" w:author="Unknown"/>
          <w:rStyle w:val="HTMLCode"/>
          <w:rFonts w:ascii="Consolas" w:eastAsiaTheme="majorEastAsia" w:hAnsi="Consolas" w:cs="Consolas"/>
          <w:color w:val="000000"/>
          <w:shd w:val="clear" w:color="auto" w:fill="FFFFFF"/>
        </w:rPr>
      </w:pPr>
      <w:ins w:id="739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ImageUrl}"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"64"</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396" w:author="Unknown"/>
          <w:rStyle w:val="HTMLCode"/>
          <w:rFonts w:ascii="Consolas" w:eastAsiaTheme="majorEastAsia" w:hAnsi="Consolas" w:cs="Consolas"/>
          <w:color w:val="000000"/>
          <w:shd w:val="clear" w:color="auto" w:fill="FFFFFF"/>
        </w:rPr>
      </w:pPr>
      <w:ins w:id="739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398" w:author="Unknown"/>
          <w:rStyle w:val="HTMLCode"/>
          <w:rFonts w:ascii="Consolas" w:eastAsiaTheme="majorEastAsia" w:hAnsi="Consolas" w:cs="Consolas"/>
          <w:color w:val="000000"/>
          <w:shd w:val="clear" w:color="auto" w:fill="FFFFFF"/>
        </w:rPr>
      </w:pPr>
      <w:ins w:id="739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00" w:author="Unknown"/>
          <w:rStyle w:val="HTMLCode"/>
          <w:rFonts w:ascii="Consolas" w:eastAsiaTheme="majorEastAsia" w:hAnsi="Consolas" w:cs="Consolas"/>
          <w:color w:val="000000"/>
          <w:shd w:val="clear" w:color="auto" w:fill="FFFFFF"/>
        </w:rPr>
      </w:pPr>
      <w:ins w:id="7401"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02" w:author="Unknown"/>
          <w:rStyle w:val="HTMLCode"/>
          <w:rFonts w:ascii="Consolas" w:eastAsiaTheme="majorEastAsia" w:hAnsi="Consolas" w:cs="Consolas"/>
          <w:color w:val="000000"/>
          <w:shd w:val="clear" w:color="auto" w:fill="FFFFFF"/>
        </w:rPr>
      </w:pPr>
      <w:ins w:id="740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04" w:author="Unknown"/>
          <w:rStyle w:val="HTMLCode"/>
          <w:rFonts w:ascii="Consolas" w:eastAsiaTheme="majorEastAsia" w:hAnsi="Consolas" w:cs="Consolas"/>
          <w:color w:val="000000"/>
          <w:shd w:val="clear" w:color="auto" w:fill="FFFFFF"/>
        </w:rPr>
      </w:pPr>
      <w:ins w:id="74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06" w:author="Unknown"/>
          <w:rStyle w:val="HTMLCode"/>
          <w:rFonts w:ascii="Consolas" w:eastAsiaTheme="majorEastAsia" w:hAnsi="Consolas" w:cs="Consolas"/>
          <w:color w:val="000000"/>
          <w:shd w:val="clear" w:color="auto" w:fill="FFFFFF"/>
        </w:rPr>
      </w:pPr>
      <w:ins w:id="74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08" w:author="Unknown"/>
          <w:rStyle w:val="HTMLCode"/>
          <w:rFonts w:ascii="Consolas" w:eastAsiaTheme="majorEastAsia" w:hAnsi="Consolas" w:cs="Consolas"/>
          <w:color w:val="000000"/>
          <w:shd w:val="clear" w:color="auto" w:fill="FFFFFF"/>
        </w:rPr>
      </w:pPr>
      <w:ins w:id="74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10" w:author="Unknown"/>
          <w:rStyle w:val="HTMLCode"/>
          <w:rFonts w:ascii="Consolas" w:eastAsiaTheme="majorEastAsia" w:hAnsi="Consolas" w:cs="Consolas"/>
          <w:color w:val="000000"/>
          <w:shd w:val="clear" w:color="auto" w:fill="FFFFFF"/>
        </w:rPr>
      </w:pPr>
      <w:ins w:id="74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12" w:author="Unknown"/>
          <w:rStyle w:val="HTMLCode"/>
          <w:rFonts w:ascii="Consolas" w:eastAsiaTheme="majorEastAsia" w:hAnsi="Consolas" w:cs="Consolas"/>
          <w:color w:val="000000"/>
          <w:shd w:val="clear" w:color="auto" w:fill="FFFFFF"/>
        </w:rPr>
      </w:pPr>
      <w:ins w:id="74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14" w:author="Unknown"/>
          <w:rStyle w:val="HTMLCode"/>
          <w:rFonts w:ascii="Consolas" w:eastAsiaTheme="majorEastAsia" w:hAnsi="Consolas" w:cs="Consolas"/>
          <w:color w:val="000000"/>
          <w:shd w:val="clear" w:color="auto" w:fill="FFFFFF"/>
        </w:rPr>
      </w:pPr>
      <w:ins w:id="74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16"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17" w:author="Unknown"/>
          <w:rStyle w:val="HTMLCode"/>
          <w:rFonts w:ascii="Consolas" w:eastAsiaTheme="majorEastAsia" w:hAnsi="Consolas" w:cs="Consolas"/>
          <w:color w:val="000000"/>
          <w:shd w:val="clear" w:color="auto" w:fill="FFFFFF"/>
        </w:rPr>
      </w:pPr>
      <w:ins w:id="74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"ID: "</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19" w:author="Unknown"/>
          <w:rStyle w:val="HTMLCode"/>
          <w:rFonts w:ascii="Consolas" w:eastAsiaTheme="majorEastAsia" w:hAnsi="Consolas" w:cs="Consolas"/>
          <w:color w:val="000000"/>
          <w:shd w:val="clear" w:color="auto" w:fill="FFFFFF"/>
        </w:rPr>
      </w:pPr>
      <w:ins w:id="74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Id}"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21" w:author="Unknown"/>
          <w:rStyle w:val="HTMLCode"/>
          <w:rFonts w:ascii="Consolas" w:eastAsiaTheme="majorEastAsia" w:hAnsi="Consolas" w:cs="Consolas"/>
          <w:color w:val="000000"/>
          <w:shd w:val="clear" w:color="auto" w:fill="FFFFFF"/>
        </w:rPr>
      </w:pPr>
      <w:ins w:id="74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 "</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23" w:author="Unknown"/>
          <w:rStyle w:val="HTMLCode"/>
          <w:rFonts w:ascii="Consolas" w:eastAsiaTheme="majorEastAsia" w:hAnsi="Consolas" w:cs="Consolas"/>
          <w:color w:val="000000"/>
          <w:shd w:val="clear" w:color="auto" w:fill="FFFFFF"/>
        </w:rPr>
      </w:pPr>
      <w:ins w:id="74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Name}"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25" w:author="Unknown"/>
          <w:rStyle w:val="HTMLCode"/>
          <w:rFonts w:ascii="Consolas" w:eastAsiaTheme="majorEastAsia" w:hAnsi="Consolas" w:cs="Consolas"/>
          <w:color w:val="000000"/>
          <w:shd w:val="clear" w:color="auto" w:fill="FFFFFF"/>
        </w:rPr>
      </w:pPr>
      <w:ins w:id="74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"Birthday: "</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27" w:author="Unknown"/>
          <w:rStyle w:val="HTMLCode"/>
          <w:rFonts w:ascii="Consolas" w:eastAsiaTheme="majorEastAsia" w:hAnsi="Consolas" w:cs="Consolas"/>
          <w:color w:val="000000"/>
          <w:shd w:val="clear" w:color="auto" w:fill="FFFFFF"/>
        </w:rPr>
      </w:pPr>
      <w:ins w:id="74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Birthday, StringFormat=d}"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shd w:val="clear" w:color="auto" w:fill="FFFFFF"/>
          </w:rPr>
          <w:t xml:space="preserve"> /&gt;</w:t>
        </w:r>
      </w:ins>
    </w:p>
    <w:p w:rsidR="00C22722" w:rsidRDefault="00C22722" w:rsidP="00C22722">
      <w:pPr>
        <w:pStyle w:val="HTMLPreformatted"/>
        <w:shd w:val="clear" w:color="auto" w:fill="FFFFFF"/>
        <w:rPr>
          <w:ins w:id="7429"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30" w:author="Unknown"/>
          <w:rStyle w:val="HTMLCode"/>
          <w:rFonts w:ascii="Consolas" w:eastAsiaTheme="majorEastAsia" w:hAnsi="Consolas" w:cs="Consolas"/>
          <w:color w:val="000000"/>
          <w:shd w:val="clear" w:color="auto" w:fill="FFFFFF"/>
        </w:rPr>
      </w:pPr>
      <w:ins w:id="74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32" w:author="Unknown"/>
          <w:rStyle w:val="HTMLCode"/>
          <w:rFonts w:ascii="Consolas" w:eastAsiaTheme="majorEastAsia" w:hAnsi="Consolas" w:cs="Consolas"/>
          <w:color w:val="000000"/>
          <w:shd w:val="clear" w:color="auto" w:fill="FFFFFF"/>
        </w:rPr>
      </w:pPr>
      <w:ins w:id="74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34" w:author="Unknown"/>
          <w:rStyle w:val="HTMLCode"/>
          <w:rFonts w:ascii="Consolas" w:eastAsiaTheme="majorEastAsia" w:hAnsi="Consolas" w:cs="Consolas"/>
          <w:color w:val="000000"/>
          <w:shd w:val="clear" w:color="auto" w:fill="FFFFFF"/>
        </w:rPr>
      </w:pPr>
      <w:ins w:id="74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DataTemplate</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36" w:author="Unknown"/>
          <w:rStyle w:val="HTMLCode"/>
          <w:rFonts w:ascii="Consolas" w:eastAsiaTheme="majorEastAsia" w:hAnsi="Consolas" w:cs="Consolas"/>
          <w:color w:val="000000"/>
          <w:shd w:val="clear" w:color="auto" w:fill="FFFFFF"/>
        </w:rPr>
      </w:pPr>
      <w:ins w:id="74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DataGrid.RowDetailsTemplate</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38" w:author="Unknown"/>
          <w:rStyle w:val="HTMLCode"/>
          <w:rFonts w:ascii="Consolas" w:eastAsiaTheme="majorEastAsia" w:hAnsi="Consolas" w:cs="Consolas"/>
          <w:color w:val="000000"/>
          <w:shd w:val="clear" w:color="auto" w:fill="FFFFFF"/>
        </w:rPr>
      </w:pPr>
      <w:ins w:id="74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DataGrid</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40" w:author="Unknown"/>
          <w:rStyle w:val="HTMLCode"/>
          <w:rFonts w:ascii="Consolas" w:eastAsiaTheme="majorEastAsia" w:hAnsi="Consolas" w:cs="Consolas"/>
          <w:color w:val="000000"/>
          <w:shd w:val="clear" w:color="auto" w:fill="FFFFFF"/>
        </w:rPr>
      </w:pPr>
      <w:ins w:id="7441"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C22722" w:rsidRDefault="00C22722" w:rsidP="00C22722">
      <w:pPr>
        <w:pStyle w:val="HTMLPreformatted"/>
        <w:shd w:val="clear" w:color="auto" w:fill="FFFFFF"/>
        <w:rPr>
          <w:ins w:id="7442" w:author="Unknown"/>
          <w:rFonts w:ascii="Consolas" w:hAnsi="Consolas" w:cs="Consolas"/>
          <w:color w:val="212529"/>
          <w:sz w:val="16"/>
          <w:szCs w:val="16"/>
        </w:rPr>
      </w:pPr>
      <w:ins w:id="744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C22722" w:rsidRDefault="003C5A45" w:rsidP="00C22722">
      <w:pPr>
        <w:shd w:val="clear" w:color="auto" w:fill="FFFFFF"/>
        <w:jc w:val="right"/>
        <w:rPr>
          <w:ins w:id="7444" w:author="Unknown"/>
          <w:rFonts w:ascii="Segoe UI" w:hAnsi="Segoe UI" w:cs="Segoe UI"/>
          <w:color w:val="212529"/>
          <w:sz w:val="18"/>
          <w:szCs w:val="18"/>
        </w:rPr>
      </w:pPr>
      <w:ins w:id="7445" w:author="Unknown">
        <w:r>
          <w:rPr>
            <w:rFonts w:ascii="Segoe UI" w:hAnsi="Segoe UI" w:cs="Segoe UI"/>
            <w:color w:val="212529"/>
            <w:sz w:val="18"/>
            <w:szCs w:val="18"/>
          </w:rPr>
          <w:fldChar w:fldCharType="begin"/>
        </w:r>
        <w:r w:rsidR="00C2272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2272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22722" w:rsidRDefault="00C22722" w:rsidP="00C22722">
      <w:pPr>
        <w:pStyle w:val="HTMLPreformatted"/>
        <w:shd w:val="clear" w:color="auto" w:fill="FFFFFF"/>
        <w:rPr>
          <w:ins w:id="7446" w:author="Unknown"/>
          <w:rStyle w:val="HTMLCode"/>
          <w:rFonts w:ascii="Consolas" w:eastAsiaTheme="majorEastAsia" w:hAnsi="Consolas" w:cs="Consolas"/>
          <w:color w:val="000000"/>
          <w:shd w:val="clear" w:color="auto" w:fill="FFFFFF"/>
        </w:rPr>
      </w:pPr>
      <w:ins w:id="744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C22722" w:rsidRDefault="00C22722" w:rsidP="00C22722">
      <w:pPr>
        <w:pStyle w:val="HTMLPreformatted"/>
        <w:shd w:val="clear" w:color="auto" w:fill="FFFFFF"/>
        <w:rPr>
          <w:ins w:id="7448" w:author="Unknown"/>
          <w:rStyle w:val="HTMLCode"/>
          <w:rFonts w:ascii="Consolas" w:eastAsiaTheme="majorEastAsia" w:hAnsi="Consolas" w:cs="Consolas"/>
          <w:color w:val="000000"/>
          <w:shd w:val="clear" w:color="auto" w:fill="FFFFFF"/>
        </w:rPr>
      </w:pPr>
      <w:ins w:id="744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C22722" w:rsidRDefault="00C22722" w:rsidP="00C22722">
      <w:pPr>
        <w:pStyle w:val="HTMLPreformatted"/>
        <w:shd w:val="clear" w:color="auto" w:fill="FFFFFF"/>
        <w:rPr>
          <w:ins w:id="7450" w:author="Unknown"/>
          <w:rStyle w:val="HTMLCode"/>
          <w:rFonts w:ascii="Consolas" w:eastAsiaTheme="majorEastAsia" w:hAnsi="Consolas" w:cs="Consolas"/>
          <w:color w:val="000000"/>
          <w:shd w:val="clear" w:color="auto" w:fill="FFFFFF"/>
        </w:rPr>
      </w:pPr>
      <w:ins w:id="745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C22722" w:rsidRDefault="00C22722" w:rsidP="00C22722">
      <w:pPr>
        <w:pStyle w:val="HTMLPreformatted"/>
        <w:shd w:val="clear" w:color="auto" w:fill="FFFFFF"/>
        <w:rPr>
          <w:ins w:id="7452"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53" w:author="Unknown"/>
          <w:rStyle w:val="HTMLCode"/>
          <w:rFonts w:ascii="Consolas" w:eastAsiaTheme="majorEastAsia" w:hAnsi="Consolas" w:cs="Consolas"/>
          <w:color w:val="000000"/>
          <w:shd w:val="clear" w:color="auto" w:fill="FFFFFF"/>
        </w:rPr>
      </w:pPr>
      <w:ins w:id="7454"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WpfTutorialSamples.DataGrid_control</w:t>
        </w:r>
      </w:ins>
    </w:p>
    <w:p w:rsidR="00C22722" w:rsidRDefault="00C22722" w:rsidP="00C22722">
      <w:pPr>
        <w:pStyle w:val="HTMLPreformatted"/>
        <w:shd w:val="clear" w:color="auto" w:fill="FFFFFF"/>
        <w:rPr>
          <w:ins w:id="7455" w:author="Unknown"/>
          <w:rStyle w:val="HTMLCode"/>
          <w:rFonts w:ascii="Consolas" w:eastAsiaTheme="majorEastAsia" w:hAnsi="Consolas" w:cs="Consolas"/>
          <w:color w:val="000000"/>
          <w:shd w:val="clear" w:color="auto" w:fill="FFFFFF"/>
        </w:rPr>
      </w:pPr>
      <w:ins w:id="7456" w:author="Unknown">
        <w:r>
          <w:rPr>
            <w:rStyle w:val="HTMLCode"/>
            <w:rFonts w:ascii="Consolas" w:eastAsiaTheme="majorEastAsia" w:hAnsi="Consolas" w:cs="Consolas"/>
            <w:color w:val="000000"/>
            <w:shd w:val="clear" w:color="auto" w:fill="FFFFFF"/>
          </w:rPr>
          <w:t>{</w:t>
        </w:r>
      </w:ins>
    </w:p>
    <w:p w:rsidR="00C22722" w:rsidRDefault="00C22722" w:rsidP="00C22722">
      <w:pPr>
        <w:pStyle w:val="HTMLPreformatted"/>
        <w:shd w:val="clear" w:color="auto" w:fill="FFFFFF"/>
        <w:rPr>
          <w:ins w:id="7457" w:author="Unknown"/>
          <w:rStyle w:val="HTMLCode"/>
          <w:rFonts w:ascii="Consolas" w:eastAsiaTheme="majorEastAsia" w:hAnsi="Consolas" w:cs="Consolas"/>
          <w:color w:val="000000"/>
          <w:shd w:val="clear" w:color="auto" w:fill="FFFFFF"/>
        </w:rPr>
      </w:pPr>
      <w:ins w:id="7458"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DataGridDetailsSample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C22722" w:rsidRDefault="00C22722" w:rsidP="00C22722">
      <w:pPr>
        <w:pStyle w:val="HTMLPreformatted"/>
        <w:shd w:val="clear" w:color="auto" w:fill="FFFFFF"/>
        <w:rPr>
          <w:ins w:id="7459" w:author="Unknown"/>
          <w:rStyle w:val="HTMLCode"/>
          <w:rFonts w:ascii="Consolas" w:eastAsiaTheme="majorEastAsia" w:hAnsi="Consolas" w:cs="Consolas"/>
          <w:color w:val="000000"/>
          <w:shd w:val="clear" w:color="auto" w:fill="FFFFFF"/>
        </w:rPr>
      </w:pPr>
      <w:ins w:id="7460"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461" w:author="Unknown"/>
          <w:rStyle w:val="HTMLCode"/>
          <w:rFonts w:ascii="Consolas" w:eastAsiaTheme="majorEastAsia" w:hAnsi="Consolas" w:cs="Consolas"/>
          <w:color w:val="000000"/>
          <w:shd w:val="clear" w:color="auto" w:fill="FFFFFF"/>
        </w:rPr>
      </w:pPr>
      <w:ins w:id="74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DataGridDetailsSample</w:t>
        </w:r>
        <w:r>
          <w:rPr>
            <w:rStyle w:val="hljs-function"/>
            <w:rFonts w:ascii="Consolas" w:hAnsi="Consolas" w:cs="Consolas"/>
            <w:color w:val="000000"/>
            <w:shd w:val="clear" w:color="auto" w:fill="FFFFFF"/>
          </w:rPr>
          <w:t>()</w:t>
        </w:r>
      </w:ins>
    </w:p>
    <w:p w:rsidR="00C22722" w:rsidRDefault="00C22722" w:rsidP="00C22722">
      <w:pPr>
        <w:pStyle w:val="HTMLPreformatted"/>
        <w:shd w:val="clear" w:color="auto" w:fill="FFFFFF"/>
        <w:rPr>
          <w:ins w:id="7463" w:author="Unknown"/>
          <w:rStyle w:val="HTMLCode"/>
          <w:rFonts w:ascii="Consolas" w:eastAsiaTheme="majorEastAsia" w:hAnsi="Consolas" w:cs="Consolas"/>
          <w:color w:val="000000"/>
          <w:shd w:val="clear" w:color="auto" w:fill="FFFFFF"/>
        </w:rPr>
      </w:pPr>
      <w:ins w:id="74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465" w:author="Unknown"/>
          <w:rStyle w:val="HTMLCode"/>
          <w:rFonts w:ascii="Consolas" w:eastAsiaTheme="majorEastAsia" w:hAnsi="Consolas" w:cs="Consolas"/>
          <w:color w:val="000000"/>
          <w:shd w:val="clear" w:color="auto" w:fill="FFFFFF"/>
        </w:rPr>
      </w:pPr>
      <w:ins w:id="74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C22722" w:rsidRDefault="00C22722" w:rsidP="00C22722">
      <w:pPr>
        <w:pStyle w:val="HTMLPreformatted"/>
        <w:shd w:val="clear" w:color="auto" w:fill="FFFFFF"/>
        <w:rPr>
          <w:ins w:id="7467" w:author="Unknown"/>
          <w:rStyle w:val="HTMLCode"/>
          <w:rFonts w:ascii="Consolas" w:eastAsiaTheme="majorEastAsia" w:hAnsi="Consolas" w:cs="Consolas"/>
          <w:color w:val="000000"/>
          <w:shd w:val="clear" w:color="auto" w:fill="FFFFFF"/>
        </w:rPr>
      </w:pPr>
      <w:ins w:id="74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List&lt;User&gt; users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ins>
    </w:p>
    <w:p w:rsidR="00C22722" w:rsidRDefault="00C22722" w:rsidP="00C22722">
      <w:pPr>
        <w:pStyle w:val="HTMLPreformatted"/>
        <w:shd w:val="clear" w:color="auto" w:fill="FFFFFF"/>
        <w:rPr>
          <w:ins w:id="7469" w:author="Unknown"/>
          <w:rStyle w:val="HTMLCode"/>
          <w:rFonts w:ascii="Consolas" w:eastAsiaTheme="majorEastAsia" w:hAnsi="Consolas" w:cs="Consolas"/>
          <w:color w:val="000000"/>
          <w:shd w:val="clear" w:color="auto" w:fill="FFFFFF"/>
        </w:rPr>
      </w:pPr>
      <w:ins w:id="74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Id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xml:space="preserve">,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DateTime(</w:t>
        </w:r>
        <w:r>
          <w:rPr>
            <w:rStyle w:val="hljs-number"/>
            <w:rFonts w:ascii="Consolas" w:hAnsi="Consolas" w:cs="Consolas"/>
            <w:color w:val="000000"/>
            <w:shd w:val="clear" w:color="auto" w:fill="FFFFFF"/>
          </w:rPr>
          <w:t>1971</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7</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23</w:t>
        </w:r>
        <w:r>
          <w:rPr>
            <w:rStyle w:val="HTMLCode"/>
            <w:rFonts w:ascii="Consolas" w:eastAsiaTheme="majorEastAsia" w:hAnsi="Consolas" w:cs="Consolas"/>
            <w:color w:val="000000"/>
            <w:shd w:val="clear" w:color="auto" w:fill="FFFFFF"/>
          </w:rPr>
          <w:t xml:space="preserve">), ImageUrl = </w:t>
        </w:r>
        <w:r>
          <w:rPr>
            <w:rStyle w:val="hljs-string"/>
            <w:rFonts w:ascii="Consolas" w:hAnsi="Consolas" w:cs="Consolas"/>
            <w:color w:val="A31515"/>
            <w:shd w:val="clear" w:color="auto" w:fill="FFFFFF"/>
          </w:rPr>
          <w:t>"http://www.wpf-tutorial.com/images/misc/john_doe.jpg"</w:t>
        </w:r>
        <w:r>
          <w:rPr>
            <w:rStyle w:val="HTMLCode"/>
            <w:rFonts w:ascii="Consolas" w:eastAsiaTheme="majorEastAsia" w:hAnsi="Consolas" w:cs="Consolas"/>
            <w:color w:val="000000"/>
            <w:shd w:val="clear" w:color="auto" w:fill="FFFFFF"/>
          </w:rPr>
          <w:t xml:space="preserve"> });</w:t>
        </w:r>
      </w:ins>
    </w:p>
    <w:p w:rsidR="00C22722" w:rsidRDefault="00C22722" w:rsidP="00C22722">
      <w:pPr>
        <w:pStyle w:val="HTMLPreformatted"/>
        <w:shd w:val="clear" w:color="auto" w:fill="FFFFFF"/>
        <w:rPr>
          <w:ins w:id="7471" w:author="Unknown"/>
          <w:rStyle w:val="HTMLCode"/>
          <w:rFonts w:ascii="Consolas" w:eastAsiaTheme="majorEastAsia" w:hAnsi="Consolas" w:cs="Consolas"/>
          <w:color w:val="000000"/>
          <w:shd w:val="clear" w:color="auto" w:fill="FFFFFF"/>
        </w:rPr>
      </w:pPr>
      <w:ins w:id="74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Id = </w:t>
        </w:r>
        <w:r>
          <w:rPr>
            <w:rStyle w:val="hljs-number"/>
            <w:rFonts w:ascii="Consolas" w:hAnsi="Consolas" w:cs="Consolas"/>
            <w:color w:val="000000"/>
            <w:shd w:val="clear" w:color="auto" w:fill="FFFFFF"/>
          </w:rPr>
          <w:t>2</w:t>
        </w:r>
        <w:r>
          <w:rPr>
            <w:rStyle w:val="HTMLCode"/>
            <w:rFonts w:ascii="Consolas" w:eastAsiaTheme="majorEastAsia" w:hAnsi="Consolas" w:cs="Consolas"/>
            <w:color w:val="000000"/>
            <w:shd w:val="clear" w:color="auto" w:fill="FFFFFF"/>
          </w:rPr>
          <w:t xml:space="preserve">,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DateTime(</w:t>
        </w:r>
        <w:r>
          <w:rPr>
            <w:rStyle w:val="hljs-number"/>
            <w:rFonts w:ascii="Consolas" w:hAnsi="Consolas" w:cs="Consolas"/>
            <w:color w:val="000000"/>
            <w:shd w:val="clear" w:color="auto" w:fill="FFFFFF"/>
          </w:rPr>
          <w:t>1974</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17</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473" w:author="Unknown"/>
          <w:rStyle w:val="HTMLCode"/>
          <w:rFonts w:ascii="Consolas" w:eastAsiaTheme="majorEastAsia" w:hAnsi="Consolas" w:cs="Consolas"/>
          <w:color w:val="000000"/>
          <w:shd w:val="clear" w:color="auto" w:fill="FFFFFF"/>
        </w:rPr>
      </w:pPr>
      <w:ins w:id="74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Id = </w:t>
        </w:r>
        <w:r>
          <w:rPr>
            <w:rStyle w:val="hljs-number"/>
            <w:rFonts w:ascii="Consolas" w:hAnsi="Consolas" w:cs="Consolas"/>
            <w:color w:val="000000"/>
            <w:shd w:val="clear" w:color="auto" w:fill="FFFFFF"/>
          </w:rPr>
          <w:t>3</w:t>
        </w:r>
        <w:r>
          <w:rPr>
            <w:rStyle w:val="HTMLCode"/>
            <w:rFonts w:ascii="Consolas" w:eastAsiaTheme="majorEastAsia" w:hAnsi="Consolas" w:cs="Consolas"/>
            <w:color w:val="000000"/>
            <w:shd w:val="clear" w:color="auto" w:fill="FFFFFF"/>
          </w:rPr>
          <w:t xml:space="preserve">, Name = </w:t>
        </w:r>
        <w:r>
          <w:rPr>
            <w:rStyle w:val="hljs-string"/>
            <w:rFonts w:ascii="Consolas" w:hAnsi="Consolas" w:cs="Consolas"/>
            <w:color w:val="A31515"/>
            <w:shd w:val="clear" w:color="auto" w:fill="FFFFFF"/>
          </w:rPr>
          <w:t>"Sammy Doe"</w:t>
        </w:r>
        <w:r>
          <w:rPr>
            <w:rStyle w:val="HTMLCode"/>
            <w:rFonts w:ascii="Consolas" w:eastAsiaTheme="majorEastAsia" w:hAnsi="Consolas" w:cs="Consolas"/>
            <w:color w:val="000000"/>
            <w:shd w:val="clear" w:color="auto" w:fill="FFFFFF"/>
          </w:rPr>
          <w:t xml:space="preserve">, Birthday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DateTime(</w:t>
        </w:r>
        <w:r>
          <w:rPr>
            <w:rStyle w:val="hljs-number"/>
            <w:rFonts w:ascii="Consolas" w:hAnsi="Consolas" w:cs="Consolas"/>
            <w:color w:val="000000"/>
            <w:shd w:val="clear" w:color="auto" w:fill="FFFFFF"/>
          </w:rPr>
          <w:t>1991</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9</w:t>
        </w:r>
        <w:r>
          <w:rPr>
            <w:rStyle w:val="HTMLCode"/>
            <w:rFonts w:ascii="Consolas" w:eastAsiaTheme="majorEastAsia" w:hAnsi="Consolas" w:cs="Consolas"/>
            <w:color w:val="000000"/>
            <w:shd w:val="clear" w:color="auto" w:fill="FFFFFF"/>
          </w:rPr>
          <w:t xml:space="preserve">, </w:t>
        </w:r>
        <w:r>
          <w:rPr>
            <w:rStyle w:val="hljs-number"/>
            <w:rFonts w:ascii="Consolas" w:hAnsi="Consolas" w:cs="Consolas"/>
            <w:color w:val="000000"/>
            <w:shd w:val="clear" w:color="auto" w:fill="FFFFFF"/>
          </w:rPr>
          <w:t>2</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475"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76" w:author="Unknown"/>
          <w:rStyle w:val="HTMLCode"/>
          <w:rFonts w:ascii="Consolas" w:eastAsiaTheme="majorEastAsia" w:hAnsi="Consolas" w:cs="Consolas"/>
          <w:color w:val="000000"/>
          <w:shd w:val="clear" w:color="auto" w:fill="FFFFFF"/>
        </w:rPr>
      </w:pPr>
      <w:ins w:id="747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dgUsers.ItemsSource = users;</w:t>
        </w:r>
      </w:ins>
    </w:p>
    <w:p w:rsidR="00C22722" w:rsidRDefault="00C22722" w:rsidP="00C22722">
      <w:pPr>
        <w:pStyle w:val="HTMLPreformatted"/>
        <w:shd w:val="clear" w:color="auto" w:fill="FFFFFF"/>
        <w:rPr>
          <w:ins w:id="7478" w:author="Unknown"/>
          <w:rStyle w:val="HTMLCode"/>
          <w:rFonts w:ascii="Consolas" w:eastAsiaTheme="majorEastAsia" w:hAnsi="Consolas" w:cs="Consolas"/>
          <w:color w:val="000000"/>
          <w:shd w:val="clear" w:color="auto" w:fill="FFFFFF"/>
        </w:rPr>
      </w:pPr>
      <w:ins w:id="74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480" w:author="Unknown"/>
          <w:rStyle w:val="HTMLCode"/>
          <w:rFonts w:ascii="Consolas" w:eastAsiaTheme="majorEastAsia" w:hAnsi="Consolas" w:cs="Consolas"/>
          <w:color w:val="000000"/>
          <w:shd w:val="clear" w:color="auto" w:fill="FFFFFF"/>
        </w:rPr>
      </w:pPr>
      <w:ins w:id="7481"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482"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83" w:author="Unknown"/>
          <w:rStyle w:val="HTMLCode"/>
          <w:rFonts w:ascii="Consolas" w:eastAsiaTheme="majorEastAsia" w:hAnsi="Consolas" w:cs="Consolas"/>
          <w:color w:val="000000"/>
          <w:shd w:val="clear" w:color="auto" w:fill="FFFFFF"/>
        </w:rPr>
      </w:pPr>
      <w:ins w:id="7484"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ins>
    </w:p>
    <w:p w:rsidR="00C22722" w:rsidRDefault="00C22722" w:rsidP="00C22722">
      <w:pPr>
        <w:pStyle w:val="HTMLPreformatted"/>
        <w:shd w:val="clear" w:color="auto" w:fill="FFFFFF"/>
        <w:rPr>
          <w:ins w:id="7485" w:author="Unknown"/>
          <w:rStyle w:val="HTMLCode"/>
          <w:rFonts w:ascii="Consolas" w:eastAsiaTheme="majorEastAsia" w:hAnsi="Consolas" w:cs="Consolas"/>
          <w:color w:val="000000"/>
          <w:shd w:val="clear" w:color="auto" w:fill="FFFFFF"/>
        </w:rPr>
      </w:pPr>
      <w:ins w:id="7486"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487" w:author="Unknown"/>
          <w:rStyle w:val="HTMLCode"/>
          <w:rFonts w:ascii="Consolas" w:eastAsiaTheme="majorEastAsia" w:hAnsi="Consolas" w:cs="Consolas"/>
          <w:color w:val="000000"/>
          <w:shd w:val="clear" w:color="auto" w:fill="FFFFFF"/>
        </w:rPr>
      </w:pPr>
      <w:ins w:id="748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Id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489"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90" w:author="Unknown"/>
          <w:rStyle w:val="HTMLCode"/>
          <w:rFonts w:ascii="Consolas" w:eastAsiaTheme="majorEastAsia" w:hAnsi="Consolas" w:cs="Consolas"/>
          <w:color w:val="000000"/>
          <w:shd w:val="clear" w:color="auto" w:fill="FFFFFF"/>
        </w:rPr>
      </w:pPr>
      <w:ins w:id="749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492"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93" w:author="Unknown"/>
          <w:rStyle w:val="HTMLCode"/>
          <w:rFonts w:ascii="Consolas" w:eastAsiaTheme="majorEastAsia" w:hAnsi="Consolas" w:cs="Consolas"/>
          <w:color w:val="000000"/>
          <w:shd w:val="clear" w:color="auto" w:fill="FFFFFF"/>
        </w:rPr>
      </w:pPr>
      <w:ins w:id="749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DateTime Birthday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495" w:author="Unknown"/>
          <w:rStyle w:val="HTMLCode"/>
          <w:rFonts w:ascii="Consolas" w:eastAsiaTheme="majorEastAsia" w:hAnsi="Consolas" w:cs="Consolas"/>
          <w:color w:val="000000"/>
          <w:shd w:val="clear" w:color="auto" w:fill="FFFFFF"/>
        </w:rPr>
      </w:pPr>
    </w:p>
    <w:p w:rsidR="00C22722" w:rsidRDefault="00C22722" w:rsidP="00C22722">
      <w:pPr>
        <w:pStyle w:val="HTMLPreformatted"/>
        <w:shd w:val="clear" w:color="auto" w:fill="FFFFFF"/>
        <w:rPr>
          <w:ins w:id="7496" w:author="Unknown"/>
          <w:rStyle w:val="HTMLCode"/>
          <w:rFonts w:ascii="Consolas" w:eastAsiaTheme="majorEastAsia" w:hAnsi="Consolas" w:cs="Consolas"/>
          <w:color w:val="000000"/>
          <w:shd w:val="clear" w:color="auto" w:fill="FFFFFF"/>
        </w:rPr>
      </w:pPr>
      <w:ins w:id="749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ImageUrl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ins>
    </w:p>
    <w:p w:rsidR="00C22722" w:rsidRDefault="00C22722" w:rsidP="00C22722">
      <w:pPr>
        <w:pStyle w:val="HTMLPreformatted"/>
        <w:shd w:val="clear" w:color="auto" w:fill="FFFFFF"/>
        <w:rPr>
          <w:ins w:id="7498" w:author="Unknown"/>
          <w:rStyle w:val="HTMLCode"/>
          <w:rFonts w:ascii="Consolas" w:eastAsiaTheme="majorEastAsia" w:hAnsi="Consolas" w:cs="Consolas"/>
          <w:color w:val="000000"/>
          <w:shd w:val="clear" w:color="auto" w:fill="FFFFFF"/>
        </w:rPr>
      </w:pPr>
      <w:ins w:id="7499" w:author="Unknown">
        <w:r>
          <w:rPr>
            <w:rStyle w:val="HTMLCode"/>
            <w:rFonts w:ascii="Consolas" w:eastAsiaTheme="majorEastAsia" w:hAnsi="Consolas" w:cs="Consolas"/>
            <w:color w:val="000000"/>
            <w:shd w:val="clear" w:color="auto" w:fill="FFFFFF"/>
          </w:rPr>
          <w:tab/>
          <w:t>}</w:t>
        </w:r>
      </w:ins>
    </w:p>
    <w:p w:rsidR="00C22722" w:rsidRDefault="00C22722" w:rsidP="00C22722">
      <w:pPr>
        <w:pStyle w:val="HTMLPreformatted"/>
        <w:shd w:val="clear" w:color="auto" w:fill="FFFFFF"/>
        <w:rPr>
          <w:ins w:id="7500" w:author="Unknown"/>
          <w:rFonts w:ascii="Consolas" w:hAnsi="Consolas" w:cs="Consolas"/>
          <w:color w:val="212529"/>
          <w:sz w:val="16"/>
          <w:szCs w:val="16"/>
        </w:rPr>
      </w:pPr>
      <w:ins w:id="7501" w:author="Unknown">
        <w:r>
          <w:rPr>
            <w:rStyle w:val="HTMLCode"/>
            <w:rFonts w:ascii="Consolas" w:eastAsiaTheme="majorEastAsia" w:hAnsi="Consolas" w:cs="Consolas"/>
            <w:color w:val="000000"/>
            <w:shd w:val="clear" w:color="auto" w:fill="FFFFFF"/>
          </w:rPr>
          <w:t>}</w:t>
        </w:r>
      </w:ins>
    </w:p>
    <w:p w:rsidR="00176814" w:rsidRDefault="00176814" w:rsidP="00CF445D"/>
    <w:p w:rsidR="00CF4D4A" w:rsidRPr="00CF4D4A" w:rsidRDefault="00CF4D4A" w:rsidP="00CF4D4A">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CF4D4A">
        <w:rPr>
          <w:rFonts w:ascii="Segoe UI" w:eastAsia="Times New Roman" w:hAnsi="Segoe UI" w:cs="Segoe UI"/>
          <w:color w:val="212529"/>
          <w:kern w:val="36"/>
          <w:sz w:val="48"/>
          <w:szCs w:val="48"/>
        </w:rPr>
        <w:t>Introduction to WPF data binding</w:t>
      </w:r>
    </w:p>
    <w:p w:rsidR="00CF4D4A" w:rsidRDefault="00F44741" w:rsidP="00667656">
      <w:pPr>
        <w:rPr>
          <w:rStyle w:val="Emphasis"/>
          <w:rFonts w:ascii="Segoe UI" w:hAnsi="Segoe UI" w:cs="Segoe UI"/>
          <w:color w:val="212529"/>
          <w:sz w:val="18"/>
          <w:szCs w:val="18"/>
          <w:shd w:val="clear" w:color="auto" w:fill="FFFFFF"/>
        </w:rPr>
      </w:pPr>
      <w:r>
        <w:rPr>
          <w:rStyle w:val="Emphasis"/>
          <w:rFonts w:ascii="Segoe UI" w:hAnsi="Segoe UI" w:cs="Segoe UI"/>
          <w:color w:val="212529"/>
          <w:sz w:val="18"/>
          <w:szCs w:val="18"/>
          <w:shd w:val="clear" w:color="auto" w:fill="FFFFFF"/>
        </w:rPr>
        <w:t>Data binding is general technique that binds two data/information sources together and maintains synchronization of data.</w:t>
      </w:r>
    </w:p>
    <w:p w:rsidR="00E2593C" w:rsidRDefault="00E2593C" w:rsidP="00667656">
      <w:pPr>
        <w:rPr>
          <w:rStyle w:val="Emphasis"/>
          <w:rFonts w:ascii="Segoe UI" w:hAnsi="Segoe UI" w:cs="Segoe UI"/>
          <w:color w:val="212529"/>
          <w:sz w:val="18"/>
          <w:szCs w:val="18"/>
          <w:shd w:val="clear" w:color="auto" w:fill="FFFFFF"/>
        </w:rPr>
      </w:pPr>
    </w:p>
    <w:p w:rsidR="00E2593C" w:rsidRDefault="00E2593C" w:rsidP="00E2593C">
      <w:pPr>
        <w:shd w:val="clear" w:color="auto" w:fill="FFFFFF"/>
        <w:rPr>
          <w:rFonts w:ascii="Segoe UI" w:hAnsi="Segoe UI" w:cs="Segoe UI"/>
          <w:b/>
          <w:bCs/>
          <w:color w:val="C0C0C0"/>
        </w:rPr>
      </w:pPr>
      <w:r>
        <w:rPr>
          <w:rFonts w:ascii="Segoe UI" w:hAnsi="Segoe UI" w:cs="Segoe UI"/>
          <w:b/>
          <w:bCs/>
          <w:color w:val="C0C0C0"/>
        </w:rPr>
        <w:t>Data binding:</w:t>
      </w:r>
    </w:p>
    <w:p w:rsidR="005F25EC" w:rsidRDefault="005F25EC" w:rsidP="005F25EC">
      <w:pPr>
        <w:pStyle w:val="Heading2"/>
        <w:shd w:val="clear" w:color="auto" w:fill="FFFFFF"/>
        <w:spacing w:before="0"/>
        <w:rPr>
          <w:rFonts w:ascii="Segoe UI" w:hAnsi="Segoe UI" w:cs="Segoe UI"/>
          <w:b w:val="0"/>
          <w:bCs w:val="0"/>
          <w:color w:val="33393E"/>
        </w:rPr>
      </w:pPr>
      <w:r>
        <w:rPr>
          <w:rFonts w:ascii="Segoe UI" w:hAnsi="Segoe UI" w:cs="Segoe UI"/>
          <w:b w:val="0"/>
          <w:bCs w:val="0"/>
          <w:color w:val="33393E"/>
        </w:rPr>
        <w:t>The syntax of a Binding</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All the magic happens between the curly braces, which in XAML encapsulates a Markup Extension. For data binding, we use the Binding extension, which allows us to describe the binding relationship for the Text property. In its most simple form, a binding can look like this:</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{Binding}</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This simply returns the current data context (more about that later). This can definitely be useful, but in the most common situations, you would want to bind a property to another property on the data context. A binding like that would look like this:</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{Binding Path=NameOfProperty}</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Path notes the property that you want to bind to, however, since Path is the default property of a binding, you may leave it out if you want to, like this:</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{Binding NameOfProperty}</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You will see many different examples, some of them where Path is explicitly defined and some where it's left out. In the end it's really up to you though.</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lastRenderedPageBreak/>
        <w:t>A binding has many other properties though, one of them being the ElementName which we use in our example. This allows us to connect directly to another UI element as the source. Each property that we set in the binding is separated by a comma:</w:t>
      </w:r>
    </w:p>
    <w:p w:rsidR="005F25EC" w:rsidRDefault="005F25EC" w:rsidP="005F2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{Binding Path=Text, ElementName=txtValue}</w:t>
      </w:r>
    </w:p>
    <w:p w:rsidR="005F25EC" w:rsidRDefault="005F25EC" w:rsidP="00E2593C">
      <w:pPr>
        <w:shd w:val="clear" w:color="auto" w:fill="FFFFFF"/>
        <w:rPr>
          <w:rFonts w:ascii="Segoe UI" w:hAnsi="Segoe UI" w:cs="Segoe UI"/>
          <w:b/>
          <w:bCs/>
          <w:color w:val="C0C0C0"/>
        </w:rPr>
      </w:pPr>
    </w:p>
    <w:p w:rsidR="00E2593C" w:rsidRDefault="00E2593C" w:rsidP="00E2593C">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Hello, bound world!</w:t>
      </w:r>
    </w:p>
    <w:p w:rsidR="00E2593C" w:rsidRDefault="00E2593C" w:rsidP="00E2593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Just like we started this tutorial with the classic "Hello, world!" example, we'll show you how easy it is to use data binding in WPF with a "Hello, bound world!" example. Let's jump straight into it and then I'll explain it afterwards:</w:t>
      </w:r>
    </w:p>
    <w:p w:rsidR="00E2593C" w:rsidRDefault="003C5A45" w:rsidP="00E2593C">
      <w:pPr>
        <w:shd w:val="clear" w:color="auto" w:fill="FFFFFF"/>
        <w:jc w:val="right"/>
        <w:rPr>
          <w:rFonts w:ascii="Segoe UI" w:hAnsi="Segoe UI" w:cs="Segoe UI"/>
          <w:color w:val="212529"/>
          <w:sz w:val="18"/>
          <w:szCs w:val="18"/>
        </w:rPr>
      </w:pPr>
      <w:hyperlink r:id="rId202" w:history="1">
        <w:r w:rsidR="00E2593C">
          <w:rPr>
            <w:rStyle w:val="Hyperlink"/>
            <w:rFonts w:ascii="Segoe UI" w:hAnsi="Segoe UI" w:cs="Segoe UI"/>
            <w:color w:val="808080"/>
            <w:sz w:val="17"/>
            <w:szCs w:val="17"/>
            <w:shd w:val="clear" w:color="auto" w:fill="9AC046"/>
          </w:rPr>
          <w:t xml:space="preserve"> </w:t>
        </w:r>
      </w:hyperlink>
    </w:p>
    <w:p w:rsidR="00E2593C" w:rsidRDefault="00E2593C" w:rsidP="00E2593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"WpfTutorialSamples.DataBinding.HelloBoundWorldSample"</w:t>
      </w:r>
    </w:p>
    <w:p w:rsidR="00E2593C" w:rsidRDefault="00E2593C" w:rsidP="00E2593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E2593C" w:rsidRDefault="00E2593C" w:rsidP="00E2593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"HelloBoundWorldSample"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"280"</w:t>
      </w:r>
      <w:r>
        <w:rPr>
          <w:rStyle w:val="hljs-tag"/>
          <w:rFonts w:ascii="Consolas" w:hAnsi="Consolas" w:cs="Consolas"/>
          <w:shd w:val="clear" w:color="auto" w:fill="FFFFFF"/>
        </w:rPr>
        <w:t>&gt;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"txtValue"</w:t>
      </w:r>
      <w:r>
        <w:rPr>
          <w:rStyle w:val="hljs-tag"/>
          <w:rFonts w:ascii="Consolas" w:hAnsi="Consolas" w:cs="Consolas"/>
          <w:shd w:val="clear" w:color="auto" w:fill="FFFFFF"/>
        </w:rPr>
        <w:t xml:space="preserve"> /&gt;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"Value: "</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Path=Text, ElementName=txtValue}"</w:t>
      </w:r>
      <w:r>
        <w:rPr>
          <w:rStyle w:val="hljs-tag"/>
          <w:rFonts w:ascii="Consolas" w:hAnsi="Consolas" w:cs="Consolas"/>
          <w:shd w:val="clear" w:color="auto" w:fill="FFFFFF"/>
        </w:rPr>
        <w:t xml:space="preserve"> /&gt;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p>
    <w:p w:rsidR="00E2593C" w:rsidRDefault="00E2593C" w:rsidP="00E2593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E2593C" w:rsidRDefault="00E2593C" w:rsidP="00E2593C">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E2593C" w:rsidRDefault="00E2593C" w:rsidP="00667656"/>
    <w:p w:rsidR="007F04CD" w:rsidRDefault="007F04CD" w:rsidP="00667656"/>
    <w:p w:rsidR="007F04CD" w:rsidRPr="007F04CD" w:rsidRDefault="007F04CD" w:rsidP="007F04CD">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7F04CD">
        <w:rPr>
          <w:rFonts w:ascii="Segoe UI" w:eastAsia="Times New Roman" w:hAnsi="Segoe UI" w:cs="Segoe UI"/>
          <w:color w:val="212529"/>
          <w:kern w:val="36"/>
          <w:sz w:val="48"/>
          <w:szCs w:val="48"/>
        </w:rPr>
        <w:t>Using the DataContext</w:t>
      </w:r>
    </w:p>
    <w:p w:rsidR="007F04CD" w:rsidRPr="007F04CD" w:rsidRDefault="007F04CD" w:rsidP="007F04CD">
      <w:pPr>
        <w:shd w:val="clear" w:color="auto" w:fill="FFFFFF"/>
        <w:spacing w:before="288" w:after="288" w:line="240" w:lineRule="auto"/>
        <w:rPr>
          <w:rFonts w:ascii="Segoe UI" w:eastAsia="Times New Roman" w:hAnsi="Segoe UI" w:cs="Segoe UI"/>
          <w:color w:val="212529"/>
          <w:sz w:val="18"/>
          <w:szCs w:val="18"/>
        </w:rPr>
      </w:pPr>
      <w:r w:rsidRPr="007F04CD">
        <w:rPr>
          <w:rFonts w:ascii="Segoe UI" w:eastAsia="Times New Roman" w:hAnsi="Segoe UI" w:cs="Segoe UI"/>
          <w:color w:val="212529"/>
          <w:sz w:val="18"/>
          <w:szCs w:val="18"/>
        </w:rPr>
        <w:t>The DataContext property is the default source of your bindings, unless you specifically declare another source, like we did in the previous chapter with the ElementName property. It's defined on the FrameworkElement class, which most UI controls, including the WPF Window, inherits from. Simply put, it allows you to specify a basis for your bindings</w:t>
      </w:r>
    </w:p>
    <w:p w:rsidR="007F04CD" w:rsidRPr="007F04CD" w:rsidRDefault="007F04CD" w:rsidP="007F04CD">
      <w:pPr>
        <w:shd w:val="clear" w:color="auto" w:fill="FFFFFF"/>
        <w:spacing w:before="288" w:after="288" w:line="240" w:lineRule="auto"/>
        <w:rPr>
          <w:rFonts w:ascii="Segoe UI" w:eastAsia="Times New Roman" w:hAnsi="Segoe UI" w:cs="Segoe UI"/>
          <w:color w:val="212529"/>
          <w:sz w:val="18"/>
          <w:szCs w:val="18"/>
        </w:rPr>
      </w:pPr>
      <w:r w:rsidRPr="007F04CD">
        <w:rPr>
          <w:rFonts w:ascii="Segoe UI" w:eastAsia="Times New Roman" w:hAnsi="Segoe UI" w:cs="Segoe UI"/>
          <w:color w:val="212529"/>
          <w:sz w:val="18"/>
          <w:szCs w:val="18"/>
        </w:rPr>
        <w:t>There's no default source for the DataContext property (it's simply null from the start), but since a DataContext is inherited down through the control hierarchy, you can set a DataContext for the Window itself and then use it throughout all of the child controls. Let's try illustrating that with a simple example:</w:t>
      </w:r>
    </w:p>
    <w:p w:rsidR="00AD5846" w:rsidRPr="00AD5846" w:rsidRDefault="00AD5846" w:rsidP="00AD5846">
      <w:pPr>
        <w:spacing w:after="0" w:line="240" w:lineRule="auto"/>
        <w:rPr>
          <w:rFonts w:ascii="Consolas" w:eastAsia="Times New Roman" w:hAnsi="Consolas" w:cs="Consolas"/>
          <w:color w:val="0000FF"/>
          <w:sz w:val="16"/>
        </w:rPr>
      </w:pPr>
      <w:r w:rsidRPr="00AD5846">
        <w:rPr>
          <w:rFonts w:ascii="Consolas" w:eastAsia="Times New Roman" w:hAnsi="Consolas" w:cs="Consolas"/>
          <w:color w:val="0000FF"/>
          <w:sz w:val="16"/>
        </w:rPr>
        <w:t xml:space="preserve">&lt;Window </w:t>
      </w:r>
      <w:r w:rsidRPr="00AD5846">
        <w:rPr>
          <w:rFonts w:ascii="Consolas" w:eastAsia="Times New Roman" w:hAnsi="Consolas" w:cs="Consolas"/>
          <w:color w:val="FF0000"/>
          <w:sz w:val="16"/>
        </w:rPr>
        <w:t>x:Class</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"WpfTutorialSamples.DataBinding.DataContextSample"</w:t>
      </w:r>
    </w:p>
    <w:p w:rsidR="00AD5846" w:rsidRPr="00AD5846" w:rsidRDefault="00AD5846" w:rsidP="00AD5846">
      <w:pPr>
        <w:spacing w:after="0" w:line="240" w:lineRule="auto"/>
        <w:rPr>
          <w:rFonts w:ascii="Consolas" w:eastAsia="Times New Roman" w:hAnsi="Consolas" w:cs="Consolas"/>
          <w:color w:val="0000FF"/>
          <w:sz w:val="16"/>
        </w:rPr>
      </w:pP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xmlns</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"http://schemas.microsoft.com/winfx/2006/xaml/presentation"</w:t>
      </w:r>
    </w:p>
    <w:p w:rsidR="00AD5846" w:rsidRPr="00AD5846" w:rsidRDefault="00AD5846" w:rsidP="00AD5846">
      <w:pPr>
        <w:spacing w:after="0" w:line="240" w:lineRule="auto"/>
        <w:rPr>
          <w:rFonts w:ascii="Consolas" w:eastAsia="Times New Roman" w:hAnsi="Consolas" w:cs="Consolas"/>
          <w:color w:val="0000FF"/>
          <w:sz w:val="16"/>
        </w:rPr>
      </w:pP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xmlns:x</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"http://schemas.microsoft.com/winfx/2006/xaml"</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Title</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"DataContextSample"</w:t>
      </w: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Height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"130"</w:t>
      </w: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Width</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"280"</w:t>
      </w:r>
      <w:r w:rsidRPr="00AD5846">
        <w:rPr>
          <w:rFonts w:ascii="Consolas" w:eastAsia="Times New Roman" w:hAnsi="Consolas" w:cs="Consolas"/>
          <w:color w:val="0000FF"/>
          <w:sz w:val="16"/>
        </w:rPr>
        <w:t>&gt;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&lt;StackPanel </w:t>
      </w:r>
      <w:r w:rsidRPr="00AD5846">
        <w:rPr>
          <w:rFonts w:ascii="Consolas" w:eastAsia="Times New Roman" w:hAnsi="Consolas" w:cs="Consolas"/>
          <w:color w:val="FF0000"/>
          <w:sz w:val="16"/>
        </w:rPr>
        <w:t>Margin</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"15"</w:t>
      </w:r>
      <w:r w:rsidRPr="00AD5846">
        <w:rPr>
          <w:rFonts w:ascii="Consolas" w:eastAsia="Times New Roman" w:hAnsi="Consolas" w:cs="Consolas"/>
          <w:color w:val="0000FF"/>
          <w:sz w:val="16"/>
        </w:rPr>
        <w:t>&gt;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&lt;WrapPanel&gt;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&lt;TextBlock </w:t>
      </w:r>
      <w:r w:rsidRPr="00AD5846">
        <w:rPr>
          <w:rFonts w:ascii="Consolas" w:eastAsia="Times New Roman" w:hAnsi="Consolas" w:cs="Consolas"/>
          <w:color w:val="FF0000"/>
          <w:sz w:val="16"/>
        </w:rPr>
        <w:t>Text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"Window title:  "</w:t>
      </w:r>
      <w:r w:rsidRPr="00AD5846">
        <w:rPr>
          <w:rFonts w:ascii="Consolas" w:eastAsia="Times New Roman" w:hAnsi="Consolas" w:cs="Consolas"/>
          <w:color w:val="0000FF"/>
          <w:sz w:val="16"/>
        </w:rPr>
        <w:t xml:space="preserve"> /&gt;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lastRenderedPageBreak/>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&lt;TextBox </w:t>
      </w:r>
      <w:r w:rsidRPr="00AD5846">
        <w:rPr>
          <w:rFonts w:ascii="Consolas" w:eastAsia="Times New Roman" w:hAnsi="Consolas" w:cs="Consolas"/>
          <w:color w:val="FF0000"/>
          <w:sz w:val="16"/>
        </w:rPr>
        <w:t>Text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"{Binding Title, UpdateSourceTrigger=PropertyChanged}"</w:t>
      </w: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Width</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"150"</w:t>
      </w:r>
      <w:r w:rsidRPr="00AD5846">
        <w:rPr>
          <w:rFonts w:ascii="Consolas" w:eastAsia="Times New Roman" w:hAnsi="Consolas" w:cs="Consolas"/>
          <w:color w:val="0000FF"/>
          <w:sz w:val="16"/>
        </w:rPr>
        <w:t xml:space="preserve"> /&gt;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&lt;/WrapPanel&gt;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&lt;WrapPanel </w:t>
      </w:r>
      <w:r w:rsidRPr="00AD5846">
        <w:rPr>
          <w:rFonts w:ascii="Consolas" w:eastAsia="Times New Roman" w:hAnsi="Consolas" w:cs="Consolas"/>
          <w:color w:val="FF0000"/>
          <w:sz w:val="16"/>
        </w:rPr>
        <w:t>Margin</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"0,10,0,0"</w:t>
      </w:r>
      <w:r w:rsidRPr="00AD5846">
        <w:rPr>
          <w:rFonts w:ascii="Consolas" w:eastAsia="Times New Roman" w:hAnsi="Consolas" w:cs="Consolas"/>
          <w:color w:val="0000FF"/>
          <w:sz w:val="16"/>
        </w:rPr>
        <w:t>&gt;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&lt;TextBlock </w:t>
      </w:r>
      <w:r w:rsidRPr="00AD5846">
        <w:rPr>
          <w:rFonts w:ascii="Consolas" w:eastAsia="Times New Roman" w:hAnsi="Consolas" w:cs="Consolas"/>
          <w:color w:val="FF0000"/>
          <w:sz w:val="16"/>
        </w:rPr>
        <w:t>Text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"Window dimensions: "</w:t>
      </w:r>
      <w:r w:rsidRPr="00AD5846">
        <w:rPr>
          <w:rFonts w:ascii="Consolas" w:eastAsia="Times New Roman" w:hAnsi="Consolas" w:cs="Consolas"/>
          <w:color w:val="0000FF"/>
          <w:sz w:val="16"/>
        </w:rPr>
        <w:t xml:space="preserve"> /&gt;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&lt;TextBox </w:t>
      </w:r>
      <w:r w:rsidRPr="00AD5846">
        <w:rPr>
          <w:rFonts w:ascii="Consolas" w:eastAsia="Times New Roman" w:hAnsi="Consolas" w:cs="Consolas"/>
          <w:color w:val="FF0000"/>
          <w:sz w:val="16"/>
        </w:rPr>
        <w:t>Text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"{Binding Width}"</w:t>
      </w: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Width</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"50"</w:t>
      </w:r>
      <w:r w:rsidRPr="00AD5846">
        <w:rPr>
          <w:rFonts w:ascii="Consolas" w:eastAsia="Times New Roman" w:hAnsi="Consolas" w:cs="Consolas"/>
          <w:color w:val="0000FF"/>
          <w:sz w:val="16"/>
        </w:rPr>
        <w:t xml:space="preserve"> /&gt;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&lt;TextBlock </w:t>
      </w:r>
      <w:r w:rsidRPr="00AD5846">
        <w:rPr>
          <w:rFonts w:ascii="Consolas" w:eastAsia="Times New Roman" w:hAnsi="Consolas" w:cs="Consolas"/>
          <w:color w:val="FF0000"/>
          <w:sz w:val="16"/>
        </w:rPr>
        <w:t>Text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 x "</w:t>
      </w:r>
      <w:r w:rsidRPr="00AD5846">
        <w:rPr>
          <w:rFonts w:ascii="Consolas" w:eastAsia="Times New Roman" w:hAnsi="Consolas" w:cs="Consolas"/>
          <w:color w:val="0000FF"/>
          <w:sz w:val="16"/>
        </w:rPr>
        <w:t xml:space="preserve"> /&gt;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 xml:space="preserve">&lt;TextBox </w:t>
      </w:r>
      <w:r w:rsidRPr="00AD5846">
        <w:rPr>
          <w:rFonts w:ascii="Consolas" w:eastAsia="Times New Roman" w:hAnsi="Consolas" w:cs="Consolas"/>
          <w:color w:val="FF0000"/>
          <w:sz w:val="16"/>
        </w:rPr>
        <w:t>Text</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"{Binding Height}"</w:t>
      </w:r>
      <w:r w:rsidRPr="00AD5846">
        <w:rPr>
          <w:rFonts w:ascii="Consolas" w:eastAsia="Times New Roman" w:hAnsi="Consolas" w:cs="Consolas"/>
          <w:color w:val="0000FF"/>
          <w:sz w:val="16"/>
        </w:rPr>
        <w:t xml:space="preserve"> </w:t>
      </w:r>
      <w:r w:rsidRPr="00AD5846">
        <w:rPr>
          <w:rFonts w:ascii="Consolas" w:eastAsia="Times New Roman" w:hAnsi="Consolas" w:cs="Consolas"/>
          <w:color w:val="FF0000"/>
          <w:sz w:val="16"/>
        </w:rPr>
        <w:t>Width</w:t>
      </w:r>
      <w:r w:rsidRPr="00AD5846">
        <w:rPr>
          <w:rFonts w:ascii="Consolas" w:eastAsia="Times New Roman" w:hAnsi="Consolas" w:cs="Consolas"/>
          <w:color w:val="0000FF"/>
          <w:sz w:val="16"/>
        </w:rPr>
        <w:t>=</w:t>
      </w:r>
      <w:r w:rsidRPr="00AD5846">
        <w:rPr>
          <w:rFonts w:ascii="Consolas" w:eastAsia="Times New Roman" w:hAnsi="Consolas" w:cs="Consolas"/>
          <w:color w:val="A31515"/>
          <w:sz w:val="16"/>
        </w:rPr>
        <w:t>"50"</w:t>
      </w:r>
      <w:r w:rsidRPr="00AD5846">
        <w:rPr>
          <w:rFonts w:ascii="Consolas" w:eastAsia="Times New Roman" w:hAnsi="Consolas" w:cs="Consolas"/>
          <w:color w:val="0000FF"/>
          <w:sz w:val="16"/>
        </w:rPr>
        <w:t xml:space="preserve"> /&gt;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&lt;/WrapPanel&gt;</w:t>
      </w:r>
    </w:p>
    <w:p w:rsidR="00AD5846" w:rsidRPr="00AD5846" w:rsidRDefault="00AD5846" w:rsidP="00AD5846">
      <w:pPr>
        <w:spacing w:after="0" w:line="240" w:lineRule="auto"/>
        <w:rPr>
          <w:rFonts w:ascii="Consolas" w:eastAsia="Times New Roman" w:hAnsi="Consolas" w:cs="Consolas"/>
          <w:color w:val="000000"/>
          <w:sz w:val="16"/>
          <w:szCs w:val="16"/>
          <w:shd w:val="clear" w:color="auto" w:fill="EEEEEE"/>
        </w:rPr>
      </w:pPr>
      <w:r w:rsidRPr="00AD5846">
        <w:rPr>
          <w:rFonts w:ascii="Consolas" w:eastAsia="Times New Roman" w:hAnsi="Consolas" w:cs="Consolas"/>
          <w:color w:val="000000"/>
          <w:sz w:val="16"/>
          <w:szCs w:val="16"/>
          <w:shd w:val="clear" w:color="auto" w:fill="EEEEEE"/>
        </w:rPr>
        <w:tab/>
      </w:r>
      <w:r w:rsidRPr="00AD5846">
        <w:rPr>
          <w:rFonts w:ascii="Consolas" w:eastAsia="Times New Roman" w:hAnsi="Consolas" w:cs="Consolas"/>
          <w:color w:val="0000FF"/>
          <w:sz w:val="16"/>
        </w:rPr>
        <w:t>&lt;/StackPanel&gt;</w:t>
      </w:r>
    </w:p>
    <w:p w:rsidR="007F04CD" w:rsidRDefault="00AD5846" w:rsidP="00AD5846">
      <w:pPr>
        <w:rPr>
          <w:rFonts w:ascii="Consolas" w:eastAsia="Times New Roman" w:hAnsi="Consolas" w:cs="Consolas"/>
          <w:color w:val="0000FF"/>
          <w:sz w:val="16"/>
        </w:rPr>
      </w:pPr>
      <w:r w:rsidRPr="00AD5846">
        <w:rPr>
          <w:rFonts w:ascii="Consolas" w:eastAsia="Times New Roman" w:hAnsi="Consolas" w:cs="Consolas"/>
          <w:color w:val="0000FF"/>
          <w:sz w:val="16"/>
        </w:rPr>
        <w:t>&lt;/Window&gt;</w:t>
      </w:r>
    </w:p>
    <w:p w:rsidR="00E001FA" w:rsidRDefault="00E001FA" w:rsidP="00AD5846">
      <w:pPr>
        <w:rPr>
          <w:rFonts w:ascii="Consolas" w:eastAsia="Times New Roman" w:hAnsi="Consolas" w:cs="Consolas"/>
          <w:color w:val="0000FF"/>
          <w:sz w:val="16"/>
        </w:rPr>
      </w:pP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FF"/>
          <w:sz w:val="16"/>
        </w:rPr>
        <w:t>using</w:t>
      </w:r>
      <w:r w:rsidRPr="00E001FA">
        <w:rPr>
          <w:rFonts w:ascii="Consolas" w:eastAsia="Times New Roman" w:hAnsi="Consolas" w:cs="Consolas"/>
          <w:color w:val="000000"/>
          <w:sz w:val="16"/>
          <w:szCs w:val="16"/>
          <w:shd w:val="clear" w:color="auto" w:fill="EEEEEE"/>
        </w:rPr>
        <w:t xml:space="preserve"> System;</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FF"/>
          <w:sz w:val="16"/>
        </w:rPr>
        <w:t>using</w:t>
      </w:r>
      <w:r w:rsidRPr="00E001FA">
        <w:rPr>
          <w:rFonts w:ascii="Consolas" w:eastAsia="Times New Roman" w:hAnsi="Consolas" w:cs="Consolas"/>
          <w:color w:val="000000"/>
          <w:sz w:val="16"/>
          <w:szCs w:val="16"/>
          <w:shd w:val="clear" w:color="auto" w:fill="EEEEEE"/>
        </w:rPr>
        <w:t xml:space="preserve"> System.Windows;</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FF"/>
          <w:sz w:val="16"/>
        </w:rPr>
        <w:t>namespace</w:t>
      </w:r>
      <w:r w:rsidRPr="00E001FA">
        <w:rPr>
          <w:rFonts w:ascii="Consolas" w:eastAsia="Times New Roman" w:hAnsi="Consolas" w:cs="Consolas"/>
          <w:color w:val="000000"/>
          <w:sz w:val="16"/>
          <w:szCs w:val="16"/>
          <w:shd w:val="clear" w:color="auto" w:fill="EEEEEE"/>
        </w:rPr>
        <w:t xml:space="preserve"> </w:t>
      </w:r>
      <w:r w:rsidRPr="00E001FA">
        <w:rPr>
          <w:rFonts w:ascii="Consolas" w:eastAsia="Times New Roman" w:hAnsi="Consolas" w:cs="Consolas"/>
          <w:color w:val="A31515"/>
          <w:sz w:val="16"/>
        </w:rPr>
        <w:t>WpfTutorialSamples.DataBinding</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FF"/>
          <w:sz w:val="16"/>
        </w:rPr>
        <w:t>public</w:t>
      </w:r>
      <w:r w:rsidRPr="00E001FA">
        <w:rPr>
          <w:rFonts w:ascii="Consolas" w:eastAsia="Times New Roman" w:hAnsi="Consolas" w:cs="Consolas"/>
          <w:color w:val="000000"/>
          <w:sz w:val="16"/>
          <w:szCs w:val="16"/>
          <w:shd w:val="clear" w:color="auto" w:fill="EEEEEE"/>
        </w:rPr>
        <w:t xml:space="preserve"> </w:t>
      </w:r>
      <w:r w:rsidRPr="00E001FA">
        <w:rPr>
          <w:rFonts w:ascii="Consolas" w:eastAsia="Times New Roman" w:hAnsi="Consolas" w:cs="Consolas"/>
          <w:color w:val="0000FF"/>
          <w:sz w:val="16"/>
        </w:rPr>
        <w:t>partial</w:t>
      </w:r>
      <w:r w:rsidRPr="00E001FA">
        <w:rPr>
          <w:rFonts w:ascii="Consolas" w:eastAsia="Times New Roman" w:hAnsi="Consolas" w:cs="Consolas"/>
          <w:color w:val="000000"/>
          <w:sz w:val="16"/>
          <w:szCs w:val="16"/>
          <w:shd w:val="clear" w:color="auto" w:fill="EEEEEE"/>
        </w:rPr>
        <w:t xml:space="preserve"> </w:t>
      </w:r>
      <w:r w:rsidRPr="00E001FA">
        <w:rPr>
          <w:rFonts w:ascii="Consolas" w:eastAsia="Times New Roman" w:hAnsi="Consolas" w:cs="Consolas"/>
          <w:color w:val="0000FF"/>
          <w:sz w:val="16"/>
        </w:rPr>
        <w:t>class</w:t>
      </w:r>
      <w:r w:rsidRPr="00E001FA">
        <w:rPr>
          <w:rFonts w:ascii="Consolas" w:eastAsia="Times New Roman" w:hAnsi="Consolas" w:cs="Consolas"/>
          <w:color w:val="000000"/>
          <w:sz w:val="16"/>
          <w:szCs w:val="16"/>
          <w:shd w:val="clear" w:color="auto" w:fill="EEEEEE"/>
        </w:rPr>
        <w:t xml:space="preserve"> </w:t>
      </w:r>
      <w:r w:rsidRPr="00E001FA">
        <w:rPr>
          <w:rFonts w:ascii="Consolas" w:eastAsia="Times New Roman" w:hAnsi="Consolas" w:cs="Consolas"/>
          <w:color w:val="A31515"/>
          <w:sz w:val="16"/>
        </w:rPr>
        <w:t>DataContextSample</w:t>
      </w:r>
      <w:r w:rsidRPr="00E001FA">
        <w:rPr>
          <w:rFonts w:ascii="Consolas" w:eastAsia="Times New Roman" w:hAnsi="Consolas" w:cs="Consolas"/>
          <w:color w:val="000000"/>
          <w:sz w:val="16"/>
          <w:szCs w:val="16"/>
          <w:shd w:val="clear" w:color="auto" w:fill="EEEEEE"/>
        </w:rPr>
        <w:t xml:space="preserve"> : </w:t>
      </w:r>
      <w:r w:rsidRPr="00E001FA">
        <w:rPr>
          <w:rFonts w:ascii="Consolas" w:eastAsia="Times New Roman" w:hAnsi="Consolas" w:cs="Consolas"/>
          <w:color w:val="A31515"/>
          <w:sz w:val="16"/>
        </w:rPr>
        <w:t>Window</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FF"/>
          <w:sz w:val="16"/>
        </w:rPr>
        <w:t>public</w:t>
      </w:r>
      <w:r w:rsidRPr="00E001FA">
        <w:rPr>
          <w:rFonts w:ascii="Consolas" w:eastAsia="Times New Roman" w:hAnsi="Consolas" w:cs="Consolas"/>
          <w:color w:val="000000"/>
          <w:sz w:val="16"/>
        </w:rPr>
        <w:t xml:space="preserve"> </w:t>
      </w:r>
      <w:r w:rsidRPr="00E001FA">
        <w:rPr>
          <w:rFonts w:ascii="Consolas" w:eastAsia="Times New Roman" w:hAnsi="Consolas" w:cs="Consolas"/>
          <w:color w:val="A31515"/>
          <w:sz w:val="16"/>
        </w:rPr>
        <w:t>DataContextSample</w:t>
      </w:r>
      <w:r w:rsidRPr="00E001FA">
        <w:rPr>
          <w:rFonts w:ascii="Consolas" w:eastAsia="Times New Roman" w:hAnsi="Consolas" w:cs="Consolas"/>
          <w:color w:val="000000"/>
          <w:sz w:val="16"/>
        </w:rPr>
        <w: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t>InitializeComponent();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FF"/>
          <w:sz w:val="16"/>
        </w:rPr>
        <w:t>this</w:t>
      </w:r>
      <w:r w:rsidRPr="00E001FA">
        <w:rPr>
          <w:rFonts w:ascii="Consolas" w:eastAsia="Times New Roman" w:hAnsi="Consolas" w:cs="Consolas"/>
          <w:color w:val="000000"/>
          <w:sz w:val="16"/>
          <w:szCs w:val="16"/>
          <w:shd w:val="clear" w:color="auto" w:fill="EEEEEE"/>
        </w:rPr>
        <w:t xml:space="preserve">.DataContext = </w:t>
      </w:r>
      <w:r w:rsidRPr="00E001FA">
        <w:rPr>
          <w:rFonts w:ascii="Consolas" w:eastAsia="Times New Roman" w:hAnsi="Consolas" w:cs="Consolas"/>
          <w:color w:val="0000FF"/>
          <w:sz w:val="16"/>
        </w:rPr>
        <w:t>this</w:t>
      </w:r>
      <w:r w:rsidRPr="00E001FA">
        <w:rPr>
          <w:rFonts w:ascii="Consolas" w:eastAsia="Times New Roman" w:hAnsi="Consolas" w:cs="Consolas"/>
          <w:color w:val="000000"/>
          <w:sz w:val="16"/>
          <w:szCs w:val="16"/>
          <w:shd w:val="clear" w:color="auto" w:fill="EEEEEE"/>
        </w:rPr>
        <w: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r>
      <w:r w:rsidRPr="00E001FA">
        <w:rPr>
          <w:rFonts w:ascii="Consolas" w:eastAsia="Times New Roman" w:hAnsi="Consolas" w:cs="Consolas"/>
          <w:color w:val="000000"/>
          <w:sz w:val="16"/>
          <w:szCs w:val="16"/>
          <w:shd w:val="clear" w:color="auto" w:fill="EEEEEE"/>
        </w:rPr>
        <w:tab/>
        <w:t>}</w:t>
      </w:r>
    </w:p>
    <w:p w:rsidR="00E001FA" w:rsidRPr="00E001FA" w:rsidRDefault="00E001FA" w:rsidP="00E001FA">
      <w:pPr>
        <w:spacing w:after="0" w:line="240" w:lineRule="auto"/>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ab/>
        <w:t>}</w:t>
      </w:r>
    </w:p>
    <w:p w:rsidR="00E001FA" w:rsidRDefault="00E001FA" w:rsidP="00E001FA">
      <w:pPr>
        <w:rPr>
          <w:rFonts w:ascii="Consolas" w:eastAsia="Times New Roman" w:hAnsi="Consolas" w:cs="Consolas"/>
          <w:color w:val="000000"/>
          <w:sz w:val="16"/>
          <w:szCs w:val="16"/>
          <w:shd w:val="clear" w:color="auto" w:fill="EEEEEE"/>
        </w:rPr>
      </w:pPr>
      <w:r w:rsidRPr="00E001FA">
        <w:rPr>
          <w:rFonts w:ascii="Consolas" w:eastAsia="Times New Roman" w:hAnsi="Consolas" w:cs="Consolas"/>
          <w:color w:val="000000"/>
          <w:sz w:val="16"/>
          <w:szCs w:val="16"/>
          <w:shd w:val="clear" w:color="auto" w:fill="EEEEEE"/>
        </w:rPr>
        <w:t>}</w:t>
      </w:r>
    </w:p>
    <w:p w:rsidR="00F00EBA" w:rsidRDefault="00F00EBA" w:rsidP="00E001FA">
      <w:pPr>
        <w:rPr>
          <w:rFonts w:ascii="Consolas" w:eastAsia="Times New Roman" w:hAnsi="Consolas" w:cs="Consolas"/>
          <w:color w:val="000000"/>
          <w:sz w:val="16"/>
          <w:szCs w:val="16"/>
          <w:shd w:val="clear" w:color="auto" w:fill="EEEEEE"/>
        </w:rPr>
      </w:pPr>
    </w:p>
    <w:p w:rsidR="00F00EBA" w:rsidRDefault="00F00EBA" w:rsidP="00F00EBA">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Data binding via Code-behind</w:t>
      </w:r>
    </w:p>
    <w:p w:rsidR="00F00EBA" w:rsidRDefault="00F00EBA" w:rsidP="00F00EB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we saw in the previous data binding examples, defining a binding by using XAML is very easy, but for certain cases, you may want to do it from Code-behind instead. This is pretty easy as well and offers the exact same possibilities as when you're using XAML. Let's try the "Hello, bound world" example, but this time create the required binding from Code-behind:</w:t>
      </w:r>
    </w:p>
    <w:p w:rsidR="00F00EBA" w:rsidRDefault="003C5A45" w:rsidP="00F00EBA">
      <w:pPr>
        <w:shd w:val="clear" w:color="auto" w:fill="FFFFFF"/>
        <w:jc w:val="right"/>
        <w:rPr>
          <w:rFonts w:ascii="Segoe UI" w:hAnsi="Segoe UI" w:cs="Segoe UI"/>
          <w:color w:val="212529"/>
          <w:sz w:val="18"/>
          <w:szCs w:val="18"/>
        </w:rPr>
      </w:pPr>
      <w:hyperlink r:id="rId203" w:history="1">
        <w:r w:rsidR="00F00EBA">
          <w:rPr>
            <w:rStyle w:val="Hyperlink"/>
            <w:rFonts w:ascii="Segoe UI" w:hAnsi="Segoe UI" w:cs="Segoe UI"/>
            <w:color w:val="808080"/>
            <w:sz w:val="17"/>
            <w:szCs w:val="17"/>
            <w:shd w:val="clear" w:color="auto" w:fill="9AC046"/>
          </w:rPr>
          <w:t xml:space="preserve"> </w:t>
        </w:r>
      </w:hyperlink>
    </w:p>
    <w:p w:rsidR="00F00EBA" w:rsidRDefault="00F00EBA" w:rsidP="00F00EBA">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"WpfTutorialSamples.DataBinding.CodeBehindBindingsSample"</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r>
        <w:rPr>
          <w:rFonts w:ascii="Consolas" w:hAnsi="Consolas" w:cs="Consolas"/>
          <w:color w:val="000000"/>
          <w:shd w:val="clear" w:color="auto" w:fill="FFFFFF"/>
        </w:rPr>
        <w:br/>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"CodeBehindBindingsSample"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"110"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"280"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"txtValue"</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"Value: "</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"lblValue"</w:t>
      </w:r>
      <w:r>
        <w:rPr>
          <w:rStyle w:val="hljs-tag"/>
          <w:rFonts w:ascii="Consolas" w:hAnsi="Consolas" w:cs="Consolas"/>
          <w:shd w:val="clear" w:color="auto" w:fill="FFFFFF"/>
        </w:rPr>
        <w:t xml:space="preserve"> /&gt;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r>
        <w:rPr>
          <w:rFonts w:ascii="Consolas" w:hAnsi="Consolas" w:cs="Consolas"/>
          <w:color w:val="000000"/>
          <w:shd w:val="clear" w:color="auto" w:fill="FFFFFF"/>
        </w:rPr>
        <w:br/>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F00EBA" w:rsidRDefault="003C5A45" w:rsidP="00F00EBA">
      <w:pPr>
        <w:shd w:val="clear" w:color="auto" w:fill="FFFFFF"/>
        <w:jc w:val="right"/>
        <w:rPr>
          <w:ins w:id="7502" w:author="Unknown"/>
          <w:rFonts w:ascii="Segoe UI" w:hAnsi="Segoe UI" w:cs="Segoe UI"/>
          <w:color w:val="212529"/>
          <w:sz w:val="18"/>
          <w:szCs w:val="18"/>
        </w:rPr>
      </w:pPr>
      <w:ins w:id="7503" w:author="Unknown">
        <w:r>
          <w:rPr>
            <w:rFonts w:ascii="Segoe UI" w:hAnsi="Segoe UI" w:cs="Segoe UI"/>
            <w:color w:val="212529"/>
            <w:sz w:val="18"/>
            <w:szCs w:val="18"/>
          </w:rPr>
          <w:fldChar w:fldCharType="begin"/>
        </w:r>
        <w:r w:rsidR="00F00EB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00EB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00EBA" w:rsidRDefault="00F00EBA" w:rsidP="00F00EBA">
      <w:pPr>
        <w:pStyle w:val="HTMLPreformatted"/>
        <w:shd w:val="clear" w:color="auto" w:fill="FFFFFF"/>
        <w:rPr>
          <w:ins w:id="7504" w:author="Unknown"/>
          <w:rFonts w:ascii="Consolas" w:hAnsi="Consolas" w:cs="Consolas"/>
          <w:color w:val="212529"/>
          <w:sz w:val="16"/>
          <w:szCs w:val="16"/>
        </w:rPr>
      </w:pPr>
      <w:ins w:id="7505"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System.Windows.Controls;</w:t>
        </w:r>
        <w:r>
          <w:rPr>
            <w:rFonts w:ascii="Consolas" w:hAnsi="Consolas" w:cs="Consolas"/>
            <w:color w:val="000000"/>
            <w:shd w:val="clear" w:color="auto" w:fill="FFFFFF"/>
          </w:rPr>
          <w:br/>
        </w: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System.Windows.Data;</w:t>
        </w:r>
        <w:r>
          <w:rPr>
            <w:rFonts w:ascii="Consolas" w:hAnsi="Consolas" w:cs="Consolas"/>
            <w:color w:val="000000"/>
            <w:shd w:val="clear" w:color="auto" w:fill="FFFFFF"/>
          </w:rPr>
          <w:br/>
        </w:r>
        <w:r>
          <w:rPr>
            <w:rFonts w:ascii="Consolas" w:hAnsi="Consolas" w:cs="Consolas"/>
            <w:color w:val="000000"/>
            <w:shd w:val="clear" w:color="auto" w:fill="FFFFFF"/>
          </w:rPr>
          <w:lastRenderedPageBreak/>
          <w:br/>
        </w:r>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WpfTutorialSamples.DataBinding</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CodeBehindBindingsSample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CodeBehindBindingsSample</w:t>
        </w:r>
        <w:r>
          <w:rPr>
            <w:rStyle w:val="hljs-function"/>
            <w:rFonts w:ascii="Consolas"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InitializeComponent();</w:t>
        </w:r>
        <w:r>
          <w:rPr>
            <w:rFonts w:ascii="Consolas" w:hAnsi="Consolas" w:cs="Consolas"/>
            <w:color w:val="000000"/>
            <w:shd w:val="clear" w:color="auto" w:fill="FFFFFF"/>
          </w:rPr>
          <w:br/>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Binding binding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Binding(</w:t>
        </w:r>
        <w:r>
          <w:rPr>
            <w:rStyle w:val="hljs-string"/>
            <w:rFonts w:ascii="Consolas" w:hAnsi="Consolas" w:cs="Consolas"/>
            <w:color w:val="A31515"/>
            <w:shd w:val="clear" w:color="auto" w:fill="FFFFFF"/>
          </w:rPr>
          <w:t>"Text"</w:t>
        </w:r>
        <w:r>
          <w:rPr>
            <w:rStyle w:val="HTMLCode"/>
            <w:rFonts w:ascii="Consolas" w:eastAsiaTheme="majorEastAsia" w:hAnsi="Consolas" w:cs="Consolas"/>
            <w:color w:val="000000"/>
            <w:shd w:val="clear" w:color="auto" w:fill="FFFFFF"/>
          </w:rPr>
          <w:t>);</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binding.Source = txtValue;</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lblValue.SetBinding(TextBlock.TextProperty, binding);</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xml:space="preserve">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    }</w:t>
        </w:r>
        <w:r>
          <w:rPr>
            <w:rFonts w:ascii="Consolas" w:hAnsi="Consolas" w:cs="Consolas"/>
            <w:color w:val="000000"/>
            <w:shd w:val="clear" w:color="auto" w:fill="FFFFFF"/>
          </w:rPr>
          <w:br/>
        </w:r>
        <w:r>
          <w:rPr>
            <w:rStyle w:val="HTMLCode"/>
            <w:rFonts w:ascii="Consolas" w:eastAsiaTheme="majorEastAsia" w:hAnsi="Consolas" w:cs="Consolas"/>
            <w:color w:val="000000"/>
            <w:shd w:val="clear" w:color="auto" w:fill="FFFFFF"/>
          </w:rPr>
          <w:t>}</w:t>
        </w:r>
      </w:ins>
    </w:p>
    <w:p w:rsidR="00F00EBA" w:rsidRDefault="00F00EBA" w:rsidP="00F00EBA">
      <w:pPr>
        <w:rPr>
          <w:ins w:id="7506" w:author="Unknown"/>
          <w:rFonts w:ascii="Times New Roman" w:hAnsi="Times New Roman" w:cs="Times New Roman"/>
          <w:sz w:val="24"/>
          <w:szCs w:val="24"/>
        </w:rPr>
      </w:pPr>
      <w:r>
        <w:rPr>
          <w:noProof/>
        </w:rPr>
        <w:drawing>
          <wp:inline distT="0" distB="0" distL="0" distR="0">
            <wp:extent cx="2662555" cy="1045845"/>
            <wp:effectExtent l="19050" t="0" r="4445" b="0"/>
            <wp:docPr id="52" name="aelm6818" descr="https://www.wpf-tutorial.com/Images/ArticleImages/1/data-binding/hello_bound_world_codebeh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18" descr="https://www.wpf-tutorial.com/Images/ArticleImages/1/data-binding/hello_bound_world_codebehind.png"/>
                    <pic:cNvPicPr>
                      <a:picLocks noChangeAspect="1" noChangeArrowheads="1"/>
                    </pic:cNvPicPr>
                  </pic:nvPicPr>
                  <pic:blipFill>
                    <a:blip r:embed="rId204"/>
                    <a:srcRect/>
                    <a:stretch>
                      <a:fillRect/>
                    </a:stretch>
                  </pic:blipFill>
                  <pic:spPr bwMode="auto">
                    <a:xfrm>
                      <a:off x="0" y="0"/>
                      <a:ext cx="2662555" cy="1045845"/>
                    </a:xfrm>
                    <a:prstGeom prst="rect">
                      <a:avLst/>
                    </a:prstGeom>
                    <a:noFill/>
                    <a:ln w="9525">
                      <a:noFill/>
                      <a:miter lim="800000"/>
                      <a:headEnd/>
                      <a:tailEnd/>
                    </a:ln>
                  </pic:spPr>
                </pic:pic>
              </a:graphicData>
            </a:graphic>
          </wp:inline>
        </w:drawing>
      </w:r>
    </w:p>
    <w:p w:rsidR="00F00EBA" w:rsidRDefault="00F00EBA" w:rsidP="00F00EBA">
      <w:pPr>
        <w:pStyle w:val="NormalWeb"/>
        <w:shd w:val="clear" w:color="auto" w:fill="FFFFFF"/>
        <w:spacing w:before="288" w:beforeAutospacing="0" w:after="288" w:afterAutospacing="0"/>
        <w:rPr>
          <w:ins w:id="7507" w:author="Unknown"/>
          <w:rFonts w:ascii="Segoe UI" w:hAnsi="Segoe UI" w:cs="Segoe UI"/>
          <w:color w:val="212529"/>
          <w:sz w:val="18"/>
          <w:szCs w:val="18"/>
        </w:rPr>
      </w:pPr>
      <w:ins w:id="7508" w:author="Unknown">
        <w:r>
          <w:rPr>
            <w:rFonts w:ascii="Segoe UI" w:hAnsi="Segoe UI" w:cs="Segoe UI"/>
            <w:color w:val="212529"/>
            <w:sz w:val="18"/>
            <w:szCs w:val="18"/>
          </w:rPr>
          <w:t>It works by creating a Binding instance. We specify the path we want directly in the constructor, in this case "Text", since we want to bind to the Text property. We then specify a </w:t>
        </w:r>
        <w:r>
          <w:rPr>
            <w:rStyle w:val="Strong"/>
            <w:rFonts w:ascii="Segoe UI" w:hAnsi="Segoe UI" w:cs="Segoe UI"/>
            <w:color w:val="212529"/>
            <w:sz w:val="18"/>
            <w:szCs w:val="18"/>
          </w:rPr>
          <w:t>Source</w:t>
        </w:r>
        <w:r>
          <w:rPr>
            <w:rFonts w:ascii="Segoe UI" w:hAnsi="Segoe UI" w:cs="Segoe UI"/>
            <w:color w:val="212529"/>
            <w:sz w:val="18"/>
            <w:szCs w:val="18"/>
          </w:rPr>
          <w:t>, which for this example should be the TextBox control. Now WPF knows that it should use the TextBox as the source control, and that we're specifically looking for the value contained in its Text property.</w:t>
        </w:r>
      </w:ins>
    </w:p>
    <w:p w:rsidR="00F00EBA" w:rsidRDefault="00F00EBA" w:rsidP="00F00EBA">
      <w:pPr>
        <w:pStyle w:val="NormalWeb"/>
        <w:shd w:val="clear" w:color="auto" w:fill="FFFFFF"/>
        <w:spacing w:before="288" w:beforeAutospacing="0" w:after="288" w:afterAutospacing="0"/>
        <w:rPr>
          <w:ins w:id="7509" w:author="Unknown"/>
          <w:rFonts w:ascii="Segoe UI" w:hAnsi="Segoe UI" w:cs="Segoe UI"/>
          <w:color w:val="212529"/>
          <w:sz w:val="18"/>
          <w:szCs w:val="18"/>
        </w:rPr>
      </w:pPr>
      <w:ins w:id="7510" w:author="Unknown">
        <w:r>
          <w:rPr>
            <w:rFonts w:ascii="Segoe UI" w:hAnsi="Segoe UI" w:cs="Segoe UI"/>
            <w:color w:val="212529"/>
            <w:sz w:val="18"/>
            <w:szCs w:val="18"/>
          </w:rPr>
          <w:t>In the last line, we use the SetBinding method to combine our newly created Binding object with the destination/target control, in this case the TextBlock (lblValue). The </w:t>
        </w:r>
        <w:r>
          <w:rPr>
            <w:rStyle w:val="Strong"/>
            <w:rFonts w:ascii="Segoe UI" w:hAnsi="Segoe UI" w:cs="Segoe UI"/>
            <w:color w:val="212529"/>
            <w:sz w:val="18"/>
            <w:szCs w:val="18"/>
          </w:rPr>
          <w:t>SetBinding()</w:t>
        </w:r>
        <w:r>
          <w:rPr>
            <w:rFonts w:ascii="Segoe UI" w:hAnsi="Segoe UI" w:cs="Segoe UI"/>
            <w:color w:val="212529"/>
            <w:sz w:val="18"/>
            <w:szCs w:val="18"/>
          </w:rPr>
          <w:t> method takes two parameters, one that tells which dependency property that we want to bind to, and one that holds the binding object that we wish to use.</w:t>
        </w:r>
      </w:ins>
    </w:p>
    <w:p w:rsidR="00E91EA7" w:rsidRDefault="00E91EA7" w:rsidP="00E91EA7">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UpdateSourceTrigger property</w:t>
      </w:r>
    </w:p>
    <w:p w:rsidR="00E91EA7" w:rsidRDefault="00E91EA7" w:rsidP="00E91EA7">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article we saw how changes in a TextBox was not immediately sent back to the source. Instead, the source was updated only after focus was lost on the TextBox. This behavior is controlled by a property on the binding called </w:t>
      </w:r>
      <w:r>
        <w:rPr>
          <w:rStyle w:val="Strong"/>
          <w:rFonts w:ascii="Segoe UI" w:hAnsi="Segoe UI" w:cs="Segoe UI"/>
          <w:color w:val="212529"/>
          <w:sz w:val="18"/>
          <w:szCs w:val="18"/>
        </w:rPr>
        <w:t>UpdateSourceTrigger</w:t>
      </w:r>
      <w:r>
        <w:rPr>
          <w:rFonts w:ascii="Segoe UI" w:hAnsi="Segoe UI" w:cs="Segoe UI"/>
          <w:color w:val="212529"/>
          <w:sz w:val="18"/>
          <w:szCs w:val="18"/>
        </w:rPr>
        <w:t>. It defaults to the value "Default", which basically means that the source is updated based on the property that you bind to. As of writing, all properties except for the Text property, is updated as soon as the property changes (PropertyChanged), while the Text property is updated when focus on the destination element is lost (LostFocus).</w:t>
      </w:r>
    </w:p>
    <w:p w:rsidR="00E91EA7" w:rsidRDefault="00E91EA7" w:rsidP="00E91EA7">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Default is, obviously, the default value of the UpdateSourceTrigger. The other options are </w:t>
      </w:r>
      <w:r>
        <w:rPr>
          <w:rStyle w:val="Strong"/>
          <w:rFonts w:ascii="Segoe UI" w:hAnsi="Segoe UI" w:cs="Segoe UI"/>
          <w:color w:val="212529"/>
          <w:sz w:val="18"/>
          <w:szCs w:val="18"/>
        </w:rPr>
        <w:t>PropertyChanged</w:t>
      </w:r>
      <w:r>
        <w:rPr>
          <w:rFonts w:ascii="Segoe UI" w:hAnsi="Segoe UI" w:cs="Segoe UI"/>
          <w:color w:val="212529"/>
          <w:sz w:val="18"/>
          <w:szCs w:val="18"/>
        </w:rPr>
        <w:t>, </w:t>
      </w:r>
      <w:r>
        <w:rPr>
          <w:rStyle w:val="Strong"/>
          <w:rFonts w:ascii="Segoe UI" w:hAnsi="Segoe UI" w:cs="Segoe UI"/>
          <w:color w:val="212529"/>
          <w:sz w:val="18"/>
          <w:szCs w:val="18"/>
        </w:rPr>
        <w:t>LostFocus</w:t>
      </w:r>
      <w:r>
        <w:rPr>
          <w:rFonts w:ascii="Segoe UI" w:hAnsi="Segoe UI" w:cs="Segoe UI"/>
          <w:color w:val="212529"/>
          <w:sz w:val="18"/>
          <w:szCs w:val="18"/>
        </w:rPr>
        <w:t> and </w:t>
      </w:r>
      <w:r>
        <w:rPr>
          <w:rStyle w:val="Strong"/>
          <w:rFonts w:ascii="Segoe UI" w:hAnsi="Segoe UI" w:cs="Segoe UI"/>
          <w:color w:val="212529"/>
          <w:sz w:val="18"/>
          <w:szCs w:val="18"/>
        </w:rPr>
        <w:t>Explicit</w:t>
      </w:r>
      <w:r>
        <w:rPr>
          <w:rFonts w:ascii="Segoe UI" w:hAnsi="Segoe UI" w:cs="Segoe UI"/>
          <w:color w:val="212529"/>
          <w:sz w:val="18"/>
          <w:szCs w:val="18"/>
        </w:rPr>
        <w:t>. The first two has already been described, while the last one simply means that the update has to be pushed manually through to occur, using a call to UpdateSource on the Binding.</w:t>
      </w:r>
    </w:p>
    <w:p w:rsidR="00E91EA7" w:rsidRDefault="00E91EA7" w:rsidP="00E91EA7">
      <w:pPr>
        <w:pStyle w:val="NormalWeb"/>
        <w:shd w:val="clear" w:color="auto" w:fill="FFFFFF"/>
        <w:spacing w:before="288" w:beforeAutospacing="0" w:after="288" w:afterAutospacing="0"/>
        <w:rPr>
          <w:ins w:id="7511" w:author="Unknown"/>
          <w:rFonts w:ascii="Segoe UI" w:hAnsi="Segoe UI" w:cs="Segoe UI"/>
          <w:color w:val="212529"/>
          <w:sz w:val="18"/>
          <w:szCs w:val="18"/>
        </w:rPr>
      </w:pPr>
      <w:ins w:id="7512" w:author="Unknown">
        <w:r>
          <w:rPr>
            <w:rFonts w:ascii="Segoe UI" w:hAnsi="Segoe UI" w:cs="Segoe UI"/>
            <w:color w:val="212529"/>
            <w:sz w:val="18"/>
            <w:szCs w:val="18"/>
          </w:rPr>
          <w:t>To see how all of these options work, I have updated the example from the previous chapter to show you all of them:</w:t>
        </w:r>
      </w:ins>
    </w:p>
    <w:p w:rsidR="00E91EA7" w:rsidRDefault="003C5A45" w:rsidP="00E91EA7">
      <w:pPr>
        <w:shd w:val="clear" w:color="auto" w:fill="FFFFFF"/>
        <w:jc w:val="right"/>
        <w:rPr>
          <w:ins w:id="7513" w:author="Unknown"/>
          <w:rFonts w:ascii="Segoe UI" w:hAnsi="Segoe UI" w:cs="Segoe UI"/>
          <w:color w:val="212529"/>
          <w:sz w:val="18"/>
          <w:szCs w:val="18"/>
        </w:rPr>
      </w:pPr>
      <w:ins w:id="7514" w:author="Unknown">
        <w:r>
          <w:rPr>
            <w:rFonts w:ascii="Segoe UI" w:hAnsi="Segoe UI" w:cs="Segoe UI"/>
            <w:color w:val="212529"/>
            <w:sz w:val="18"/>
            <w:szCs w:val="18"/>
          </w:rPr>
          <w:fldChar w:fldCharType="begin"/>
        </w:r>
        <w:r w:rsidR="00E91EA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91EA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91EA7" w:rsidRDefault="00E91EA7" w:rsidP="00E91EA7">
      <w:pPr>
        <w:pStyle w:val="HTMLPreformatted"/>
        <w:shd w:val="clear" w:color="auto" w:fill="FFFFFF"/>
        <w:rPr>
          <w:ins w:id="7515" w:author="Unknown"/>
          <w:rStyle w:val="hljs-tag"/>
          <w:rFonts w:ascii="Consolas" w:hAnsi="Consolas" w:cs="Consolas"/>
          <w:color w:val="0000FF"/>
          <w:shd w:val="clear" w:color="auto" w:fill="FFFFFF"/>
        </w:rPr>
      </w:pPr>
      <w:ins w:id="7516"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"WpfTutorialSamples.DataBinding.DataContextSample"</w:t>
        </w:r>
      </w:ins>
    </w:p>
    <w:p w:rsidR="00E91EA7" w:rsidRDefault="00E91EA7" w:rsidP="00E91EA7">
      <w:pPr>
        <w:pStyle w:val="HTMLPreformatted"/>
        <w:shd w:val="clear" w:color="auto" w:fill="FFFFFF"/>
        <w:rPr>
          <w:ins w:id="7517" w:author="Unknown"/>
          <w:rStyle w:val="hljs-tag"/>
          <w:rFonts w:ascii="Consolas" w:hAnsi="Consolas" w:cs="Consolas"/>
          <w:color w:val="0000FF"/>
          <w:shd w:val="clear" w:color="auto" w:fill="FFFFFF"/>
        </w:rPr>
      </w:pPr>
      <w:ins w:id="7518" w:author="Unknown">
        <w:r>
          <w:rPr>
            <w:rStyle w:val="hljs-tag"/>
            <w:rFonts w:ascii="Consolas" w:hAnsi="Consolas" w:cs="Consolas"/>
            <w:color w:val="0000FF"/>
            <w:shd w:val="clear" w:color="auto" w:fill="FFFFFF"/>
          </w:rPr>
          <w:lastRenderedPageBreak/>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E91EA7" w:rsidRDefault="00E91EA7" w:rsidP="00E91EA7">
      <w:pPr>
        <w:pStyle w:val="HTMLPreformatted"/>
        <w:shd w:val="clear" w:color="auto" w:fill="FFFFFF"/>
        <w:rPr>
          <w:ins w:id="7519" w:author="Unknown"/>
          <w:rStyle w:val="hljs-tag"/>
          <w:rFonts w:ascii="Consolas" w:hAnsi="Consolas" w:cs="Consolas"/>
          <w:color w:val="0000FF"/>
          <w:shd w:val="clear" w:color="auto" w:fill="FFFFFF"/>
        </w:rPr>
      </w:pPr>
      <w:ins w:id="7520"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E91EA7" w:rsidRDefault="00E91EA7" w:rsidP="00E91EA7">
      <w:pPr>
        <w:pStyle w:val="HTMLPreformatted"/>
        <w:shd w:val="clear" w:color="auto" w:fill="FFFFFF"/>
        <w:rPr>
          <w:ins w:id="7521" w:author="Unknown"/>
          <w:rStyle w:val="HTMLCode"/>
          <w:rFonts w:ascii="Consolas" w:hAnsi="Consolas" w:cs="Consolas"/>
          <w:color w:val="000000"/>
          <w:shd w:val="clear" w:color="auto" w:fill="FFFFFF"/>
        </w:rPr>
      </w:pPr>
      <w:ins w:id="752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"DataContextSample"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"130"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"310"</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23" w:author="Unknown"/>
          <w:rStyle w:val="HTMLCode"/>
          <w:rFonts w:ascii="Consolas" w:hAnsi="Consolas" w:cs="Consolas"/>
          <w:color w:val="000000"/>
          <w:shd w:val="clear" w:color="auto" w:fill="FFFFFF"/>
        </w:rPr>
      </w:pPr>
      <w:ins w:id="7524"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25" w:author="Unknown"/>
          <w:rStyle w:val="HTMLCode"/>
          <w:rFonts w:ascii="Consolas" w:hAnsi="Consolas" w:cs="Consolas"/>
          <w:color w:val="000000"/>
          <w:shd w:val="clear" w:color="auto" w:fill="FFFFFF"/>
        </w:rPr>
      </w:pPr>
      <w:ins w:id="75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27" w:author="Unknown"/>
          <w:rStyle w:val="HTMLCode"/>
          <w:rFonts w:ascii="Consolas" w:hAnsi="Consolas" w:cs="Consolas"/>
          <w:color w:val="000000"/>
          <w:shd w:val="clear" w:color="auto" w:fill="FFFFFF"/>
        </w:rPr>
      </w:pPr>
      <w:ins w:id="752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 title:  "</w:t>
        </w:r>
        <w:r>
          <w:rPr>
            <w:rStyle w:val="hljs-tag"/>
            <w:rFonts w:ascii="Consolas" w:hAnsi="Consolas" w:cs="Consolas"/>
            <w:color w:val="0000FF"/>
            <w:shd w:val="clear" w:color="auto" w:fill="FFFFFF"/>
          </w:rPr>
          <w:t xml:space="preserve"> /&gt;</w:t>
        </w:r>
      </w:ins>
    </w:p>
    <w:p w:rsidR="00E91EA7" w:rsidRDefault="00E91EA7" w:rsidP="00E91EA7">
      <w:pPr>
        <w:pStyle w:val="HTMLPreformatted"/>
        <w:shd w:val="clear" w:color="auto" w:fill="FFFFFF"/>
        <w:rPr>
          <w:ins w:id="7529" w:author="Unknown"/>
          <w:rStyle w:val="HTMLCode"/>
          <w:rFonts w:ascii="Consolas" w:hAnsi="Consolas" w:cs="Consolas"/>
          <w:color w:val="000000"/>
          <w:shd w:val="clear" w:color="auto" w:fill="FFFFFF"/>
        </w:rPr>
      </w:pPr>
      <w:ins w:id="753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"txtWindowTitle"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Title, UpdateSourceTrigger=Explicit}"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/&gt;</w:t>
        </w:r>
      </w:ins>
    </w:p>
    <w:p w:rsidR="00E91EA7" w:rsidRDefault="00E91EA7" w:rsidP="00E91EA7">
      <w:pPr>
        <w:pStyle w:val="HTMLPreformatted"/>
        <w:shd w:val="clear" w:color="auto" w:fill="FFFFFF"/>
        <w:rPr>
          <w:ins w:id="7531" w:author="Unknown"/>
          <w:rStyle w:val="HTMLCode"/>
          <w:rFonts w:ascii="Consolas" w:hAnsi="Consolas" w:cs="Consolas"/>
          <w:color w:val="000000"/>
          <w:shd w:val="clear" w:color="auto" w:fill="FFFFFF"/>
        </w:rPr>
      </w:pPr>
      <w:ins w:id="75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"btnUpdateSource"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"btnUpdateSource_Click"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Padding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33" w:author="Unknown"/>
          <w:rStyle w:val="HTMLCode"/>
          <w:rFonts w:ascii="Consolas" w:hAnsi="Consolas" w:cs="Consolas"/>
          <w:color w:val="000000"/>
          <w:shd w:val="clear" w:color="auto" w:fill="FFFFFF"/>
        </w:rPr>
      </w:pPr>
      <w:ins w:id="75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35" w:author="Unknown"/>
          <w:rStyle w:val="HTMLCode"/>
          <w:rFonts w:ascii="Consolas" w:hAnsi="Consolas" w:cs="Consolas"/>
          <w:color w:val="000000"/>
          <w:shd w:val="clear" w:color="auto" w:fill="FFFFFF"/>
        </w:rPr>
      </w:pPr>
      <w:ins w:id="75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"0,10,0,0"</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37" w:author="Unknown"/>
          <w:rStyle w:val="HTMLCode"/>
          <w:rFonts w:ascii="Consolas" w:hAnsi="Consolas" w:cs="Consolas"/>
          <w:color w:val="000000"/>
          <w:shd w:val="clear" w:color="auto" w:fill="FFFFFF"/>
        </w:rPr>
      </w:pPr>
      <w:ins w:id="75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 dimensions: "</w:t>
        </w:r>
        <w:r>
          <w:rPr>
            <w:rStyle w:val="hljs-tag"/>
            <w:rFonts w:ascii="Consolas" w:hAnsi="Consolas" w:cs="Consolas"/>
            <w:color w:val="0000FF"/>
            <w:shd w:val="clear" w:color="auto" w:fill="FFFFFF"/>
          </w:rPr>
          <w:t xml:space="preserve"> /&gt;</w:t>
        </w:r>
      </w:ins>
    </w:p>
    <w:p w:rsidR="00E91EA7" w:rsidRDefault="00E91EA7" w:rsidP="00E91EA7">
      <w:pPr>
        <w:pStyle w:val="HTMLPreformatted"/>
        <w:shd w:val="clear" w:color="auto" w:fill="FFFFFF"/>
        <w:rPr>
          <w:ins w:id="7539" w:author="Unknown"/>
          <w:rStyle w:val="HTMLCode"/>
          <w:rFonts w:ascii="Consolas" w:hAnsi="Consolas" w:cs="Consolas"/>
          <w:color w:val="000000"/>
          <w:shd w:val="clear" w:color="auto" w:fill="FFFFFF"/>
        </w:rPr>
      </w:pPr>
      <w:ins w:id="75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Width, UpdateSourceTrigger=LostFocus}"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color w:val="0000FF"/>
            <w:shd w:val="clear" w:color="auto" w:fill="FFFFFF"/>
          </w:rPr>
          <w:t xml:space="preserve"> /&gt;</w:t>
        </w:r>
      </w:ins>
    </w:p>
    <w:p w:rsidR="00E91EA7" w:rsidRDefault="00E91EA7" w:rsidP="00E91EA7">
      <w:pPr>
        <w:pStyle w:val="HTMLPreformatted"/>
        <w:shd w:val="clear" w:color="auto" w:fill="FFFFFF"/>
        <w:rPr>
          <w:ins w:id="7541" w:author="Unknown"/>
          <w:rStyle w:val="HTMLCode"/>
          <w:rFonts w:ascii="Consolas" w:hAnsi="Consolas" w:cs="Consolas"/>
          <w:color w:val="000000"/>
          <w:shd w:val="clear" w:color="auto" w:fill="FFFFFF"/>
        </w:rPr>
      </w:pPr>
      <w:ins w:id="75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 x "</w:t>
        </w:r>
        <w:r>
          <w:rPr>
            <w:rStyle w:val="hljs-tag"/>
            <w:rFonts w:ascii="Consolas" w:hAnsi="Consolas" w:cs="Consolas"/>
            <w:color w:val="0000FF"/>
            <w:shd w:val="clear" w:color="auto" w:fill="FFFFFF"/>
          </w:rPr>
          <w:t xml:space="preserve"> /&gt;</w:t>
        </w:r>
      </w:ins>
    </w:p>
    <w:p w:rsidR="00E91EA7" w:rsidRDefault="00E91EA7" w:rsidP="00E91EA7">
      <w:pPr>
        <w:pStyle w:val="HTMLPreformatted"/>
        <w:shd w:val="clear" w:color="auto" w:fill="FFFFFF"/>
        <w:rPr>
          <w:ins w:id="7543" w:author="Unknown"/>
          <w:rStyle w:val="HTMLCode"/>
          <w:rFonts w:ascii="Consolas" w:hAnsi="Consolas" w:cs="Consolas"/>
          <w:color w:val="000000"/>
          <w:shd w:val="clear" w:color="auto" w:fill="FFFFFF"/>
        </w:rPr>
      </w:pPr>
      <w:ins w:id="75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Height, UpdateSourceTrigger=PropertyChanged}"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color w:val="0000FF"/>
            <w:shd w:val="clear" w:color="auto" w:fill="FFFFFF"/>
          </w:rPr>
          <w:t xml:space="preserve"> /&gt;</w:t>
        </w:r>
      </w:ins>
    </w:p>
    <w:p w:rsidR="00E91EA7" w:rsidRDefault="00E91EA7" w:rsidP="00E91EA7">
      <w:pPr>
        <w:pStyle w:val="HTMLPreformatted"/>
        <w:shd w:val="clear" w:color="auto" w:fill="FFFFFF"/>
        <w:rPr>
          <w:ins w:id="7545" w:author="Unknown"/>
          <w:rStyle w:val="HTMLCode"/>
          <w:rFonts w:ascii="Consolas" w:hAnsi="Consolas" w:cs="Consolas"/>
          <w:color w:val="000000"/>
          <w:shd w:val="clear" w:color="auto" w:fill="FFFFFF"/>
        </w:rPr>
      </w:pPr>
      <w:ins w:id="754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47" w:author="Unknown"/>
          <w:rStyle w:val="HTMLCode"/>
          <w:rFonts w:ascii="Consolas" w:hAnsi="Consolas" w:cs="Consolas"/>
          <w:color w:val="000000"/>
          <w:shd w:val="clear" w:color="auto" w:fill="FFFFFF"/>
        </w:rPr>
      </w:pPr>
      <w:ins w:id="7548"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E91EA7" w:rsidRDefault="00E91EA7" w:rsidP="00E91EA7">
      <w:pPr>
        <w:pStyle w:val="HTMLPreformatted"/>
        <w:shd w:val="clear" w:color="auto" w:fill="FFFFFF"/>
        <w:rPr>
          <w:ins w:id="7549" w:author="Unknown"/>
          <w:rFonts w:ascii="Consolas" w:hAnsi="Consolas" w:cs="Consolas"/>
          <w:color w:val="212529"/>
          <w:sz w:val="16"/>
          <w:szCs w:val="16"/>
        </w:rPr>
      </w:pPr>
      <w:ins w:id="755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E91EA7" w:rsidRDefault="003C5A45" w:rsidP="00E91EA7">
      <w:pPr>
        <w:shd w:val="clear" w:color="auto" w:fill="FFFFFF"/>
        <w:jc w:val="right"/>
        <w:rPr>
          <w:ins w:id="7551" w:author="Unknown"/>
          <w:rFonts w:ascii="Segoe UI" w:hAnsi="Segoe UI" w:cs="Segoe UI"/>
          <w:color w:val="212529"/>
          <w:sz w:val="18"/>
          <w:szCs w:val="18"/>
        </w:rPr>
      </w:pPr>
      <w:ins w:id="7552" w:author="Unknown">
        <w:r>
          <w:rPr>
            <w:rFonts w:ascii="Segoe UI" w:hAnsi="Segoe UI" w:cs="Segoe UI"/>
            <w:color w:val="212529"/>
            <w:sz w:val="18"/>
            <w:szCs w:val="18"/>
          </w:rPr>
          <w:fldChar w:fldCharType="begin"/>
        </w:r>
        <w:r w:rsidR="00E91EA7">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E91EA7">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E91EA7" w:rsidRDefault="00E91EA7" w:rsidP="00E91EA7">
      <w:pPr>
        <w:pStyle w:val="HTMLPreformatted"/>
        <w:shd w:val="clear" w:color="auto" w:fill="FFFFFF"/>
        <w:rPr>
          <w:ins w:id="7553" w:author="Unknown"/>
          <w:rStyle w:val="HTMLCode"/>
          <w:rFonts w:ascii="Consolas" w:hAnsi="Consolas" w:cs="Consolas"/>
          <w:color w:val="000000"/>
          <w:shd w:val="clear" w:color="auto" w:fill="FFFFFF"/>
        </w:rPr>
      </w:pPr>
      <w:ins w:id="755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E91EA7" w:rsidRDefault="00E91EA7" w:rsidP="00E91EA7">
      <w:pPr>
        <w:pStyle w:val="HTMLPreformatted"/>
        <w:shd w:val="clear" w:color="auto" w:fill="FFFFFF"/>
        <w:rPr>
          <w:ins w:id="7555" w:author="Unknown"/>
          <w:rStyle w:val="HTMLCode"/>
          <w:rFonts w:ascii="Consolas" w:hAnsi="Consolas" w:cs="Consolas"/>
          <w:color w:val="000000"/>
          <w:shd w:val="clear" w:color="auto" w:fill="FFFFFF"/>
        </w:rPr>
      </w:pPr>
      <w:ins w:id="755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E91EA7" w:rsidRDefault="00E91EA7" w:rsidP="00E91EA7">
      <w:pPr>
        <w:pStyle w:val="HTMLPreformatted"/>
        <w:shd w:val="clear" w:color="auto" w:fill="FFFFFF"/>
        <w:rPr>
          <w:ins w:id="7557" w:author="Unknown"/>
          <w:rStyle w:val="HTMLCode"/>
          <w:rFonts w:ascii="Consolas" w:hAnsi="Consolas" w:cs="Consolas"/>
          <w:color w:val="000000"/>
          <w:shd w:val="clear" w:color="auto" w:fill="FFFFFF"/>
        </w:rPr>
      </w:pPr>
      <w:ins w:id="755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System.Windows.Controls;</w:t>
        </w:r>
      </w:ins>
    </w:p>
    <w:p w:rsidR="00E91EA7" w:rsidRDefault="00E91EA7" w:rsidP="00E91EA7">
      <w:pPr>
        <w:pStyle w:val="HTMLPreformatted"/>
        <w:shd w:val="clear" w:color="auto" w:fill="FFFFFF"/>
        <w:rPr>
          <w:ins w:id="7559" w:author="Unknown"/>
          <w:rStyle w:val="HTMLCode"/>
          <w:rFonts w:ascii="Consolas" w:hAnsi="Consolas" w:cs="Consolas"/>
          <w:color w:val="000000"/>
          <w:shd w:val="clear" w:color="auto" w:fill="FFFFFF"/>
        </w:rPr>
      </w:pPr>
      <w:ins w:id="756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System.Windows.Data;</w:t>
        </w:r>
      </w:ins>
    </w:p>
    <w:p w:rsidR="00E91EA7" w:rsidRDefault="00E91EA7" w:rsidP="00E91EA7">
      <w:pPr>
        <w:pStyle w:val="HTMLPreformatted"/>
        <w:shd w:val="clear" w:color="auto" w:fill="FFFFFF"/>
        <w:rPr>
          <w:ins w:id="7561" w:author="Unknown"/>
          <w:rStyle w:val="HTMLCode"/>
          <w:rFonts w:ascii="Consolas" w:hAnsi="Consolas" w:cs="Consolas"/>
          <w:color w:val="000000"/>
          <w:shd w:val="clear" w:color="auto" w:fill="FFFFFF"/>
        </w:rPr>
      </w:pPr>
    </w:p>
    <w:p w:rsidR="00E91EA7" w:rsidRDefault="00E91EA7" w:rsidP="00E91EA7">
      <w:pPr>
        <w:pStyle w:val="HTMLPreformatted"/>
        <w:shd w:val="clear" w:color="auto" w:fill="FFFFFF"/>
        <w:rPr>
          <w:ins w:id="7562" w:author="Unknown"/>
          <w:rStyle w:val="HTMLCode"/>
          <w:rFonts w:ascii="Consolas" w:hAnsi="Consolas" w:cs="Consolas"/>
          <w:color w:val="000000"/>
          <w:shd w:val="clear" w:color="auto" w:fill="FFFFFF"/>
        </w:rPr>
      </w:pPr>
      <w:ins w:id="7563"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WpfTutorialSamples.DataBinding</w:t>
        </w:r>
      </w:ins>
    </w:p>
    <w:p w:rsidR="00E91EA7" w:rsidRDefault="00E91EA7" w:rsidP="00E91EA7">
      <w:pPr>
        <w:pStyle w:val="HTMLPreformatted"/>
        <w:shd w:val="clear" w:color="auto" w:fill="FFFFFF"/>
        <w:rPr>
          <w:ins w:id="7564" w:author="Unknown"/>
          <w:rStyle w:val="HTMLCode"/>
          <w:rFonts w:ascii="Consolas" w:hAnsi="Consolas" w:cs="Consolas"/>
          <w:color w:val="000000"/>
          <w:shd w:val="clear" w:color="auto" w:fill="FFFFFF"/>
        </w:rPr>
      </w:pPr>
      <w:ins w:id="7565" w:author="Unknown">
        <w:r>
          <w:rPr>
            <w:rStyle w:val="HTMLCode"/>
            <w:rFonts w:ascii="Consolas" w:hAnsi="Consolas" w:cs="Consolas"/>
            <w:color w:val="000000"/>
            <w:shd w:val="clear" w:color="auto" w:fill="FFFFFF"/>
          </w:rPr>
          <w:t>{</w:t>
        </w:r>
      </w:ins>
    </w:p>
    <w:p w:rsidR="00E91EA7" w:rsidRDefault="00E91EA7" w:rsidP="00E91EA7">
      <w:pPr>
        <w:pStyle w:val="HTMLPreformatted"/>
        <w:shd w:val="clear" w:color="auto" w:fill="FFFFFF"/>
        <w:rPr>
          <w:ins w:id="7566" w:author="Unknown"/>
          <w:rStyle w:val="HTMLCode"/>
          <w:rFonts w:ascii="Consolas" w:hAnsi="Consolas" w:cs="Consolas"/>
          <w:color w:val="000000"/>
          <w:shd w:val="clear" w:color="auto" w:fill="FFFFFF"/>
        </w:rPr>
      </w:pPr>
      <w:ins w:id="7567"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DataContextSample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E91EA7" w:rsidRDefault="00E91EA7" w:rsidP="00E91EA7">
      <w:pPr>
        <w:pStyle w:val="HTMLPreformatted"/>
        <w:shd w:val="clear" w:color="auto" w:fill="FFFFFF"/>
        <w:rPr>
          <w:ins w:id="7568" w:author="Unknown"/>
          <w:rStyle w:val="HTMLCode"/>
          <w:rFonts w:ascii="Consolas" w:hAnsi="Consolas" w:cs="Consolas"/>
          <w:color w:val="000000"/>
          <w:shd w:val="clear" w:color="auto" w:fill="FFFFFF"/>
        </w:rPr>
      </w:pPr>
      <w:ins w:id="7569" w:author="Unknown">
        <w:r>
          <w:rPr>
            <w:rStyle w:val="HTMLCode"/>
            <w:rFonts w:ascii="Consolas" w:hAnsi="Consolas" w:cs="Consolas"/>
            <w:color w:val="000000"/>
            <w:shd w:val="clear" w:color="auto" w:fill="FFFFFF"/>
          </w:rPr>
          <w:tab/>
          <w:t>{</w:t>
        </w:r>
      </w:ins>
    </w:p>
    <w:p w:rsidR="00E91EA7" w:rsidRDefault="00E91EA7" w:rsidP="00E91EA7">
      <w:pPr>
        <w:pStyle w:val="HTMLPreformatted"/>
        <w:shd w:val="clear" w:color="auto" w:fill="FFFFFF"/>
        <w:rPr>
          <w:ins w:id="7570" w:author="Unknown"/>
          <w:rStyle w:val="HTMLCode"/>
          <w:rFonts w:ascii="Consolas" w:hAnsi="Consolas" w:cs="Consolas"/>
          <w:color w:val="000000"/>
          <w:shd w:val="clear" w:color="auto" w:fill="FFFFFF"/>
        </w:rPr>
      </w:pPr>
      <w:ins w:id="757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DataContextSample</w:t>
        </w:r>
        <w:r>
          <w:rPr>
            <w:rStyle w:val="hljs-function"/>
            <w:rFonts w:ascii="Consolas" w:hAnsi="Consolas" w:cs="Consolas"/>
            <w:color w:val="000000"/>
            <w:shd w:val="clear" w:color="auto" w:fill="FFFFFF"/>
          </w:rPr>
          <w:t>()</w:t>
        </w:r>
      </w:ins>
    </w:p>
    <w:p w:rsidR="00E91EA7" w:rsidRDefault="00E91EA7" w:rsidP="00E91EA7">
      <w:pPr>
        <w:pStyle w:val="HTMLPreformatted"/>
        <w:shd w:val="clear" w:color="auto" w:fill="FFFFFF"/>
        <w:rPr>
          <w:ins w:id="7572" w:author="Unknown"/>
          <w:rStyle w:val="HTMLCode"/>
          <w:rFonts w:ascii="Consolas" w:hAnsi="Consolas" w:cs="Consolas"/>
          <w:color w:val="000000"/>
          <w:shd w:val="clear" w:color="auto" w:fill="FFFFFF"/>
        </w:rPr>
      </w:pPr>
      <w:ins w:id="757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91EA7" w:rsidRDefault="00E91EA7" w:rsidP="00E91EA7">
      <w:pPr>
        <w:pStyle w:val="HTMLPreformatted"/>
        <w:shd w:val="clear" w:color="auto" w:fill="FFFFFF"/>
        <w:rPr>
          <w:ins w:id="7574" w:author="Unknown"/>
          <w:rStyle w:val="HTMLCode"/>
          <w:rFonts w:ascii="Consolas" w:hAnsi="Consolas" w:cs="Consolas"/>
          <w:color w:val="000000"/>
          <w:shd w:val="clear" w:color="auto" w:fill="FFFFFF"/>
        </w:rPr>
      </w:pPr>
      <w:ins w:id="757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E91EA7" w:rsidRDefault="00E91EA7" w:rsidP="00E91EA7">
      <w:pPr>
        <w:pStyle w:val="HTMLPreformatted"/>
        <w:shd w:val="clear" w:color="auto" w:fill="FFFFFF"/>
        <w:rPr>
          <w:ins w:id="7576" w:author="Unknown"/>
          <w:rStyle w:val="HTMLCode"/>
          <w:rFonts w:ascii="Consolas" w:hAnsi="Consolas" w:cs="Consolas"/>
          <w:color w:val="000000"/>
          <w:shd w:val="clear" w:color="auto" w:fill="FFFFFF"/>
        </w:rPr>
      </w:pPr>
      <w:ins w:id="757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.DataContext = </w:t>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w:t>
        </w:r>
      </w:ins>
    </w:p>
    <w:p w:rsidR="00E91EA7" w:rsidRDefault="00E91EA7" w:rsidP="00E91EA7">
      <w:pPr>
        <w:pStyle w:val="HTMLPreformatted"/>
        <w:shd w:val="clear" w:color="auto" w:fill="FFFFFF"/>
        <w:rPr>
          <w:ins w:id="7578" w:author="Unknown"/>
          <w:rStyle w:val="HTMLCode"/>
          <w:rFonts w:ascii="Consolas" w:hAnsi="Consolas" w:cs="Consolas"/>
          <w:color w:val="000000"/>
          <w:shd w:val="clear" w:color="auto" w:fill="FFFFFF"/>
        </w:rPr>
      </w:pPr>
      <w:ins w:id="757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91EA7" w:rsidRDefault="00E91EA7" w:rsidP="00E91EA7">
      <w:pPr>
        <w:pStyle w:val="HTMLPreformatted"/>
        <w:shd w:val="clear" w:color="auto" w:fill="FFFFFF"/>
        <w:rPr>
          <w:ins w:id="7580" w:author="Unknown"/>
          <w:rStyle w:val="HTMLCode"/>
          <w:rFonts w:ascii="Consolas" w:hAnsi="Consolas" w:cs="Consolas"/>
          <w:color w:val="000000"/>
          <w:shd w:val="clear" w:color="auto" w:fill="FFFFFF"/>
        </w:rPr>
      </w:pPr>
    </w:p>
    <w:p w:rsidR="00E91EA7" w:rsidRDefault="00E91EA7" w:rsidP="00E91EA7">
      <w:pPr>
        <w:pStyle w:val="HTMLPreformatted"/>
        <w:shd w:val="clear" w:color="auto" w:fill="FFFFFF"/>
        <w:rPr>
          <w:ins w:id="7581" w:author="Unknown"/>
          <w:rStyle w:val="HTMLCode"/>
          <w:rFonts w:ascii="Consolas" w:hAnsi="Consolas" w:cs="Consolas"/>
          <w:color w:val="000000"/>
          <w:shd w:val="clear" w:color="auto" w:fill="FFFFFF"/>
        </w:rPr>
      </w:pPr>
      <w:ins w:id="75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btnUpdateSource_Click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E91EA7" w:rsidRDefault="00E91EA7" w:rsidP="00E91EA7">
      <w:pPr>
        <w:pStyle w:val="HTMLPreformatted"/>
        <w:shd w:val="clear" w:color="auto" w:fill="FFFFFF"/>
        <w:rPr>
          <w:ins w:id="7583" w:author="Unknown"/>
          <w:rStyle w:val="HTMLCode"/>
          <w:rFonts w:ascii="Consolas" w:hAnsi="Consolas" w:cs="Consolas"/>
          <w:color w:val="000000"/>
          <w:shd w:val="clear" w:color="auto" w:fill="FFFFFF"/>
        </w:rPr>
      </w:pPr>
      <w:ins w:id="75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91EA7" w:rsidRDefault="00E91EA7" w:rsidP="00E91EA7">
      <w:pPr>
        <w:pStyle w:val="HTMLPreformatted"/>
        <w:shd w:val="clear" w:color="auto" w:fill="FFFFFF"/>
        <w:rPr>
          <w:ins w:id="7585" w:author="Unknown"/>
          <w:rStyle w:val="HTMLCode"/>
          <w:rFonts w:ascii="Consolas" w:hAnsi="Consolas" w:cs="Consolas"/>
          <w:color w:val="000000"/>
          <w:shd w:val="clear" w:color="auto" w:fill="FFFFFF"/>
        </w:rPr>
      </w:pPr>
      <w:ins w:id="758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BindingExpression binding = txtWindowTitle.GetBindingExpression(TextBox.TextProperty);</w:t>
        </w:r>
      </w:ins>
    </w:p>
    <w:p w:rsidR="00E91EA7" w:rsidRDefault="00E91EA7" w:rsidP="00E91EA7">
      <w:pPr>
        <w:pStyle w:val="HTMLPreformatted"/>
        <w:shd w:val="clear" w:color="auto" w:fill="FFFFFF"/>
        <w:rPr>
          <w:ins w:id="7587" w:author="Unknown"/>
          <w:rStyle w:val="HTMLCode"/>
          <w:rFonts w:ascii="Consolas" w:hAnsi="Consolas" w:cs="Consolas"/>
          <w:color w:val="000000"/>
          <w:shd w:val="clear" w:color="auto" w:fill="FFFFFF"/>
        </w:rPr>
      </w:pPr>
      <w:ins w:id="758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binding.UpdateSource();</w:t>
        </w:r>
      </w:ins>
    </w:p>
    <w:p w:rsidR="00E91EA7" w:rsidRDefault="00E91EA7" w:rsidP="00E91EA7">
      <w:pPr>
        <w:pStyle w:val="HTMLPreformatted"/>
        <w:shd w:val="clear" w:color="auto" w:fill="FFFFFF"/>
        <w:rPr>
          <w:ins w:id="7589" w:author="Unknown"/>
          <w:rStyle w:val="HTMLCode"/>
          <w:rFonts w:ascii="Consolas" w:hAnsi="Consolas" w:cs="Consolas"/>
          <w:color w:val="000000"/>
          <w:shd w:val="clear" w:color="auto" w:fill="FFFFFF"/>
        </w:rPr>
      </w:pPr>
      <w:ins w:id="759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E91EA7" w:rsidRDefault="00E91EA7" w:rsidP="00E91EA7">
      <w:pPr>
        <w:pStyle w:val="HTMLPreformatted"/>
        <w:shd w:val="clear" w:color="auto" w:fill="FFFFFF"/>
        <w:rPr>
          <w:ins w:id="7591" w:author="Unknown"/>
          <w:rStyle w:val="HTMLCode"/>
          <w:rFonts w:ascii="Consolas" w:hAnsi="Consolas" w:cs="Consolas"/>
          <w:color w:val="000000"/>
          <w:shd w:val="clear" w:color="auto" w:fill="FFFFFF"/>
        </w:rPr>
      </w:pPr>
      <w:ins w:id="7592" w:author="Unknown">
        <w:r>
          <w:rPr>
            <w:rStyle w:val="HTMLCode"/>
            <w:rFonts w:ascii="Consolas" w:hAnsi="Consolas" w:cs="Consolas"/>
            <w:color w:val="000000"/>
            <w:shd w:val="clear" w:color="auto" w:fill="FFFFFF"/>
          </w:rPr>
          <w:tab/>
          <w:t>}</w:t>
        </w:r>
      </w:ins>
    </w:p>
    <w:p w:rsidR="00E91EA7" w:rsidRDefault="00E91EA7" w:rsidP="00E91EA7">
      <w:pPr>
        <w:pStyle w:val="HTMLPreformatted"/>
        <w:shd w:val="clear" w:color="auto" w:fill="FFFFFF"/>
        <w:rPr>
          <w:ins w:id="7593" w:author="Unknown"/>
          <w:rFonts w:ascii="Consolas" w:hAnsi="Consolas" w:cs="Consolas"/>
          <w:color w:val="212529"/>
          <w:sz w:val="16"/>
          <w:szCs w:val="16"/>
        </w:rPr>
      </w:pPr>
      <w:ins w:id="7594" w:author="Unknown">
        <w:r>
          <w:rPr>
            <w:rStyle w:val="HTMLCode"/>
            <w:rFonts w:ascii="Consolas" w:hAnsi="Consolas" w:cs="Consolas"/>
            <w:color w:val="000000"/>
            <w:shd w:val="clear" w:color="auto" w:fill="FFFFFF"/>
          </w:rPr>
          <w:t>}</w:t>
        </w:r>
      </w:ins>
    </w:p>
    <w:p w:rsidR="00E91EA7" w:rsidRDefault="00E91EA7" w:rsidP="00E91EA7">
      <w:pPr>
        <w:rPr>
          <w:ins w:id="7595" w:author="Unknown"/>
          <w:rFonts w:ascii="Times New Roman" w:hAnsi="Times New Roman" w:cs="Times New Roman"/>
          <w:sz w:val="24"/>
          <w:szCs w:val="24"/>
        </w:rPr>
      </w:pPr>
      <w:r>
        <w:rPr>
          <w:noProof/>
        </w:rPr>
        <w:drawing>
          <wp:inline distT="0" distB="0" distL="0" distR="0">
            <wp:extent cx="2948305" cy="1236345"/>
            <wp:effectExtent l="19050" t="0" r="4445" b="0"/>
            <wp:docPr id="56" name="aelm559" descr="https://www.wpf-tutorial.com/Images/ArticleImages/1/chapters/data-binding/update_source_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59" descr="https://www.wpf-tutorial.com/Images/ArticleImages/1/chapters/data-binding/update_source_trigger.png"/>
                    <pic:cNvPicPr>
                      <a:picLocks noChangeAspect="1" noChangeArrowheads="1"/>
                    </pic:cNvPicPr>
                  </pic:nvPicPr>
                  <pic:blipFill>
                    <a:blip r:embed="rId205"/>
                    <a:srcRect/>
                    <a:stretch>
                      <a:fillRect/>
                    </a:stretch>
                  </pic:blipFill>
                  <pic:spPr bwMode="auto">
                    <a:xfrm>
                      <a:off x="0" y="0"/>
                      <a:ext cx="2948305" cy="1236345"/>
                    </a:xfrm>
                    <a:prstGeom prst="rect">
                      <a:avLst/>
                    </a:prstGeom>
                    <a:noFill/>
                    <a:ln w="9525">
                      <a:noFill/>
                      <a:miter lim="800000"/>
                      <a:headEnd/>
                      <a:tailEnd/>
                    </a:ln>
                  </pic:spPr>
                </pic:pic>
              </a:graphicData>
            </a:graphic>
          </wp:inline>
        </w:drawing>
      </w:r>
    </w:p>
    <w:p w:rsidR="00E91EA7" w:rsidRDefault="00E91EA7" w:rsidP="00E91EA7">
      <w:pPr>
        <w:pStyle w:val="NormalWeb"/>
        <w:shd w:val="clear" w:color="auto" w:fill="FFFFFF"/>
        <w:spacing w:before="288" w:beforeAutospacing="0" w:after="288" w:afterAutospacing="0"/>
        <w:rPr>
          <w:ins w:id="7596" w:author="Unknown"/>
          <w:rFonts w:ascii="Segoe UI" w:hAnsi="Segoe UI" w:cs="Segoe UI"/>
          <w:color w:val="212529"/>
          <w:sz w:val="18"/>
          <w:szCs w:val="18"/>
        </w:rPr>
      </w:pPr>
      <w:ins w:id="7597" w:author="Unknown">
        <w:r>
          <w:rPr>
            <w:rFonts w:ascii="Segoe UI" w:hAnsi="Segoe UI" w:cs="Segoe UI"/>
            <w:color w:val="212529"/>
            <w:sz w:val="18"/>
            <w:szCs w:val="18"/>
          </w:rPr>
          <w:lastRenderedPageBreak/>
          <w:t>As you can see, each of the three textboxes now uses a different </w:t>
        </w:r>
        <w:r>
          <w:rPr>
            <w:rStyle w:val="Strong"/>
            <w:rFonts w:ascii="Segoe UI" w:hAnsi="Segoe UI" w:cs="Segoe UI"/>
            <w:color w:val="212529"/>
            <w:sz w:val="18"/>
            <w:szCs w:val="18"/>
          </w:rPr>
          <w:t>UpdateSourceTrigger</w:t>
        </w:r>
        <w:r>
          <w:rPr>
            <w:rFonts w:ascii="Segoe UI" w:hAnsi="Segoe UI" w:cs="Segoe UI"/>
            <w:color w:val="212529"/>
            <w:sz w:val="18"/>
            <w:szCs w:val="18"/>
          </w:rPr>
          <w:t>.</w:t>
        </w:r>
      </w:ins>
    </w:p>
    <w:p w:rsidR="00E91EA7" w:rsidRDefault="00E91EA7" w:rsidP="00E91EA7">
      <w:pPr>
        <w:pStyle w:val="NormalWeb"/>
        <w:shd w:val="clear" w:color="auto" w:fill="FFFFFF"/>
        <w:spacing w:before="288" w:beforeAutospacing="0" w:after="288" w:afterAutospacing="0"/>
        <w:rPr>
          <w:ins w:id="7598" w:author="Unknown"/>
          <w:rFonts w:ascii="Segoe UI" w:hAnsi="Segoe UI" w:cs="Segoe UI"/>
          <w:color w:val="212529"/>
          <w:sz w:val="18"/>
          <w:szCs w:val="18"/>
        </w:rPr>
      </w:pPr>
      <w:ins w:id="7599" w:author="Unknown">
        <w:r>
          <w:rPr>
            <w:rFonts w:ascii="Segoe UI" w:hAnsi="Segoe UI" w:cs="Segoe UI"/>
            <w:color w:val="212529"/>
            <w:sz w:val="18"/>
            <w:szCs w:val="18"/>
          </w:rPr>
          <w:t>The first one is set to </w:t>
        </w:r>
        <w:r>
          <w:rPr>
            <w:rStyle w:val="Strong"/>
            <w:rFonts w:ascii="Segoe UI" w:hAnsi="Segoe UI" w:cs="Segoe UI"/>
            <w:color w:val="212529"/>
            <w:sz w:val="18"/>
            <w:szCs w:val="18"/>
          </w:rPr>
          <w:t>Explicit</w:t>
        </w:r>
        <w:r>
          <w:rPr>
            <w:rFonts w:ascii="Segoe UI" w:hAnsi="Segoe UI" w:cs="Segoe UI"/>
            <w:color w:val="212529"/>
            <w:sz w:val="18"/>
            <w:szCs w:val="18"/>
          </w:rPr>
          <w:t>, which basically means that the source won't be updated unless you manually do it. For that reason, I have added a button next to the TextBox, which will update the source value on demand. In the Code-behind, you will find the Click handler, where we use a couple of lines of code to get the binding from the destination control and then call the UpdateSource() method on it.</w:t>
        </w:r>
      </w:ins>
    </w:p>
    <w:p w:rsidR="00E91EA7" w:rsidRDefault="00E91EA7" w:rsidP="00E91EA7">
      <w:pPr>
        <w:pStyle w:val="NormalWeb"/>
        <w:shd w:val="clear" w:color="auto" w:fill="FFFFFF"/>
        <w:spacing w:before="288" w:beforeAutospacing="0" w:after="288" w:afterAutospacing="0"/>
        <w:rPr>
          <w:ins w:id="7600" w:author="Unknown"/>
          <w:rFonts w:ascii="Segoe UI" w:hAnsi="Segoe UI" w:cs="Segoe UI"/>
          <w:color w:val="212529"/>
          <w:sz w:val="18"/>
          <w:szCs w:val="18"/>
        </w:rPr>
      </w:pPr>
      <w:ins w:id="7601" w:author="Unknown">
        <w:r>
          <w:rPr>
            <w:rFonts w:ascii="Segoe UI" w:hAnsi="Segoe UI" w:cs="Segoe UI"/>
            <w:color w:val="212529"/>
            <w:sz w:val="18"/>
            <w:szCs w:val="18"/>
          </w:rPr>
          <w:t>The second TextBox uses the </w:t>
        </w:r>
        <w:r>
          <w:rPr>
            <w:rStyle w:val="Strong"/>
            <w:rFonts w:ascii="Segoe UI" w:hAnsi="Segoe UI" w:cs="Segoe UI"/>
            <w:color w:val="212529"/>
            <w:sz w:val="18"/>
            <w:szCs w:val="18"/>
          </w:rPr>
          <w:t>LostFocus</w:t>
        </w:r>
        <w:r>
          <w:rPr>
            <w:rFonts w:ascii="Segoe UI" w:hAnsi="Segoe UI" w:cs="Segoe UI"/>
            <w:color w:val="212529"/>
            <w:sz w:val="18"/>
            <w:szCs w:val="18"/>
          </w:rPr>
          <w:t> value, which is actually the default for a Text binding. It means that the source value will be updated each time the destination control loses focus.</w:t>
        </w:r>
      </w:ins>
    </w:p>
    <w:p w:rsidR="00E91EA7" w:rsidRDefault="00E91EA7" w:rsidP="00E91EA7">
      <w:pPr>
        <w:pStyle w:val="NormalWeb"/>
        <w:shd w:val="clear" w:color="auto" w:fill="FFFFFF"/>
        <w:spacing w:before="288" w:beforeAutospacing="0" w:after="288" w:afterAutospacing="0"/>
        <w:rPr>
          <w:ins w:id="7602" w:author="Unknown"/>
          <w:rFonts w:ascii="Segoe UI" w:hAnsi="Segoe UI" w:cs="Segoe UI"/>
          <w:color w:val="212529"/>
          <w:sz w:val="18"/>
          <w:szCs w:val="18"/>
        </w:rPr>
      </w:pPr>
      <w:ins w:id="7603" w:author="Unknown">
        <w:r>
          <w:rPr>
            <w:rFonts w:ascii="Segoe UI" w:hAnsi="Segoe UI" w:cs="Segoe UI"/>
            <w:color w:val="212529"/>
            <w:sz w:val="18"/>
            <w:szCs w:val="18"/>
          </w:rPr>
          <w:t>The third and last TextBox uses the </w:t>
        </w:r>
        <w:r>
          <w:rPr>
            <w:rStyle w:val="Strong"/>
            <w:rFonts w:ascii="Segoe UI" w:hAnsi="Segoe UI" w:cs="Segoe UI"/>
            <w:color w:val="212529"/>
            <w:sz w:val="18"/>
            <w:szCs w:val="18"/>
          </w:rPr>
          <w:t>PropertyChanged</w:t>
        </w:r>
        <w:r>
          <w:rPr>
            <w:rFonts w:ascii="Segoe UI" w:hAnsi="Segoe UI" w:cs="Segoe UI"/>
            <w:color w:val="212529"/>
            <w:sz w:val="18"/>
            <w:szCs w:val="18"/>
          </w:rPr>
          <w:t> value, which means that the source value will be updated each time the bound property changes, which it does in this case as soon as the text changes.</w:t>
        </w:r>
      </w:ins>
    </w:p>
    <w:p w:rsidR="00E91EA7" w:rsidRDefault="00E91EA7" w:rsidP="00E91EA7">
      <w:pPr>
        <w:pStyle w:val="NormalWeb"/>
        <w:shd w:val="clear" w:color="auto" w:fill="FFFFFF"/>
        <w:spacing w:before="288" w:beforeAutospacing="0" w:after="288" w:afterAutospacing="0"/>
        <w:rPr>
          <w:ins w:id="7604" w:author="Unknown"/>
          <w:rFonts w:ascii="Segoe UI" w:hAnsi="Segoe UI" w:cs="Segoe UI"/>
          <w:color w:val="212529"/>
          <w:sz w:val="18"/>
          <w:szCs w:val="18"/>
        </w:rPr>
      </w:pPr>
      <w:ins w:id="7605" w:author="Unknown">
        <w:r>
          <w:rPr>
            <w:rFonts w:ascii="Segoe UI" w:hAnsi="Segoe UI" w:cs="Segoe UI"/>
            <w:color w:val="212529"/>
            <w:sz w:val="18"/>
            <w:szCs w:val="18"/>
          </w:rPr>
          <w:t>Try running the example on your own machine and see how the three textboxes act completely different: The first value doesn't update before you click the button, the second value isn't updated until you leave the TextBox, while the third value updates automatically on each keystroke, text change etc.</w:t>
        </w:r>
      </w:ins>
    </w:p>
    <w:p w:rsidR="00127AB0" w:rsidRPr="00127AB0" w:rsidRDefault="00127AB0" w:rsidP="00127AB0">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127AB0">
        <w:rPr>
          <w:rFonts w:ascii="Segoe UI" w:eastAsia="Times New Roman" w:hAnsi="Segoe UI" w:cs="Segoe UI"/>
          <w:color w:val="212529"/>
          <w:kern w:val="36"/>
          <w:sz w:val="48"/>
          <w:szCs w:val="48"/>
        </w:rPr>
        <w:t>Responding to changes</w:t>
      </w:r>
    </w:p>
    <w:p w:rsidR="00127AB0" w:rsidRPr="00127AB0" w:rsidRDefault="00127AB0" w:rsidP="00127AB0">
      <w:pPr>
        <w:shd w:val="clear" w:color="auto" w:fill="FFFFFF"/>
        <w:spacing w:before="288" w:after="288" w:line="240" w:lineRule="auto"/>
        <w:rPr>
          <w:rFonts w:ascii="Segoe UI" w:eastAsia="Times New Roman" w:hAnsi="Segoe UI" w:cs="Segoe UI"/>
          <w:color w:val="212529"/>
          <w:sz w:val="18"/>
          <w:szCs w:val="18"/>
        </w:rPr>
      </w:pPr>
      <w:r w:rsidRPr="00127AB0">
        <w:rPr>
          <w:rFonts w:ascii="Segoe UI" w:eastAsia="Times New Roman" w:hAnsi="Segoe UI" w:cs="Segoe UI"/>
          <w:color w:val="212529"/>
          <w:sz w:val="18"/>
          <w:szCs w:val="18"/>
        </w:rPr>
        <w:t>So far in this tutorial, we have mostly created bindings between UI elements and existing classes, but in real life applications, you will obviously be binding to your own data objects. This is just as easy, but once you start doing it, you might discover something that disappoints you: Changes are not automatically reflected, like they were in previous examples. As you will learn in this article, you need just a bit of extra work for this to happen, but fortunately, WPF makes this pretty easy.</w:t>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There are two different scenarios that you may or may not want to handle when dealing with data source changes: Changes to the list of items and changes in the bound properties in each of the data objects. How to handle them may vary, depending on what you're doing and what you're looking to accomplish, but WPF comes with two very easy solutions that you can use: The </w:t>
      </w:r>
      <w:r>
        <w:rPr>
          <w:rStyle w:val="Strong"/>
          <w:rFonts w:ascii="Segoe UI" w:hAnsi="Segoe UI" w:cs="Segoe UI"/>
          <w:color w:val="212529"/>
          <w:sz w:val="18"/>
          <w:szCs w:val="18"/>
        </w:rPr>
        <w:t>ObservableCollection</w:t>
      </w:r>
      <w:r>
        <w:rPr>
          <w:rFonts w:ascii="Segoe UI" w:hAnsi="Segoe UI" w:cs="Segoe UI"/>
          <w:color w:val="212529"/>
          <w:sz w:val="18"/>
          <w:szCs w:val="18"/>
        </w:rPr>
        <w:t> and the </w:t>
      </w:r>
      <w:r>
        <w:rPr>
          <w:rStyle w:val="Strong"/>
          <w:rFonts w:ascii="Segoe UI" w:hAnsi="Segoe UI" w:cs="Segoe UI"/>
          <w:color w:val="212529"/>
          <w:sz w:val="18"/>
          <w:szCs w:val="18"/>
        </w:rPr>
        <w:t>INotifyPropertyChanged</w:t>
      </w:r>
      <w:r>
        <w:rPr>
          <w:rFonts w:ascii="Segoe UI" w:hAnsi="Segoe UI" w:cs="Segoe UI"/>
          <w:color w:val="212529"/>
          <w:sz w:val="18"/>
          <w:szCs w:val="18"/>
        </w:rPr>
        <w:t> interface.</w:t>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Style w:val="Strong"/>
          <w:rFonts w:ascii="Segoe UI" w:hAnsi="Segoe UI" w:cs="Segoe UI"/>
          <w:color w:val="212529"/>
          <w:sz w:val="18"/>
          <w:szCs w:val="18"/>
        </w:rPr>
        <w:t>The following example will show you why we need these two things:</w:t>
      </w:r>
    </w:p>
    <w:p w:rsidR="00B81679" w:rsidRDefault="003C5A45" w:rsidP="00B81679">
      <w:pPr>
        <w:shd w:val="clear" w:color="auto" w:fill="FFFFFF"/>
        <w:jc w:val="right"/>
        <w:rPr>
          <w:rFonts w:ascii="Segoe UI" w:hAnsi="Segoe UI" w:cs="Segoe UI"/>
          <w:color w:val="212529"/>
          <w:sz w:val="18"/>
          <w:szCs w:val="18"/>
        </w:rPr>
      </w:pPr>
      <w:hyperlink r:id="rId206" w:history="1">
        <w:r w:rsidR="00B81679">
          <w:rPr>
            <w:rStyle w:val="Hyperlink"/>
            <w:rFonts w:ascii="Segoe UI" w:hAnsi="Segoe UI" w:cs="Segoe UI"/>
            <w:color w:val="808080"/>
            <w:sz w:val="17"/>
            <w:szCs w:val="17"/>
            <w:shd w:val="clear" w:color="auto" w:fill="9AC046"/>
          </w:rPr>
          <w:t xml:space="preserve"> </w:t>
        </w:r>
      </w:hyperlink>
    </w:p>
    <w:p w:rsidR="00B81679" w:rsidRDefault="00B81679" w:rsidP="00B81679">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"WpfTutorialSamples.DataBinding.ChangeNotificationSample"</w:t>
      </w:r>
    </w:p>
    <w:p w:rsidR="00B81679" w:rsidRDefault="00B81679" w:rsidP="00B81679">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B81679" w:rsidRDefault="00B81679" w:rsidP="00B81679">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"ChangeNotificationSample"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"10,0,0,0"</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"btnAddUser"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"btnAddUser_Click"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Add user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"btnChangeUser"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"btnChangeUser_Click"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"0,5"</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Change user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"btnDeleteUser"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"btnDeleteUser_Click"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Delete user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"lbUsers"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DisplayMemberPath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&gt;&lt;/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p>
    <w:p w:rsidR="00B81679" w:rsidRDefault="00B81679" w:rsidP="00B81679">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B81679" w:rsidRDefault="003C5A45" w:rsidP="00B81679">
      <w:pPr>
        <w:shd w:val="clear" w:color="auto" w:fill="FFFFFF"/>
        <w:jc w:val="right"/>
        <w:rPr>
          <w:rFonts w:ascii="Segoe UI" w:hAnsi="Segoe UI" w:cs="Segoe UI"/>
          <w:color w:val="212529"/>
          <w:sz w:val="18"/>
          <w:szCs w:val="18"/>
        </w:rPr>
      </w:pPr>
      <w:hyperlink r:id="rId207" w:history="1">
        <w:r w:rsidR="00B81679">
          <w:rPr>
            <w:rStyle w:val="Hyperlink"/>
            <w:rFonts w:ascii="Segoe UI" w:hAnsi="Segoe UI" w:cs="Segoe UI"/>
            <w:color w:val="808080"/>
            <w:sz w:val="17"/>
            <w:szCs w:val="17"/>
            <w:shd w:val="clear" w:color="auto" w:fill="9AC046"/>
          </w:rPr>
          <w:t xml:space="preserve"> </w:t>
        </w:r>
      </w:hyperlink>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lastRenderedPageBreak/>
        <w:t>using</w:t>
      </w:r>
      <w:r>
        <w:rPr>
          <w:rStyle w:val="HTMLCode"/>
          <w:rFonts w:ascii="Consolas" w:eastAsiaTheme="majorEastAsia" w:hAnsi="Consolas" w:cs="Consolas"/>
          <w:color w:val="000000"/>
          <w:shd w:val="clear" w:color="auto" w:fill="FFFFFF"/>
        </w:rPr>
        <w:t xml:space="preserve"> System;</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WpfTutorialSamples.DataBinding</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ChangeNotificationSample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eastAsiaTheme="majorEastAsia" w:hAnsi="Consolas" w:cs="Consolas"/>
          <w:color w:val="000000"/>
          <w:shd w:val="clear" w:color="auto" w:fill="FFFFFF"/>
        </w:rPr>
        <w:t xml:space="preserve"> List&lt;User&gt; users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List&lt;User&gt;();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ChangeNotificationSample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lbUsers.ItemsSource = users;</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btnAddUser_Click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"New user"</w:t>
      </w:r>
      <w:r>
        <w:rPr>
          <w:rStyle w:val="HTMLCode"/>
          <w:rFonts w:ascii="Consolas" w:eastAsiaTheme="majorEastAsia" w:hAnsi="Consolas" w:cs="Consolas"/>
          <w:color w:val="000000"/>
          <w:shd w:val="clear" w:color="auto" w:fill="FFFFFF"/>
        </w:rPr>
        <w:t xml:space="preserv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btnChangeUser_Click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(lbUsers.SelectedItem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(lbUsers.SelectedItem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User).Name = </w:t>
      </w:r>
      <w:r>
        <w:rPr>
          <w:rStyle w:val="hljs-string"/>
          <w:rFonts w:ascii="Consolas" w:hAnsi="Consolas" w:cs="Consolas"/>
          <w:color w:val="A31515"/>
          <w:shd w:val="clear" w:color="auto" w:fill="FFFFFF"/>
        </w:rPr>
        <w:t>"Random Name"</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btnDeleteUser_Click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(lbUsers.SelectedItem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users.Remove(lbUsers.SelectedItem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User);</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 </w:t>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set</w:t>
      </w:r>
      <w:r>
        <w:rPr>
          <w:rStyle w:val="HTMLCode"/>
          <w:rFonts w:ascii="Consolas" w:eastAsiaTheme="majorEastAsia" w:hAnsi="Consolas" w:cs="Consolas"/>
          <w:color w:val="000000"/>
          <w:shd w:val="clear" w:color="auto" w:fill="FFFFFF"/>
        </w:rPr>
        <w:t>;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Fonts w:ascii="Consolas" w:hAnsi="Consolas" w:cs="Consolas"/>
          <w:color w:val="212529"/>
          <w:sz w:val="16"/>
          <w:szCs w:val="16"/>
        </w:rPr>
      </w:pPr>
      <w:r>
        <w:rPr>
          <w:rStyle w:val="HTMLCode"/>
          <w:rFonts w:ascii="Consolas" w:eastAsiaTheme="majorEastAsia" w:hAnsi="Consolas" w:cs="Consolas"/>
          <w:color w:val="000000"/>
          <w:shd w:val="clear" w:color="auto" w:fill="FFFFFF"/>
        </w:rPr>
        <w:t>}</w:t>
      </w:r>
    </w:p>
    <w:p w:rsidR="00B81679" w:rsidRDefault="00B81679" w:rsidP="00B81679">
      <w:pPr>
        <w:rPr>
          <w:rFonts w:ascii="Times New Roman" w:hAnsi="Times New Roman" w:cs="Times New Roman"/>
          <w:sz w:val="24"/>
          <w:szCs w:val="24"/>
        </w:rPr>
      </w:pPr>
      <w:r>
        <w:rPr>
          <w:noProof/>
        </w:rPr>
        <w:drawing>
          <wp:inline distT="0" distB="0" distL="0" distR="0">
            <wp:extent cx="2860040" cy="1287780"/>
            <wp:effectExtent l="19050" t="0" r="0" b="0"/>
            <wp:docPr id="57" name="aelm574" descr="https://www.wpf-tutorial.com/Images/ArticleImages/1/chapters/data-binding/change_notific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574" descr="https://www.wpf-tutorial.com/Images/ArticleImages/1/chapters/data-binding/change_notification1.png"/>
                    <pic:cNvPicPr>
                      <a:picLocks noChangeAspect="1" noChangeArrowheads="1"/>
                    </pic:cNvPicPr>
                  </pic:nvPicPr>
                  <pic:blipFill>
                    <a:blip r:embed="rId208"/>
                    <a:srcRect/>
                    <a:stretch>
                      <a:fillRect/>
                    </a:stretch>
                  </pic:blipFill>
                  <pic:spPr bwMode="auto">
                    <a:xfrm>
                      <a:off x="0" y="0"/>
                      <a:ext cx="2860040" cy="1287780"/>
                    </a:xfrm>
                    <a:prstGeom prst="rect">
                      <a:avLst/>
                    </a:prstGeom>
                    <a:noFill/>
                    <a:ln w="9525">
                      <a:noFill/>
                      <a:miter lim="800000"/>
                      <a:headEnd/>
                      <a:tailEnd/>
                    </a:ln>
                  </pic:spPr>
                </pic:pic>
              </a:graphicData>
            </a:graphic>
          </wp:inline>
        </w:drawing>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lastRenderedPageBreak/>
        <w:t>Try running it for yourself and watch how even though you add something to the list or change the name of one of the users, </w:t>
      </w:r>
      <w:r>
        <w:rPr>
          <w:rStyle w:val="Strong"/>
          <w:rFonts w:ascii="Segoe UI" w:hAnsi="Segoe UI" w:cs="Segoe UI"/>
          <w:color w:val="212529"/>
          <w:sz w:val="18"/>
          <w:szCs w:val="18"/>
        </w:rPr>
        <w:t>nothing in the UI is updated</w:t>
      </w:r>
      <w:r>
        <w:rPr>
          <w:rFonts w:ascii="Segoe UI" w:hAnsi="Segoe UI" w:cs="Segoe UI"/>
          <w:color w:val="212529"/>
          <w:sz w:val="18"/>
          <w:szCs w:val="18"/>
        </w:rPr>
        <w:t>. The example is pretty simple, with a User class that will keep the name of the user, a ListBox to show them in and some buttons to manipulate both the list and its contents. The ItemsSource of the list is assigned to a quick list of a couple of users that we create in the window constructor. The problem is that none of the buttons seems to work. Let's fix that, in two easy steps.</w:t>
      </w:r>
    </w:p>
    <w:p w:rsidR="00B81679" w:rsidRDefault="00B81679" w:rsidP="00B81679">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Reflecting changes in the list data source</w:t>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first step is to get the UI to respond to changes in the list source (ItemsSource), like when we add or delete a user. What we need is a list that notifies any destinations of changes to its content, and fortunately, WPF provides a type of list that will do just that. It's called ObservableCollection, and you use it much like a regular List&lt;T&gt;, with only a few differences.</w:t>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final example, which you will find below, we have simply replaced the List&lt;User&gt; with an ObservableCollection&lt;User&gt; - that's all it takes! This will make the Add and Delete button work, but it won't do anything for the "Change name" button, because the change will happen on the bound data object itself and not the source list - the second step will handle that scenario though.</w:t>
      </w:r>
    </w:p>
    <w:p w:rsidR="00B81679" w:rsidRDefault="00B81679" w:rsidP="00B81679">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Reflecting changes in the data objects</w:t>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second step is to let our custom User class implement the INotifyPropertyChanged interface. By doing that, our User objects are capable of alerting the UI layer of changes to its properties. This is a bit more cumbersome than just changing the list type, like we did above, but it's still one of the simplest way to accomplish these automatic updates.</w:t>
      </w:r>
    </w:p>
    <w:p w:rsidR="00B81679" w:rsidRDefault="00B81679" w:rsidP="00B81679">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The final and working example</w:t>
      </w:r>
    </w:p>
    <w:p w:rsidR="00B81679" w:rsidRDefault="00B81679" w:rsidP="00B81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With the two changes described above, we now have an example that WILL reflect changes in the data source. It looks like this:</w:t>
      </w:r>
    </w:p>
    <w:p w:rsidR="00B81679" w:rsidRDefault="003C5A45" w:rsidP="00B81679">
      <w:pPr>
        <w:shd w:val="clear" w:color="auto" w:fill="FFFFFF"/>
        <w:jc w:val="right"/>
        <w:rPr>
          <w:rFonts w:ascii="Segoe UI" w:hAnsi="Segoe UI" w:cs="Segoe UI"/>
          <w:color w:val="212529"/>
          <w:sz w:val="18"/>
          <w:szCs w:val="18"/>
        </w:rPr>
      </w:pPr>
      <w:hyperlink r:id="rId209" w:history="1">
        <w:r w:rsidR="00B81679">
          <w:rPr>
            <w:rStyle w:val="Hyperlink"/>
            <w:rFonts w:ascii="Segoe UI" w:hAnsi="Segoe UI" w:cs="Segoe UI"/>
            <w:color w:val="808080"/>
            <w:sz w:val="17"/>
            <w:szCs w:val="17"/>
            <w:shd w:val="clear" w:color="auto" w:fill="9AC046"/>
          </w:rPr>
          <w:t xml:space="preserve"> </w:t>
        </w:r>
      </w:hyperlink>
    </w:p>
    <w:p w:rsidR="00B81679" w:rsidRDefault="00B81679" w:rsidP="00B81679">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"WpfTutorialSamples.DataBinding.ChangeNotificationSample"</w:t>
      </w:r>
    </w:p>
    <w:p w:rsidR="00B81679" w:rsidRDefault="00B81679" w:rsidP="00B81679">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B81679" w:rsidRDefault="00B81679" w:rsidP="00B81679">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"ChangeNotificationSample"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"135"</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"10,0,0,0"</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"btnAddUser"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"btnAddUser_Click"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Add user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"btnChangeUser"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"btnChangeUser_Click"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"0,5"</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Change user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"btnDeleteUser"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"btnDeleteUser_Click"</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Delete user</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"lbUsers"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DisplayMemberPath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"Name"</w:t>
      </w:r>
      <w:r>
        <w:rPr>
          <w:rStyle w:val="hljs-tag"/>
          <w:rFonts w:ascii="Consolas" w:hAnsi="Consolas" w:cs="Consolas"/>
          <w:shd w:val="clear" w:color="auto" w:fill="FFFFFF"/>
        </w:rPr>
        <w:t>&gt;&lt;/</w:t>
      </w:r>
      <w:r>
        <w:rPr>
          <w:rStyle w:val="hljs-name"/>
          <w:rFonts w:ascii="Consolas" w:hAnsi="Consolas" w:cs="Consolas"/>
          <w:color w:val="0000FF"/>
          <w:shd w:val="clear" w:color="auto" w:fill="FFFFFF"/>
        </w:rPr>
        <w:t>ListBox</w:t>
      </w:r>
      <w:r>
        <w:rPr>
          <w:rStyle w:val="hljs-tag"/>
          <w:rFonts w:ascii="Consolas" w:hAnsi="Consolas" w:cs="Consolas"/>
          <w:shd w:val="clear" w:color="auto" w:fill="FFFFFF"/>
        </w:rPr>
        <w:t>&gt;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p>
    <w:p w:rsidR="00B81679" w:rsidRDefault="00B81679" w:rsidP="00B81679">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B81679" w:rsidRDefault="003C5A45" w:rsidP="00B81679">
      <w:pPr>
        <w:shd w:val="clear" w:color="auto" w:fill="FFFFFF"/>
        <w:jc w:val="right"/>
        <w:rPr>
          <w:rFonts w:ascii="Segoe UI" w:hAnsi="Segoe UI" w:cs="Segoe UI"/>
          <w:color w:val="212529"/>
          <w:sz w:val="18"/>
          <w:szCs w:val="18"/>
        </w:rPr>
      </w:pPr>
      <w:hyperlink r:id="rId210" w:history="1">
        <w:r w:rsidR="00B81679">
          <w:rPr>
            <w:rStyle w:val="Hyperlink"/>
            <w:rFonts w:ascii="Segoe UI" w:hAnsi="Segoe UI" w:cs="Segoe UI"/>
            <w:color w:val="808080"/>
            <w:sz w:val="17"/>
            <w:szCs w:val="17"/>
            <w:shd w:val="clear" w:color="auto" w:fill="9AC046"/>
          </w:rPr>
          <w:t xml:space="preserve"> </w:t>
        </w:r>
      </w:hyperlink>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lastRenderedPageBreak/>
        <w:t>using</w:t>
      </w:r>
      <w:r>
        <w:rPr>
          <w:rStyle w:val="HTMLCode"/>
          <w:rFonts w:ascii="Consolas" w:eastAsiaTheme="majorEastAsia" w:hAnsi="Consolas" w:cs="Consolas"/>
          <w:color w:val="000000"/>
          <w:shd w:val="clear" w:color="auto" w:fill="FFFFFF"/>
        </w:rPr>
        <w:t xml:space="preserve"> System.Windows;</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System.ComponentModel;</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System.Collections.ObjectModel;</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WpfTutorialSamples.DataBinding</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ChangeNotificationSample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eastAsiaTheme="majorEastAsia" w:hAnsi="Consolas" w:cs="Consolas"/>
          <w:color w:val="000000"/>
          <w:shd w:val="clear" w:color="auto" w:fill="FFFFFF"/>
        </w:rPr>
        <w:t xml:space="preserve"> ObservableCollection&lt;User&gt; users =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ObservableCollection&lt;User&gt;();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ChangeNotificationSample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"John Doe"</w:t>
      </w:r>
      <w:r>
        <w:rPr>
          <w:rStyle w:val="HTMLCode"/>
          <w:rFonts w:ascii="Consolas" w:eastAsiaTheme="majorEastAsia" w:hAnsi="Consolas" w:cs="Consolas"/>
          <w:color w:val="000000"/>
          <w:shd w:val="clear" w:color="auto" w:fill="FFFFFF"/>
        </w:rPr>
        <w:t xml:space="preserv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"Jane Doe"</w:t>
      </w:r>
      <w:r>
        <w:rPr>
          <w:rStyle w:val="HTMLCode"/>
          <w:rFonts w:ascii="Consolas" w:eastAsiaTheme="majorEastAsia" w:hAnsi="Consolas" w:cs="Consolas"/>
          <w:color w:val="000000"/>
          <w:shd w:val="clear" w:color="auto" w:fill="FFFFFF"/>
        </w:rPr>
        <w:t xml:space="preserv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lbUsers.ItemsSource = users;</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btnAddUser_Click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users.Add(</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User() { Name = </w:t>
      </w:r>
      <w:r>
        <w:rPr>
          <w:rStyle w:val="hljs-string"/>
          <w:rFonts w:ascii="Consolas" w:hAnsi="Consolas" w:cs="Consolas"/>
          <w:color w:val="A31515"/>
          <w:shd w:val="clear" w:color="auto" w:fill="FFFFFF"/>
        </w:rPr>
        <w:t>"New user"</w:t>
      </w:r>
      <w:r>
        <w:rPr>
          <w:rStyle w:val="HTMLCode"/>
          <w:rFonts w:ascii="Consolas" w:eastAsiaTheme="majorEastAsia" w:hAnsi="Consolas" w:cs="Consolas"/>
          <w:color w:val="000000"/>
          <w:shd w:val="clear" w:color="auto" w:fill="FFFFFF"/>
        </w:rPr>
        <w:t xml:space="preserv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btnChangeUser_Click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(lbUsers.SelectedItem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(lbUsers.SelectedItem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User).Name = </w:t>
      </w:r>
      <w:r>
        <w:rPr>
          <w:rStyle w:val="hljs-string"/>
          <w:rFonts w:ascii="Consolas" w:hAnsi="Consolas" w:cs="Consolas"/>
          <w:color w:val="A31515"/>
          <w:shd w:val="clear" w:color="auto" w:fill="FFFFFF"/>
        </w:rPr>
        <w:t>"Random Name"</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btnDeleteUser_Click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 xml:space="preserve">(lbUsers.SelectedItem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users.Remove(lbUsers.SelectedItem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User);</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User</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INotifyPropertyChanged</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eastAsiaTheme="majorEastAsia" w:hAnsi="Consolas" w:cs="Consolas"/>
          <w:color w:val="000000"/>
          <w:shd w:val="clear" w:color="auto" w:fill="FFFFFF"/>
        </w:rPr>
        <w:t xml:space="preserve"> Name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get</w:t>
      </w:r>
      <w:r>
        <w:rPr>
          <w:rStyle w:val="HTMLCode"/>
          <w:rFonts w:ascii="Consolas" w:eastAsiaTheme="majorEastAsia" w:hAnsi="Consolas" w:cs="Consolas"/>
          <w:color w:val="000000"/>
          <w:shd w:val="clear" w:color="auto" w:fill="FFFFFF"/>
        </w:rPr>
        <w:t xml:space="preserve"> { </w:t>
      </w:r>
      <w:r>
        <w:rPr>
          <w:rStyle w:val="hljs-keyword"/>
          <w:rFonts w:ascii="Consolas" w:hAnsi="Consolas" w:cs="Consolas"/>
          <w:color w:val="0000FF"/>
          <w:shd w:val="clear" w:color="auto" w:fill="FFFFFF"/>
        </w:rPr>
        <w:t>return</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.name; }</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set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.name != </w:t>
      </w:r>
      <w:r>
        <w:rPr>
          <w:rStyle w:val="hljs-keyword"/>
          <w:rFonts w:ascii="Consolas" w:hAnsi="Consolas" w:cs="Consolas"/>
          <w:color w:val="0000FF"/>
          <w:shd w:val="clear" w:color="auto" w:fill="FFFFFF"/>
        </w:rPr>
        <w:t>value</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.name = </w:t>
      </w:r>
      <w:r>
        <w:rPr>
          <w:rStyle w:val="hljs-keyword"/>
          <w:rFonts w:ascii="Consolas" w:hAnsi="Consolas" w:cs="Consolas"/>
          <w:color w:val="0000FF"/>
          <w:shd w:val="clear" w:color="auto" w:fill="FFFFFF"/>
        </w:rPr>
        <w:t>value</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.NotifyPropertyChanged(</w:t>
      </w:r>
      <w:r>
        <w:rPr>
          <w:rStyle w:val="hljs-string"/>
          <w:rFonts w:ascii="Consolas" w:hAnsi="Consolas" w:cs="Consolas"/>
          <w:color w:val="A31515"/>
          <w:shd w:val="clear" w:color="auto" w:fill="FFFFFF"/>
        </w:rPr>
        <w:t>"Name"</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event</w:t>
      </w:r>
      <w:r>
        <w:rPr>
          <w:rStyle w:val="HTMLCode"/>
          <w:rFonts w:ascii="Consolas" w:eastAsiaTheme="majorEastAsia" w:hAnsi="Consolas" w:cs="Consolas"/>
          <w:color w:val="000000"/>
          <w:shd w:val="clear" w:color="auto" w:fill="FFFFFF"/>
        </w:rPr>
        <w:t xml:space="preserve"> PropertyChangedEventHandler PropertyChanged;</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NotifyPropertyChanged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string</w:t>
      </w:r>
      <w:r>
        <w:rPr>
          <w:rStyle w:val="hljs-params"/>
          <w:rFonts w:ascii="Consolas" w:hAnsi="Consolas" w:cs="Consolas"/>
          <w:color w:val="000000"/>
          <w:shd w:val="clear" w:color="auto" w:fill="FFFFFF"/>
        </w:rPr>
        <w:t xml:space="preserve"> propName</w:t>
      </w:r>
      <w:r>
        <w:rPr>
          <w:rStyle w:val="hljs-function"/>
          <w:rFonts w:ascii="Consolas"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eastAsiaTheme="majorEastAsia" w:hAnsi="Consolas" w:cs="Consolas"/>
          <w:color w:val="000000"/>
          <w:shd w:val="clear" w:color="auto" w:fill="FFFFFF"/>
        </w:rPr>
        <w:t>(</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.PropertyChanged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.PropertyChanged(</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new</w:t>
      </w:r>
      <w:r>
        <w:rPr>
          <w:rStyle w:val="HTMLCode"/>
          <w:rFonts w:ascii="Consolas" w:eastAsiaTheme="majorEastAsia" w:hAnsi="Consolas" w:cs="Consolas"/>
          <w:color w:val="000000"/>
          <w:shd w:val="clear" w:color="auto" w:fill="FFFFFF"/>
        </w:rPr>
        <w:t xml:space="preserve"> PropertyChangedEventArgs(propName));</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ab/>
        <w:t>}</w:t>
      </w:r>
    </w:p>
    <w:p w:rsidR="00B81679" w:rsidRDefault="00B81679" w:rsidP="00B81679">
      <w:pPr>
        <w:pStyle w:val="HTMLPreformatted"/>
        <w:shd w:val="clear" w:color="auto" w:fill="FFFFFF"/>
        <w:rPr>
          <w:rFonts w:ascii="Consolas" w:hAnsi="Consolas" w:cs="Consolas"/>
          <w:color w:val="212529"/>
          <w:sz w:val="16"/>
          <w:szCs w:val="16"/>
        </w:rPr>
      </w:pPr>
      <w:r>
        <w:rPr>
          <w:rStyle w:val="HTMLCode"/>
          <w:rFonts w:ascii="Consolas" w:eastAsiaTheme="majorEastAsia" w:hAnsi="Consolas" w:cs="Consolas"/>
          <w:color w:val="000000"/>
          <w:shd w:val="clear" w:color="auto" w:fill="FFFFFF"/>
        </w:rPr>
        <w:t>}</w:t>
      </w:r>
    </w:p>
    <w:p w:rsidR="009F2302" w:rsidRDefault="009F2302" w:rsidP="009F2302">
      <w:pPr>
        <w:shd w:val="clear" w:color="auto" w:fill="FFFFFF"/>
        <w:rPr>
          <w:rFonts w:ascii="Segoe UI" w:hAnsi="Segoe UI" w:cs="Segoe UI"/>
          <w:b/>
          <w:bCs/>
          <w:color w:val="C0C0C0"/>
        </w:rPr>
      </w:pPr>
      <w:r>
        <w:rPr>
          <w:rFonts w:ascii="Segoe UI" w:hAnsi="Segoe UI" w:cs="Segoe UI"/>
          <w:b/>
          <w:bCs/>
          <w:color w:val="C0C0C0"/>
        </w:rPr>
        <w:t>Data binding:</w:t>
      </w:r>
    </w:p>
    <w:p w:rsidR="009F2302" w:rsidRDefault="009F2302" w:rsidP="009F2302">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Value conversion with IValueConverter</w:t>
      </w:r>
    </w:p>
    <w:p w:rsidR="009F2302" w:rsidRDefault="009F2302" w:rsidP="009F2302">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So far we have used some simple data bindings, where the sending and receiving property was always compatible. However, you will soon run into situations where you want to use a bound value of one type and then present it slightly differently.</w:t>
      </w:r>
    </w:p>
    <w:p w:rsidR="009F2302" w:rsidRDefault="009F2302" w:rsidP="009F2302">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t>When to use a value converter</w:t>
      </w:r>
    </w:p>
    <w:p w:rsidR="009F2302" w:rsidRDefault="009F2302" w:rsidP="009F2302">
      <w:pPr>
        <w:pStyle w:val="NormalWeb"/>
        <w:shd w:val="clear" w:color="auto" w:fill="FFFFFF"/>
        <w:spacing w:before="288" w:beforeAutospacing="0" w:after="288" w:afterAutospacing="0"/>
        <w:rPr>
          <w:ins w:id="7606" w:author="Unknown"/>
          <w:rFonts w:ascii="Segoe UI" w:hAnsi="Segoe UI" w:cs="Segoe UI"/>
          <w:color w:val="212529"/>
          <w:sz w:val="18"/>
          <w:szCs w:val="18"/>
        </w:rPr>
      </w:pPr>
      <w:ins w:id="7607" w:author="Unknown">
        <w:r>
          <w:rPr>
            <w:rFonts w:ascii="Segoe UI" w:hAnsi="Segoe UI" w:cs="Segoe UI"/>
            <w:color w:val="212529"/>
            <w:sz w:val="18"/>
            <w:szCs w:val="18"/>
          </w:rPr>
          <w:t>Value converters are very frequently used with data bindings. Here are some basic examples:</w:t>
        </w:r>
      </w:ins>
    </w:p>
    <w:p w:rsidR="009F2302" w:rsidRDefault="009F2302" w:rsidP="009F2302">
      <w:pPr>
        <w:numPr>
          <w:ilvl w:val="0"/>
          <w:numId w:val="5"/>
        </w:numPr>
        <w:shd w:val="clear" w:color="auto" w:fill="FFFFFF"/>
        <w:spacing w:before="100" w:beforeAutospacing="1" w:after="100" w:afterAutospacing="1" w:line="240" w:lineRule="auto"/>
        <w:ind w:left="230" w:right="230"/>
        <w:rPr>
          <w:ins w:id="7608" w:author="Unknown"/>
          <w:rFonts w:ascii="Segoe UI" w:hAnsi="Segoe UI" w:cs="Segoe UI"/>
          <w:color w:val="212529"/>
          <w:sz w:val="18"/>
          <w:szCs w:val="18"/>
        </w:rPr>
      </w:pPr>
      <w:ins w:id="7609" w:author="Unknown">
        <w:r>
          <w:rPr>
            <w:rFonts w:ascii="Segoe UI" w:hAnsi="Segoe UI" w:cs="Segoe UI"/>
            <w:color w:val="212529"/>
            <w:sz w:val="18"/>
            <w:szCs w:val="18"/>
          </w:rPr>
          <w:t>You have a numeric value but you want to show zero values in one way and positive numbers in another way</w:t>
        </w:r>
      </w:ins>
    </w:p>
    <w:p w:rsidR="009F2302" w:rsidRDefault="009F2302" w:rsidP="009F2302">
      <w:pPr>
        <w:numPr>
          <w:ilvl w:val="0"/>
          <w:numId w:val="5"/>
        </w:numPr>
        <w:shd w:val="clear" w:color="auto" w:fill="FFFFFF"/>
        <w:spacing w:before="100" w:beforeAutospacing="1" w:after="100" w:afterAutospacing="1" w:line="240" w:lineRule="auto"/>
        <w:ind w:left="230" w:right="230"/>
        <w:rPr>
          <w:ins w:id="7610" w:author="Unknown"/>
          <w:rFonts w:ascii="Segoe UI" w:hAnsi="Segoe UI" w:cs="Segoe UI"/>
          <w:color w:val="212529"/>
          <w:sz w:val="18"/>
          <w:szCs w:val="18"/>
        </w:rPr>
      </w:pPr>
      <w:ins w:id="7611" w:author="Unknown">
        <w:r>
          <w:rPr>
            <w:rFonts w:ascii="Segoe UI" w:hAnsi="Segoe UI" w:cs="Segoe UI"/>
            <w:color w:val="212529"/>
            <w:sz w:val="18"/>
            <w:szCs w:val="18"/>
          </w:rPr>
          <w:t>You want to check a CheckBox based on a value, but the value is a string like "yes" or "no" instead of a Boolean value</w:t>
        </w:r>
      </w:ins>
    </w:p>
    <w:p w:rsidR="009F2302" w:rsidRDefault="009F2302" w:rsidP="009F2302">
      <w:pPr>
        <w:numPr>
          <w:ilvl w:val="0"/>
          <w:numId w:val="5"/>
        </w:numPr>
        <w:shd w:val="clear" w:color="auto" w:fill="FFFFFF"/>
        <w:spacing w:before="100" w:beforeAutospacing="1" w:after="100" w:afterAutospacing="1" w:line="240" w:lineRule="auto"/>
        <w:ind w:left="230" w:right="230"/>
        <w:rPr>
          <w:ins w:id="7612" w:author="Unknown"/>
          <w:rFonts w:ascii="Segoe UI" w:hAnsi="Segoe UI" w:cs="Segoe UI"/>
          <w:color w:val="212529"/>
          <w:sz w:val="18"/>
          <w:szCs w:val="18"/>
        </w:rPr>
      </w:pPr>
      <w:ins w:id="7613" w:author="Unknown">
        <w:r>
          <w:rPr>
            <w:rFonts w:ascii="Segoe UI" w:hAnsi="Segoe UI" w:cs="Segoe UI"/>
            <w:color w:val="212529"/>
            <w:sz w:val="18"/>
            <w:szCs w:val="18"/>
          </w:rPr>
          <w:t>You have a file size in bytes but you wish to show it as bytes, kilobytes, megabytes or gigabytes based on how big it is</w:t>
        </w:r>
      </w:ins>
    </w:p>
    <w:p w:rsidR="009F2302" w:rsidRDefault="009F2302" w:rsidP="009F2302">
      <w:pPr>
        <w:pStyle w:val="NormalWeb"/>
        <w:shd w:val="clear" w:color="auto" w:fill="FFFFFF"/>
        <w:spacing w:before="288" w:beforeAutospacing="0" w:after="288" w:afterAutospacing="0"/>
        <w:rPr>
          <w:ins w:id="7614" w:author="Unknown"/>
          <w:rFonts w:ascii="Segoe UI" w:hAnsi="Segoe UI" w:cs="Segoe UI"/>
          <w:color w:val="212529"/>
          <w:sz w:val="18"/>
          <w:szCs w:val="18"/>
        </w:rPr>
      </w:pPr>
      <w:ins w:id="7615" w:author="Unknown">
        <w:r>
          <w:rPr>
            <w:rFonts w:ascii="Segoe UI" w:hAnsi="Segoe UI" w:cs="Segoe UI"/>
            <w:color w:val="212529"/>
            <w:sz w:val="18"/>
            <w:szCs w:val="18"/>
          </w:rPr>
          <w:t>These are some of the simple cases, but there are many more. For instance, you may want to check a checkbox based on a Boolean value, but you want it reversed, so that the CheckBox is checked if the value is false and not checked if the value is true. You can even use a converter to generate an image for an ImageSource, based on the value, like a green sign for true or a red sign for false - the possibilities are pretty much endless!</w:t>
        </w:r>
      </w:ins>
    </w:p>
    <w:p w:rsidR="009F2302" w:rsidRDefault="009F2302" w:rsidP="009F2302">
      <w:pPr>
        <w:pStyle w:val="NormalWeb"/>
        <w:shd w:val="clear" w:color="auto" w:fill="FFFFFF"/>
        <w:spacing w:before="288" w:beforeAutospacing="0" w:after="288" w:afterAutospacing="0"/>
        <w:rPr>
          <w:ins w:id="7616" w:author="Unknown"/>
          <w:rFonts w:ascii="Segoe UI" w:hAnsi="Segoe UI" w:cs="Segoe UI"/>
          <w:color w:val="212529"/>
          <w:sz w:val="18"/>
          <w:szCs w:val="18"/>
        </w:rPr>
      </w:pPr>
      <w:ins w:id="7617" w:author="Unknown">
        <w:r>
          <w:rPr>
            <w:rFonts w:ascii="Segoe UI" w:hAnsi="Segoe UI" w:cs="Segoe UI"/>
            <w:color w:val="212529"/>
            <w:sz w:val="18"/>
            <w:szCs w:val="18"/>
          </w:rPr>
          <w:t>For cases like this, you can use a value converter. These small classes, which implement the IValueConverter interface, will act like middlemen and translate a value between the source and the destination. So, in any situation where you need to transform a value before it reaches its destination or back to its source again, you likely need a converter.</w:t>
        </w:r>
      </w:ins>
    </w:p>
    <w:p w:rsidR="009F2302" w:rsidRDefault="009F2302" w:rsidP="009F2302">
      <w:pPr>
        <w:pStyle w:val="Heading2"/>
        <w:shd w:val="clear" w:color="auto" w:fill="FFFFFF"/>
        <w:spacing w:before="0"/>
        <w:rPr>
          <w:ins w:id="7618" w:author="Unknown"/>
          <w:rFonts w:ascii="Segoe UI" w:hAnsi="Segoe UI" w:cs="Segoe UI"/>
          <w:b w:val="0"/>
          <w:bCs w:val="0"/>
          <w:color w:val="33393E"/>
          <w:sz w:val="36"/>
          <w:szCs w:val="36"/>
        </w:rPr>
      </w:pPr>
      <w:ins w:id="7619" w:author="Unknown">
        <w:r>
          <w:rPr>
            <w:rFonts w:ascii="Segoe UI" w:hAnsi="Segoe UI" w:cs="Segoe UI"/>
            <w:b w:val="0"/>
            <w:bCs w:val="0"/>
            <w:color w:val="33393E"/>
          </w:rPr>
          <w:t>Implementing a simple value converter</w:t>
        </w:r>
      </w:ins>
    </w:p>
    <w:p w:rsidR="009F2302" w:rsidRDefault="009F2302" w:rsidP="009F2302">
      <w:pPr>
        <w:pStyle w:val="NormalWeb"/>
        <w:shd w:val="clear" w:color="auto" w:fill="FFFFFF"/>
        <w:spacing w:before="288" w:beforeAutospacing="0" w:after="288" w:afterAutospacing="0"/>
        <w:rPr>
          <w:ins w:id="7620" w:author="Unknown"/>
          <w:rFonts w:ascii="Segoe UI" w:hAnsi="Segoe UI" w:cs="Segoe UI"/>
          <w:color w:val="212529"/>
          <w:sz w:val="18"/>
          <w:szCs w:val="18"/>
        </w:rPr>
      </w:pPr>
      <w:ins w:id="7621" w:author="Unknown">
        <w:r>
          <w:rPr>
            <w:rFonts w:ascii="Segoe UI" w:hAnsi="Segoe UI" w:cs="Segoe UI"/>
            <w:color w:val="212529"/>
            <w:sz w:val="18"/>
            <w:szCs w:val="18"/>
          </w:rPr>
          <w:t>As mentioned, a WPF value converter needs to implement the IValueConverter interface, or alternatively, the IMultiValueConverter interface (more about that one later). Both interfaces just requires you to implement two methods: Convert() and ConvertBack(). As the name implies, these methods will be used to convert the value to the destination format and then back again.</w:t>
        </w:r>
      </w:ins>
    </w:p>
    <w:p w:rsidR="009F2302" w:rsidRDefault="009F2302" w:rsidP="009F2302">
      <w:pPr>
        <w:pStyle w:val="NormalWeb"/>
        <w:shd w:val="clear" w:color="auto" w:fill="FFFFFF"/>
        <w:spacing w:before="288" w:beforeAutospacing="0" w:after="288" w:afterAutospacing="0"/>
        <w:rPr>
          <w:ins w:id="7622" w:author="Unknown"/>
          <w:rFonts w:ascii="Segoe UI" w:hAnsi="Segoe UI" w:cs="Segoe UI"/>
          <w:color w:val="212529"/>
          <w:sz w:val="18"/>
          <w:szCs w:val="18"/>
        </w:rPr>
      </w:pPr>
      <w:ins w:id="7623" w:author="Unknown">
        <w:r>
          <w:rPr>
            <w:rFonts w:ascii="Segoe UI" w:hAnsi="Segoe UI" w:cs="Segoe UI"/>
            <w:color w:val="212529"/>
            <w:sz w:val="18"/>
            <w:szCs w:val="18"/>
          </w:rPr>
          <w:t>Let's implement a simple converter which takes a string as input and then returns a Boolean value, as well as the other way around. If you're new to WPF, and you likely are since you're reading this tutorial, then you might not know all of the concepts used in the example, but don't worry, they will all be explained after the code listings:</w:t>
        </w:r>
      </w:ins>
    </w:p>
    <w:p w:rsidR="009F2302" w:rsidRDefault="003C5A45" w:rsidP="009F2302">
      <w:pPr>
        <w:shd w:val="clear" w:color="auto" w:fill="FFFFFF"/>
        <w:jc w:val="right"/>
        <w:rPr>
          <w:ins w:id="7624" w:author="Unknown"/>
          <w:rFonts w:ascii="Segoe UI" w:hAnsi="Segoe UI" w:cs="Segoe UI"/>
          <w:color w:val="212529"/>
          <w:sz w:val="18"/>
          <w:szCs w:val="18"/>
        </w:rPr>
      </w:pPr>
      <w:ins w:id="7625" w:author="Unknown">
        <w:r>
          <w:rPr>
            <w:rFonts w:ascii="Segoe UI" w:hAnsi="Segoe UI" w:cs="Segoe UI"/>
            <w:color w:val="212529"/>
            <w:sz w:val="18"/>
            <w:szCs w:val="18"/>
          </w:rPr>
          <w:fldChar w:fldCharType="begin"/>
        </w:r>
        <w:r w:rsidR="009F230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F230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F2302" w:rsidRDefault="009F2302" w:rsidP="009F2302">
      <w:pPr>
        <w:pStyle w:val="HTMLPreformatted"/>
        <w:shd w:val="clear" w:color="auto" w:fill="FFFFFF"/>
        <w:rPr>
          <w:ins w:id="7626" w:author="Unknown"/>
          <w:rStyle w:val="hljs-tag"/>
          <w:rFonts w:ascii="Consolas" w:hAnsi="Consolas" w:cs="Consolas"/>
          <w:color w:val="0000FF"/>
          <w:shd w:val="clear" w:color="auto" w:fill="FFFFFF"/>
        </w:rPr>
      </w:pPr>
      <w:ins w:id="7627" w:author="Unknown">
        <w:r>
          <w:rPr>
            <w:rStyle w:val="hljs-tag"/>
            <w:rFonts w:ascii="Consolas" w:hAnsi="Consolas" w:cs="Consolas"/>
            <w:color w:val="0000FF"/>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"WpfTutorialSamples.DataBinding.ConverterSample"</w:t>
        </w:r>
      </w:ins>
    </w:p>
    <w:p w:rsidR="009F2302" w:rsidRDefault="009F2302" w:rsidP="009F2302">
      <w:pPr>
        <w:pStyle w:val="HTMLPreformatted"/>
        <w:shd w:val="clear" w:color="auto" w:fill="FFFFFF"/>
        <w:rPr>
          <w:ins w:id="7628" w:author="Unknown"/>
          <w:rStyle w:val="hljs-tag"/>
          <w:rFonts w:ascii="Consolas" w:hAnsi="Consolas" w:cs="Consolas"/>
          <w:color w:val="0000FF"/>
          <w:shd w:val="clear" w:color="auto" w:fill="FFFFFF"/>
        </w:rPr>
      </w:pPr>
      <w:ins w:id="762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9F2302" w:rsidRDefault="009F2302" w:rsidP="009F2302">
      <w:pPr>
        <w:pStyle w:val="HTMLPreformatted"/>
        <w:shd w:val="clear" w:color="auto" w:fill="FFFFFF"/>
        <w:rPr>
          <w:ins w:id="7630" w:author="Unknown"/>
          <w:rStyle w:val="hljs-tag"/>
          <w:rFonts w:ascii="Consolas" w:hAnsi="Consolas" w:cs="Consolas"/>
          <w:color w:val="0000FF"/>
          <w:shd w:val="clear" w:color="auto" w:fill="FFFFFF"/>
        </w:rPr>
      </w:pPr>
      <w:ins w:id="763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9F2302" w:rsidRDefault="009F2302" w:rsidP="009F2302">
      <w:pPr>
        <w:pStyle w:val="HTMLPreformatted"/>
        <w:shd w:val="clear" w:color="auto" w:fill="FFFFFF"/>
        <w:rPr>
          <w:ins w:id="7632" w:author="Unknown"/>
          <w:rStyle w:val="hljs-tag"/>
          <w:rFonts w:ascii="Consolas" w:hAnsi="Consolas" w:cs="Consolas"/>
          <w:color w:val="0000FF"/>
          <w:shd w:val="clear" w:color="auto" w:fill="FFFFFF"/>
        </w:rPr>
      </w:pPr>
      <w:ins w:id="7633" w:author="Unknown">
        <w:r>
          <w:rPr>
            <w:rStyle w:val="hljs-tag"/>
            <w:rFonts w:ascii="Consolas" w:hAnsi="Consolas" w:cs="Consolas"/>
            <w:color w:val="0000FF"/>
            <w:shd w:val="clear" w:color="auto" w:fill="FFFFFF"/>
          </w:rPr>
          <w:tab/>
        </w:r>
        <w:r>
          <w:rPr>
            <w:rStyle w:val="hljs-tag"/>
            <w:rFonts w:ascii="Consolas" w:hAnsi="Consolas" w:cs="Consolas"/>
            <w:color w:val="0000FF"/>
            <w:shd w:val="clear" w:color="auto" w:fill="FFFFFF"/>
          </w:rPr>
          <w:tab/>
        </w:r>
        <w:r>
          <w:rPr>
            <w:rStyle w:val="hljs-attr"/>
            <w:rFonts w:ascii="Consolas" w:hAnsi="Consolas" w:cs="Consolas"/>
            <w:color w:val="FF0000"/>
            <w:shd w:val="clear" w:color="auto" w:fill="FFFFFF"/>
          </w:rPr>
          <w:t>xmlns:local</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"clr-namespace:WpfTutorialSamples.DataBinding"</w:t>
        </w:r>
      </w:ins>
    </w:p>
    <w:p w:rsidR="009F2302" w:rsidRDefault="009F2302" w:rsidP="009F2302">
      <w:pPr>
        <w:pStyle w:val="HTMLPreformatted"/>
        <w:shd w:val="clear" w:color="auto" w:fill="FFFFFF"/>
        <w:rPr>
          <w:ins w:id="7634" w:author="Unknown"/>
          <w:rStyle w:val="HTMLCode"/>
          <w:rFonts w:ascii="Consolas" w:hAnsi="Consolas" w:cs="Consolas"/>
          <w:color w:val="000000"/>
          <w:shd w:val="clear" w:color="auto" w:fill="FFFFFF"/>
        </w:rPr>
      </w:pPr>
      <w:ins w:id="763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"ConverterSample"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"140"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36" w:author="Unknown"/>
          <w:rStyle w:val="HTMLCode"/>
          <w:rFonts w:ascii="Consolas" w:hAnsi="Consolas" w:cs="Consolas"/>
          <w:color w:val="000000"/>
          <w:shd w:val="clear" w:color="auto" w:fill="FFFFFF"/>
        </w:rPr>
      </w:pPr>
      <w:ins w:id="7637"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38" w:author="Unknown"/>
          <w:rStyle w:val="HTMLCode"/>
          <w:rFonts w:ascii="Consolas" w:hAnsi="Consolas" w:cs="Consolas"/>
          <w:color w:val="000000"/>
          <w:shd w:val="clear" w:color="auto" w:fill="FFFFFF"/>
        </w:rPr>
      </w:pPr>
      <w:ins w:id="763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local:YesNoToBooleanConverter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"YesNoToBooleanConverter"</w:t>
        </w:r>
        <w:r>
          <w:rPr>
            <w:rStyle w:val="hljs-tag"/>
            <w:rFonts w:ascii="Consolas" w:hAnsi="Consolas" w:cs="Consolas"/>
            <w:color w:val="0000FF"/>
            <w:shd w:val="clear" w:color="auto" w:fill="FFFFFF"/>
          </w:rPr>
          <w:t xml:space="preserve"> /&gt;</w:t>
        </w:r>
      </w:ins>
    </w:p>
    <w:p w:rsidR="009F2302" w:rsidRDefault="009F2302" w:rsidP="009F2302">
      <w:pPr>
        <w:pStyle w:val="HTMLPreformatted"/>
        <w:shd w:val="clear" w:color="auto" w:fill="FFFFFF"/>
        <w:rPr>
          <w:ins w:id="7640" w:author="Unknown"/>
          <w:rStyle w:val="HTMLCode"/>
          <w:rFonts w:ascii="Consolas" w:hAnsi="Consolas" w:cs="Consolas"/>
          <w:color w:val="000000"/>
          <w:shd w:val="clear" w:color="auto" w:fill="FFFFFF"/>
        </w:rPr>
      </w:pPr>
      <w:ins w:id="7641"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42" w:author="Unknown"/>
          <w:rStyle w:val="HTMLCode"/>
          <w:rFonts w:ascii="Consolas" w:hAnsi="Consolas" w:cs="Consolas"/>
          <w:color w:val="000000"/>
          <w:shd w:val="clear" w:color="auto" w:fill="FFFFFF"/>
        </w:rPr>
      </w:pPr>
      <w:ins w:id="7643"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44" w:author="Unknown"/>
          <w:rStyle w:val="HTMLCode"/>
          <w:rFonts w:ascii="Consolas" w:hAnsi="Consolas" w:cs="Consolas"/>
          <w:color w:val="000000"/>
          <w:shd w:val="clear" w:color="auto" w:fill="FFFFFF"/>
        </w:rPr>
      </w:pPr>
      <w:ins w:id="76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"txtValue"</w:t>
        </w:r>
        <w:r>
          <w:rPr>
            <w:rStyle w:val="hljs-tag"/>
            <w:rFonts w:ascii="Consolas" w:hAnsi="Consolas" w:cs="Consolas"/>
            <w:color w:val="0000FF"/>
            <w:shd w:val="clear" w:color="auto" w:fill="FFFFFF"/>
          </w:rPr>
          <w:t xml:space="preserve"> /&gt;</w:t>
        </w:r>
      </w:ins>
    </w:p>
    <w:p w:rsidR="009F2302" w:rsidRDefault="009F2302" w:rsidP="009F2302">
      <w:pPr>
        <w:pStyle w:val="HTMLPreformatted"/>
        <w:shd w:val="clear" w:color="auto" w:fill="FFFFFF"/>
        <w:rPr>
          <w:ins w:id="7646" w:author="Unknown"/>
          <w:rStyle w:val="HTMLCode"/>
          <w:rFonts w:ascii="Consolas" w:hAnsi="Consolas" w:cs="Consolas"/>
          <w:color w:val="000000"/>
          <w:shd w:val="clear" w:color="auto" w:fill="FFFFFF"/>
        </w:rPr>
      </w:pPr>
      <w:ins w:id="76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48" w:author="Unknown"/>
          <w:rStyle w:val="HTMLCode"/>
          <w:rFonts w:ascii="Consolas" w:hAnsi="Consolas" w:cs="Consolas"/>
          <w:color w:val="000000"/>
          <w:shd w:val="clear" w:color="auto" w:fill="FFFFFF"/>
        </w:rPr>
      </w:pPr>
      <w:ins w:id="76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"Current value is: "</w:t>
        </w:r>
        <w:r>
          <w:rPr>
            <w:rStyle w:val="hljs-tag"/>
            <w:rFonts w:ascii="Consolas" w:hAnsi="Consolas" w:cs="Consolas"/>
            <w:color w:val="0000FF"/>
            <w:shd w:val="clear" w:color="auto" w:fill="FFFFFF"/>
          </w:rPr>
          <w:t xml:space="preserve"> /&gt;</w:t>
        </w:r>
      </w:ins>
    </w:p>
    <w:p w:rsidR="009F2302" w:rsidRDefault="009F2302" w:rsidP="009F2302">
      <w:pPr>
        <w:pStyle w:val="HTMLPreformatted"/>
        <w:shd w:val="clear" w:color="auto" w:fill="FFFFFF"/>
        <w:rPr>
          <w:ins w:id="7650" w:author="Unknown"/>
          <w:rStyle w:val="HTMLCode"/>
          <w:rFonts w:ascii="Consolas" w:hAnsi="Consolas" w:cs="Consolas"/>
          <w:color w:val="000000"/>
          <w:shd w:val="clear" w:color="auto" w:fill="FFFFFF"/>
        </w:rPr>
      </w:pPr>
      <w:ins w:id="76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ElementName=txtValue, Path=Text, Converter={StaticResource YesNoToBooleanConverter}}"</w:t>
        </w:r>
        <w:r>
          <w:rPr>
            <w:rStyle w:val="hljs-tag"/>
            <w:rFonts w:ascii="Consolas" w:hAnsi="Consolas" w:cs="Consolas"/>
            <w:color w:val="0000FF"/>
            <w:shd w:val="clear" w:color="auto" w:fill="FFFFFF"/>
          </w:rPr>
          <w:t>&gt;&lt;/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52" w:author="Unknown"/>
          <w:rStyle w:val="HTMLCode"/>
          <w:rFonts w:ascii="Consolas" w:hAnsi="Consolas" w:cs="Consolas"/>
          <w:color w:val="000000"/>
          <w:shd w:val="clear" w:color="auto" w:fill="FFFFFF"/>
        </w:rPr>
      </w:pPr>
      <w:ins w:id="76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54" w:author="Unknown"/>
          <w:rStyle w:val="HTMLCode"/>
          <w:rFonts w:ascii="Consolas" w:hAnsi="Consolas" w:cs="Consolas"/>
          <w:color w:val="000000"/>
          <w:shd w:val="clear" w:color="auto" w:fill="FFFFFF"/>
        </w:rPr>
      </w:pPr>
      <w:ins w:id="76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CheckBox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"{Binding ElementName=txtValue, Path=Text, Converter={StaticResource YesNoToBooleanConverter}}"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"Yes"</w:t>
        </w:r>
        <w:r>
          <w:rPr>
            <w:rStyle w:val="hljs-tag"/>
            <w:rFonts w:ascii="Consolas" w:hAnsi="Consolas" w:cs="Consolas"/>
            <w:color w:val="0000FF"/>
            <w:shd w:val="clear" w:color="auto" w:fill="FFFFFF"/>
          </w:rPr>
          <w:t xml:space="preserve"> /&gt;</w:t>
        </w:r>
      </w:ins>
    </w:p>
    <w:p w:rsidR="009F2302" w:rsidRDefault="009F2302" w:rsidP="009F2302">
      <w:pPr>
        <w:pStyle w:val="HTMLPreformatted"/>
        <w:shd w:val="clear" w:color="auto" w:fill="FFFFFF"/>
        <w:rPr>
          <w:ins w:id="7656" w:author="Unknown"/>
          <w:rStyle w:val="HTMLCode"/>
          <w:rFonts w:ascii="Consolas" w:hAnsi="Consolas" w:cs="Consolas"/>
          <w:color w:val="000000"/>
          <w:shd w:val="clear" w:color="auto" w:fill="FFFFFF"/>
        </w:rPr>
      </w:pPr>
      <w:ins w:id="7657" w:author="Unknown">
        <w:r>
          <w:rPr>
            <w:rStyle w:val="HTMLCode"/>
            <w:rFonts w:ascii="Consolas" w:hAnsi="Consolas" w:cs="Consolas"/>
            <w:color w:val="000000"/>
            <w:shd w:val="clear" w:color="auto" w:fill="FFFFFF"/>
          </w:rPr>
          <w:tab/>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9F2302" w:rsidRDefault="009F2302" w:rsidP="009F2302">
      <w:pPr>
        <w:pStyle w:val="HTMLPreformatted"/>
        <w:shd w:val="clear" w:color="auto" w:fill="FFFFFF"/>
        <w:rPr>
          <w:ins w:id="7658" w:author="Unknown"/>
          <w:rFonts w:ascii="Consolas" w:hAnsi="Consolas" w:cs="Consolas"/>
          <w:color w:val="212529"/>
          <w:sz w:val="16"/>
          <w:szCs w:val="16"/>
        </w:rPr>
      </w:pPr>
      <w:ins w:id="7659"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9F2302" w:rsidRDefault="003C5A45" w:rsidP="009F2302">
      <w:pPr>
        <w:shd w:val="clear" w:color="auto" w:fill="FFFFFF"/>
        <w:jc w:val="right"/>
        <w:rPr>
          <w:ins w:id="7660" w:author="Unknown"/>
          <w:rFonts w:ascii="Segoe UI" w:hAnsi="Segoe UI" w:cs="Segoe UI"/>
          <w:color w:val="212529"/>
          <w:sz w:val="18"/>
          <w:szCs w:val="18"/>
        </w:rPr>
      </w:pPr>
      <w:ins w:id="7661" w:author="Unknown">
        <w:r>
          <w:rPr>
            <w:rFonts w:ascii="Segoe UI" w:hAnsi="Segoe UI" w:cs="Segoe UI"/>
            <w:color w:val="212529"/>
            <w:sz w:val="18"/>
            <w:szCs w:val="18"/>
          </w:rPr>
          <w:fldChar w:fldCharType="begin"/>
        </w:r>
        <w:r w:rsidR="009F2302">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9F2302">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9F2302" w:rsidRDefault="009F2302" w:rsidP="009F2302">
      <w:pPr>
        <w:pStyle w:val="HTMLPreformatted"/>
        <w:shd w:val="clear" w:color="auto" w:fill="FFFFFF"/>
        <w:rPr>
          <w:ins w:id="7662" w:author="Unknown"/>
          <w:rStyle w:val="HTMLCode"/>
          <w:rFonts w:ascii="Consolas" w:hAnsi="Consolas" w:cs="Consolas"/>
          <w:color w:val="000000"/>
          <w:shd w:val="clear" w:color="auto" w:fill="FFFFFF"/>
        </w:rPr>
      </w:pPr>
      <w:ins w:id="766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9F2302" w:rsidRDefault="009F2302" w:rsidP="009F2302">
      <w:pPr>
        <w:pStyle w:val="HTMLPreformatted"/>
        <w:shd w:val="clear" w:color="auto" w:fill="FFFFFF"/>
        <w:rPr>
          <w:ins w:id="7664" w:author="Unknown"/>
          <w:rStyle w:val="HTMLCode"/>
          <w:rFonts w:ascii="Consolas" w:hAnsi="Consolas" w:cs="Consolas"/>
          <w:color w:val="000000"/>
          <w:shd w:val="clear" w:color="auto" w:fill="FFFFFF"/>
        </w:rPr>
      </w:pPr>
      <w:ins w:id="766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9F2302" w:rsidRDefault="009F2302" w:rsidP="009F2302">
      <w:pPr>
        <w:pStyle w:val="HTMLPreformatted"/>
        <w:shd w:val="clear" w:color="auto" w:fill="FFFFFF"/>
        <w:rPr>
          <w:ins w:id="7666" w:author="Unknown"/>
          <w:rStyle w:val="HTMLCode"/>
          <w:rFonts w:ascii="Consolas" w:hAnsi="Consolas" w:cs="Consolas"/>
          <w:color w:val="000000"/>
          <w:shd w:val="clear" w:color="auto" w:fill="FFFFFF"/>
        </w:rPr>
      </w:pPr>
      <w:ins w:id="7667"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System.Windows.Data;</w:t>
        </w:r>
      </w:ins>
    </w:p>
    <w:p w:rsidR="009F2302" w:rsidRDefault="009F2302" w:rsidP="009F2302">
      <w:pPr>
        <w:pStyle w:val="HTMLPreformatted"/>
        <w:shd w:val="clear" w:color="auto" w:fill="FFFFFF"/>
        <w:rPr>
          <w:ins w:id="7668" w:author="Unknown"/>
          <w:rStyle w:val="HTMLCode"/>
          <w:rFonts w:ascii="Consolas" w:hAnsi="Consolas" w:cs="Consolas"/>
          <w:color w:val="000000"/>
          <w:shd w:val="clear" w:color="auto" w:fill="FFFFFF"/>
        </w:rPr>
      </w:pPr>
    </w:p>
    <w:p w:rsidR="009F2302" w:rsidRDefault="009F2302" w:rsidP="009F2302">
      <w:pPr>
        <w:pStyle w:val="HTMLPreformatted"/>
        <w:shd w:val="clear" w:color="auto" w:fill="FFFFFF"/>
        <w:rPr>
          <w:ins w:id="7669" w:author="Unknown"/>
          <w:rStyle w:val="HTMLCode"/>
          <w:rFonts w:ascii="Consolas" w:hAnsi="Consolas" w:cs="Consolas"/>
          <w:color w:val="000000"/>
          <w:shd w:val="clear" w:color="auto" w:fill="FFFFFF"/>
        </w:rPr>
      </w:pPr>
      <w:ins w:id="7670"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WpfTutorialSamples.DataBinding</w:t>
        </w:r>
      </w:ins>
    </w:p>
    <w:p w:rsidR="009F2302" w:rsidRDefault="009F2302" w:rsidP="009F2302">
      <w:pPr>
        <w:pStyle w:val="HTMLPreformatted"/>
        <w:shd w:val="clear" w:color="auto" w:fill="FFFFFF"/>
        <w:rPr>
          <w:ins w:id="7671" w:author="Unknown"/>
          <w:rStyle w:val="HTMLCode"/>
          <w:rFonts w:ascii="Consolas" w:hAnsi="Consolas" w:cs="Consolas"/>
          <w:color w:val="000000"/>
          <w:shd w:val="clear" w:color="auto" w:fill="FFFFFF"/>
        </w:rPr>
      </w:pPr>
      <w:ins w:id="7672" w:author="Unknown">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673" w:author="Unknown"/>
          <w:rStyle w:val="HTMLCode"/>
          <w:rFonts w:ascii="Consolas" w:hAnsi="Consolas" w:cs="Consolas"/>
          <w:color w:val="000000"/>
          <w:shd w:val="clear" w:color="auto" w:fill="FFFFFF"/>
        </w:rPr>
      </w:pPr>
      <w:ins w:id="7674"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ConverterSample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9F2302" w:rsidRDefault="009F2302" w:rsidP="009F2302">
      <w:pPr>
        <w:pStyle w:val="HTMLPreformatted"/>
        <w:shd w:val="clear" w:color="auto" w:fill="FFFFFF"/>
        <w:rPr>
          <w:ins w:id="7675" w:author="Unknown"/>
          <w:rStyle w:val="HTMLCode"/>
          <w:rFonts w:ascii="Consolas" w:hAnsi="Consolas" w:cs="Consolas"/>
          <w:color w:val="000000"/>
          <w:shd w:val="clear" w:color="auto" w:fill="FFFFFF"/>
        </w:rPr>
      </w:pPr>
      <w:ins w:id="7676" w:author="Unknown">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677" w:author="Unknown"/>
          <w:rStyle w:val="HTMLCode"/>
          <w:rFonts w:ascii="Consolas" w:hAnsi="Consolas" w:cs="Consolas"/>
          <w:color w:val="000000"/>
          <w:shd w:val="clear" w:color="auto" w:fill="FFFFFF"/>
        </w:rPr>
      </w:pPr>
      <w:ins w:id="767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ConverterSample</w:t>
        </w:r>
        <w:r>
          <w:rPr>
            <w:rStyle w:val="hljs-function"/>
            <w:rFonts w:ascii="Consolas" w:hAnsi="Consolas" w:cs="Consolas"/>
            <w:color w:val="000000"/>
            <w:shd w:val="clear" w:color="auto" w:fill="FFFFFF"/>
          </w:rPr>
          <w:t>()</w:t>
        </w:r>
      </w:ins>
    </w:p>
    <w:p w:rsidR="009F2302" w:rsidRDefault="009F2302" w:rsidP="009F2302">
      <w:pPr>
        <w:pStyle w:val="HTMLPreformatted"/>
        <w:shd w:val="clear" w:color="auto" w:fill="FFFFFF"/>
        <w:rPr>
          <w:ins w:id="7679" w:author="Unknown"/>
          <w:rStyle w:val="HTMLCode"/>
          <w:rFonts w:ascii="Consolas" w:hAnsi="Consolas" w:cs="Consolas"/>
          <w:color w:val="000000"/>
          <w:shd w:val="clear" w:color="auto" w:fill="FFFFFF"/>
        </w:rPr>
      </w:pPr>
      <w:ins w:id="768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681" w:author="Unknown"/>
          <w:rStyle w:val="HTMLCode"/>
          <w:rFonts w:ascii="Consolas" w:hAnsi="Consolas" w:cs="Consolas"/>
          <w:color w:val="000000"/>
          <w:shd w:val="clear" w:color="auto" w:fill="FFFFFF"/>
        </w:rPr>
      </w:pPr>
      <w:ins w:id="76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9F2302" w:rsidRDefault="009F2302" w:rsidP="009F2302">
      <w:pPr>
        <w:pStyle w:val="HTMLPreformatted"/>
        <w:shd w:val="clear" w:color="auto" w:fill="FFFFFF"/>
        <w:rPr>
          <w:ins w:id="7683" w:author="Unknown"/>
          <w:rStyle w:val="HTMLCode"/>
          <w:rFonts w:ascii="Consolas" w:hAnsi="Consolas" w:cs="Consolas"/>
          <w:color w:val="000000"/>
          <w:shd w:val="clear" w:color="auto" w:fill="FFFFFF"/>
        </w:rPr>
      </w:pPr>
      <w:ins w:id="76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685" w:author="Unknown"/>
          <w:rStyle w:val="HTMLCode"/>
          <w:rFonts w:ascii="Consolas" w:hAnsi="Consolas" w:cs="Consolas"/>
          <w:color w:val="000000"/>
          <w:shd w:val="clear" w:color="auto" w:fill="FFFFFF"/>
        </w:rPr>
      </w:pPr>
      <w:ins w:id="7686" w:author="Unknown">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687" w:author="Unknown"/>
          <w:rStyle w:val="HTMLCode"/>
          <w:rFonts w:ascii="Consolas" w:hAnsi="Consolas" w:cs="Consolas"/>
          <w:color w:val="000000"/>
          <w:shd w:val="clear" w:color="auto" w:fill="FFFFFF"/>
        </w:rPr>
      </w:pPr>
    </w:p>
    <w:p w:rsidR="009F2302" w:rsidRDefault="009F2302" w:rsidP="009F2302">
      <w:pPr>
        <w:pStyle w:val="HTMLPreformatted"/>
        <w:shd w:val="clear" w:color="auto" w:fill="FFFFFF"/>
        <w:rPr>
          <w:ins w:id="7688" w:author="Unknown"/>
          <w:rStyle w:val="HTMLCode"/>
          <w:rFonts w:ascii="Consolas" w:hAnsi="Consolas" w:cs="Consolas"/>
          <w:color w:val="000000"/>
          <w:shd w:val="clear" w:color="auto" w:fill="FFFFFF"/>
        </w:rPr>
      </w:pPr>
      <w:ins w:id="7689"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YesNoToBooleanConverter</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IValueConverter</w:t>
        </w:r>
      </w:ins>
    </w:p>
    <w:p w:rsidR="009F2302" w:rsidRDefault="009F2302" w:rsidP="009F2302">
      <w:pPr>
        <w:pStyle w:val="HTMLPreformatted"/>
        <w:shd w:val="clear" w:color="auto" w:fill="FFFFFF"/>
        <w:rPr>
          <w:ins w:id="7690" w:author="Unknown"/>
          <w:rStyle w:val="HTMLCode"/>
          <w:rFonts w:ascii="Consolas" w:hAnsi="Consolas" w:cs="Consolas"/>
          <w:color w:val="000000"/>
          <w:shd w:val="clear" w:color="auto" w:fill="FFFFFF"/>
        </w:rPr>
      </w:pPr>
      <w:ins w:id="7691" w:author="Unknown">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692" w:author="Unknown"/>
          <w:rStyle w:val="HTMLCode"/>
          <w:rFonts w:ascii="Consolas" w:hAnsi="Consolas" w:cs="Consolas"/>
          <w:color w:val="000000"/>
          <w:shd w:val="clear" w:color="auto" w:fill="FFFFFF"/>
        </w:rPr>
      </w:pPr>
      <w:ins w:id="769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object</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Convert</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value</w:t>
        </w:r>
        <w:r>
          <w:rPr>
            <w:rStyle w:val="hljs-params"/>
            <w:rFonts w:ascii="Consolas" w:hAnsi="Consolas" w:cs="Consolas"/>
            <w:color w:val="000000"/>
            <w:shd w:val="clear" w:color="auto" w:fill="FFFFFF"/>
          </w:rPr>
          <w:t xml:space="preserve">, Type targetType, </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parameter, System.Globalization.CultureInfo culture</w:t>
        </w:r>
        <w:r>
          <w:rPr>
            <w:rStyle w:val="hljs-function"/>
            <w:rFonts w:ascii="Consolas" w:hAnsi="Consolas" w:cs="Consolas"/>
            <w:color w:val="000000"/>
            <w:shd w:val="clear" w:color="auto" w:fill="FFFFFF"/>
          </w:rPr>
          <w:t>)</w:t>
        </w:r>
      </w:ins>
    </w:p>
    <w:p w:rsidR="009F2302" w:rsidRDefault="009F2302" w:rsidP="009F2302">
      <w:pPr>
        <w:pStyle w:val="HTMLPreformatted"/>
        <w:shd w:val="clear" w:color="auto" w:fill="FFFFFF"/>
        <w:rPr>
          <w:ins w:id="7694" w:author="Unknown"/>
          <w:rStyle w:val="HTMLCode"/>
          <w:rFonts w:ascii="Consolas" w:hAnsi="Consolas" w:cs="Consolas"/>
          <w:color w:val="000000"/>
          <w:shd w:val="clear" w:color="auto" w:fill="FFFFFF"/>
        </w:rPr>
      </w:pPr>
      <w:ins w:id="769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696" w:author="Unknown"/>
          <w:rStyle w:val="HTMLCode"/>
          <w:rFonts w:ascii="Consolas" w:hAnsi="Consolas" w:cs="Consolas"/>
          <w:color w:val="000000"/>
          <w:shd w:val="clear" w:color="auto" w:fill="FFFFFF"/>
        </w:rPr>
      </w:pPr>
      <w:ins w:id="769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switch</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.ToString().ToLower())</w:t>
        </w:r>
      </w:ins>
    </w:p>
    <w:p w:rsidR="009F2302" w:rsidRDefault="009F2302" w:rsidP="009F2302">
      <w:pPr>
        <w:pStyle w:val="HTMLPreformatted"/>
        <w:shd w:val="clear" w:color="auto" w:fill="FFFFFF"/>
        <w:rPr>
          <w:ins w:id="7698" w:author="Unknown"/>
          <w:rStyle w:val="HTMLCode"/>
          <w:rFonts w:ascii="Consolas" w:hAnsi="Consolas" w:cs="Consolas"/>
          <w:color w:val="000000"/>
          <w:shd w:val="clear" w:color="auto" w:fill="FFFFFF"/>
        </w:rPr>
      </w:pPr>
      <w:ins w:id="76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00" w:author="Unknown"/>
          <w:rStyle w:val="HTMLCode"/>
          <w:rFonts w:ascii="Consolas" w:hAnsi="Consolas" w:cs="Consolas"/>
          <w:color w:val="000000"/>
          <w:shd w:val="clear" w:color="auto" w:fill="FFFFFF"/>
        </w:rPr>
      </w:pPr>
      <w:ins w:id="77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"yes"</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02" w:author="Unknown"/>
          <w:rStyle w:val="HTMLCode"/>
          <w:rFonts w:ascii="Consolas" w:hAnsi="Consolas" w:cs="Consolas"/>
          <w:color w:val="000000"/>
          <w:shd w:val="clear" w:color="auto" w:fill="FFFFFF"/>
        </w:rPr>
      </w:pPr>
      <w:ins w:id="77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"oui"</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04" w:author="Unknown"/>
          <w:rStyle w:val="HTMLCode"/>
          <w:rFonts w:ascii="Consolas" w:hAnsi="Consolas" w:cs="Consolas"/>
          <w:color w:val="000000"/>
          <w:shd w:val="clear" w:color="auto" w:fill="FFFFFF"/>
        </w:rPr>
      </w:pPr>
      <w:ins w:id="77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06" w:author="Unknown"/>
          <w:rStyle w:val="HTMLCode"/>
          <w:rFonts w:ascii="Consolas" w:hAnsi="Consolas" w:cs="Consolas"/>
          <w:color w:val="000000"/>
          <w:shd w:val="clear" w:color="auto" w:fill="FFFFFF"/>
        </w:rPr>
      </w:pPr>
      <w:ins w:id="77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"no"</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08" w:author="Unknown"/>
          <w:rStyle w:val="HTMLCode"/>
          <w:rFonts w:ascii="Consolas" w:hAnsi="Consolas" w:cs="Consolas"/>
          <w:color w:val="000000"/>
          <w:shd w:val="clear" w:color="auto" w:fill="FFFFFF"/>
        </w:rPr>
      </w:pPr>
      <w:ins w:id="77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"non"</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10" w:author="Unknown"/>
          <w:rStyle w:val="HTMLCode"/>
          <w:rFonts w:ascii="Consolas" w:hAnsi="Consolas" w:cs="Consolas"/>
          <w:color w:val="000000"/>
          <w:shd w:val="clear" w:color="auto" w:fill="FFFFFF"/>
        </w:rPr>
      </w:pPr>
      <w:ins w:id="771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literal"/>
            <w:rFonts w:ascii="Consolas" w:hAnsi="Consolas" w:cs="Consolas"/>
            <w:color w:val="A31515"/>
            <w:shd w:val="clear" w:color="auto" w:fill="FFFFFF"/>
          </w:rPr>
          <w:t>false</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12" w:author="Unknown"/>
          <w:rStyle w:val="HTMLCode"/>
          <w:rFonts w:ascii="Consolas" w:hAnsi="Consolas" w:cs="Consolas"/>
          <w:color w:val="000000"/>
          <w:shd w:val="clear" w:color="auto" w:fill="FFFFFF"/>
        </w:rPr>
      </w:pPr>
      <w:ins w:id="77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14" w:author="Unknown"/>
          <w:rStyle w:val="HTMLCode"/>
          <w:rFonts w:ascii="Consolas" w:hAnsi="Consolas" w:cs="Consolas"/>
          <w:color w:val="000000"/>
          <w:shd w:val="clear" w:color="auto" w:fill="FFFFFF"/>
        </w:rPr>
      </w:pPr>
      <w:ins w:id="77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literal"/>
            <w:rFonts w:ascii="Consolas" w:hAnsi="Consolas" w:cs="Consolas"/>
            <w:color w:val="A31515"/>
            <w:shd w:val="clear" w:color="auto" w:fill="FFFFFF"/>
          </w:rPr>
          <w:t>false</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16" w:author="Unknown"/>
          <w:rStyle w:val="HTMLCode"/>
          <w:rFonts w:ascii="Consolas" w:hAnsi="Consolas" w:cs="Consolas"/>
          <w:color w:val="000000"/>
          <w:shd w:val="clear" w:color="auto" w:fill="FFFFFF"/>
        </w:rPr>
      </w:pPr>
      <w:ins w:id="771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18" w:author="Unknown"/>
          <w:rStyle w:val="HTMLCode"/>
          <w:rFonts w:ascii="Consolas" w:hAnsi="Consolas" w:cs="Consolas"/>
          <w:color w:val="000000"/>
          <w:shd w:val="clear" w:color="auto" w:fill="FFFFFF"/>
        </w:rPr>
      </w:pPr>
    </w:p>
    <w:p w:rsidR="009F2302" w:rsidRDefault="009F2302" w:rsidP="009F2302">
      <w:pPr>
        <w:pStyle w:val="HTMLPreformatted"/>
        <w:shd w:val="clear" w:color="auto" w:fill="FFFFFF"/>
        <w:rPr>
          <w:ins w:id="7719" w:author="Unknown"/>
          <w:rStyle w:val="HTMLCode"/>
          <w:rFonts w:ascii="Consolas" w:hAnsi="Consolas" w:cs="Consolas"/>
          <w:color w:val="000000"/>
          <w:shd w:val="clear" w:color="auto" w:fill="FFFFFF"/>
        </w:rPr>
      </w:pPr>
      <w:ins w:id="772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object</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ConvertBack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value</w:t>
        </w:r>
        <w:r>
          <w:rPr>
            <w:rStyle w:val="hljs-params"/>
            <w:rFonts w:ascii="Consolas" w:hAnsi="Consolas" w:cs="Consolas"/>
            <w:color w:val="000000"/>
            <w:shd w:val="clear" w:color="auto" w:fill="FFFFFF"/>
          </w:rPr>
          <w:t xml:space="preserve">, Type targetType, </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parameter, System.Globalization.CultureInfo culture</w:t>
        </w:r>
        <w:r>
          <w:rPr>
            <w:rStyle w:val="hljs-function"/>
            <w:rFonts w:ascii="Consolas" w:hAnsi="Consolas" w:cs="Consolas"/>
            <w:color w:val="000000"/>
            <w:shd w:val="clear" w:color="auto" w:fill="FFFFFF"/>
          </w:rPr>
          <w:t>)</w:t>
        </w:r>
      </w:ins>
    </w:p>
    <w:p w:rsidR="009F2302" w:rsidRDefault="009F2302" w:rsidP="009F2302">
      <w:pPr>
        <w:pStyle w:val="HTMLPreformatted"/>
        <w:shd w:val="clear" w:color="auto" w:fill="FFFFFF"/>
        <w:rPr>
          <w:ins w:id="7721" w:author="Unknown"/>
          <w:rStyle w:val="HTMLCode"/>
          <w:rFonts w:ascii="Consolas" w:hAnsi="Consolas" w:cs="Consolas"/>
          <w:color w:val="000000"/>
          <w:shd w:val="clear" w:color="auto" w:fill="FFFFFF"/>
        </w:rPr>
      </w:pPr>
      <w:ins w:id="772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23" w:author="Unknown"/>
          <w:rStyle w:val="HTMLCode"/>
          <w:rFonts w:ascii="Consolas" w:hAnsi="Consolas" w:cs="Consolas"/>
          <w:color w:val="000000"/>
          <w:shd w:val="clear" w:color="auto" w:fill="FFFFFF"/>
        </w:rPr>
      </w:pPr>
      <w:ins w:id="7724"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is</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bool</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25" w:author="Unknown"/>
          <w:rStyle w:val="HTMLCode"/>
          <w:rFonts w:ascii="Consolas" w:hAnsi="Consolas" w:cs="Consolas"/>
          <w:color w:val="000000"/>
          <w:shd w:val="clear" w:color="auto" w:fill="FFFFFF"/>
        </w:rPr>
      </w:pPr>
      <w:ins w:id="77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27" w:author="Unknown"/>
          <w:rStyle w:val="HTMLCode"/>
          <w:rFonts w:ascii="Consolas" w:hAnsi="Consolas" w:cs="Consolas"/>
          <w:color w:val="000000"/>
          <w:shd w:val="clear" w:color="auto" w:fill="FFFFFF"/>
        </w:rPr>
      </w:pPr>
      <w:ins w:id="772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bool</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value</w:t>
        </w:r>
        <w:r>
          <w:rPr>
            <w:rStyle w:val="HTMLCode"/>
            <w:rFonts w:ascii="Consolas" w:hAnsi="Consolas" w:cs="Consolas"/>
            <w:color w:val="000000"/>
            <w:shd w:val="clear" w:color="auto" w:fill="FFFFFF"/>
          </w:rPr>
          <w:t xml:space="preserve">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29" w:author="Unknown"/>
          <w:rStyle w:val="HTMLCode"/>
          <w:rFonts w:ascii="Consolas" w:hAnsi="Consolas" w:cs="Consolas"/>
          <w:color w:val="000000"/>
          <w:shd w:val="clear" w:color="auto" w:fill="FFFFFF"/>
        </w:rPr>
      </w:pPr>
      <w:ins w:id="773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"yes"</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31" w:author="Unknown"/>
          <w:rStyle w:val="HTMLCode"/>
          <w:rFonts w:ascii="Consolas" w:hAnsi="Consolas" w:cs="Consolas"/>
          <w:color w:val="000000"/>
          <w:shd w:val="clear" w:color="auto" w:fill="FFFFFF"/>
        </w:rPr>
      </w:pPr>
      <w:ins w:id="77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else</w:t>
        </w:r>
      </w:ins>
    </w:p>
    <w:p w:rsidR="009F2302" w:rsidRDefault="009F2302" w:rsidP="009F2302">
      <w:pPr>
        <w:pStyle w:val="HTMLPreformatted"/>
        <w:shd w:val="clear" w:color="auto" w:fill="FFFFFF"/>
        <w:rPr>
          <w:ins w:id="7733" w:author="Unknown"/>
          <w:rStyle w:val="HTMLCode"/>
          <w:rFonts w:ascii="Consolas" w:hAnsi="Consolas" w:cs="Consolas"/>
          <w:color w:val="000000"/>
          <w:shd w:val="clear" w:color="auto" w:fill="FFFFFF"/>
        </w:rPr>
      </w:pPr>
      <w:ins w:id="77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"no"</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35" w:author="Unknown"/>
          <w:rStyle w:val="HTMLCode"/>
          <w:rFonts w:ascii="Consolas" w:hAnsi="Consolas" w:cs="Consolas"/>
          <w:color w:val="000000"/>
          <w:shd w:val="clear" w:color="auto" w:fill="FFFFFF"/>
        </w:rPr>
      </w:pPr>
      <w:ins w:id="773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37" w:author="Unknown"/>
          <w:rStyle w:val="HTMLCode"/>
          <w:rFonts w:ascii="Consolas" w:hAnsi="Consolas" w:cs="Consolas"/>
          <w:color w:val="000000"/>
          <w:shd w:val="clear" w:color="auto" w:fill="FFFFFF"/>
        </w:rPr>
      </w:pPr>
      <w:ins w:id="77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"no"</w:t>
        </w:r>
        <w:r>
          <w:rPr>
            <w:rStyle w:val="HTMLCode"/>
            <w:rFonts w:ascii="Consolas" w:hAnsi="Consolas" w:cs="Consolas"/>
            <w:color w:val="000000"/>
            <w:shd w:val="clear" w:color="auto" w:fill="FFFFFF"/>
          </w:rPr>
          <w:t>;</w:t>
        </w:r>
      </w:ins>
    </w:p>
    <w:p w:rsidR="009F2302" w:rsidRDefault="009F2302" w:rsidP="009F2302">
      <w:pPr>
        <w:pStyle w:val="HTMLPreformatted"/>
        <w:shd w:val="clear" w:color="auto" w:fill="FFFFFF"/>
        <w:rPr>
          <w:ins w:id="7739" w:author="Unknown"/>
          <w:rStyle w:val="HTMLCode"/>
          <w:rFonts w:ascii="Consolas" w:hAnsi="Consolas" w:cs="Consolas"/>
          <w:color w:val="000000"/>
          <w:shd w:val="clear" w:color="auto" w:fill="FFFFFF"/>
        </w:rPr>
      </w:pPr>
      <w:ins w:id="77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41" w:author="Unknown"/>
          <w:rStyle w:val="HTMLCode"/>
          <w:rFonts w:ascii="Consolas" w:hAnsi="Consolas" w:cs="Consolas"/>
          <w:color w:val="000000"/>
          <w:shd w:val="clear" w:color="auto" w:fill="FFFFFF"/>
        </w:rPr>
      </w:pPr>
      <w:ins w:id="7742" w:author="Unknown">
        <w:r>
          <w:rPr>
            <w:rStyle w:val="HTMLCode"/>
            <w:rFonts w:ascii="Consolas" w:hAnsi="Consolas" w:cs="Consolas"/>
            <w:color w:val="000000"/>
            <w:shd w:val="clear" w:color="auto" w:fill="FFFFFF"/>
          </w:rPr>
          <w:tab/>
          <w:t>}</w:t>
        </w:r>
      </w:ins>
    </w:p>
    <w:p w:rsidR="009F2302" w:rsidRDefault="009F2302" w:rsidP="009F2302">
      <w:pPr>
        <w:pStyle w:val="HTMLPreformatted"/>
        <w:shd w:val="clear" w:color="auto" w:fill="FFFFFF"/>
        <w:rPr>
          <w:ins w:id="7743" w:author="Unknown"/>
          <w:rFonts w:ascii="Consolas" w:hAnsi="Consolas" w:cs="Consolas"/>
          <w:color w:val="212529"/>
          <w:sz w:val="16"/>
          <w:szCs w:val="16"/>
        </w:rPr>
      </w:pPr>
      <w:ins w:id="7744" w:author="Unknown">
        <w:r>
          <w:rPr>
            <w:rStyle w:val="HTMLCode"/>
            <w:rFonts w:ascii="Consolas" w:hAnsi="Consolas" w:cs="Consolas"/>
            <w:color w:val="000000"/>
            <w:shd w:val="clear" w:color="auto" w:fill="FFFFFF"/>
          </w:rPr>
          <w:t>}</w:t>
        </w:r>
      </w:ins>
    </w:p>
    <w:p w:rsidR="009F2302" w:rsidRDefault="009F2302" w:rsidP="009F2302">
      <w:pPr>
        <w:shd w:val="clear" w:color="auto" w:fill="FFFFFF"/>
        <w:jc w:val="center"/>
        <w:rPr>
          <w:ins w:id="7745" w:author="Unknown"/>
          <w:rFonts w:ascii="Segoe UI" w:hAnsi="Segoe UI" w:cs="Segoe UI"/>
          <w:color w:val="212529"/>
          <w:sz w:val="18"/>
          <w:szCs w:val="18"/>
        </w:rPr>
      </w:pPr>
      <w:r>
        <w:rPr>
          <w:rFonts w:ascii="Segoe UI" w:hAnsi="Segoe UI" w:cs="Segoe UI"/>
          <w:noProof/>
          <w:color w:val="212529"/>
          <w:sz w:val="18"/>
          <w:szCs w:val="18"/>
        </w:rPr>
        <w:drawing>
          <wp:inline distT="0" distB="0" distL="0" distR="0">
            <wp:extent cx="2377440" cy="1331595"/>
            <wp:effectExtent l="19050" t="0" r="3810" b="0"/>
            <wp:docPr id="62" name="aelm604" descr="https://www.wpf-tutorial.com/Images/ArticleImages/1/chapters/data-binding/converter_simple_no_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04" descr="https://www.wpf-tutorial.com/Images/ArticleImages/1/chapters/data-binding/converter_simple_no_value.png"/>
                    <pic:cNvPicPr>
                      <a:picLocks noChangeAspect="1" noChangeArrowheads="1"/>
                    </pic:cNvPicPr>
                  </pic:nvPicPr>
                  <pic:blipFill>
                    <a:blip r:embed="rId211"/>
                    <a:srcRect/>
                    <a:stretch>
                      <a:fillRect/>
                    </a:stretch>
                  </pic:blipFill>
                  <pic:spPr bwMode="auto">
                    <a:xfrm>
                      <a:off x="0" y="0"/>
                      <a:ext cx="2377440" cy="1331595"/>
                    </a:xfrm>
                    <a:prstGeom prst="rect">
                      <a:avLst/>
                    </a:prstGeom>
                    <a:noFill/>
                    <a:ln w="9525">
                      <a:noFill/>
                      <a:miter lim="800000"/>
                      <a:headEnd/>
                      <a:tailEnd/>
                    </a:ln>
                  </pic:spPr>
                </pic:pic>
              </a:graphicData>
            </a:graphic>
          </wp:inline>
        </w:drawing>
      </w:r>
      <w:r>
        <w:rPr>
          <w:rFonts w:ascii="Segoe UI" w:hAnsi="Segoe UI" w:cs="Segoe UI"/>
          <w:noProof/>
          <w:color w:val="212529"/>
          <w:sz w:val="18"/>
          <w:szCs w:val="18"/>
        </w:rPr>
        <w:drawing>
          <wp:inline distT="0" distB="0" distL="0" distR="0">
            <wp:extent cx="2377440" cy="1331595"/>
            <wp:effectExtent l="19050" t="0" r="3810" b="0"/>
            <wp:docPr id="61" name="aelm605" descr="https://www.wpf-tutorial.com/Images/ArticleImages/1/chapters/data-binding/converter_simple_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05" descr="https://www.wpf-tutorial.com/Images/ArticleImages/1/chapters/data-binding/converter_simple_false.png"/>
                    <pic:cNvPicPr>
                      <a:picLocks noChangeAspect="1" noChangeArrowheads="1"/>
                    </pic:cNvPicPr>
                  </pic:nvPicPr>
                  <pic:blipFill>
                    <a:blip r:embed="rId212"/>
                    <a:srcRect/>
                    <a:stretch>
                      <a:fillRect/>
                    </a:stretch>
                  </pic:blipFill>
                  <pic:spPr bwMode="auto">
                    <a:xfrm>
                      <a:off x="0" y="0"/>
                      <a:ext cx="2377440" cy="1331595"/>
                    </a:xfrm>
                    <a:prstGeom prst="rect">
                      <a:avLst/>
                    </a:prstGeom>
                    <a:noFill/>
                    <a:ln w="9525">
                      <a:noFill/>
                      <a:miter lim="800000"/>
                      <a:headEnd/>
                      <a:tailEnd/>
                    </a:ln>
                  </pic:spPr>
                </pic:pic>
              </a:graphicData>
            </a:graphic>
          </wp:inline>
        </w:drawing>
      </w:r>
      <w:r>
        <w:rPr>
          <w:rFonts w:ascii="Segoe UI" w:hAnsi="Segoe UI" w:cs="Segoe UI"/>
          <w:noProof/>
          <w:color w:val="212529"/>
          <w:sz w:val="18"/>
          <w:szCs w:val="18"/>
        </w:rPr>
        <w:drawing>
          <wp:inline distT="0" distB="0" distL="0" distR="0">
            <wp:extent cx="2377440" cy="1331595"/>
            <wp:effectExtent l="19050" t="0" r="3810" b="0"/>
            <wp:docPr id="58" name="aelm606" descr="https://www.wpf-tutorial.com/Images/ArticleImages/1/chapters/data-binding/convert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06" descr="https://www.wpf-tutorial.com/Images/ArticleImages/1/chapters/data-binding/converter_simple.png"/>
                    <pic:cNvPicPr>
                      <a:picLocks noChangeAspect="1" noChangeArrowheads="1"/>
                    </pic:cNvPicPr>
                  </pic:nvPicPr>
                  <pic:blipFill>
                    <a:blip r:embed="rId213"/>
                    <a:srcRect/>
                    <a:stretch>
                      <a:fillRect/>
                    </a:stretch>
                  </pic:blipFill>
                  <pic:spPr bwMode="auto">
                    <a:xfrm>
                      <a:off x="0" y="0"/>
                      <a:ext cx="2377440" cy="1331595"/>
                    </a:xfrm>
                    <a:prstGeom prst="rect">
                      <a:avLst/>
                    </a:prstGeom>
                    <a:noFill/>
                    <a:ln w="9525">
                      <a:noFill/>
                      <a:miter lim="800000"/>
                      <a:headEnd/>
                      <a:tailEnd/>
                    </a:ln>
                  </pic:spPr>
                </pic:pic>
              </a:graphicData>
            </a:graphic>
          </wp:inline>
        </w:drawing>
      </w:r>
    </w:p>
    <w:p w:rsidR="009F2302" w:rsidRDefault="009F2302" w:rsidP="009F2302">
      <w:pPr>
        <w:pStyle w:val="Heading2"/>
        <w:shd w:val="clear" w:color="auto" w:fill="FFFFFF"/>
        <w:spacing w:before="0"/>
        <w:rPr>
          <w:ins w:id="7746" w:author="Unknown"/>
          <w:rFonts w:ascii="Segoe UI" w:hAnsi="Segoe UI" w:cs="Segoe UI"/>
          <w:b w:val="0"/>
          <w:bCs w:val="0"/>
          <w:color w:val="33393E"/>
          <w:sz w:val="36"/>
          <w:szCs w:val="36"/>
        </w:rPr>
      </w:pPr>
      <w:ins w:id="7747" w:author="Unknown">
        <w:r>
          <w:rPr>
            <w:rFonts w:ascii="Segoe UI" w:hAnsi="Segoe UI" w:cs="Segoe UI"/>
            <w:b w:val="0"/>
            <w:bCs w:val="0"/>
            <w:color w:val="33393E"/>
          </w:rPr>
          <w:t>Code-behind</w:t>
        </w:r>
      </w:ins>
    </w:p>
    <w:p w:rsidR="009F2302" w:rsidRDefault="009F2302" w:rsidP="009F2302">
      <w:pPr>
        <w:pStyle w:val="NormalWeb"/>
        <w:shd w:val="clear" w:color="auto" w:fill="FFFFFF"/>
        <w:spacing w:before="288" w:beforeAutospacing="0" w:after="288" w:afterAutospacing="0"/>
        <w:rPr>
          <w:ins w:id="7748" w:author="Unknown"/>
          <w:rFonts w:ascii="Segoe UI" w:hAnsi="Segoe UI" w:cs="Segoe UI"/>
          <w:color w:val="212529"/>
          <w:sz w:val="18"/>
          <w:szCs w:val="18"/>
        </w:rPr>
      </w:pPr>
      <w:ins w:id="7749" w:author="Unknown">
        <w:r>
          <w:rPr>
            <w:rFonts w:ascii="Segoe UI" w:hAnsi="Segoe UI" w:cs="Segoe UI"/>
            <w:color w:val="212529"/>
            <w:sz w:val="18"/>
            <w:szCs w:val="18"/>
          </w:rPr>
          <w:t>So, let's start from the back and then work our way through the example. We have implemented a converter in the Code-behind file called YesNoToBooleanConverter. As advertised, it just implements the two required methods, called Convert() and ConvertBack(). The Convert() methods assumes that it receives a string as the input (the </w:t>
        </w:r>
        <w:r>
          <w:rPr>
            <w:rStyle w:val="Emphasis"/>
            <w:rFonts w:ascii="Segoe UI" w:hAnsi="Segoe UI" w:cs="Segoe UI"/>
            <w:color w:val="212529"/>
            <w:sz w:val="18"/>
            <w:szCs w:val="18"/>
          </w:rPr>
          <w:t>value</w:t>
        </w:r>
        <w:r>
          <w:rPr>
            <w:rFonts w:ascii="Segoe UI" w:hAnsi="Segoe UI" w:cs="Segoe UI"/>
            <w:color w:val="212529"/>
            <w:sz w:val="18"/>
            <w:szCs w:val="18"/>
          </w:rPr>
          <w:t> parameter) and then converts it to a Boolean true or false value, with a fallback value of false. For fun, I added the possibility to do this conversion from French words as well.</w:t>
        </w:r>
      </w:ins>
    </w:p>
    <w:p w:rsidR="009F2302" w:rsidRDefault="009F2302" w:rsidP="009F2302">
      <w:pPr>
        <w:pStyle w:val="NormalWeb"/>
        <w:shd w:val="clear" w:color="auto" w:fill="FFFFFF"/>
        <w:spacing w:before="288" w:beforeAutospacing="0" w:after="288" w:afterAutospacing="0"/>
        <w:rPr>
          <w:ins w:id="7750" w:author="Unknown"/>
          <w:rFonts w:ascii="Segoe UI" w:hAnsi="Segoe UI" w:cs="Segoe UI"/>
          <w:color w:val="212529"/>
          <w:sz w:val="18"/>
          <w:szCs w:val="18"/>
        </w:rPr>
      </w:pPr>
      <w:ins w:id="7751" w:author="Unknown">
        <w:r>
          <w:rPr>
            <w:rFonts w:ascii="Segoe UI" w:hAnsi="Segoe UI" w:cs="Segoe UI"/>
            <w:color w:val="212529"/>
            <w:sz w:val="18"/>
            <w:szCs w:val="18"/>
          </w:rPr>
          <w:t>The ConvertBack() method obviously does the opposite: It assumes an input value with a Boolean type and then returns the English word "yes" or "no" in return, with a fallback value of "no".</w:t>
        </w:r>
      </w:ins>
    </w:p>
    <w:p w:rsidR="009F2302" w:rsidRDefault="009F2302" w:rsidP="009F2302">
      <w:pPr>
        <w:pStyle w:val="NormalWeb"/>
        <w:shd w:val="clear" w:color="auto" w:fill="FFFFFF"/>
        <w:spacing w:before="288" w:beforeAutospacing="0" w:after="288" w:afterAutospacing="0"/>
        <w:rPr>
          <w:ins w:id="7752" w:author="Unknown"/>
          <w:rFonts w:ascii="Segoe UI" w:hAnsi="Segoe UI" w:cs="Segoe UI"/>
          <w:color w:val="212529"/>
          <w:sz w:val="18"/>
          <w:szCs w:val="18"/>
        </w:rPr>
      </w:pPr>
      <w:ins w:id="7753" w:author="Unknown">
        <w:r>
          <w:rPr>
            <w:rFonts w:ascii="Segoe UI" w:hAnsi="Segoe UI" w:cs="Segoe UI"/>
            <w:color w:val="212529"/>
            <w:sz w:val="18"/>
            <w:szCs w:val="18"/>
          </w:rPr>
          <w:t>You may wonder about the additional parameters that these two methods take, but they're not needed in this example. We'll use them in one of the next chapters, where they will be explained.</w:t>
        </w:r>
      </w:ins>
    </w:p>
    <w:p w:rsidR="009F2302" w:rsidRDefault="009F2302" w:rsidP="009F2302">
      <w:pPr>
        <w:pStyle w:val="Heading2"/>
        <w:shd w:val="clear" w:color="auto" w:fill="FFFFFF"/>
        <w:spacing w:before="0"/>
        <w:rPr>
          <w:ins w:id="7754" w:author="Unknown"/>
          <w:rFonts w:ascii="Segoe UI" w:hAnsi="Segoe UI" w:cs="Segoe UI"/>
          <w:b w:val="0"/>
          <w:bCs w:val="0"/>
          <w:color w:val="33393E"/>
          <w:sz w:val="36"/>
          <w:szCs w:val="36"/>
        </w:rPr>
      </w:pPr>
      <w:ins w:id="7755" w:author="Unknown">
        <w:r>
          <w:rPr>
            <w:rFonts w:ascii="Segoe UI" w:hAnsi="Segoe UI" w:cs="Segoe UI"/>
            <w:b w:val="0"/>
            <w:bCs w:val="0"/>
            <w:color w:val="33393E"/>
          </w:rPr>
          <w:t>XAML</w:t>
        </w:r>
      </w:ins>
    </w:p>
    <w:p w:rsidR="009F2302" w:rsidRDefault="009F2302" w:rsidP="009F2302">
      <w:pPr>
        <w:pStyle w:val="NormalWeb"/>
        <w:shd w:val="clear" w:color="auto" w:fill="FFFFFF"/>
        <w:spacing w:before="288" w:beforeAutospacing="0" w:after="288" w:afterAutospacing="0"/>
        <w:rPr>
          <w:ins w:id="7756" w:author="Unknown"/>
          <w:rFonts w:ascii="Segoe UI" w:hAnsi="Segoe UI" w:cs="Segoe UI"/>
          <w:color w:val="212529"/>
          <w:sz w:val="18"/>
          <w:szCs w:val="18"/>
        </w:rPr>
      </w:pPr>
      <w:ins w:id="7757" w:author="Unknown">
        <w:r>
          <w:rPr>
            <w:rFonts w:ascii="Segoe UI" w:hAnsi="Segoe UI" w:cs="Segoe UI"/>
            <w:color w:val="212529"/>
            <w:sz w:val="18"/>
            <w:szCs w:val="18"/>
          </w:rPr>
          <w:t>In the XAML part of the program, we start off by declaring an instance of our converter as a resource for the window. We then have a TextBox, a couple of TextBlocks and a CheckBox control and this is where the interesting things are happening: We bind the value of the TextBox to the TextBlock and the CheckBox control and using the Converter property and our own converter reference, we juggle the values back and forth between a string and a Boolean value, depending on what's needed.</w:t>
        </w:r>
      </w:ins>
    </w:p>
    <w:p w:rsidR="009F2302" w:rsidRDefault="009F2302" w:rsidP="009F2302">
      <w:pPr>
        <w:pStyle w:val="NormalWeb"/>
        <w:shd w:val="clear" w:color="auto" w:fill="FFFFFF"/>
        <w:spacing w:before="288" w:beforeAutospacing="0" w:after="288" w:afterAutospacing="0"/>
        <w:rPr>
          <w:ins w:id="7758" w:author="Unknown"/>
          <w:rFonts w:ascii="Segoe UI" w:hAnsi="Segoe UI" w:cs="Segoe UI"/>
          <w:color w:val="212529"/>
          <w:sz w:val="18"/>
          <w:szCs w:val="18"/>
        </w:rPr>
      </w:pPr>
      <w:ins w:id="7759" w:author="Unknown">
        <w:r>
          <w:rPr>
            <w:rFonts w:ascii="Segoe UI" w:hAnsi="Segoe UI" w:cs="Segoe UI"/>
            <w:color w:val="212529"/>
            <w:sz w:val="18"/>
            <w:szCs w:val="18"/>
          </w:rPr>
          <w:lastRenderedPageBreak/>
          <w:t>If you try to run this example, you will be able to change the value in two places: By writing "yes" in the TextBox (or any other value, if you want false) or by checking the CheckBox. No matter what you do, the change will be reflected in the other control as well as in the TextBlock.</w:t>
        </w:r>
      </w:ins>
    </w:p>
    <w:p w:rsidR="000F3AD0" w:rsidRDefault="000F3AD0" w:rsidP="000F3AD0">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StringFormat property</w:t>
      </w:r>
    </w:p>
    <w:p w:rsidR="000F3AD0" w:rsidRDefault="000F3AD0" w:rsidP="000F3AD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As we saw in the previous chapters, the way to manipulate the output of a binding before it is shown is typically through the use of a converter. The cool thing about the converters is that they allow you to convert any data type into a completely different data type. However, for more simple usage scenarios, where you just want to change the way a certain value is shown and not necessarily convert it into a different type, the </w:t>
      </w:r>
      <w:r>
        <w:rPr>
          <w:rFonts w:ascii="Segoe UI" w:hAnsi="Segoe UI" w:cs="Segoe UI"/>
          <w:b/>
          <w:bCs/>
          <w:color w:val="212529"/>
          <w:sz w:val="18"/>
          <w:szCs w:val="18"/>
        </w:rPr>
        <w:t>StringFormat</w:t>
      </w:r>
      <w:r>
        <w:rPr>
          <w:rFonts w:ascii="Segoe UI" w:hAnsi="Segoe UI" w:cs="Segoe UI"/>
          <w:color w:val="212529"/>
          <w:sz w:val="18"/>
          <w:szCs w:val="18"/>
        </w:rPr>
        <w:t> property might very well be enough.</w:t>
      </w:r>
    </w:p>
    <w:p w:rsidR="000F3AD0" w:rsidRDefault="000F3AD0" w:rsidP="000F3AD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Using the StringFormat property of a binding, you lose some of the flexibility you get when using a converter, but in return, it's much simpler to use and doesn't involve the creation of a new class in a new file.</w:t>
      </w:r>
    </w:p>
    <w:p w:rsidR="000F3AD0" w:rsidRDefault="000F3AD0" w:rsidP="000F3AD0">
      <w:pPr>
        <w:pStyle w:val="NormalWeb"/>
        <w:shd w:val="clear" w:color="auto" w:fill="FFFFFF"/>
        <w:spacing w:before="288" w:beforeAutospacing="0" w:after="288" w:afterAutospacing="0"/>
        <w:rPr>
          <w:ins w:id="7760" w:author="Unknown"/>
          <w:rFonts w:ascii="Segoe UI" w:hAnsi="Segoe UI" w:cs="Segoe UI"/>
          <w:color w:val="212529"/>
          <w:sz w:val="18"/>
          <w:szCs w:val="18"/>
        </w:rPr>
      </w:pPr>
      <w:ins w:id="7761" w:author="Unknown">
        <w:r>
          <w:rPr>
            <w:rFonts w:ascii="Segoe UI" w:hAnsi="Segoe UI" w:cs="Segoe UI"/>
            <w:color w:val="212529"/>
            <w:sz w:val="18"/>
            <w:szCs w:val="18"/>
          </w:rPr>
          <w:t>The StringFormat property does exactly what the name implies: It formats the output string, simply by calling the String.Format method. Sometimes an example says more than a thousand words, so before I hit that word count, let's jump straight into an example:</w:t>
        </w:r>
      </w:ins>
    </w:p>
    <w:p w:rsidR="000F3AD0" w:rsidRDefault="003C5A45" w:rsidP="000F3AD0">
      <w:pPr>
        <w:shd w:val="clear" w:color="auto" w:fill="FFFFFF"/>
        <w:jc w:val="right"/>
        <w:rPr>
          <w:ins w:id="7762" w:author="Unknown"/>
          <w:rFonts w:ascii="Segoe UI" w:hAnsi="Segoe UI" w:cs="Segoe UI"/>
          <w:color w:val="212529"/>
          <w:sz w:val="18"/>
          <w:szCs w:val="18"/>
        </w:rPr>
      </w:pPr>
      <w:ins w:id="7763" w:author="Unknown">
        <w:r>
          <w:rPr>
            <w:rFonts w:ascii="Segoe UI" w:hAnsi="Segoe UI" w:cs="Segoe UI"/>
            <w:color w:val="212529"/>
            <w:sz w:val="18"/>
            <w:szCs w:val="18"/>
          </w:rPr>
          <w:fldChar w:fldCharType="begin"/>
        </w:r>
        <w:r w:rsidR="000F3AD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0F3AD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0F3AD0" w:rsidRDefault="000F3AD0" w:rsidP="000F3AD0">
      <w:pPr>
        <w:pStyle w:val="HTMLPreformatted"/>
        <w:shd w:val="clear" w:color="auto" w:fill="FFFFFF"/>
        <w:rPr>
          <w:ins w:id="7764" w:author="Unknown"/>
          <w:rStyle w:val="hljs-tag"/>
          <w:rFonts w:ascii="Consolas" w:hAnsi="Consolas" w:cs="Consolas"/>
          <w:shd w:val="clear" w:color="auto" w:fill="FFFFFF"/>
        </w:rPr>
      </w:pPr>
      <w:ins w:id="776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"WpfTutorialSamples.DataBinding.StringFormatSample"</w:t>
        </w:r>
      </w:ins>
    </w:p>
    <w:p w:rsidR="000F3AD0" w:rsidRDefault="000F3AD0" w:rsidP="000F3AD0">
      <w:pPr>
        <w:pStyle w:val="HTMLPreformatted"/>
        <w:shd w:val="clear" w:color="auto" w:fill="FFFFFF"/>
        <w:rPr>
          <w:ins w:id="7766" w:author="Unknown"/>
          <w:rStyle w:val="hljs-tag"/>
          <w:rFonts w:ascii="Consolas" w:hAnsi="Consolas" w:cs="Consolas"/>
          <w:shd w:val="clear" w:color="auto" w:fill="FFFFFF"/>
        </w:rPr>
      </w:pPr>
      <w:ins w:id="776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0F3AD0" w:rsidRDefault="000F3AD0" w:rsidP="000F3AD0">
      <w:pPr>
        <w:pStyle w:val="HTMLPreformatted"/>
        <w:shd w:val="clear" w:color="auto" w:fill="FFFFFF"/>
        <w:rPr>
          <w:ins w:id="7768" w:author="Unknown"/>
          <w:rStyle w:val="hljs-tag"/>
          <w:rFonts w:ascii="Consolas" w:hAnsi="Consolas" w:cs="Consolas"/>
          <w:shd w:val="clear" w:color="auto" w:fill="FFFFFF"/>
        </w:rPr>
      </w:pPr>
      <w:ins w:id="776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0F3AD0" w:rsidRDefault="000F3AD0" w:rsidP="000F3AD0">
      <w:pPr>
        <w:pStyle w:val="HTMLPreformatted"/>
        <w:shd w:val="clear" w:color="auto" w:fill="FFFFFF"/>
        <w:rPr>
          <w:ins w:id="7770" w:author="Unknown"/>
          <w:rStyle w:val="hljs-tag"/>
          <w:rFonts w:ascii="Consolas" w:hAnsi="Consolas" w:cs="Consolas"/>
          <w:shd w:val="clear" w:color="auto" w:fill="FFFFFF"/>
        </w:rPr>
      </w:pPr>
      <w:ins w:id="7771" w:author="Unknown">
        <w:r>
          <w:rPr>
            <w:rStyle w:val="hljs-tag"/>
            <w:rFonts w:ascii="Consolas" w:hAnsi="Consolas" w:cs="Consolas"/>
            <w:shd w:val="clear" w:color="auto" w:fill="FFFFFF"/>
          </w:rPr>
          <w:tab/>
        </w:r>
        <w:r>
          <w:rPr>
            <w:rStyle w:val="hljs-tag"/>
            <w:rFonts w:ascii="Consolas" w:hAnsi="Consolas" w:cs="Consolas"/>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0F3AD0" w:rsidRDefault="000F3AD0" w:rsidP="000F3AD0">
      <w:pPr>
        <w:pStyle w:val="HTMLPreformatted"/>
        <w:shd w:val="clear" w:color="auto" w:fill="FFFFFF"/>
        <w:rPr>
          <w:ins w:id="7772" w:author="Unknown"/>
          <w:rStyle w:val="hljs-tag"/>
          <w:rFonts w:ascii="Consolas" w:hAnsi="Consolas" w:cs="Consolas"/>
          <w:shd w:val="clear" w:color="auto" w:fill="FFFFFF"/>
        </w:rPr>
      </w:pPr>
      <w:ins w:id="777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"StringFormatSample"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ins>
    </w:p>
    <w:p w:rsidR="000F3AD0" w:rsidRDefault="000F3AD0" w:rsidP="000F3AD0">
      <w:pPr>
        <w:pStyle w:val="HTMLPreformatted"/>
        <w:shd w:val="clear" w:color="auto" w:fill="FFFFFF"/>
        <w:rPr>
          <w:ins w:id="7774" w:author="Unknown"/>
          <w:rStyle w:val="HTMLCode"/>
          <w:rFonts w:ascii="Consolas" w:eastAsiaTheme="majorEastAsia" w:hAnsi="Consolas" w:cs="Consolas"/>
          <w:color w:val="000000"/>
          <w:shd w:val="clear" w:color="auto" w:fill="FFFFFF"/>
        </w:rPr>
      </w:pPr>
      <w:ins w:id="7775" w:author="Unknown">
        <w:r>
          <w:rPr>
            <w:rStyle w:val="hljs-tag"/>
            <w:rFonts w:ascii="Consolas" w:hAnsi="Consolas" w:cs="Consolas"/>
            <w:shd w:val="clear" w:color="auto" w:fill="FFFFFF"/>
          </w:rPr>
          <w:tab/>
        </w:r>
        <w:r>
          <w:rPr>
            <w:rStyle w:val="hljs-tag"/>
            <w:rFonts w:ascii="Consolas" w:hAnsi="Consolas" w:cs="Consolas"/>
            <w:shd w:val="clear" w:color="auto" w:fill="FFFFFF"/>
          </w:rPr>
          <w:tab/>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"wnd"</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776" w:author="Unknown"/>
          <w:rStyle w:val="HTMLCode"/>
          <w:rFonts w:ascii="Consolas" w:eastAsiaTheme="majorEastAsia" w:hAnsi="Consolas" w:cs="Consolas"/>
          <w:color w:val="000000"/>
          <w:shd w:val="clear" w:color="auto" w:fill="FFFFFF"/>
        </w:rPr>
      </w:pPr>
      <w:ins w:id="7777"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778" w:author="Unknown"/>
          <w:rStyle w:val="HTMLCode"/>
          <w:rFonts w:ascii="Consolas" w:eastAsiaTheme="majorEastAsia" w:hAnsi="Consolas" w:cs="Consolas"/>
          <w:color w:val="000000"/>
          <w:shd w:val="clear" w:color="auto" w:fill="FFFFFF"/>
        </w:rPr>
      </w:pPr>
      <w:ins w:id="77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ElementName=wnd, Path=ActualWidth, StringFormat=Window width: {0:#,#.0}}"</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780" w:author="Unknown"/>
          <w:rStyle w:val="HTMLCode"/>
          <w:rFonts w:ascii="Consolas" w:eastAsiaTheme="majorEastAsia" w:hAnsi="Consolas" w:cs="Consolas"/>
          <w:color w:val="000000"/>
          <w:shd w:val="clear" w:color="auto" w:fill="FFFFFF"/>
        </w:rPr>
      </w:pPr>
      <w:ins w:id="77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ElementName=wnd, Path=ActualHeight, StringFormat=Window height: {0:C}}"</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782" w:author="Unknown"/>
          <w:rStyle w:val="HTMLCode"/>
          <w:rFonts w:ascii="Consolas" w:eastAsiaTheme="majorEastAsia" w:hAnsi="Consolas" w:cs="Consolas"/>
          <w:color w:val="000000"/>
          <w:shd w:val="clear" w:color="auto" w:fill="FFFFFF"/>
        </w:rPr>
      </w:pPr>
      <w:ins w:id="77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Source={x:Static system:DateTime.Now}, StringFormat=Date: {0:dddd, MMMM dd}}"</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784" w:author="Unknown"/>
          <w:rStyle w:val="HTMLCode"/>
          <w:rFonts w:ascii="Consolas" w:eastAsiaTheme="majorEastAsia" w:hAnsi="Consolas" w:cs="Consolas"/>
          <w:color w:val="000000"/>
          <w:shd w:val="clear" w:color="auto" w:fill="FFFFFF"/>
        </w:rPr>
      </w:pPr>
      <w:ins w:id="77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Source={x:Static system:DateTime.Now}, StringFormat=Time: {0:HH:mm}}"</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786" w:author="Unknown"/>
          <w:rStyle w:val="HTMLCode"/>
          <w:rFonts w:ascii="Consolas" w:eastAsiaTheme="majorEastAsia" w:hAnsi="Consolas" w:cs="Consolas"/>
          <w:color w:val="000000"/>
          <w:shd w:val="clear" w:color="auto" w:fill="FFFFFF"/>
        </w:rPr>
      </w:pPr>
      <w:ins w:id="7787"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788" w:author="Unknown"/>
          <w:rFonts w:ascii="Consolas" w:hAnsi="Consolas" w:cs="Consolas"/>
          <w:color w:val="212529"/>
          <w:sz w:val="16"/>
          <w:szCs w:val="16"/>
        </w:rPr>
      </w:pPr>
      <w:ins w:id="778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0F3AD0" w:rsidRDefault="000F3AD0" w:rsidP="000F3AD0">
      <w:pPr>
        <w:rPr>
          <w:ins w:id="7790" w:author="Unknown"/>
          <w:rFonts w:ascii="Times New Roman" w:hAnsi="Times New Roman" w:cs="Times New Roman"/>
          <w:sz w:val="24"/>
          <w:szCs w:val="24"/>
        </w:rPr>
      </w:pPr>
      <w:r>
        <w:rPr>
          <w:noProof/>
        </w:rPr>
        <w:drawing>
          <wp:inline distT="0" distB="0" distL="0" distR="0">
            <wp:extent cx="2377440" cy="1426210"/>
            <wp:effectExtent l="19050" t="0" r="3810" b="0"/>
            <wp:docPr id="67" name="aelm620" descr="https://www.wpf-tutorial.com/Images/ArticleImages/1/chapters/data-binding/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20" descr="https://www.wpf-tutorial.com/Images/ArticleImages/1/chapters/data-binding/stringformat.png"/>
                    <pic:cNvPicPr>
                      <a:picLocks noChangeAspect="1" noChangeArrowheads="1"/>
                    </pic:cNvPicPr>
                  </pic:nvPicPr>
                  <pic:blipFill>
                    <a:blip r:embed="rId214"/>
                    <a:srcRect/>
                    <a:stretch>
                      <a:fillRect/>
                    </a:stretch>
                  </pic:blipFill>
                  <pic:spPr bwMode="auto">
                    <a:xfrm>
                      <a:off x="0" y="0"/>
                      <a:ext cx="2377440" cy="1426210"/>
                    </a:xfrm>
                    <a:prstGeom prst="rect">
                      <a:avLst/>
                    </a:prstGeom>
                    <a:noFill/>
                    <a:ln w="9525">
                      <a:noFill/>
                      <a:miter lim="800000"/>
                      <a:headEnd/>
                      <a:tailEnd/>
                    </a:ln>
                  </pic:spPr>
                </pic:pic>
              </a:graphicData>
            </a:graphic>
          </wp:inline>
        </w:drawing>
      </w:r>
    </w:p>
    <w:p w:rsidR="000F3AD0" w:rsidRDefault="000F3AD0" w:rsidP="000F3AD0">
      <w:pPr>
        <w:pStyle w:val="NormalWeb"/>
        <w:shd w:val="clear" w:color="auto" w:fill="FFFFFF"/>
        <w:spacing w:before="288" w:beforeAutospacing="0" w:after="288" w:afterAutospacing="0"/>
        <w:rPr>
          <w:ins w:id="7791" w:author="Unknown"/>
          <w:rFonts w:ascii="Segoe UI" w:hAnsi="Segoe UI" w:cs="Segoe UI"/>
          <w:color w:val="212529"/>
          <w:sz w:val="18"/>
          <w:szCs w:val="18"/>
        </w:rPr>
      </w:pPr>
      <w:ins w:id="7792" w:author="Unknown">
        <w:r>
          <w:rPr>
            <w:rFonts w:ascii="Segoe UI" w:hAnsi="Segoe UI" w:cs="Segoe UI"/>
            <w:color w:val="212529"/>
            <w:sz w:val="18"/>
            <w:szCs w:val="18"/>
          </w:rPr>
          <w:t xml:space="preserve">The first couple of TextBlock's gets their value by binding to the parent Window and getting its width and height. Through the StringFormat property, the values are formatted. For the width, we specify a custom formatting string and for the height, we ask it to use the currency format, just for fun. The value is saved as a double type, so we can </w:t>
        </w:r>
        <w:r>
          <w:rPr>
            <w:rFonts w:ascii="Segoe UI" w:hAnsi="Segoe UI" w:cs="Segoe UI"/>
            <w:color w:val="212529"/>
            <w:sz w:val="18"/>
            <w:szCs w:val="18"/>
          </w:rPr>
          <w:lastRenderedPageBreak/>
          <w:t>use all the same format specifiers as if we had called double.ToString(). You can find a list of them here: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"http://msdn.microsoft.com/en-us/library/dwhawy9k.aspx"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http://msdn.microsoft.com/en-us/library/dwhawy9k.aspx</w:t>
        </w:r>
        <w:r w:rsidR="003C5A45">
          <w:rPr>
            <w:rFonts w:ascii="Segoe UI" w:hAnsi="Segoe UI" w:cs="Segoe UI"/>
            <w:color w:val="212529"/>
            <w:sz w:val="18"/>
            <w:szCs w:val="18"/>
          </w:rPr>
          <w:fldChar w:fldCharType="end"/>
        </w:r>
      </w:ins>
    </w:p>
    <w:p w:rsidR="000F3AD0" w:rsidRDefault="000F3AD0" w:rsidP="000F3AD0">
      <w:pPr>
        <w:pStyle w:val="NormalWeb"/>
        <w:shd w:val="clear" w:color="auto" w:fill="FFFFFF"/>
        <w:spacing w:before="288" w:beforeAutospacing="0" w:after="288" w:afterAutospacing="0"/>
        <w:rPr>
          <w:ins w:id="7793" w:author="Unknown"/>
          <w:rFonts w:ascii="Segoe UI" w:hAnsi="Segoe UI" w:cs="Segoe UI"/>
          <w:color w:val="212529"/>
          <w:sz w:val="18"/>
          <w:szCs w:val="18"/>
        </w:rPr>
      </w:pPr>
      <w:ins w:id="7794" w:author="Unknown">
        <w:r>
          <w:rPr>
            <w:rFonts w:ascii="Segoe UI" w:hAnsi="Segoe UI" w:cs="Segoe UI"/>
            <w:color w:val="212529"/>
            <w:sz w:val="18"/>
            <w:szCs w:val="18"/>
          </w:rPr>
          <w:t>Also notice how I can include custom text in the StringFormat - this allows you to pre/post-fix the bound value with text as you please. When referencing the actual value inside the format string, we surround it by a set of curly braces, which includes two values: A reference to the value we want to format (value number 0, which is the first possible value) and the format string, separated by a colon.</w:t>
        </w:r>
      </w:ins>
    </w:p>
    <w:p w:rsidR="000F3AD0" w:rsidRDefault="000F3AD0" w:rsidP="000F3AD0">
      <w:pPr>
        <w:pStyle w:val="NormalWeb"/>
        <w:shd w:val="clear" w:color="auto" w:fill="FFFFFF"/>
        <w:spacing w:before="288" w:beforeAutospacing="0" w:after="288" w:afterAutospacing="0"/>
        <w:rPr>
          <w:ins w:id="7795" w:author="Unknown"/>
          <w:rFonts w:ascii="Segoe UI" w:hAnsi="Segoe UI" w:cs="Segoe UI"/>
          <w:color w:val="212529"/>
          <w:sz w:val="18"/>
          <w:szCs w:val="18"/>
        </w:rPr>
      </w:pPr>
      <w:ins w:id="7796" w:author="Unknown">
        <w:r>
          <w:rPr>
            <w:rFonts w:ascii="Segoe UI" w:hAnsi="Segoe UI" w:cs="Segoe UI"/>
            <w:color w:val="212529"/>
            <w:sz w:val="18"/>
            <w:szCs w:val="18"/>
          </w:rPr>
          <w:t>For the last two values, we simply bind to the current date (DateTime.Now) and the output it first as a date, in a specific format, and then as the time (hours and minutes), again using our own, pre-defined format. You can read more about DateTime formatting here: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"http://msdn.microsoft.com/en-us/library/az4se3k1.aspx"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http://msdn.microsoft.com/en-us/library/az4se3k1.aspx</w:t>
        </w:r>
        <w:r w:rsidR="003C5A45">
          <w:rPr>
            <w:rFonts w:ascii="Segoe UI" w:hAnsi="Segoe UI" w:cs="Segoe UI"/>
            <w:color w:val="212529"/>
            <w:sz w:val="18"/>
            <w:szCs w:val="18"/>
          </w:rPr>
          <w:fldChar w:fldCharType="end"/>
        </w:r>
      </w:ins>
    </w:p>
    <w:p w:rsidR="000F3AD0" w:rsidRDefault="000F3AD0" w:rsidP="000F3AD0">
      <w:pPr>
        <w:pStyle w:val="Heading2"/>
        <w:shd w:val="clear" w:color="auto" w:fill="FFFFFF"/>
        <w:spacing w:before="0"/>
        <w:rPr>
          <w:ins w:id="7797" w:author="Unknown"/>
          <w:rFonts w:ascii="Segoe UI" w:hAnsi="Segoe UI" w:cs="Segoe UI"/>
          <w:b w:val="0"/>
          <w:bCs w:val="0"/>
          <w:color w:val="33393E"/>
          <w:sz w:val="36"/>
          <w:szCs w:val="36"/>
        </w:rPr>
      </w:pPr>
      <w:ins w:id="7798" w:author="Unknown">
        <w:r>
          <w:rPr>
            <w:rFonts w:ascii="Segoe UI" w:hAnsi="Segoe UI" w:cs="Segoe UI"/>
            <w:b w:val="0"/>
            <w:bCs w:val="0"/>
            <w:color w:val="33393E"/>
          </w:rPr>
          <w:t>Formatting without extra text</w:t>
        </w:r>
      </w:ins>
    </w:p>
    <w:p w:rsidR="000F3AD0" w:rsidRDefault="000F3AD0" w:rsidP="000F3AD0">
      <w:pPr>
        <w:pStyle w:val="NormalWeb"/>
        <w:shd w:val="clear" w:color="auto" w:fill="FFFFFF"/>
        <w:spacing w:before="288" w:beforeAutospacing="0" w:after="288" w:afterAutospacing="0"/>
        <w:rPr>
          <w:ins w:id="7799" w:author="Unknown"/>
          <w:rFonts w:ascii="Segoe UI" w:hAnsi="Segoe UI" w:cs="Segoe UI"/>
          <w:color w:val="212529"/>
          <w:sz w:val="18"/>
          <w:szCs w:val="18"/>
        </w:rPr>
      </w:pPr>
      <w:ins w:id="7800" w:author="Unknown">
        <w:r>
          <w:rPr>
            <w:rFonts w:ascii="Segoe UI" w:hAnsi="Segoe UI" w:cs="Segoe UI"/>
            <w:color w:val="212529"/>
            <w:sz w:val="18"/>
            <w:szCs w:val="18"/>
          </w:rPr>
          <w:t>Please be aware that if you specify a format string that doesn't include any custom text, which all of the examples above does, then you need to add an extra set of curly braces, when defining it in XAML. The reason is that WPF may otherwise confuse the syntax with the one used for Markup Extensions. Here's an example:</w:t>
        </w:r>
      </w:ins>
    </w:p>
    <w:p w:rsidR="000F3AD0" w:rsidRDefault="003C5A45" w:rsidP="000F3AD0">
      <w:pPr>
        <w:shd w:val="clear" w:color="auto" w:fill="FFFFFF"/>
        <w:jc w:val="right"/>
        <w:rPr>
          <w:ins w:id="7801" w:author="Unknown"/>
          <w:rFonts w:ascii="Segoe UI" w:hAnsi="Segoe UI" w:cs="Segoe UI"/>
          <w:color w:val="212529"/>
          <w:sz w:val="18"/>
          <w:szCs w:val="18"/>
        </w:rPr>
      </w:pPr>
      <w:ins w:id="7802" w:author="Unknown">
        <w:r>
          <w:rPr>
            <w:rFonts w:ascii="Segoe UI" w:hAnsi="Segoe UI" w:cs="Segoe UI"/>
            <w:color w:val="212529"/>
            <w:sz w:val="18"/>
            <w:szCs w:val="18"/>
          </w:rPr>
          <w:fldChar w:fldCharType="begin"/>
        </w:r>
        <w:r w:rsidR="000F3AD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0F3AD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0F3AD0" w:rsidRDefault="000F3AD0" w:rsidP="000F3AD0">
      <w:pPr>
        <w:pStyle w:val="HTMLPreformatted"/>
        <w:shd w:val="clear" w:color="auto" w:fill="FFFFFF"/>
        <w:rPr>
          <w:ins w:id="7803" w:author="Unknown"/>
          <w:rStyle w:val="hljs-tag"/>
          <w:rFonts w:ascii="Consolas" w:hAnsi="Consolas" w:cs="Consolas"/>
          <w:shd w:val="clear" w:color="auto" w:fill="FFFFFF"/>
        </w:rPr>
      </w:pPr>
      <w:ins w:id="780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"WpfTutorialSamples.DataBinding.StringFormatSample"</w:t>
        </w:r>
      </w:ins>
    </w:p>
    <w:p w:rsidR="000F3AD0" w:rsidRDefault="000F3AD0" w:rsidP="000F3AD0">
      <w:pPr>
        <w:pStyle w:val="HTMLPreformatted"/>
        <w:shd w:val="clear" w:color="auto" w:fill="FFFFFF"/>
        <w:rPr>
          <w:ins w:id="7805" w:author="Unknown"/>
          <w:rStyle w:val="hljs-tag"/>
          <w:rFonts w:ascii="Consolas" w:hAnsi="Consolas" w:cs="Consolas"/>
          <w:shd w:val="clear" w:color="auto" w:fill="FFFFFF"/>
        </w:rPr>
      </w:pPr>
      <w:ins w:id="780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0F3AD0" w:rsidRDefault="000F3AD0" w:rsidP="000F3AD0">
      <w:pPr>
        <w:pStyle w:val="HTMLPreformatted"/>
        <w:shd w:val="clear" w:color="auto" w:fill="FFFFFF"/>
        <w:rPr>
          <w:ins w:id="7807" w:author="Unknown"/>
          <w:rStyle w:val="hljs-tag"/>
          <w:rFonts w:ascii="Consolas" w:hAnsi="Consolas" w:cs="Consolas"/>
          <w:shd w:val="clear" w:color="auto" w:fill="FFFFFF"/>
        </w:rPr>
      </w:pPr>
      <w:ins w:id="780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0F3AD0" w:rsidRDefault="000F3AD0" w:rsidP="000F3AD0">
      <w:pPr>
        <w:pStyle w:val="HTMLPreformatted"/>
        <w:shd w:val="clear" w:color="auto" w:fill="FFFFFF"/>
        <w:rPr>
          <w:ins w:id="7809" w:author="Unknown"/>
          <w:rStyle w:val="hljs-tag"/>
          <w:rFonts w:ascii="Consolas" w:hAnsi="Consolas" w:cs="Consolas"/>
          <w:shd w:val="clear" w:color="auto" w:fill="FFFFFF"/>
        </w:rPr>
      </w:pPr>
      <w:ins w:id="7810" w:author="Unknown">
        <w:r>
          <w:rPr>
            <w:rStyle w:val="hljs-tag"/>
            <w:rFonts w:ascii="Consolas" w:hAnsi="Consolas" w:cs="Consolas"/>
            <w:shd w:val="clear" w:color="auto" w:fill="FFFFFF"/>
          </w:rPr>
          <w:tab/>
        </w:r>
        <w:r>
          <w:rPr>
            <w:rStyle w:val="hljs-tag"/>
            <w:rFonts w:ascii="Consolas" w:hAnsi="Consolas" w:cs="Consolas"/>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0F3AD0" w:rsidRDefault="000F3AD0" w:rsidP="000F3AD0">
      <w:pPr>
        <w:pStyle w:val="HTMLPreformatted"/>
        <w:shd w:val="clear" w:color="auto" w:fill="FFFFFF"/>
        <w:rPr>
          <w:ins w:id="7811" w:author="Unknown"/>
          <w:rStyle w:val="hljs-tag"/>
          <w:rFonts w:ascii="Consolas" w:hAnsi="Consolas" w:cs="Consolas"/>
          <w:shd w:val="clear" w:color="auto" w:fill="FFFFFF"/>
        </w:rPr>
      </w:pPr>
      <w:ins w:id="781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"StringFormatSample"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ins>
    </w:p>
    <w:p w:rsidR="000F3AD0" w:rsidRDefault="000F3AD0" w:rsidP="000F3AD0">
      <w:pPr>
        <w:pStyle w:val="HTMLPreformatted"/>
        <w:shd w:val="clear" w:color="auto" w:fill="FFFFFF"/>
        <w:rPr>
          <w:ins w:id="7813" w:author="Unknown"/>
          <w:rStyle w:val="HTMLCode"/>
          <w:rFonts w:ascii="Consolas" w:eastAsiaTheme="majorEastAsia" w:hAnsi="Consolas" w:cs="Consolas"/>
          <w:color w:val="000000"/>
          <w:shd w:val="clear" w:color="auto" w:fill="FFFFFF"/>
        </w:rPr>
      </w:pPr>
      <w:ins w:id="7814" w:author="Unknown">
        <w:r>
          <w:rPr>
            <w:rStyle w:val="hljs-tag"/>
            <w:rFonts w:ascii="Consolas" w:hAnsi="Consolas" w:cs="Consolas"/>
            <w:shd w:val="clear" w:color="auto" w:fill="FFFFFF"/>
          </w:rPr>
          <w:tab/>
        </w:r>
        <w:r>
          <w:rPr>
            <w:rStyle w:val="hljs-tag"/>
            <w:rFonts w:ascii="Consolas" w:hAnsi="Consolas" w:cs="Consolas"/>
            <w:shd w:val="clear" w:color="auto" w:fill="FFFFFF"/>
          </w:rPr>
          <w:tab/>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"wnd"</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815" w:author="Unknown"/>
          <w:rStyle w:val="HTMLCode"/>
          <w:rFonts w:ascii="Consolas" w:eastAsiaTheme="majorEastAsia" w:hAnsi="Consolas" w:cs="Consolas"/>
          <w:color w:val="000000"/>
          <w:shd w:val="clear" w:color="auto" w:fill="FFFFFF"/>
        </w:rPr>
      </w:pPr>
      <w:ins w:id="781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817" w:author="Unknown"/>
          <w:rStyle w:val="HTMLCode"/>
          <w:rFonts w:ascii="Consolas" w:eastAsiaTheme="majorEastAsia" w:hAnsi="Consolas" w:cs="Consolas"/>
          <w:color w:val="000000"/>
          <w:shd w:val="clear" w:color="auto" w:fill="FFFFFF"/>
        </w:rPr>
      </w:pPr>
      <w:ins w:id="78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"Width: "</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819" w:author="Unknown"/>
          <w:rStyle w:val="HTMLCode"/>
          <w:rFonts w:ascii="Consolas" w:eastAsiaTheme="majorEastAsia" w:hAnsi="Consolas" w:cs="Consolas"/>
          <w:color w:val="000000"/>
          <w:shd w:val="clear" w:color="auto" w:fill="FFFFFF"/>
        </w:rPr>
      </w:pPr>
      <w:ins w:id="78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ElementName=wnd, Path=ActualWidth, StringFormat={}{0:#,#.0}}"</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821" w:author="Unknown"/>
          <w:rStyle w:val="HTMLCode"/>
          <w:rFonts w:ascii="Consolas" w:eastAsiaTheme="majorEastAsia" w:hAnsi="Consolas" w:cs="Consolas"/>
          <w:color w:val="000000"/>
          <w:shd w:val="clear" w:color="auto" w:fill="FFFFFF"/>
        </w:rPr>
      </w:pPr>
      <w:ins w:id="7822"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823" w:author="Unknown"/>
          <w:rFonts w:ascii="Consolas" w:hAnsi="Consolas" w:cs="Consolas"/>
          <w:color w:val="212529"/>
          <w:sz w:val="16"/>
          <w:szCs w:val="16"/>
        </w:rPr>
      </w:pPr>
      <w:ins w:id="782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0F3AD0" w:rsidRDefault="000F3AD0" w:rsidP="000F3AD0">
      <w:pPr>
        <w:pStyle w:val="Heading2"/>
        <w:shd w:val="clear" w:color="auto" w:fill="FFFFFF"/>
        <w:spacing w:before="0"/>
        <w:rPr>
          <w:ins w:id="7825" w:author="Unknown"/>
          <w:rFonts w:ascii="Segoe UI" w:hAnsi="Segoe UI" w:cs="Segoe UI"/>
          <w:b w:val="0"/>
          <w:bCs w:val="0"/>
          <w:color w:val="33393E"/>
          <w:sz w:val="36"/>
          <w:szCs w:val="36"/>
        </w:rPr>
      </w:pPr>
      <w:ins w:id="7826" w:author="Unknown">
        <w:r>
          <w:rPr>
            <w:rFonts w:ascii="Segoe UI" w:hAnsi="Segoe UI" w:cs="Segoe UI"/>
            <w:b w:val="0"/>
            <w:bCs w:val="0"/>
            <w:color w:val="33393E"/>
          </w:rPr>
          <w:t>Using a specific Culture</w:t>
        </w:r>
      </w:ins>
    </w:p>
    <w:p w:rsidR="000F3AD0" w:rsidRDefault="000F3AD0" w:rsidP="000F3AD0">
      <w:pPr>
        <w:pStyle w:val="NormalWeb"/>
        <w:shd w:val="clear" w:color="auto" w:fill="FFFFFF"/>
        <w:spacing w:before="288" w:beforeAutospacing="0" w:after="288" w:afterAutospacing="0"/>
        <w:rPr>
          <w:ins w:id="7827" w:author="Unknown"/>
          <w:rFonts w:ascii="Segoe UI" w:hAnsi="Segoe UI" w:cs="Segoe UI"/>
          <w:color w:val="212529"/>
          <w:sz w:val="18"/>
          <w:szCs w:val="18"/>
        </w:rPr>
      </w:pPr>
      <w:ins w:id="7828" w:author="Unknown">
        <w:r>
          <w:rPr>
            <w:rFonts w:ascii="Segoe UI" w:hAnsi="Segoe UI" w:cs="Segoe UI"/>
            <w:color w:val="212529"/>
            <w:sz w:val="18"/>
            <w:szCs w:val="18"/>
          </w:rPr>
          <w:t>If you need to output a bound value in accordance with a specific culture, that's no problem. The Binding will use the language specified for the parent element, or you can specify it directly for the binding, using the ConverterCulture property. Here's an example:</w:t>
        </w:r>
      </w:ins>
    </w:p>
    <w:p w:rsidR="000F3AD0" w:rsidRDefault="003C5A45" w:rsidP="000F3AD0">
      <w:pPr>
        <w:shd w:val="clear" w:color="auto" w:fill="FFFFFF"/>
        <w:jc w:val="right"/>
        <w:rPr>
          <w:ins w:id="7829" w:author="Unknown"/>
          <w:rFonts w:ascii="Segoe UI" w:hAnsi="Segoe UI" w:cs="Segoe UI"/>
          <w:color w:val="212529"/>
          <w:sz w:val="18"/>
          <w:szCs w:val="18"/>
        </w:rPr>
      </w:pPr>
      <w:ins w:id="7830" w:author="Unknown">
        <w:r>
          <w:rPr>
            <w:rFonts w:ascii="Segoe UI" w:hAnsi="Segoe UI" w:cs="Segoe UI"/>
            <w:color w:val="212529"/>
            <w:sz w:val="18"/>
            <w:szCs w:val="18"/>
          </w:rPr>
          <w:fldChar w:fldCharType="begin"/>
        </w:r>
        <w:r w:rsidR="000F3AD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0F3AD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0F3AD0" w:rsidRDefault="000F3AD0" w:rsidP="000F3AD0">
      <w:pPr>
        <w:pStyle w:val="HTMLPreformatted"/>
        <w:shd w:val="clear" w:color="auto" w:fill="FFFFFF"/>
        <w:rPr>
          <w:ins w:id="7831" w:author="Unknown"/>
          <w:rStyle w:val="hljs-tag"/>
          <w:rFonts w:ascii="Consolas" w:hAnsi="Consolas" w:cs="Consolas"/>
          <w:shd w:val="clear" w:color="auto" w:fill="FFFFFF"/>
        </w:rPr>
      </w:pPr>
      <w:ins w:id="783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"WpfTutorialSamples.DataBinding.StringFormatCultureSample"</w:t>
        </w:r>
      </w:ins>
    </w:p>
    <w:p w:rsidR="000F3AD0" w:rsidRDefault="000F3AD0" w:rsidP="000F3AD0">
      <w:pPr>
        <w:pStyle w:val="HTMLPreformatted"/>
        <w:shd w:val="clear" w:color="auto" w:fill="FFFFFF"/>
        <w:rPr>
          <w:ins w:id="7833" w:author="Unknown"/>
          <w:rStyle w:val="hljs-tag"/>
          <w:rFonts w:ascii="Consolas" w:hAnsi="Consolas" w:cs="Consolas"/>
          <w:shd w:val="clear" w:color="auto" w:fill="FFFFFF"/>
        </w:rPr>
      </w:pPr>
      <w:ins w:id="783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0F3AD0" w:rsidRDefault="000F3AD0" w:rsidP="000F3AD0">
      <w:pPr>
        <w:pStyle w:val="HTMLPreformatted"/>
        <w:shd w:val="clear" w:color="auto" w:fill="FFFFFF"/>
        <w:rPr>
          <w:ins w:id="7835" w:author="Unknown"/>
          <w:rStyle w:val="hljs-tag"/>
          <w:rFonts w:ascii="Consolas" w:hAnsi="Consolas" w:cs="Consolas"/>
          <w:shd w:val="clear" w:color="auto" w:fill="FFFFFF"/>
        </w:rPr>
      </w:pPr>
      <w:ins w:id="783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0F3AD0" w:rsidRDefault="000F3AD0" w:rsidP="000F3AD0">
      <w:pPr>
        <w:pStyle w:val="HTMLPreformatted"/>
        <w:shd w:val="clear" w:color="auto" w:fill="FFFFFF"/>
        <w:rPr>
          <w:ins w:id="7837" w:author="Unknown"/>
          <w:rStyle w:val="hljs-tag"/>
          <w:rFonts w:ascii="Consolas" w:hAnsi="Consolas" w:cs="Consolas"/>
          <w:shd w:val="clear" w:color="auto" w:fill="FFFFFF"/>
        </w:rPr>
      </w:pPr>
      <w:ins w:id="7838" w:author="Unknown">
        <w:r>
          <w:rPr>
            <w:rStyle w:val="hljs-tag"/>
            <w:rFonts w:ascii="Consolas" w:hAnsi="Consolas" w:cs="Consolas"/>
            <w:shd w:val="clear" w:color="auto" w:fill="FFFFFF"/>
          </w:rPr>
          <w:tab/>
        </w:r>
        <w:r>
          <w:rPr>
            <w:rStyle w:val="hljs-tag"/>
            <w:rFonts w:ascii="Consolas" w:hAnsi="Consolas" w:cs="Consolas"/>
            <w:shd w:val="clear" w:color="auto" w:fill="FFFFFF"/>
          </w:rPr>
          <w:tab/>
        </w:r>
        <w:r>
          <w:rPr>
            <w:rStyle w:val="hljs-attr"/>
            <w:rFonts w:ascii="Consolas" w:hAnsi="Consolas" w:cs="Consolas"/>
            <w:color w:val="FF0000"/>
            <w:shd w:val="clear" w:color="auto" w:fill="FFFFFF"/>
          </w:rPr>
          <w:t>xmlns:system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0F3AD0" w:rsidRDefault="000F3AD0" w:rsidP="000F3AD0">
      <w:pPr>
        <w:pStyle w:val="HTMLPreformatted"/>
        <w:shd w:val="clear" w:color="auto" w:fill="FFFFFF"/>
        <w:rPr>
          <w:ins w:id="7839" w:author="Unknown"/>
          <w:rStyle w:val="HTMLCode"/>
          <w:rFonts w:ascii="Consolas" w:eastAsiaTheme="majorEastAsia" w:hAnsi="Consolas" w:cs="Consolas"/>
          <w:color w:val="000000"/>
          <w:shd w:val="clear" w:color="auto" w:fill="FFFFFF"/>
        </w:rPr>
      </w:pPr>
      <w:ins w:id="784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"StringFormatCultureSample"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"120"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841" w:author="Unknown"/>
          <w:rStyle w:val="HTMLCode"/>
          <w:rFonts w:ascii="Consolas" w:eastAsiaTheme="majorEastAsia" w:hAnsi="Consolas" w:cs="Consolas"/>
          <w:color w:val="000000"/>
          <w:shd w:val="clear" w:color="auto" w:fill="FFFFFF"/>
        </w:rPr>
      </w:pPr>
      <w:ins w:id="7842"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843" w:author="Unknown"/>
          <w:rStyle w:val="HTMLCode"/>
          <w:rFonts w:ascii="Consolas" w:eastAsiaTheme="majorEastAsia" w:hAnsi="Consolas" w:cs="Consolas"/>
          <w:color w:val="000000"/>
          <w:shd w:val="clear" w:color="auto" w:fill="FFFFFF"/>
        </w:rPr>
      </w:pPr>
      <w:ins w:id="784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Source={x:Static system:DateTime.Now}, ConverterCulture='de-DE', StringFormat=German date: {0:D}}"</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845" w:author="Unknown"/>
          <w:rStyle w:val="HTMLCode"/>
          <w:rFonts w:ascii="Consolas" w:eastAsiaTheme="majorEastAsia" w:hAnsi="Consolas" w:cs="Consolas"/>
          <w:color w:val="000000"/>
          <w:shd w:val="clear" w:color="auto" w:fill="FFFFFF"/>
        </w:rPr>
      </w:pPr>
      <w:ins w:id="784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Source={x:Static system:DateTime.Now}, ConverterCulture='en-US', StringFormat=American date: {0:D}}"</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847" w:author="Unknown"/>
          <w:rStyle w:val="HTMLCode"/>
          <w:rFonts w:ascii="Consolas" w:eastAsiaTheme="majorEastAsia" w:hAnsi="Consolas" w:cs="Consolas"/>
          <w:color w:val="000000"/>
          <w:shd w:val="clear" w:color="auto" w:fill="FFFFFF"/>
        </w:rPr>
      </w:pPr>
      <w:ins w:id="78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Source={x:Static system:DateTime.Now}, ConverterCulture='ja-JP', StringFormat=Japanese date: {0:D}}"</w:t>
        </w:r>
        <w:r>
          <w:rPr>
            <w:rStyle w:val="hljs-tag"/>
            <w:rFonts w:ascii="Consolas" w:hAnsi="Consolas" w:cs="Consolas"/>
            <w:shd w:val="clear" w:color="auto" w:fill="FFFFFF"/>
          </w:rPr>
          <w:t xml:space="preserve"> /&gt;</w:t>
        </w:r>
      </w:ins>
    </w:p>
    <w:p w:rsidR="000F3AD0" w:rsidRDefault="000F3AD0" w:rsidP="000F3AD0">
      <w:pPr>
        <w:pStyle w:val="HTMLPreformatted"/>
        <w:shd w:val="clear" w:color="auto" w:fill="FFFFFF"/>
        <w:rPr>
          <w:ins w:id="7849" w:author="Unknown"/>
          <w:rStyle w:val="HTMLCode"/>
          <w:rFonts w:ascii="Consolas" w:eastAsiaTheme="majorEastAsia" w:hAnsi="Consolas" w:cs="Consolas"/>
          <w:color w:val="000000"/>
          <w:shd w:val="clear" w:color="auto" w:fill="FFFFFF"/>
        </w:rPr>
      </w:pPr>
      <w:ins w:id="7850" w:author="Unknown">
        <w:r>
          <w:rPr>
            <w:rStyle w:val="HTMLCode"/>
            <w:rFonts w:ascii="Consolas" w:eastAsiaTheme="majorEastAsia" w:hAnsi="Consolas" w:cs="Consolas"/>
            <w:color w:val="000000"/>
            <w:shd w:val="clear" w:color="auto" w:fill="FFFFFF"/>
          </w:rPr>
          <w:lastRenderedPageBreak/>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0F3AD0" w:rsidRDefault="000F3AD0" w:rsidP="000F3AD0">
      <w:pPr>
        <w:pStyle w:val="HTMLPreformatted"/>
        <w:shd w:val="clear" w:color="auto" w:fill="FFFFFF"/>
        <w:rPr>
          <w:ins w:id="7851" w:author="Unknown"/>
          <w:rFonts w:ascii="Consolas" w:hAnsi="Consolas" w:cs="Consolas"/>
          <w:color w:val="212529"/>
          <w:sz w:val="16"/>
          <w:szCs w:val="16"/>
        </w:rPr>
      </w:pPr>
      <w:ins w:id="785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0F3AD0" w:rsidRDefault="000F3AD0" w:rsidP="000F3AD0">
      <w:pPr>
        <w:rPr>
          <w:ins w:id="7853" w:author="Unknown"/>
          <w:rFonts w:ascii="Times New Roman" w:hAnsi="Times New Roman" w:cs="Times New Roman"/>
          <w:sz w:val="24"/>
          <w:szCs w:val="24"/>
        </w:rPr>
      </w:pPr>
      <w:r>
        <w:rPr>
          <w:noProof/>
        </w:rPr>
        <w:drawing>
          <wp:inline distT="0" distB="0" distL="0" distR="0">
            <wp:extent cx="2860040" cy="1141095"/>
            <wp:effectExtent l="19050" t="0" r="0" b="0"/>
            <wp:docPr id="66" name="aelm630" descr="https://www.wpf-tutorial.com/Images/ArticleImages/1/chapters/data-binding/stringformat_cul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30" descr="https://www.wpf-tutorial.com/Images/ArticleImages/1/chapters/data-binding/stringformat_culture.png"/>
                    <pic:cNvPicPr>
                      <a:picLocks noChangeAspect="1" noChangeArrowheads="1"/>
                    </pic:cNvPicPr>
                  </pic:nvPicPr>
                  <pic:blipFill>
                    <a:blip r:embed="rId215"/>
                    <a:srcRect/>
                    <a:stretch>
                      <a:fillRect/>
                    </a:stretch>
                  </pic:blipFill>
                  <pic:spPr bwMode="auto">
                    <a:xfrm>
                      <a:off x="0" y="0"/>
                      <a:ext cx="2860040" cy="1141095"/>
                    </a:xfrm>
                    <a:prstGeom prst="rect">
                      <a:avLst/>
                    </a:prstGeom>
                    <a:noFill/>
                    <a:ln w="9525">
                      <a:noFill/>
                      <a:miter lim="800000"/>
                      <a:headEnd/>
                      <a:tailEnd/>
                    </a:ln>
                  </pic:spPr>
                </pic:pic>
              </a:graphicData>
            </a:graphic>
          </wp:inline>
        </w:drawing>
      </w:r>
    </w:p>
    <w:p w:rsidR="000F3AD0" w:rsidRDefault="000F3AD0" w:rsidP="000F3AD0">
      <w:pPr>
        <w:pStyle w:val="NormalWeb"/>
        <w:shd w:val="clear" w:color="auto" w:fill="FFFFFF"/>
        <w:spacing w:before="288" w:beforeAutospacing="0" w:after="288" w:afterAutospacing="0"/>
        <w:rPr>
          <w:ins w:id="7854" w:author="Unknown"/>
          <w:rFonts w:ascii="Segoe UI" w:hAnsi="Segoe UI" w:cs="Segoe UI"/>
          <w:color w:val="212529"/>
          <w:sz w:val="18"/>
          <w:szCs w:val="18"/>
        </w:rPr>
      </w:pPr>
      <w:ins w:id="7855" w:author="Unknown">
        <w:r>
          <w:rPr>
            <w:rFonts w:ascii="Segoe UI" w:hAnsi="Segoe UI" w:cs="Segoe UI"/>
            <w:color w:val="212529"/>
            <w:sz w:val="18"/>
            <w:szCs w:val="18"/>
          </w:rPr>
          <w:t>It's pretty simple: By combining the StringFormat property, which uses the D specifier (Long date pattern) and the ConverterCulture property, we can output the bound values in accordance with a specific culture. Pretty nifty!</w:t>
        </w:r>
      </w:ins>
    </w:p>
    <w:p w:rsidR="00366C9B" w:rsidRDefault="00366C9B" w:rsidP="00366C9B">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Introduction to WPF Commands</w:t>
      </w:r>
    </w:p>
    <w:p w:rsidR="00366C9B" w:rsidRDefault="00366C9B" w:rsidP="00366C9B">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a previous chapter of this tutorial, we talked about how to handle events, e.g. when the user clicks on a button or a menu item. In a modern user interface, it's typical for a function to be reachable from several places though, invoked by different user actions.</w:t>
      </w:r>
    </w:p>
    <w:p w:rsidR="00366C9B" w:rsidRDefault="00366C9B" w:rsidP="00366C9B">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For instance, if you have a typical interface with a main menu and a set of toolbars, an action like New or Open might be available in the menu, on the toolbar, in a context menu (e.g. when right clicking in the main application area) and from a keyboard shortcut like Ctrl+N and Ctrl+O.</w:t>
      </w:r>
    </w:p>
    <w:p w:rsidR="00366C9B" w:rsidRDefault="00366C9B" w:rsidP="00366C9B">
      <w:pPr>
        <w:pStyle w:val="NormalWeb"/>
        <w:shd w:val="clear" w:color="auto" w:fill="FFFFFF"/>
        <w:spacing w:before="288" w:beforeAutospacing="0" w:after="288" w:afterAutospacing="0"/>
        <w:rPr>
          <w:ins w:id="7856" w:author="Unknown"/>
          <w:rFonts w:ascii="Segoe UI" w:hAnsi="Segoe UI" w:cs="Segoe UI"/>
          <w:color w:val="212529"/>
          <w:sz w:val="18"/>
          <w:szCs w:val="18"/>
        </w:rPr>
      </w:pPr>
      <w:ins w:id="7857" w:author="Unknown">
        <w:r>
          <w:rPr>
            <w:rFonts w:ascii="Segoe UI" w:hAnsi="Segoe UI" w:cs="Segoe UI"/>
            <w:color w:val="212529"/>
            <w:sz w:val="18"/>
            <w:szCs w:val="18"/>
          </w:rPr>
          <w:t>Each of these actions needs to perform what is typically the exact same piece of code, so in a WinForms application, you would have to define an event for each of them and then call a common function. With the above example, that would lead to at least three event handlers and some code to handle the keyboard shortcut. Not an ideal situation.</w:t>
        </w:r>
      </w:ins>
    </w:p>
    <w:p w:rsidR="00366C9B" w:rsidRDefault="00366C9B" w:rsidP="00366C9B">
      <w:pPr>
        <w:pStyle w:val="Heading2"/>
        <w:shd w:val="clear" w:color="auto" w:fill="FFFFFF"/>
        <w:spacing w:before="0"/>
        <w:rPr>
          <w:ins w:id="7858" w:author="Unknown"/>
          <w:rFonts w:ascii="Segoe UI" w:hAnsi="Segoe UI" w:cs="Segoe UI"/>
          <w:b w:val="0"/>
          <w:bCs w:val="0"/>
          <w:color w:val="33393E"/>
          <w:sz w:val="36"/>
          <w:szCs w:val="36"/>
        </w:rPr>
      </w:pPr>
      <w:ins w:id="7859" w:author="Unknown">
        <w:r>
          <w:rPr>
            <w:rFonts w:ascii="Segoe UI" w:hAnsi="Segoe UI" w:cs="Segoe UI"/>
            <w:b w:val="0"/>
            <w:bCs w:val="0"/>
            <w:color w:val="33393E"/>
          </w:rPr>
          <w:t>Commands</w:t>
        </w:r>
      </w:ins>
    </w:p>
    <w:p w:rsidR="00366C9B" w:rsidRDefault="00366C9B" w:rsidP="00366C9B">
      <w:pPr>
        <w:pStyle w:val="NormalWeb"/>
        <w:shd w:val="clear" w:color="auto" w:fill="FFFFFF"/>
        <w:spacing w:before="288" w:beforeAutospacing="0" w:after="288" w:afterAutospacing="0"/>
        <w:rPr>
          <w:ins w:id="7860" w:author="Unknown"/>
          <w:rFonts w:ascii="Segoe UI" w:hAnsi="Segoe UI" w:cs="Segoe UI"/>
          <w:color w:val="212529"/>
          <w:sz w:val="18"/>
          <w:szCs w:val="18"/>
        </w:rPr>
      </w:pPr>
      <w:ins w:id="7861" w:author="Unknown">
        <w:r>
          <w:rPr>
            <w:rFonts w:ascii="Segoe UI" w:hAnsi="Segoe UI" w:cs="Segoe UI"/>
            <w:color w:val="212529"/>
            <w:sz w:val="18"/>
            <w:szCs w:val="18"/>
          </w:rPr>
          <w:t>With WPF, Microsoft is trying to remedy that with a concept called commands. It allows you to define actions in one place and then refer to them from all your user interface controls like menu items, toolbar buttons and so on. WPF will also listen for keyboard shortcuts and pass them along to the proper command, if any, making it the ideal way to offer keyboard shortcuts in an application.</w:t>
        </w:r>
      </w:ins>
    </w:p>
    <w:p w:rsidR="00366C9B" w:rsidRDefault="00366C9B" w:rsidP="00366C9B">
      <w:pPr>
        <w:pStyle w:val="NormalWeb"/>
        <w:shd w:val="clear" w:color="auto" w:fill="FFFFFF"/>
        <w:spacing w:before="288" w:beforeAutospacing="0" w:after="288" w:afterAutospacing="0"/>
        <w:rPr>
          <w:ins w:id="7862" w:author="Unknown"/>
          <w:rFonts w:ascii="Segoe UI" w:hAnsi="Segoe UI" w:cs="Segoe UI"/>
          <w:color w:val="212529"/>
          <w:sz w:val="18"/>
          <w:szCs w:val="18"/>
        </w:rPr>
      </w:pPr>
      <w:ins w:id="7863" w:author="Unknown">
        <w:r>
          <w:rPr>
            <w:rFonts w:ascii="Segoe UI" w:hAnsi="Segoe UI" w:cs="Segoe UI"/>
            <w:color w:val="212529"/>
            <w:sz w:val="18"/>
            <w:szCs w:val="18"/>
          </w:rPr>
          <w:t>Commands also solve another hassle when dealing with multiple entrances to the same function. In a WinForms application, you would be responsible for writing code that could disable user interface elements when the action was not available. For instance, if your application was able to use a clipboard command like Cut, but only when text was selected, you would have to manually enable and disable the main menu item, the toolbar button and the context menu item each time text selection changed.</w:t>
        </w:r>
      </w:ins>
    </w:p>
    <w:p w:rsidR="00366C9B" w:rsidRDefault="00366C9B" w:rsidP="00366C9B">
      <w:pPr>
        <w:pStyle w:val="NormalWeb"/>
        <w:shd w:val="clear" w:color="auto" w:fill="FFFFFF"/>
        <w:spacing w:before="288" w:beforeAutospacing="0" w:after="288" w:afterAutospacing="0"/>
        <w:rPr>
          <w:ins w:id="7864" w:author="Unknown"/>
          <w:rFonts w:ascii="Segoe UI" w:hAnsi="Segoe UI" w:cs="Segoe UI"/>
          <w:color w:val="212529"/>
          <w:sz w:val="18"/>
          <w:szCs w:val="18"/>
        </w:rPr>
      </w:pPr>
      <w:ins w:id="7865" w:author="Unknown">
        <w:r>
          <w:rPr>
            <w:rFonts w:ascii="Segoe UI" w:hAnsi="Segoe UI" w:cs="Segoe UI"/>
            <w:color w:val="212529"/>
            <w:sz w:val="18"/>
            <w:szCs w:val="18"/>
          </w:rPr>
          <w:t>With WPF commands, this is centralized. With one method you decide whether or not a given command can be executed, and then WPF toggles all the subscribing interface elements on or off automatically. This makes it so much easier to create a responsive and dynamic application!</w:t>
        </w:r>
      </w:ins>
    </w:p>
    <w:p w:rsidR="00366C9B" w:rsidRDefault="00366C9B" w:rsidP="00366C9B">
      <w:pPr>
        <w:pStyle w:val="Heading2"/>
        <w:shd w:val="clear" w:color="auto" w:fill="FFFFFF"/>
        <w:spacing w:before="0"/>
        <w:rPr>
          <w:ins w:id="7866" w:author="Unknown"/>
          <w:rFonts w:ascii="Segoe UI" w:hAnsi="Segoe UI" w:cs="Segoe UI"/>
          <w:b w:val="0"/>
          <w:bCs w:val="0"/>
          <w:color w:val="33393E"/>
          <w:sz w:val="36"/>
          <w:szCs w:val="36"/>
        </w:rPr>
      </w:pPr>
      <w:ins w:id="7867" w:author="Unknown">
        <w:r>
          <w:rPr>
            <w:rFonts w:ascii="Segoe UI" w:hAnsi="Segoe UI" w:cs="Segoe UI"/>
            <w:b w:val="0"/>
            <w:bCs w:val="0"/>
            <w:color w:val="33393E"/>
          </w:rPr>
          <w:t>Command bindings</w:t>
        </w:r>
      </w:ins>
    </w:p>
    <w:p w:rsidR="00366C9B" w:rsidRDefault="00366C9B" w:rsidP="00366C9B">
      <w:pPr>
        <w:pStyle w:val="NormalWeb"/>
        <w:shd w:val="clear" w:color="auto" w:fill="FFFFFF"/>
        <w:spacing w:before="288" w:beforeAutospacing="0" w:after="288" w:afterAutospacing="0"/>
        <w:rPr>
          <w:ins w:id="7868" w:author="Unknown"/>
          <w:rFonts w:ascii="Segoe UI" w:hAnsi="Segoe UI" w:cs="Segoe UI"/>
          <w:color w:val="212529"/>
          <w:sz w:val="18"/>
          <w:szCs w:val="18"/>
        </w:rPr>
      </w:pPr>
      <w:ins w:id="7869" w:author="Unknown">
        <w:r>
          <w:rPr>
            <w:rFonts w:ascii="Segoe UI" w:hAnsi="Segoe UI" w:cs="Segoe UI"/>
            <w:color w:val="212529"/>
            <w:sz w:val="18"/>
            <w:szCs w:val="18"/>
          </w:rPr>
          <w:t xml:space="preserve">Commands don't actually do anything by them self. At the root, they consist of the ICommand interface, which only defines an event and two methods: Execute() and CanExecute(). The first one is for performing the actual action, while </w:t>
        </w:r>
        <w:r>
          <w:rPr>
            <w:rFonts w:ascii="Segoe UI" w:hAnsi="Segoe UI" w:cs="Segoe UI"/>
            <w:color w:val="212529"/>
            <w:sz w:val="18"/>
            <w:szCs w:val="18"/>
          </w:rPr>
          <w:lastRenderedPageBreak/>
          <w:t>the second one is for determining whether the action is currently available. To perform the actual action of the command, you need a link between the command and your code and this is where the CommandBinding comes into play.</w:t>
        </w:r>
      </w:ins>
    </w:p>
    <w:p w:rsidR="00366C9B" w:rsidRDefault="00366C9B" w:rsidP="00366C9B">
      <w:pPr>
        <w:pStyle w:val="NormalWeb"/>
        <w:shd w:val="clear" w:color="auto" w:fill="FFFFFF"/>
        <w:spacing w:before="288" w:beforeAutospacing="0" w:after="288" w:afterAutospacing="0"/>
        <w:rPr>
          <w:ins w:id="7870" w:author="Unknown"/>
          <w:rFonts w:ascii="Segoe UI" w:hAnsi="Segoe UI" w:cs="Segoe UI"/>
          <w:color w:val="212529"/>
          <w:sz w:val="18"/>
          <w:szCs w:val="18"/>
        </w:rPr>
      </w:pPr>
      <w:ins w:id="7871" w:author="Unknown">
        <w:r>
          <w:rPr>
            <w:rFonts w:ascii="Segoe UI" w:hAnsi="Segoe UI" w:cs="Segoe UI"/>
            <w:color w:val="212529"/>
            <w:sz w:val="18"/>
            <w:szCs w:val="18"/>
          </w:rPr>
          <w:t>A CommandBinding is usually defined on a Window or a UserControl, and holds a references to the Command that it handles, as well as the actual event handlers for dealing with the Execute() and CanExecute() events of the Command.</w:t>
        </w:r>
      </w:ins>
    </w:p>
    <w:p w:rsidR="00366C9B" w:rsidRDefault="00366C9B" w:rsidP="00366C9B">
      <w:pPr>
        <w:pStyle w:val="Heading2"/>
        <w:shd w:val="clear" w:color="auto" w:fill="FFFFFF"/>
        <w:spacing w:before="0"/>
        <w:rPr>
          <w:ins w:id="7872" w:author="Unknown"/>
          <w:rFonts w:ascii="Segoe UI" w:hAnsi="Segoe UI" w:cs="Segoe UI"/>
          <w:b w:val="0"/>
          <w:bCs w:val="0"/>
          <w:color w:val="33393E"/>
          <w:sz w:val="36"/>
          <w:szCs w:val="36"/>
        </w:rPr>
      </w:pPr>
      <w:ins w:id="7873" w:author="Unknown">
        <w:r>
          <w:rPr>
            <w:rFonts w:ascii="Segoe UI" w:hAnsi="Segoe UI" w:cs="Segoe UI"/>
            <w:b w:val="0"/>
            <w:bCs w:val="0"/>
            <w:color w:val="33393E"/>
          </w:rPr>
          <w:t>Pre-defined commands</w:t>
        </w:r>
      </w:ins>
    </w:p>
    <w:p w:rsidR="00366C9B" w:rsidRDefault="00366C9B" w:rsidP="00366C9B">
      <w:pPr>
        <w:pStyle w:val="NormalWeb"/>
        <w:shd w:val="clear" w:color="auto" w:fill="FFFFFF"/>
        <w:spacing w:before="288" w:beforeAutospacing="0" w:after="288" w:afterAutospacing="0"/>
        <w:rPr>
          <w:ins w:id="7874" w:author="Unknown"/>
          <w:rFonts w:ascii="Segoe UI" w:hAnsi="Segoe UI" w:cs="Segoe UI"/>
          <w:color w:val="212529"/>
          <w:sz w:val="18"/>
          <w:szCs w:val="18"/>
        </w:rPr>
      </w:pPr>
      <w:ins w:id="7875" w:author="Unknown">
        <w:r>
          <w:rPr>
            <w:rFonts w:ascii="Segoe UI" w:hAnsi="Segoe UI" w:cs="Segoe UI"/>
            <w:color w:val="212529"/>
            <w:sz w:val="18"/>
            <w:szCs w:val="18"/>
          </w:rPr>
          <w:t>You can of course implement your own commands, which we'll look into in one of the next chapters, but to make it easier for you, the WPF team has defined over 100 commonly used commands that you can use. They have been divided into 5 categories, called ApplicationCommands, NavigationCommands, MediaCommands, EditingCommands and ComponentCommands. Especially ApplicationCommands contains commands for a lot of very frequently used actions like New, Open, Save and Cut, Copy and Paste.</w:t>
        </w:r>
      </w:ins>
    </w:p>
    <w:p w:rsidR="003923CA" w:rsidRDefault="003923CA" w:rsidP="003923CA">
      <w:pPr>
        <w:shd w:val="clear" w:color="auto" w:fill="FFFFFF"/>
        <w:rPr>
          <w:rFonts w:ascii="Segoe UI" w:hAnsi="Segoe UI" w:cs="Segoe UI"/>
          <w:b/>
          <w:bCs/>
          <w:color w:val="C0C0C0"/>
        </w:rPr>
      </w:pPr>
      <w:r>
        <w:rPr>
          <w:rFonts w:ascii="Segoe UI" w:hAnsi="Segoe UI" w:cs="Segoe UI"/>
          <w:b/>
          <w:bCs/>
          <w:color w:val="C0C0C0"/>
        </w:rPr>
        <w:t>Commands:</w:t>
      </w:r>
    </w:p>
    <w:p w:rsidR="003923CA" w:rsidRDefault="003923CA" w:rsidP="003923CA">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Using WPF commands</w:t>
      </w:r>
    </w:p>
    <w:p w:rsidR="003923CA" w:rsidRDefault="003923CA" w:rsidP="003923C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article, we discussed a lot of theory about what commands are and how they work. In this chapter, we'll look into how you actually use commands, by assigning them to user interface elements and creating command bindings that links it all together.</w:t>
      </w:r>
    </w:p>
    <w:p w:rsidR="003923CA" w:rsidRDefault="003923CA" w:rsidP="003923C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We'll start off with a very simple example:</w:t>
      </w:r>
    </w:p>
    <w:p w:rsidR="003923CA" w:rsidRDefault="003C5A45" w:rsidP="003923CA">
      <w:pPr>
        <w:shd w:val="clear" w:color="auto" w:fill="FFFFFF"/>
        <w:jc w:val="right"/>
        <w:rPr>
          <w:ins w:id="7876" w:author="Unknown"/>
          <w:rFonts w:ascii="Segoe UI" w:hAnsi="Segoe UI" w:cs="Segoe UI"/>
          <w:color w:val="212529"/>
          <w:sz w:val="18"/>
          <w:szCs w:val="18"/>
        </w:rPr>
      </w:pPr>
      <w:ins w:id="7877"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7878" w:author="Unknown"/>
          <w:rStyle w:val="hljs-tag"/>
          <w:rFonts w:ascii="Consolas" w:hAnsi="Consolas" w:cs="Consolas"/>
          <w:shd w:val="clear" w:color="auto" w:fill="FFFFFF"/>
        </w:rPr>
      </w:pPr>
      <w:ins w:id="787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"WpfTutorialSamples.Commands.UsingCommandsSample"</w:t>
        </w:r>
      </w:ins>
    </w:p>
    <w:p w:rsidR="003923CA" w:rsidRDefault="003923CA" w:rsidP="003923CA">
      <w:pPr>
        <w:pStyle w:val="HTMLPreformatted"/>
        <w:shd w:val="clear" w:color="auto" w:fill="FFFFFF"/>
        <w:rPr>
          <w:ins w:id="7880" w:author="Unknown"/>
          <w:rStyle w:val="hljs-tag"/>
          <w:rFonts w:ascii="Consolas" w:hAnsi="Consolas" w:cs="Consolas"/>
          <w:shd w:val="clear" w:color="auto" w:fill="FFFFFF"/>
        </w:rPr>
      </w:pPr>
      <w:ins w:id="788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3923CA" w:rsidRDefault="003923CA" w:rsidP="003923CA">
      <w:pPr>
        <w:pStyle w:val="HTMLPreformatted"/>
        <w:shd w:val="clear" w:color="auto" w:fill="FFFFFF"/>
        <w:rPr>
          <w:ins w:id="7882" w:author="Unknown"/>
          <w:rStyle w:val="hljs-tag"/>
          <w:rFonts w:ascii="Consolas" w:hAnsi="Consolas" w:cs="Consolas"/>
          <w:shd w:val="clear" w:color="auto" w:fill="FFFFFF"/>
        </w:rPr>
      </w:pPr>
      <w:ins w:id="788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3923CA" w:rsidRDefault="003923CA" w:rsidP="003923CA">
      <w:pPr>
        <w:pStyle w:val="HTMLPreformatted"/>
        <w:shd w:val="clear" w:color="auto" w:fill="FFFFFF"/>
        <w:rPr>
          <w:ins w:id="7884" w:author="Unknown"/>
          <w:rStyle w:val="HTMLCode"/>
          <w:rFonts w:ascii="Consolas" w:eastAsiaTheme="majorEastAsia" w:hAnsi="Consolas" w:cs="Consolas"/>
          <w:color w:val="000000"/>
          <w:shd w:val="clear" w:color="auto" w:fill="FFFFFF"/>
        </w:rPr>
      </w:pPr>
      <w:ins w:id="788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"UsingCommandsSample"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886" w:author="Unknown"/>
          <w:rStyle w:val="HTMLCode"/>
          <w:rFonts w:ascii="Consolas" w:eastAsiaTheme="majorEastAsia" w:hAnsi="Consolas" w:cs="Consolas"/>
          <w:color w:val="000000"/>
          <w:shd w:val="clear" w:color="auto" w:fill="FFFFFF"/>
        </w:rPr>
      </w:pPr>
      <w:ins w:id="788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888" w:author="Unknown"/>
          <w:rStyle w:val="HTMLCode"/>
          <w:rFonts w:ascii="Consolas" w:eastAsiaTheme="majorEastAsia" w:hAnsi="Consolas" w:cs="Consolas"/>
          <w:color w:val="000000"/>
          <w:shd w:val="clear" w:color="auto" w:fill="FFFFFF"/>
        </w:rPr>
      </w:pPr>
      <w:ins w:id="788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"ApplicationCommands.New"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"NewCommand_Executed"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"NewCommand_CanExecute"</w:t>
        </w:r>
        <w:r>
          <w:rPr>
            <w:rStyle w:val="hljs-tag"/>
            <w:rFonts w:ascii="Consolas" w:hAnsi="Consolas" w:cs="Consolas"/>
            <w:shd w:val="clear" w:color="auto" w:fill="FFFFFF"/>
          </w:rPr>
          <w:t xml:space="preserve"> /&gt;</w:t>
        </w:r>
      </w:ins>
    </w:p>
    <w:p w:rsidR="003923CA" w:rsidRDefault="003923CA" w:rsidP="003923CA">
      <w:pPr>
        <w:pStyle w:val="HTMLPreformatted"/>
        <w:shd w:val="clear" w:color="auto" w:fill="FFFFFF"/>
        <w:rPr>
          <w:ins w:id="7890" w:author="Unknown"/>
          <w:rStyle w:val="HTMLCode"/>
          <w:rFonts w:ascii="Consolas" w:eastAsiaTheme="majorEastAsia" w:hAnsi="Consolas" w:cs="Consolas"/>
          <w:color w:val="000000"/>
          <w:shd w:val="clear" w:color="auto" w:fill="FFFFFF"/>
        </w:rPr>
      </w:pPr>
      <w:ins w:id="789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892"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7893" w:author="Unknown"/>
          <w:rStyle w:val="HTMLCode"/>
          <w:rFonts w:ascii="Consolas" w:eastAsiaTheme="majorEastAsia" w:hAnsi="Consolas" w:cs="Consolas"/>
          <w:color w:val="000000"/>
          <w:shd w:val="clear" w:color="auto" w:fill="FFFFFF"/>
        </w:rPr>
      </w:pPr>
      <w:ins w:id="789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895" w:author="Unknown"/>
          <w:rStyle w:val="HTMLCode"/>
          <w:rFonts w:ascii="Consolas" w:eastAsiaTheme="majorEastAsia" w:hAnsi="Consolas" w:cs="Consolas"/>
          <w:color w:val="000000"/>
          <w:shd w:val="clear" w:color="auto" w:fill="FFFFFF"/>
        </w:rPr>
      </w:pPr>
      <w:ins w:id="789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"ApplicationCommands.New"</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New</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897" w:author="Unknown"/>
          <w:rStyle w:val="HTMLCode"/>
          <w:rFonts w:ascii="Consolas" w:eastAsiaTheme="majorEastAsia" w:hAnsi="Consolas" w:cs="Consolas"/>
          <w:color w:val="000000"/>
          <w:shd w:val="clear" w:color="auto" w:fill="FFFFFF"/>
        </w:rPr>
      </w:pPr>
      <w:ins w:id="789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899" w:author="Unknown"/>
          <w:rFonts w:ascii="Consolas" w:hAnsi="Consolas" w:cs="Consolas"/>
          <w:color w:val="212529"/>
          <w:sz w:val="16"/>
          <w:szCs w:val="16"/>
        </w:rPr>
      </w:pPr>
      <w:ins w:id="790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3923CA" w:rsidRDefault="003C5A45" w:rsidP="003923CA">
      <w:pPr>
        <w:shd w:val="clear" w:color="auto" w:fill="FFFFFF"/>
        <w:jc w:val="right"/>
        <w:rPr>
          <w:ins w:id="7901" w:author="Unknown"/>
          <w:rFonts w:ascii="Segoe UI" w:hAnsi="Segoe UI" w:cs="Segoe UI"/>
          <w:color w:val="212529"/>
          <w:sz w:val="18"/>
          <w:szCs w:val="18"/>
        </w:rPr>
      </w:pPr>
      <w:ins w:id="7902"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7903" w:author="Unknown"/>
          <w:rStyle w:val="HTMLCode"/>
          <w:rFonts w:ascii="Consolas" w:eastAsiaTheme="majorEastAsia" w:hAnsi="Consolas" w:cs="Consolas"/>
          <w:color w:val="000000"/>
          <w:shd w:val="clear" w:color="auto" w:fill="FFFFFF"/>
        </w:rPr>
      </w:pPr>
      <w:ins w:id="790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3923CA" w:rsidRDefault="003923CA" w:rsidP="003923CA">
      <w:pPr>
        <w:pStyle w:val="HTMLPreformatted"/>
        <w:shd w:val="clear" w:color="auto" w:fill="FFFFFF"/>
        <w:rPr>
          <w:ins w:id="7905" w:author="Unknown"/>
          <w:rStyle w:val="HTMLCode"/>
          <w:rFonts w:ascii="Consolas" w:eastAsiaTheme="majorEastAsia" w:hAnsi="Consolas" w:cs="Consolas"/>
          <w:color w:val="000000"/>
          <w:shd w:val="clear" w:color="auto" w:fill="FFFFFF"/>
        </w:rPr>
      </w:pPr>
      <w:ins w:id="790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3923CA" w:rsidRDefault="003923CA" w:rsidP="003923CA">
      <w:pPr>
        <w:pStyle w:val="HTMLPreformatted"/>
        <w:shd w:val="clear" w:color="auto" w:fill="FFFFFF"/>
        <w:rPr>
          <w:ins w:id="7907" w:author="Unknown"/>
          <w:rStyle w:val="HTMLCode"/>
          <w:rFonts w:ascii="Consolas" w:eastAsiaTheme="majorEastAsia" w:hAnsi="Consolas" w:cs="Consolas"/>
          <w:color w:val="000000"/>
          <w:shd w:val="clear" w:color="auto" w:fill="FFFFFF"/>
        </w:rPr>
      </w:pPr>
      <w:ins w:id="790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3923CA" w:rsidRDefault="003923CA" w:rsidP="003923CA">
      <w:pPr>
        <w:pStyle w:val="HTMLPreformatted"/>
        <w:shd w:val="clear" w:color="auto" w:fill="FFFFFF"/>
        <w:rPr>
          <w:ins w:id="7909" w:author="Unknown"/>
          <w:rStyle w:val="HTMLCode"/>
          <w:rFonts w:ascii="Consolas" w:eastAsiaTheme="majorEastAsia" w:hAnsi="Consolas" w:cs="Consolas"/>
          <w:color w:val="000000"/>
          <w:shd w:val="clear" w:color="auto" w:fill="FFFFFF"/>
        </w:rPr>
      </w:pPr>
      <w:ins w:id="791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System.Windows.Input;</w:t>
        </w:r>
      </w:ins>
    </w:p>
    <w:p w:rsidR="003923CA" w:rsidRDefault="003923CA" w:rsidP="003923CA">
      <w:pPr>
        <w:pStyle w:val="HTMLPreformatted"/>
        <w:shd w:val="clear" w:color="auto" w:fill="FFFFFF"/>
        <w:rPr>
          <w:ins w:id="7911"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7912" w:author="Unknown"/>
          <w:rStyle w:val="HTMLCode"/>
          <w:rFonts w:ascii="Consolas" w:eastAsiaTheme="majorEastAsia" w:hAnsi="Consolas" w:cs="Consolas"/>
          <w:color w:val="000000"/>
          <w:shd w:val="clear" w:color="auto" w:fill="FFFFFF"/>
        </w:rPr>
      </w:pPr>
      <w:ins w:id="7913"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WpfTutorialSamples.Commands</w:t>
        </w:r>
      </w:ins>
    </w:p>
    <w:p w:rsidR="003923CA" w:rsidRDefault="003923CA" w:rsidP="003923CA">
      <w:pPr>
        <w:pStyle w:val="HTMLPreformatted"/>
        <w:shd w:val="clear" w:color="auto" w:fill="FFFFFF"/>
        <w:rPr>
          <w:ins w:id="7914" w:author="Unknown"/>
          <w:rStyle w:val="HTMLCode"/>
          <w:rFonts w:ascii="Consolas" w:eastAsiaTheme="majorEastAsia" w:hAnsi="Consolas" w:cs="Consolas"/>
          <w:color w:val="000000"/>
          <w:shd w:val="clear" w:color="auto" w:fill="FFFFFF"/>
        </w:rPr>
      </w:pPr>
      <w:ins w:id="7915" w:author="Unknown">
        <w:r>
          <w:rPr>
            <w:rStyle w:val="HTMLCode"/>
            <w:rFonts w:ascii="Consolas" w:eastAsiaTheme="majorEastAsia" w:hAnsi="Consolas" w:cs="Consolas"/>
            <w:color w:val="000000"/>
            <w:shd w:val="clear" w:color="auto" w:fill="FFFFFF"/>
          </w:rPr>
          <w:t>{</w:t>
        </w:r>
      </w:ins>
    </w:p>
    <w:p w:rsidR="003923CA" w:rsidRDefault="003923CA" w:rsidP="003923CA">
      <w:pPr>
        <w:pStyle w:val="HTMLPreformatted"/>
        <w:shd w:val="clear" w:color="auto" w:fill="FFFFFF"/>
        <w:rPr>
          <w:ins w:id="7916" w:author="Unknown"/>
          <w:rStyle w:val="HTMLCode"/>
          <w:rFonts w:ascii="Consolas" w:eastAsiaTheme="majorEastAsia" w:hAnsi="Consolas" w:cs="Consolas"/>
          <w:color w:val="000000"/>
          <w:shd w:val="clear" w:color="auto" w:fill="FFFFFF"/>
        </w:rPr>
      </w:pPr>
      <w:ins w:id="7917"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UsingCommandsSample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3923CA" w:rsidRDefault="003923CA" w:rsidP="003923CA">
      <w:pPr>
        <w:pStyle w:val="HTMLPreformatted"/>
        <w:shd w:val="clear" w:color="auto" w:fill="FFFFFF"/>
        <w:rPr>
          <w:ins w:id="7918" w:author="Unknown"/>
          <w:rStyle w:val="HTMLCode"/>
          <w:rFonts w:ascii="Consolas" w:eastAsiaTheme="majorEastAsia" w:hAnsi="Consolas" w:cs="Consolas"/>
          <w:color w:val="000000"/>
          <w:shd w:val="clear" w:color="auto" w:fill="FFFFFF"/>
        </w:rPr>
      </w:pPr>
      <w:ins w:id="7919" w:author="Unknown">
        <w:r>
          <w:rPr>
            <w:rStyle w:val="HTMLCode"/>
            <w:rFonts w:ascii="Consolas" w:eastAsiaTheme="majorEastAsia" w:hAnsi="Consolas" w:cs="Consolas"/>
            <w:color w:val="000000"/>
            <w:shd w:val="clear" w:color="auto" w:fill="FFFFFF"/>
          </w:rPr>
          <w:lastRenderedPageBreak/>
          <w:tab/>
          <w:t>{</w:t>
        </w:r>
      </w:ins>
    </w:p>
    <w:p w:rsidR="003923CA" w:rsidRDefault="003923CA" w:rsidP="003923CA">
      <w:pPr>
        <w:pStyle w:val="HTMLPreformatted"/>
        <w:shd w:val="clear" w:color="auto" w:fill="FFFFFF"/>
        <w:rPr>
          <w:ins w:id="7920" w:author="Unknown"/>
          <w:rStyle w:val="HTMLCode"/>
          <w:rFonts w:ascii="Consolas" w:eastAsiaTheme="majorEastAsia" w:hAnsi="Consolas" w:cs="Consolas"/>
          <w:color w:val="000000"/>
          <w:shd w:val="clear" w:color="auto" w:fill="FFFFFF"/>
        </w:rPr>
      </w:pPr>
      <w:ins w:id="79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UsingCommandsSample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7922" w:author="Unknown"/>
          <w:rStyle w:val="HTMLCode"/>
          <w:rFonts w:ascii="Consolas" w:eastAsiaTheme="majorEastAsia" w:hAnsi="Consolas" w:cs="Consolas"/>
          <w:color w:val="000000"/>
          <w:shd w:val="clear" w:color="auto" w:fill="FFFFFF"/>
        </w:rPr>
      </w:pPr>
      <w:ins w:id="79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24" w:author="Unknown"/>
          <w:rStyle w:val="HTMLCode"/>
          <w:rFonts w:ascii="Consolas" w:eastAsiaTheme="majorEastAsia" w:hAnsi="Consolas" w:cs="Consolas"/>
          <w:color w:val="000000"/>
          <w:shd w:val="clear" w:color="auto" w:fill="FFFFFF"/>
        </w:rPr>
      </w:pPr>
      <w:ins w:id="79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3923CA" w:rsidRDefault="003923CA" w:rsidP="003923CA">
      <w:pPr>
        <w:pStyle w:val="HTMLPreformatted"/>
        <w:shd w:val="clear" w:color="auto" w:fill="FFFFFF"/>
        <w:rPr>
          <w:ins w:id="7926" w:author="Unknown"/>
          <w:rStyle w:val="HTMLCode"/>
          <w:rFonts w:ascii="Consolas" w:eastAsiaTheme="majorEastAsia" w:hAnsi="Consolas" w:cs="Consolas"/>
          <w:color w:val="000000"/>
          <w:shd w:val="clear" w:color="auto" w:fill="FFFFFF"/>
        </w:rPr>
      </w:pPr>
      <w:ins w:id="79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28"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7929" w:author="Unknown"/>
          <w:rStyle w:val="HTMLCode"/>
          <w:rFonts w:ascii="Consolas" w:eastAsiaTheme="majorEastAsia" w:hAnsi="Consolas" w:cs="Consolas"/>
          <w:color w:val="000000"/>
          <w:shd w:val="clear" w:color="auto" w:fill="FFFFFF"/>
        </w:rPr>
      </w:pPr>
      <w:ins w:id="79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NewCommand_CanExecute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7931" w:author="Unknown"/>
          <w:rStyle w:val="HTMLCode"/>
          <w:rFonts w:ascii="Consolas" w:eastAsiaTheme="majorEastAsia" w:hAnsi="Consolas" w:cs="Consolas"/>
          <w:color w:val="000000"/>
          <w:shd w:val="clear" w:color="auto" w:fill="FFFFFF"/>
        </w:rPr>
      </w:pPr>
      <w:ins w:id="79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33" w:author="Unknown"/>
          <w:rStyle w:val="HTMLCode"/>
          <w:rFonts w:ascii="Consolas" w:eastAsiaTheme="majorEastAsia" w:hAnsi="Consolas" w:cs="Consolas"/>
          <w:color w:val="000000"/>
          <w:shd w:val="clear" w:color="auto" w:fill="FFFFFF"/>
        </w:rPr>
      </w:pPr>
      <w:ins w:id="79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3923CA" w:rsidRDefault="003923CA" w:rsidP="003923CA">
      <w:pPr>
        <w:pStyle w:val="HTMLPreformatted"/>
        <w:shd w:val="clear" w:color="auto" w:fill="FFFFFF"/>
        <w:rPr>
          <w:ins w:id="7935" w:author="Unknown"/>
          <w:rStyle w:val="HTMLCode"/>
          <w:rFonts w:ascii="Consolas" w:eastAsiaTheme="majorEastAsia" w:hAnsi="Consolas" w:cs="Consolas"/>
          <w:color w:val="000000"/>
          <w:shd w:val="clear" w:color="auto" w:fill="FFFFFF"/>
        </w:rPr>
      </w:pPr>
      <w:ins w:id="79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37"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7938" w:author="Unknown"/>
          <w:rStyle w:val="HTMLCode"/>
          <w:rFonts w:ascii="Consolas" w:eastAsiaTheme="majorEastAsia" w:hAnsi="Consolas" w:cs="Consolas"/>
          <w:color w:val="000000"/>
          <w:shd w:val="clear" w:color="auto" w:fill="FFFFFF"/>
        </w:rPr>
      </w:pPr>
      <w:ins w:id="79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NewCommand_Executed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7940" w:author="Unknown"/>
          <w:rStyle w:val="HTMLCode"/>
          <w:rFonts w:ascii="Consolas" w:eastAsiaTheme="majorEastAsia" w:hAnsi="Consolas" w:cs="Consolas"/>
          <w:color w:val="000000"/>
          <w:shd w:val="clear" w:color="auto" w:fill="FFFFFF"/>
        </w:rPr>
      </w:pPr>
      <w:ins w:id="79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42" w:author="Unknown"/>
          <w:rStyle w:val="HTMLCode"/>
          <w:rFonts w:ascii="Consolas" w:eastAsiaTheme="majorEastAsia" w:hAnsi="Consolas" w:cs="Consolas"/>
          <w:color w:val="000000"/>
          <w:shd w:val="clear" w:color="auto" w:fill="FFFFFF"/>
        </w:rPr>
      </w:pPr>
      <w:ins w:id="79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MessageBox.Show(</w:t>
        </w:r>
        <w:r>
          <w:rPr>
            <w:rStyle w:val="hljs-string"/>
            <w:rFonts w:ascii="Consolas" w:hAnsi="Consolas" w:cs="Consolas"/>
            <w:color w:val="A31515"/>
            <w:shd w:val="clear" w:color="auto" w:fill="FFFFFF"/>
          </w:rPr>
          <w:t>"The New command was invoked"</w:t>
        </w:r>
        <w:r>
          <w:rPr>
            <w:rStyle w:val="HTMLCode"/>
            <w:rFonts w:ascii="Consolas" w:eastAsiaTheme="majorEastAsia" w:hAnsi="Consolas" w:cs="Consolas"/>
            <w:color w:val="000000"/>
            <w:shd w:val="clear" w:color="auto" w:fill="FFFFFF"/>
          </w:rPr>
          <w:t>);</w:t>
        </w:r>
      </w:ins>
    </w:p>
    <w:p w:rsidR="003923CA" w:rsidRDefault="003923CA" w:rsidP="003923CA">
      <w:pPr>
        <w:pStyle w:val="HTMLPreformatted"/>
        <w:shd w:val="clear" w:color="auto" w:fill="FFFFFF"/>
        <w:rPr>
          <w:ins w:id="7944" w:author="Unknown"/>
          <w:rStyle w:val="HTMLCode"/>
          <w:rFonts w:ascii="Consolas" w:eastAsiaTheme="majorEastAsia" w:hAnsi="Consolas" w:cs="Consolas"/>
          <w:color w:val="000000"/>
          <w:shd w:val="clear" w:color="auto" w:fill="FFFFFF"/>
        </w:rPr>
      </w:pPr>
      <w:ins w:id="79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46" w:author="Unknown"/>
          <w:rStyle w:val="HTMLCode"/>
          <w:rFonts w:ascii="Consolas" w:eastAsiaTheme="majorEastAsia" w:hAnsi="Consolas" w:cs="Consolas"/>
          <w:color w:val="000000"/>
          <w:shd w:val="clear" w:color="auto" w:fill="FFFFFF"/>
        </w:rPr>
      </w:pPr>
      <w:ins w:id="7947" w:author="Unknown">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7948" w:author="Unknown"/>
          <w:rFonts w:ascii="Consolas" w:hAnsi="Consolas" w:cs="Consolas"/>
          <w:color w:val="212529"/>
          <w:sz w:val="16"/>
          <w:szCs w:val="16"/>
        </w:rPr>
      </w:pPr>
      <w:ins w:id="7949" w:author="Unknown">
        <w:r>
          <w:rPr>
            <w:rStyle w:val="HTMLCode"/>
            <w:rFonts w:ascii="Consolas" w:eastAsiaTheme="majorEastAsia" w:hAnsi="Consolas" w:cs="Consolas"/>
            <w:color w:val="000000"/>
            <w:shd w:val="clear" w:color="auto" w:fill="FFFFFF"/>
          </w:rPr>
          <w:t>}</w:t>
        </w:r>
      </w:ins>
    </w:p>
    <w:p w:rsidR="003923CA" w:rsidRDefault="003923CA" w:rsidP="003923CA">
      <w:pPr>
        <w:rPr>
          <w:ins w:id="7950" w:author="Unknown"/>
          <w:rFonts w:ascii="Times New Roman" w:hAnsi="Times New Roman" w:cs="Times New Roman"/>
          <w:sz w:val="24"/>
          <w:szCs w:val="24"/>
        </w:rPr>
      </w:pPr>
      <w:r>
        <w:rPr>
          <w:noProof/>
        </w:rPr>
        <w:drawing>
          <wp:inline distT="0" distB="0" distL="0" distR="0">
            <wp:extent cx="1901825" cy="951230"/>
            <wp:effectExtent l="19050" t="0" r="3175" b="0"/>
            <wp:docPr id="93" name="aelm675" descr="https://www.wpf-tutorial.com/Images/ArticleImages/1/chapters/commands/simple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75" descr="https://www.wpf-tutorial.com/Images/ArticleImages/1/chapters/commands/simple_command.png"/>
                    <pic:cNvPicPr>
                      <a:picLocks noChangeAspect="1" noChangeArrowheads="1"/>
                    </pic:cNvPicPr>
                  </pic:nvPicPr>
                  <pic:blipFill>
                    <a:blip r:embed="rId216"/>
                    <a:srcRect/>
                    <a:stretch>
                      <a:fillRect/>
                    </a:stretch>
                  </pic:blipFill>
                  <pic:spPr bwMode="auto">
                    <a:xfrm>
                      <a:off x="0" y="0"/>
                      <a:ext cx="1901825" cy="951230"/>
                    </a:xfrm>
                    <a:prstGeom prst="rect">
                      <a:avLst/>
                    </a:prstGeom>
                    <a:noFill/>
                    <a:ln w="9525">
                      <a:noFill/>
                      <a:miter lim="800000"/>
                      <a:headEnd/>
                      <a:tailEnd/>
                    </a:ln>
                  </pic:spPr>
                </pic:pic>
              </a:graphicData>
            </a:graphic>
          </wp:inline>
        </w:drawing>
      </w:r>
    </w:p>
    <w:p w:rsidR="003923CA" w:rsidRDefault="003923CA" w:rsidP="003923CA">
      <w:pPr>
        <w:pStyle w:val="NormalWeb"/>
        <w:shd w:val="clear" w:color="auto" w:fill="FFFFFF"/>
        <w:spacing w:before="288" w:beforeAutospacing="0" w:after="288" w:afterAutospacing="0"/>
        <w:rPr>
          <w:ins w:id="7951" w:author="Unknown"/>
          <w:rFonts w:ascii="Segoe UI" w:hAnsi="Segoe UI" w:cs="Segoe UI"/>
          <w:color w:val="212529"/>
          <w:sz w:val="18"/>
          <w:szCs w:val="18"/>
        </w:rPr>
      </w:pPr>
      <w:ins w:id="7952" w:author="Unknown">
        <w:r>
          <w:rPr>
            <w:rFonts w:ascii="Segoe UI" w:hAnsi="Segoe UI" w:cs="Segoe UI"/>
            <w:color w:val="212529"/>
            <w:sz w:val="18"/>
            <w:szCs w:val="18"/>
          </w:rPr>
          <w:t>We define a command binding on the Window, by adding it to its CommandBindings collection. We specify that Command that we wish to use (the New command from the ApplicationCommands), as well as two event handlers. The visual interface consists of a single button, which we attach the command to using the </w:t>
        </w:r>
        <w:r>
          <w:rPr>
            <w:rStyle w:val="Strong"/>
            <w:rFonts w:ascii="Segoe UI" w:hAnsi="Segoe UI" w:cs="Segoe UI"/>
            <w:color w:val="212529"/>
            <w:sz w:val="18"/>
            <w:szCs w:val="18"/>
          </w:rPr>
          <w:t>Command</w:t>
        </w:r>
        <w:r>
          <w:rPr>
            <w:rFonts w:ascii="Segoe UI" w:hAnsi="Segoe UI" w:cs="Segoe UI"/>
            <w:color w:val="212529"/>
            <w:sz w:val="18"/>
            <w:szCs w:val="18"/>
          </w:rPr>
          <w:t> property.</w:t>
        </w:r>
      </w:ins>
    </w:p>
    <w:p w:rsidR="003923CA" w:rsidRDefault="003923CA" w:rsidP="003923CA">
      <w:pPr>
        <w:pStyle w:val="NormalWeb"/>
        <w:shd w:val="clear" w:color="auto" w:fill="FFFFFF"/>
        <w:spacing w:before="288" w:beforeAutospacing="0" w:after="288" w:afterAutospacing="0"/>
        <w:rPr>
          <w:ins w:id="7953" w:author="Unknown"/>
          <w:rFonts w:ascii="Segoe UI" w:hAnsi="Segoe UI" w:cs="Segoe UI"/>
          <w:color w:val="212529"/>
          <w:sz w:val="18"/>
          <w:szCs w:val="18"/>
        </w:rPr>
      </w:pPr>
      <w:ins w:id="7954" w:author="Unknown">
        <w:r>
          <w:rPr>
            <w:rFonts w:ascii="Segoe UI" w:hAnsi="Segoe UI" w:cs="Segoe UI"/>
            <w:color w:val="212529"/>
            <w:sz w:val="18"/>
            <w:szCs w:val="18"/>
          </w:rPr>
          <w:t>In Code-behind, we handle the two events. The </w:t>
        </w:r>
        <w:r>
          <w:rPr>
            <w:rStyle w:val="Strong"/>
            <w:rFonts w:ascii="Segoe UI" w:hAnsi="Segoe UI" w:cs="Segoe UI"/>
            <w:color w:val="212529"/>
            <w:sz w:val="18"/>
            <w:szCs w:val="18"/>
          </w:rPr>
          <w:t>CanExecute</w:t>
        </w:r>
        <w:r>
          <w:rPr>
            <w:rFonts w:ascii="Segoe UI" w:hAnsi="Segoe UI" w:cs="Segoe UI"/>
            <w:color w:val="212529"/>
            <w:sz w:val="18"/>
            <w:szCs w:val="18"/>
          </w:rPr>
          <w:t> handler, which WPF will call when the application is idle to see if the specific command is currently available, is very simple for this example, as we want this particular command to be available all the time. This is done by setting the </w:t>
        </w:r>
        <w:r>
          <w:rPr>
            <w:rStyle w:val="Strong"/>
            <w:rFonts w:ascii="Segoe UI" w:hAnsi="Segoe UI" w:cs="Segoe UI"/>
            <w:color w:val="212529"/>
            <w:sz w:val="18"/>
            <w:szCs w:val="18"/>
          </w:rPr>
          <w:t>CanExecute</w:t>
        </w:r>
        <w:r>
          <w:rPr>
            <w:rFonts w:ascii="Segoe UI" w:hAnsi="Segoe UI" w:cs="Segoe UI"/>
            <w:color w:val="212529"/>
            <w:sz w:val="18"/>
            <w:szCs w:val="18"/>
          </w:rPr>
          <w:t> property of the event arguments to true.</w:t>
        </w:r>
      </w:ins>
    </w:p>
    <w:p w:rsidR="003923CA" w:rsidRDefault="003923CA" w:rsidP="003923CA">
      <w:pPr>
        <w:pStyle w:val="NormalWeb"/>
        <w:shd w:val="clear" w:color="auto" w:fill="FFFFFF"/>
        <w:spacing w:before="288" w:beforeAutospacing="0" w:after="288" w:afterAutospacing="0"/>
        <w:rPr>
          <w:ins w:id="7955" w:author="Unknown"/>
          <w:rFonts w:ascii="Segoe UI" w:hAnsi="Segoe UI" w:cs="Segoe UI"/>
          <w:color w:val="212529"/>
          <w:sz w:val="18"/>
          <w:szCs w:val="18"/>
        </w:rPr>
      </w:pPr>
      <w:ins w:id="7956" w:author="Unknown">
        <w:r>
          <w:rPr>
            <w:rFonts w:ascii="Segoe UI" w:hAnsi="Segoe UI" w:cs="Segoe UI"/>
            <w:color w:val="212529"/>
            <w:sz w:val="18"/>
            <w:szCs w:val="18"/>
          </w:rPr>
          <w:t>The </w:t>
        </w:r>
        <w:r>
          <w:rPr>
            <w:rStyle w:val="Strong"/>
            <w:rFonts w:ascii="Segoe UI" w:hAnsi="Segoe UI" w:cs="Segoe UI"/>
            <w:color w:val="212529"/>
            <w:sz w:val="18"/>
            <w:szCs w:val="18"/>
          </w:rPr>
          <w:t>Executed</w:t>
        </w:r>
        <w:r>
          <w:rPr>
            <w:rFonts w:ascii="Segoe UI" w:hAnsi="Segoe UI" w:cs="Segoe UI"/>
            <w:color w:val="212529"/>
            <w:sz w:val="18"/>
            <w:szCs w:val="18"/>
          </w:rPr>
          <w:t> handler simply shows a message box when the command is invoked. If you run the sample and press the button, you will see this message. A thing to notice is that this command has a default keyboard shortcut defined, which you get as an added bonus. Instead of clicking the button, you can try to press Ctrl+N on your keyboard - the result is the same.</w:t>
        </w:r>
      </w:ins>
    </w:p>
    <w:p w:rsidR="003923CA" w:rsidRDefault="003923CA" w:rsidP="003923CA">
      <w:pPr>
        <w:pStyle w:val="Heading2"/>
        <w:shd w:val="clear" w:color="auto" w:fill="FFFFFF"/>
        <w:spacing w:before="0"/>
        <w:rPr>
          <w:ins w:id="7957" w:author="Unknown"/>
          <w:rFonts w:ascii="Segoe UI" w:hAnsi="Segoe UI" w:cs="Segoe UI"/>
          <w:b w:val="0"/>
          <w:bCs w:val="0"/>
          <w:color w:val="33393E"/>
          <w:sz w:val="36"/>
          <w:szCs w:val="36"/>
        </w:rPr>
      </w:pPr>
      <w:ins w:id="7958" w:author="Unknown">
        <w:r>
          <w:rPr>
            <w:rFonts w:ascii="Segoe UI" w:hAnsi="Segoe UI" w:cs="Segoe UI"/>
            <w:b w:val="0"/>
            <w:bCs w:val="0"/>
            <w:color w:val="33393E"/>
          </w:rPr>
          <w:t>Using the CanExecute method</w:t>
        </w:r>
      </w:ins>
    </w:p>
    <w:p w:rsidR="003923CA" w:rsidRDefault="003923CA" w:rsidP="003923CA">
      <w:pPr>
        <w:pStyle w:val="NormalWeb"/>
        <w:shd w:val="clear" w:color="auto" w:fill="FFFFFF"/>
        <w:spacing w:before="288" w:beforeAutospacing="0" w:after="288" w:afterAutospacing="0"/>
        <w:rPr>
          <w:ins w:id="7959" w:author="Unknown"/>
          <w:rFonts w:ascii="Segoe UI" w:hAnsi="Segoe UI" w:cs="Segoe UI"/>
          <w:color w:val="212529"/>
          <w:sz w:val="18"/>
          <w:szCs w:val="18"/>
        </w:rPr>
      </w:pPr>
      <w:ins w:id="7960" w:author="Unknown">
        <w:r>
          <w:rPr>
            <w:rFonts w:ascii="Segoe UI" w:hAnsi="Segoe UI" w:cs="Segoe UI"/>
            <w:color w:val="212529"/>
            <w:sz w:val="18"/>
            <w:szCs w:val="18"/>
          </w:rPr>
          <w:t>In the first example, we implemented a CanExecute event that simply returned true, so that the button would be available all the time. However, this is of course not true for all buttons - in many cases, you want the button to be enabled or disabled depending on some sort of state in your application.</w:t>
        </w:r>
      </w:ins>
    </w:p>
    <w:p w:rsidR="003923CA" w:rsidRDefault="003923CA" w:rsidP="003923CA">
      <w:pPr>
        <w:pStyle w:val="NormalWeb"/>
        <w:shd w:val="clear" w:color="auto" w:fill="FFFFFF"/>
        <w:spacing w:before="288" w:beforeAutospacing="0" w:after="288" w:afterAutospacing="0"/>
        <w:rPr>
          <w:ins w:id="7961" w:author="Unknown"/>
          <w:rFonts w:ascii="Segoe UI" w:hAnsi="Segoe UI" w:cs="Segoe UI"/>
          <w:color w:val="212529"/>
          <w:sz w:val="18"/>
          <w:szCs w:val="18"/>
        </w:rPr>
      </w:pPr>
      <w:ins w:id="7962" w:author="Unknown">
        <w:r>
          <w:rPr>
            <w:rFonts w:ascii="Segoe UI" w:hAnsi="Segoe UI" w:cs="Segoe UI"/>
            <w:color w:val="212529"/>
            <w:sz w:val="18"/>
            <w:szCs w:val="18"/>
          </w:rPr>
          <w:t>A very common example of this is the toggling of buttons for using the Windows Clipboard, where you want the Cut and Copy buttons to be enabled only when text is selected, and the Paste button to only be enabled when text is present in the clipboard. This is exactly what we'll accomplish in this example:</w:t>
        </w:r>
      </w:ins>
    </w:p>
    <w:p w:rsidR="003923CA" w:rsidRDefault="003C5A45" w:rsidP="003923CA">
      <w:pPr>
        <w:shd w:val="clear" w:color="auto" w:fill="FFFFFF"/>
        <w:jc w:val="right"/>
        <w:rPr>
          <w:ins w:id="7963" w:author="Unknown"/>
          <w:rFonts w:ascii="Segoe UI" w:hAnsi="Segoe UI" w:cs="Segoe UI"/>
          <w:color w:val="212529"/>
          <w:sz w:val="18"/>
          <w:szCs w:val="18"/>
        </w:rPr>
      </w:pPr>
      <w:ins w:id="7964"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7965" w:author="Unknown"/>
          <w:rStyle w:val="hljs-tag"/>
          <w:rFonts w:ascii="Consolas" w:hAnsi="Consolas" w:cs="Consolas"/>
          <w:shd w:val="clear" w:color="auto" w:fill="FFFFFF"/>
        </w:rPr>
      </w:pPr>
      <w:ins w:id="7966" w:author="Unknown">
        <w:r>
          <w:rPr>
            <w:rStyle w:val="hljs-tag"/>
            <w:rFonts w:ascii="Consolas" w:hAnsi="Consolas" w:cs="Consolas"/>
            <w:shd w:val="clear" w:color="auto" w:fill="FFFFFF"/>
          </w:rPr>
          <w:lastRenderedPageBreak/>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"WpfTutorialSamples.Commands.CommandCanExecuteSample"</w:t>
        </w:r>
      </w:ins>
    </w:p>
    <w:p w:rsidR="003923CA" w:rsidRDefault="003923CA" w:rsidP="003923CA">
      <w:pPr>
        <w:pStyle w:val="HTMLPreformatted"/>
        <w:shd w:val="clear" w:color="auto" w:fill="FFFFFF"/>
        <w:rPr>
          <w:ins w:id="7967" w:author="Unknown"/>
          <w:rStyle w:val="hljs-tag"/>
          <w:rFonts w:ascii="Consolas" w:hAnsi="Consolas" w:cs="Consolas"/>
          <w:shd w:val="clear" w:color="auto" w:fill="FFFFFF"/>
        </w:rPr>
      </w:pPr>
      <w:ins w:id="796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3923CA" w:rsidRDefault="003923CA" w:rsidP="003923CA">
      <w:pPr>
        <w:pStyle w:val="HTMLPreformatted"/>
        <w:shd w:val="clear" w:color="auto" w:fill="FFFFFF"/>
        <w:rPr>
          <w:ins w:id="7969" w:author="Unknown"/>
          <w:rStyle w:val="hljs-tag"/>
          <w:rFonts w:ascii="Consolas" w:hAnsi="Consolas" w:cs="Consolas"/>
          <w:shd w:val="clear" w:color="auto" w:fill="FFFFFF"/>
        </w:rPr>
      </w:pPr>
      <w:ins w:id="797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3923CA" w:rsidRDefault="003923CA" w:rsidP="003923CA">
      <w:pPr>
        <w:pStyle w:val="HTMLPreformatted"/>
        <w:shd w:val="clear" w:color="auto" w:fill="FFFFFF"/>
        <w:rPr>
          <w:ins w:id="7971" w:author="Unknown"/>
          <w:rStyle w:val="HTMLCode"/>
          <w:rFonts w:ascii="Consolas" w:eastAsiaTheme="majorEastAsia" w:hAnsi="Consolas" w:cs="Consolas"/>
          <w:color w:val="000000"/>
          <w:shd w:val="clear" w:color="auto" w:fill="FFFFFF"/>
        </w:rPr>
      </w:pPr>
      <w:ins w:id="797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"CommandCanExecuteSample"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73" w:author="Unknown"/>
          <w:rStyle w:val="HTMLCode"/>
          <w:rFonts w:ascii="Consolas" w:eastAsiaTheme="majorEastAsia" w:hAnsi="Consolas" w:cs="Consolas"/>
          <w:color w:val="000000"/>
          <w:shd w:val="clear" w:color="auto" w:fill="FFFFFF"/>
        </w:rPr>
      </w:pPr>
      <w:ins w:id="79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75" w:author="Unknown"/>
          <w:rStyle w:val="HTMLCode"/>
          <w:rFonts w:ascii="Consolas" w:eastAsiaTheme="majorEastAsia" w:hAnsi="Consolas" w:cs="Consolas"/>
          <w:color w:val="000000"/>
          <w:shd w:val="clear" w:color="auto" w:fill="FFFFFF"/>
        </w:rPr>
      </w:pPr>
      <w:ins w:id="79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"CutCommand_CanExecute"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"CutCommand_Executed"</w:t>
        </w:r>
        <w:r>
          <w:rPr>
            <w:rStyle w:val="hljs-tag"/>
            <w:rFonts w:ascii="Consolas" w:hAnsi="Consolas" w:cs="Consolas"/>
            <w:shd w:val="clear" w:color="auto" w:fill="FFFFFF"/>
          </w:rPr>
          <w:t xml:space="preserve"> /&gt;</w:t>
        </w:r>
      </w:ins>
    </w:p>
    <w:p w:rsidR="003923CA" w:rsidRDefault="003923CA" w:rsidP="003923CA">
      <w:pPr>
        <w:pStyle w:val="HTMLPreformatted"/>
        <w:shd w:val="clear" w:color="auto" w:fill="FFFFFF"/>
        <w:rPr>
          <w:ins w:id="7977" w:author="Unknown"/>
          <w:rStyle w:val="HTMLCode"/>
          <w:rFonts w:ascii="Consolas" w:eastAsiaTheme="majorEastAsia" w:hAnsi="Consolas" w:cs="Consolas"/>
          <w:color w:val="000000"/>
          <w:shd w:val="clear" w:color="auto" w:fill="FFFFFF"/>
        </w:rPr>
      </w:pPr>
      <w:ins w:id="79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"PasteCommand_CanExecute"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"PasteCommand_Executed"</w:t>
        </w:r>
        <w:r>
          <w:rPr>
            <w:rStyle w:val="hljs-tag"/>
            <w:rFonts w:ascii="Consolas" w:hAnsi="Consolas" w:cs="Consolas"/>
            <w:shd w:val="clear" w:color="auto" w:fill="FFFFFF"/>
          </w:rPr>
          <w:t xml:space="preserve"> /&gt;</w:t>
        </w:r>
      </w:ins>
    </w:p>
    <w:p w:rsidR="003923CA" w:rsidRDefault="003923CA" w:rsidP="003923CA">
      <w:pPr>
        <w:pStyle w:val="HTMLPreformatted"/>
        <w:shd w:val="clear" w:color="auto" w:fill="FFFFFF"/>
        <w:rPr>
          <w:ins w:id="7979" w:author="Unknown"/>
          <w:rStyle w:val="HTMLCode"/>
          <w:rFonts w:ascii="Consolas" w:eastAsiaTheme="majorEastAsia" w:hAnsi="Consolas" w:cs="Consolas"/>
          <w:color w:val="000000"/>
          <w:shd w:val="clear" w:color="auto" w:fill="FFFFFF"/>
        </w:rPr>
      </w:pPr>
      <w:ins w:id="79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81" w:author="Unknown"/>
          <w:rStyle w:val="HTMLCode"/>
          <w:rFonts w:ascii="Consolas" w:eastAsiaTheme="majorEastAsia" w:hAnsi="Consolas" w:cs="Consolas"/>
          <w:color w:val="000000"/>
          <w:shd w:val="clear" w:color="auto" w:fill="FFFFFF"/>
        </w:rPr>
      </w:pPr>
      <w:ins w:id="79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83" w:author="Unknown"/>
          <w:rStyle w:val="HTMLCode"/>
          <w:rFonts w:ascii="Consolas" w:eastAsiaTheme="majorEastAsia" w:hAnsi="Consolas" w:cs="Consolas"/>
          <w:color w:val="000000"/>
          <w:shd w:val="clear" w:color="auto" w:fill="FFFFFF"/>
        </w:rPr>
      </w:pPr>
      <w:ins w:id="79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85" w:author="Unknown"/>
          <w:rStyle w:val="HTMLCode"/>
          <w:rFonts w:ascii="Consolas" w:eastAsiaTheme="majorEastAsia" w:hAnsi="Consolas" w:cs="Consolas"/>
          <w:color w:val="000000"/>
          <w:shd w:val="clear" w:color="auto" w:fill="FFFFFF"/>
        </w:rPr>
      </w:pPr>
      <w:ins w:id="798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"60"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_Cut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87" w:author="Unknown"/>
          <w:rStyle w:val="HTMLCode"/>
          <w:rFonts w:ascii="Consolas" w:eastAsiaTheme="majorEastAsia" w:hAnsi="Consolas" w:cs="Consolas"/>
          <w:color w:val="000000"/>
          <w:shd w:val="clear" w:color="auto" w:fill="FFFFFF"/>
        </w:rPr>
      </w:pPr>
      <w:ins w:id="79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"60"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_Paste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89" w:author="Unknown"/>
          <w:rStyle w:val="HTMLCode"/>
          <w:rFonts w:ascii="Consolas" w:eastAsiaTheme="majorEastAsia" w:hAnsi="Consolas" w:cs="Consolas"/>
          <w:color w:val="000000"/>
          <w:shd w:val="clear" w:color="auto" w:fill="FFFFFF"/>
        </w:rPr>
      </w:pPr>
      <w:ins w:id="799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91" w:author="Unknown"/>
          <w:rStyle w:val="HTMLCode"/>
          <w:rFonts w:ascii="Consolas" w:eastAsiaTheme="majorEastAsia" w:hAnsi="Consolas" w:cs="Consolas"/>
          <w:color w:val="000000"/>
          <w:shd w:val="clear" w:color="auto" w:fill="FFFFFF"/>
        </w:rPr>
      </w:pPr>
      <w:ins w:id="799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shd w:val="clear" w:color="auto" w:fill="FFFFFF"/>
          </w:rPr>
          <w:t xml:space="preserve"> /&gt;</w:t>
        </w:r>
      </w:ins>
    </w:p>
    <w:p w:rsidR="003923CA" w:rsidRDefault="003923CA" w:rsidP="003923CA">
      <w:pPr>
        <w:pStyle w:val="HTMLPreformatted"/>
        <w:shd w:val="clear" w:color="auto" w:fill="FFFFFF"/>
        <w:rPr>
          <w:ins w:id="7993" w:author="Unknown"/>
          <w:rStyle w:val="HTMLCode"/>
          <w:rFonts w:ascii="Consolas" w:eastAsiaTheme="majorEastAsia" w:hAnsi="Consolas" w:cs="Consolas"/>
          <w:color w:val="000000"/>
          <w:shd w:val="clear" w:color="auto" w:fill="FFFFFF"/>
        </w:rPr>
      </w:pPr>
      <w:ins w:id="799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7995" w:author="Unknown"/>
          <w:rFonts w:ascii="Consolas" w:hAnsi="Consolas" w:cs="Consolas"/>
          <w:color w:val="212529"/>
          <w:sz w:val="16"/>
          <w:szCs w:val="16"/>
        </w:rPr>
      </w:pPr>
      <w:ins w:id="799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3923CA" w:rsidRDefault="003C5A45" w:rsidP="003923CA">
      <w:pPr>
        <w:shd w:val="clear" w:color="auto" w:fill="FFFFFF"/>
        <w:jc w:val="right"/>
        <w:rPr>
          <w:ins w:id="7997" w:author="Unknown"/>
          <w:rFonts w:ascii="Segoe UI" w:hAnsi="Segoe UI" w:cs="Segoe UI"/>
          <w:color w:val="212529"/>
          <w:sz w:val="18"/>
          <w:szCs w:val="18"/>
        </w:rPr>
      </w:pPr>
      <w:ins w:id="7998"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7999" w:author="Unknown"/>
          <w:rStyle w:val="HTMLCode"/>
          <w:rFonts w:ascii="Consolas" w:eastAsiaTheme="majorEastAsia" w:hAnsi="Consolas" w:cs="Consolas"/>
          <w:color w:val="000000"/>
          <w:shd w:val="clear" w:color="auto" w:fill="FFFFFF"/>
        </w:rPr>
      </w:pPr>
      <w:ins w:id="800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3923CA" w:rsidRDefault="003923CA" w:rsidP="003923CA">
      <w:pPr>
        <w:pStyle w:val="HTMLPreformatted"/>
        <w:shd w:val="clear" w:color="auto" w:fill="FFFFFF"/>
        <w:rPr>
          <w:ins w:id="8001" w:author="Unknown"/>
          <w:rStyle w:val="HTMLCode"/>
          <w:rFonts w:ascii="Consolas" w:eastAsiaTheme="majorEastAsia" w:hAnsi="Consolas" w:cs="Consolas"/>
          <w:color w:val="000000"/>
          <w:shd w:val="clear" w:color="auto" w:fill="FFFFFF"/>
        </w:rPr>
      </w:pPr>
      <w:ins w:id="800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System.Collections.Generic;</w:t>
        </w:r>
      </w:ins>
    </w:p>
    <w:p w:rsidR="003923CA" w:rsidRDefault="003923CA" w:rsidP="003923CA">
      <w:pPr>
        <w:pStyle w:val="HTMLPreformatted"/>
        <w:shd w:val="clear" w:color="auto" w:fill="FFFFFF"/>
        <w:rPr>
          <w:ins w:id="8003" w:author="Unknown"/>
          <w:rStyle w:val="HTMLCode"/>
          <w:rFonts w:ascii="Consolas" w:eastAsiaTheme="majorEastAsia" w:hAnsi="Consolas" w:cs="Consolas"/>
          <w:color w:val="000000"/>
          <w:shd w:val="clear" w:color="auto" w:fill="FFFFFF"/>
        </w:rPr>
      </w:pPr>
      <w:ins w:id="800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3923CA" w:rsidRDefault="003923CA" w:rsidP="003923CA">
      <w:pPr>
        <w:pStyle w:val="HTMLPreformatted"/>
        <w:shd w:val="clear" w:color="auto" w:fill="FFFFFF"/>
        <w:rPr>
          <w:ins w:id="8005" w:author="Unknown"/>
          <w:rStyle w:val="HTMLCode"/>
          <w:rFonts w:ascii="Consolas" w:eastAsiaTheme="majorEastAsia" w:hAnsi="Consolas" w:cs="Consolas"/>
          <w:color w:val="000000"/>
          <w:shd w:val="clear" w:color="auto" w:fill="FFFFFF"/>
        </w:rPr>
      </w:pPr>
      <w:ins w:id="800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System.Windows.Input;</w:t>
        </w:r>
      </w:ins>
    </w:p>
    <w:p w:rsidR="003923CA" w:rsidRDefault="003923CA" w:rsidP="003923CA">
      <w:pPr>
        <w:pStyle w:val="HTMLPreformatted"/>
        <w:shd w:val="clear" w:color="auto" w:fill="FFFFFF"/>
        <w:rPr>
          <w:ins w:id="8007"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8008" w:author="Unknown"/>
          <w:rStyle w:val="HTMLCode"/>
          <w:rFonts w:ascii="Consolas" w:eastAsiaTheme="majorEastAsia" w:hAnsi="Consolas" w:cs="Consolas"/>
          <w:color w:val="000000"/>
          <w:shd w:val="clear" w:color="auto" w:fill="FFFFFF"/>
        </w:rPr>
      </w:pPr>
      <w:ins w:id="8009"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WpfTutorialSamples.Commands</w:t>
        </w:r>
      </w:ins>
    </w:p>
    <w:p w:rsidR="003923CA" w:rsidRDefault="003923CA" w:rsidP="003923CA">
      <w:pPr>
        <w:pStyle w:val="HTMLPreformatted"/>
        <w:shd w:val="clear" w:color="auto" w:fill="FFFFFF"/>
        <w:rPr>
          <w:ins w:id="8010" w:author="Unknown"/>
          <w:rStyle w:val="HTMLCode"/>
          <w:rFonts w:ascii="Consolas" w:eastAsiaTheme="majorEastAsia" w:hAnsi="Consolas" w:cs="Consolas"/>
          <w:color w:val="000000"/>
          <w:shd w:val="clear" w:color="auto" w:fill="FFFFFF"/>
        </w:rPr>
      </w:pPr>
      <w:ins w:id="8011" w:author="Unknown">
        <w:r>
          <w:rPr>
            <w:rStyle w:val="HTMLCode"/>
            <w:rFonts w:ascii="Consolas" w:eastAsiaTheme="majorEastAsia" w:hAnsi="Consolas" w:cs="Consolas"/>
            <w:color w:val="000000"/>
            <w:shd w:val="clear" w:color="auto" w:fill="FFFFFF"/>
          </w:rPr>
          <w:t>{</w:t>
        </w:r>
      </w:ins>
    </w:p>
    <w:p w:rsidR="003923CA" w:rsidRDefault="003923CA" w:rsidP="003923CA">
      <w:pPr>
        <w:pStyle w:val="HTMLPreformatted"/>
        <w:shd w:val="clear" w:color="auto" w:fill="FFFFFF"/>
        <w:rPr>
          <w:ins w:id="8012" w:author="Unknown"/>
          <w:rStyle w:val="HTMLCode"/>
          <w:rFonts w:ascii="Consolas" w:eastAsiaTheme="majorEastAsia" w:hAnsi="Consolas" w:cs="Consolas"/>
          <w:color w:val="000000"/>
          <w:shd w:val="clear" w:color="auto" w:fill="FFFFFF"/>
        </w:rPr>
      </w:pPr>
      <w:ins w:id="8013"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CommandCanExecuteSample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3923CA" w:rsidRDefault="003923CA" w:rsidP="003923CA">
      <w:pPr>
        <w:pStyle w:val="HTMLPreformatted"/>
        <w:shd w:val="clear" w:color="auto" w:fill="FFFFFF"/>
        <w:rPr>
          <w:ins w:id="8014" w:author="Unknown"/>
          <w:rStyle w:val="HTMLCode"/>
          <w:rFonts w:ascii="Consolas" w:eastAsiaTheme="majorEastAsia" w:hAnsi="Consolas" w:cs="Consolas"/>
          <w:color w:val="000000"/>
          <w:shd w:val="clear" w:color="auto" w:fill="FFFFFF"/>
        </w:rPr>
      </w:pPr>
      <w:ins w:id="8015" w:author="Unknown">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16" w:author="Unknown"/>
          <w:rStyle w:val="HTMLCode"/>
          <w:rFonts w:ascii="Consolas" w:eastAsiaTheme="majorEastAsia" w:hAnsi="Consolas" w:cs="Consolas"/>
          <w:color w:val="000000"/>
          <w:shd w:val="clear" w:color="auto" w:fill="FFFFFF"/>
        </w:rPr>
      </w:pPr>
      <w:ins w:id="80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CommandCanExecuteSample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018" w:author="Unknown"/>
          <w:rStyle w:val="HTMLCode"/>
          <w:rFonts w:ascii="Consolas" w:eastAsiaTheme="majorEastAsia" w:hAnsi="Consolas" w:cs="Consolas"/>
          <w:color w:val="000000"/>
          <w:shd w:val="clear" w:color="auto" w:fill="FFFFFF"/>
        </w:rPr>
      </w:pPr>
      <w:ins w:id="80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20" w:author="Unknown"/>
          <w:rStyle w:val="HTMLCode"/>
          <w:rFonts w:ascii="Consolas" w:eastAsiaTheme="majorEastAsia" w:hAnsi="Consolas" w:cs="Consolas"/>
          <w:color w:val="000000"/>
          <w:shd w:val="clear" w:color="auto" w:fill="FFFFFF"/>
        </w:rPr>
      </w:pPr>
      <w:ins w:id="80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3923CA" w:rsidRDefault="003923CA" w:rsidP="003923CA">
      <w:pPr>
        <w:pStyle w:val="HTMLPreformatted"/>
        <w:shd w:val="clear" w:color="auto" w:fill="FFFFFF"/>
        <w:rPr>
          <w:ins w:id="8022" w:author="Unknown"/>
          <w:rStyle w:val="HTMLCode"/>
          <w:rFonts w:ascii="Consolas" w:eastAsiaTheme="majorEastAsia" w:hAnsi="Consolas" w:cs="Consolas"/>
          <w:color w:val="000000"/>
          <w:shd w:val="clear" w:color="auto" w:fill="FFFFFF"/>
        </w:rPr>
      </w:pPr>
      <w:ins w:id="80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24"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8025" w:author="Unknown"/>
          <w:rStyle w:val="HTMLCode"/>
          <w:rFonts w:ascii="Consolas" w:eastAsiaTheme="majorEastAsia" w:hAnsi="Consolas" w:cs="Consolas"/>
          <w:color w:val="000000"/>
          <w:shd w:val="clear" w:color="auto" w:fill="FFFFFF"/>
        </w:rPr>
      </w:pPr>
      <w:ins w:id="80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CutCommand_CanExecute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027" w:author="Unknown"/>
          <w:rStyle w:val="HTMLCode"/>
          <w:rFonts w:ascii="Consolas" w:eastAsiaTheme="majorEastAsia" w:hAnsi="Consolas" w:cs="Consolas"/>
          <w:color w:val="000000"/>
          <w:shd w:val="clear" w:color="auto" w:fill="FFFFFF"/>
        </w:rPr>
      </w:pPr>
      <w:ins w:id="80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29" w:author="Unknown"/>
          <w:rStyle w:val="HTMLCode"/>
          <w:rFonts w:ascii="Consolas" w:eastAsiaTheme="majorEastAsia" w:hAnsi="Consolas" w:cs="Consolas"/>
          <w:color w:val="000000"/>
          <w:shd w:val="clear" w:color="auto" w:fill="FFFFFF"/>
        </w:rPr>
      </w:pPr>
      <w:ins w:id="80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(txtEditor != </w:t>
        </w:r>
        <w:r>
          <w:rPr>
            <w:rStyle w:val="hljs-literal"/>
            <w:rFonts w:ascii="Consolas" w:hAnsi="Consolas" w:cs="Consolas"/>
            <w:color w:val="A31515"/>
            <w:shd w:val="clear" w:color="auto" w:fill="FFFFFF"/>
          </w:rPr>
          <w:t>null</w:t>
        </w:r>
        <w:r>
          <w:rPr>
            <w:rStyle w:val="HTMLCode"/>
            <w:rFonts w:ascii="Consolas" w:eastAsiaTheme="majorEastAsia" w:hAnsi="Consolas" w:cs="Consolas"/>
            <w:color w:val="000000"/>
            <w:shd w:val="clear" w:color="auto" w:fill="FFFFFF"/>
          </w:rPr>
          <w:t xml:space="preserve">) &amp;&amp; (txtEditor.SelectionLength &gt; </w:t>
        </w:r>
        <w:r>
          <w:rPr>
            <w:rStyle w:val="hljs-number"/>
            <w:rFonts w:ascii="Consolas" w:hAnsi="Consolas" w:cs="Consolas"/>
            <w:color w:val="000000"/>
            <w:shd w:val="clear" w:color="auto" w:fill="FFFFFF"/>
          </w:rPr>
          <w:t>0</w:t>
        </w:r>
        <w:r>
          <w:rPr>
            <w:rStyle w:val="HTMLCode"/>
            <w:rFonts w:ascii="Consolas" w:eastAsiaTheme="majorEastAsia" w:hAnsi="Consolas" w:cs="Consolas"/>
            <w:color w:val="000000"/>
            <w:shd w:val="clear" w:color="auto" w:fill="FFFFFF"/>
          </w:rPr>
          <w:t>);</w:t>
        </w:r>
      </w:ins>
    </w:p>
    <w:p w:rsidR="003923CA" w:rsidRDefault="003923CA" w:rsidP="003923CA">
      <w:pPr>
        <w:pStyle w:val="HTMLPreformatted"/>
        <w:shd w:val="clear" w:color="auto" w:fill="FFFFFF"/>
        <w:rPr>
          <w:ins w:id="8031" w:author="Unknown"/>
          <w:rStyle w:val="HTMLCode"/>
          <w:rFonts w:ascii="Consolas" w:eastAsiaTheme="majorEastAsia" w:hAnsi="Consolas" w:cs="Consolas"/>
          <w:color w:val="000000"/>
          <w:shd w:val="clear" w:color="auto" w:fill="FFFFFF"/>
        </w:rPr>
      </w:pPr>
      <w:ins w:id="80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33"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8034" w:author="Unknown"/>
          <w:rStyle w:val="HTMLCode"/>
          <w:rFonts w:ascii="Consolas" w:eastAsiaTheme="majorEastAsia" w:hAnsi="Consolas" w:cs="Consolas"/>
          <w:color w:val="000000"/>
          <w:shd w:val="clear" w:color="auto" w:fill="FFFFFF"/>
        </w:rPr>
      </w:pPr>
      <w:ins w:id="80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CutCommand_Executed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036" w:author="Unknown"/>
          <w:rStyle w:val="HTMLCode"/>
          <w:rFonts w:ascii="Consolas" w:eastAsiaTheme="majorEastAsia" w:hAnsi="Consolas" w:cs="Consolas"/>
          <w:color w:val="000000"/>
          <w:shd w:val="clear" w:color="auto" w:fill="FFFFFF"/>
        </w:rPr>
      </w:pPr>
      <w:ins w:id="80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38" w:author="Unknown"/>
          <w:rStyle w:val="HTMLCode"/>
          <w:rFonts w:ascii="Consolas" w:eastAsiaTheme="majorEastAsia" w:hAnsi="Consolas" w:cs="Consolas"/>
          <w:color w:val="000000"/>
          <w:shd w:val="clear" w:color="auto" w:fill="FFFFFF"/>
        </w:rPr>
      </w:pPr>
      <w:ins w:id="80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txtEditor.Cut();</w:t>
        </w:r>
      </w:ins>
    </w:p>
    <w:p w:rsidR="003923CA" w:rsidRDefault="003923CA" w:rsidP="003923CA">
      <w:pPr>
        <w:pStyle w:val="HTMLPreformatted"/>
        <w:shd w:val="clear" w:color="auto" w:fill="FFFFFF"/>
        <w:rPr>
          <w:ins w:id="8040" w:author="Unknown"/>
          <w:rStyle w:val="HTMLCode"/>
          <w:rFonts w:ascii="Consolas" w:eastAsiaTheme="majorEastAsia" w:hAnsi="Consolas" w:cs="Consolas"/>
          <w:color w:val="000000"/>
          <w:shd w:val="clear" w:color="auto" w:fill="FFFFFF"/>
        </w:rPr>
      </w:pPr>
      <w:ins w:id="80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42"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8043" w:author="Unknown"/>
          <w:rStyle w:val="HTMLCode"/>
          <w:rFonts w:ascii="Consolas" w:eastAsiaTheme="majorEastAsia" w:hAnsi="Consolas" w:cs="Consolas"/>
          <w:color w:val="000000"/>
          <w:shd w:val="clear" w:color="auto" w:fill="FFFFFF"/>
        </w:rPr>
      </w:pPr>
      <w:ins w:id="804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PasteCommand_CanExecute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045" w:author="Unknown"/>
          <w:rStyle w:val="HTMLCode"/>
          <w:rFonts w:ascii="Consolas" w:eastAsiaTheme="majorEastAsia" w:hAnsi="Consolas" w:cs="Consolas"/>
          <w:color w:val="000000"/>
          <w:shd w:val="clear" w:color="auto" w:fill="FFFFFF"/>
        </w:rPr>
      </w:pPr>
      <w:ins w:id="804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47" w:author="Unknown"/>
          <w:rStyle w:val="HTMLCode"/>
          <w:rFonts w:ascii="Consolas" w:eastAsiaTheme="majorEastAsia" w:hAnsi="Consolas" w:cs="Consolas"/>
          <w:color w:val="000000"/>
          <w:shd w:val="clear" w:color="auto" w:fill="FFFFFF"/>
        </w:rPr>
      </w:pPr>
      <w:ins w:id="80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e.CanExecute = Clipboard.ContainsText();</w:t>
        </w:r>
      </w:ins>
    </w:p>
    <w:p w:rsidR="003923CA" w:rsidRDefault="003923CA" w:rsidP="003923CA">
      <w:pPr>
        <w:pStyle w:val="HTMLPreformatted"/>
        <w:shd w:val="clear" w:color="auto" w:fill="FFFFFF"/>
        <w:rPr>
          <w:ins w:id="8049" w:author="Unknown"/>
          <w:rStyle w:val="HTMLCode"/>
          <w:rFonts w:ascii="Consolas" w:eastAsiaTheme="majorEastAsia" w:hAnsi="Consolas" w:cs="Consolas"/>
          <w:color w:val="000000"/>
          <w:shd w:val="clear" w:color="auto" w:fill="FFFFFF"/>
        </w:rPr>
      </w:pPr>
      <w:ins w:id="805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51" w:author="Unknown"/>
          <w:rStyle w:val="HTMLCode"/>
          <w:rFonts w:ascii="Consolas" w:eastAsiaTheme="majorEastAsia" w:hAnsi="Consolas" w:cs="Consolas"/>
          <w:color w:val="000000"/>
          <w:shd w:val="clear" w:color="auto" w:fill="FFFFFF"/>
        </w:rPr>
      </w:pPr>
    </w:p>
    <w:p w:rsidR="003923CA" w:rsidRDefault="003923CA" w:rsidP="003923CA">
      <w:pPr>
        <w:pStyle w:val="HTMLPreformatted"/>
        <w:shd w:val="clear" w:color="auto" w:fill="FFFFFF"/>
        <w:rPr>
          <w:ins w:id="8052" w:author="Unknown"/>
          <w:rStyle w:val="HTMLCode"/>
          <w:rFonts w:ascii="Consolas" w:eastAsiaTheme="majorEastAsia" w:hAnsi="Consolas" w:cs="Consolas"/>
          <w:color w:val="000000"/>
          <w:shd w:val="clear" w:color="auto" w:fill="FFFFFF"/>
        </w:rPr>
      </w:pPr>
      <w:ins w:id="8053"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PasteCommand_Executed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054" w:author="Unknown"/>
          <w:rStyle w:val="HTMLCode"/>
          <w:rFonts w:ascii="Consolas" w:eastAsiaTheme="majorEastAsia" w:hAnsi="Consolas" w:cs="Consolas"/>
          <w:color w:val="000000"/>
          <w:shd w:val="clear" w:color="auto" w:fill="FFFFFF"/>
        </w:rPr>
      </w:pPr>
      <w:ins w:id="80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56" w:author="Unknown"/>
          <w:rStyle w:val="HTMLCode"/>
          <w:rFonts w:ascii="Consolas" w:eastAsiaTheme="majorEastAsia" w:hAnsi="Consolas" w:cs="Consolas"/>
          <w:color w:val="000000"/>
          <w:shd w:val="clear" w:color="auto" w:fill="FFFFFF"/>
        </w:rPr>
      </w:pPr>
      <w:ins w:id="80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txtEditor.Paste();</w:t>
        </w:r>
      </w:ins>
    </w:p>
    <w:p w:rsidR="003923CA" w:rsidRDefault="003923CA" w:rsidP="003923CA">
      <w:pPr>
        <w:pStyle w:val="HTMLPreformatted"/>
        <w:shd w:val="clear" w:color="auto" w:fill="FFFFFF"/>
        <w:rPr>
          <w:ins w:id="8058" w:author="Unknown"/>
          <w:rStyle w:val="HTMLCode"/>
          <w:rFonts w:ascii="Consolas" w:eastAsiaTheme="majorEastAsia" w:hAnsi="Consolas" w:cs="Consolas"/>
          <w:color w:val="000000"/>
          <w:shd w:val="clear" w:color="auto" w:fill="FFFFFF"/>
        </w:rPr>
      </w:pPr>
      <w:ins w:id="80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60" w:author="Unknown"/>
          <w:rStyle w:val="HTMLCode"/>
          <w:rFonts w:ascii="Consolas" w:eastAsiaTheme="majorEastAsia" w:hAnsi="Consolas" w:cs="Consolas"/>
          <w:color w:val="000000"/>
          <w:shd w:val="clear" w:color="auto" w:fill="FFFFFF"/>
        </w:rPr>
      </w:pPr>
      <w:ins w:id="8061" w:author="Unknown">
        <w:r>
          <w:rPr>
            <w:rStyle w:val="HTMLCode"/>
            <w:rFonts w:ascii="Consolas" w:eastAsiaTheme="majorEastAsia" w:hAnsi="Consolas" w:cs="Consolas"/>
            <w:color w:val="000000"/>
            <w:shd w:val="clear" w:color="auto" w:fill="FFFFFF"/>
          </w:rPr>
          <w:tab/>
          <w:t>}</w:t>
        </w:r>
      </w:ins>
    </w:p>
    <w:p w:rsidR="003923CA" w:rsidRDefault="003923CA" w:rsidP="003923CA">
      <w:pPr>
        <w:pStyle w:val="HTMLPreformatted"/>
        <w:shd w:val="clear" w:color="auto" w:fill="FFFFFF"/>
        <w:rPr>
          <w:ins w:id="8062" w:author="Unknown"/>
          <w:rFonts w:ascii="Consolas" w:hAnsi="Consolas" w:cs="Consolas"/>
          <w:color w:val="212529"/>
          <w:sz w:val="16"/>
          <w:szCs w:val="16"/>
        </w:rPr>
      </w:pPr>
      <w:ins w:id="8063" w:author="Unknown">
        <w:r>
          <w:rPr>
            <w:rStyle w:val="HTMLCode"/>
            <w:rFonts w:ascii="Consolas" w:eastAsiaTheme="majorEastAsia" w:hAnsi="Consolas" w:cs="Consolas"/>
            <w:color w:val="000000"/>
            <w:shd w:val="clear" w:color="auto" w:fill="FFFFFF"/>
          </w:rPr>
          <w:t>}</w:t>
        </w:r>
      </w:ins>
    </w:p>
    <w:p w:rsidR="003923CA" w:rsidRDefault="003923CA" w:rsidP="003923CA">
      <w:pPr>
        <w:rPr>
          <w:ins w:id="8064" w:author="Unknown"/>
          <w:rFonts w:ascii="Times New Roman" w:hAnsi="Times New Roman" w:cs="Times New Roman"/>
          <w:sz w:val="24"/>
          <w:szCs w:val="24"/>
        </w:rPr>
      </w:pPr>
      <w:r>
        <w:rPr>
          <w:noProof/>
        </w:rPr>
        <w:drawing>
          <wp:inline distT="0" distB="0" distL="0" distR="0">
            <wp:extent cx="2377440" cy="1901825"/>
            <wp:effectExtent l="19050" t="0" r="3810" b="0"/>
            <wp:docPr id="92" name="aelm684" descr="https://www.wpf-tutorial.com/Images/ArticleImages/1/chapters/commands/commands_can_execute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84" descr="https://www.wpf-tutorial.com/Images/ArticleImages/1/chapters/commands/commands_can_execute_simple.png"/>
                    <pic:cNvPicPr>
                      <a:picLocks noChangeAspect="1" noChangeArrowheads="1"/>
                    </pic:cNvPicPr>
                  </pic:nvPicPr>
                  <pic:blipFill>
                    <a:blip r:embed="rId217"/>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3923CA" w:rsidRDefault="003923CA" w:rsidP="003923CA">
      <w:pPr>
        <w:pStyle w:val="NormalWeb"/>
        <w:shd w:val="clear" w:color="auto" w:fill="FFFFFF"/>
        <w:spacing w:before="288" w:beforeAutospacing="0" w:after="288" w:afterAutospacing="0"/>
        <w:rPr>
          <w:ins w:id="8065" w:author="Unknown"/>
          <w:rFonts w:ascii="Segoe UI" w:hAnsi="Segoe UI" w:cs="Segoe UI"/>
          <w:color w:val="212529"/>
          <w:sz w:val="18"/>
          <w:szCs w:val="18"/>
        </w:rPr>
      </w:pPr>
      <w:ins w:id="8066" w:author="Unknown">
        <w:r>
          <w:rPr>
            <w:rFonts w:ascii="Segoe UI" w:hAnsi="Segoe UI" w:cs="Segoe UI"/>
            <w:color w:val="212529"/>
            <w:sz w:val="18"/>
            <w:szCs w:val="18"/>
          </w:rPr>
          <w:t>So, we have this very simple interface with a couple of buttons and a TextBox control. The first button will cut to the clipboard and the second one will paste from it.</w:t>
        </w:r>
      </w:ins>
    </w:p>
    <w:p w:rsidR="003923CA" w:rsidRDefault="003923CA" w:rsidP="003923CA">
      <w:pPr>
        <w:pStyle w:val="NormalWeb"/>
        <w:shd w:val="clear" w:color="auto" w:fill="FFFFFF"/>
        <w:spacing w:before="288" w:beforeAutospacing="0" w:after="288" w:afterAutospacing="0"/>
        <w:rPr>
          <w:ins w:id="8067" w:author="Unknown"/>
          <w:rFonts w:ascii="Segoe UI" w:hAnsi="Segoe UI" w:cs="Segoe UI"/>
          <w:color w:val="212529"/>
          <w:sz w:val="18"/>
          <w:szCs w:val="18"/>
        </w:rPr>
      </w:pPr>
      <w:ins w:id="8068" w:author="Unknown">
        <w:r>
          <w:rPr>
            <w:rFonts w:ascii="Segoe UI" w:hAnsi="Segoe UI" w:cs="Segoe UI"/>
            <w:color w:val="212529"/>
            <w:sz w:val="18"/>
            <w:szCs w:val="18"/>
          </w:rPr>
          <w:t>In Code-behind, we have two events for each button: One that performs the actual action, which name ends with _Executed, and then the CanExecute events. In each of them, you will see that I apply some logic to decide whether or not the action can be executed and then assign it to the return value </w:t>
        </w:r>
        <w:r>
          <w:rPr>
            <w:rStyle w:val="Strong"/>
            <w:rFonts w:ascii="Segoe UI" w:hAnsi="Segoe UI" w:cs="Segoe UI"/>
            <w:color w:val="212529"/>
            <w:sz w:val="18"/>
            <w:szCs w:val="18"/>
          </w:rPr>
          <w:t>CanExecute</w:t>
        </w:r>
        <w:r>
          <w:rPr>
            <w:rFonts w:ascii="Segoe UI" w:hAnsi="Segoe UI" w:cs="Segoe UI"/>
            <w:color w:val="212529"/>
            <w:sz w:val="18"/>
            <w:szCs w:val="18"/>
          </w:rPr>
          <w:t> on the EventArgs.</w:t>
        </w:r>
      </w:ins>
    </w:p>
    <w:p w:rsidR="003923CA" w:rsidRDefault="003923CA" w:rsidP="003923CA">
      <w:pPr>
        <w:pStyle w:val="NormalWeb"/>
        <w:shd w:val="clear" w:color="auto" w:fill="FFFFFF"/>
        <w:spacing w:before="288" w:beforeAutospacing="0" w:after="288" w:afterAutospacing="0"/>
        <w:rPr>
          <w:ins w:id="8069" w:author="Unknown"/>
          <w:rFonts w:ascii="Segoe UI" w:hAnsi="Segoe UI" w:cs="Segoe UI"/>
          <w:color w:val="212529"/>
          <w:sz w:val="18"/>
          <w:szCs w:val="18"/>
        </w:rPr>
      </w:pPr>
      <w:ins w:id="8070" w:author="Unknown">
        <w:r>
          <w:rPr>
            <w:rFonts w:ascii="Segoe UI" w:hAnsi="Segoe UI" w:cs="Segoe UI"/>
            <w:color w:val="212529"/>
            <w:sz w:val="18"/>
            <w:szCs w:val="18"/>
          </w:rPr>
          <w:t>The cool thing about this is that you don't have to call these methods to have your buttons updated - WPF does it automatically when the application has an idle moment, making sure that you interface remains updated all the time.</w:t>
        </w:r>
      </w:ins>
    </w:p>
    <w:p w:rsidR="003923CA" w:rsidRDefault="003923CA" w:rsidP="003923CA">
      <w:pPr>
        <w:pStyle w:val="Heading2"/>
        <w:shd w:val="clear" w:color="auto" w:fill="FFFFFF"/>
        <w:spacing w:before="0"/>
        <w:rPr>
          <w:ins w:id="8071" w:author="Unknown"/>
          <w:rFonts w:ascii="Segoe UI" w:hAnsi="Segoe UI" w:cs="Segoe UI"/>
          <w:b w:val="0"/>
          <w:bCs w:val="0"/>
          <w:color w:val="33393E"/>
          <w:sz w:val="36"/>
          <w:szCs w:val="36"/>
        </w:rPr>
      </w:pPr>
      <w:ins w:id="8072" w:author="Unknown">
        <w:r>
          <w:rPr>
            <w:rFonts w:ascii="Segoe UI" w:hAnsi="Segoe UI" w:cs="Segoe UI"/>
            <w:b w:val="0"/>
            <w:bCs w:val="0"/>
            <w:color w:val="33393E"/>
          </w:rPr>
          <w:t>Default command behavior and CommandTarget</w:t>
        </w:r>
      </w:ins>
    </w:p>
    <w:p w:rsidR="003923CA" w:rsidRDefault="003923CA" w:rsidP="003923CA">
      <w:pPr>
        <w:pStyle w:val="NormalWeb"/>
        <w:shd w:val="clear" w:color="auto" w:fill="FFFFFF"/>
        <w:spacing w:before="288" w:beforeAutospacing="0" w:after="288" w:afterAutospacing="0"/>
        <w:rPr>
          <w:ins w:id="8073" w:author="Unknown"/>
          <w:rFonts w:ascii="Segoe UI" w:hAnsi="Segoe UI" w:cs="Segoe UI"/>
          <w:color w:val="212529"/>
          <w:sz w:val="18"/>
          <w:szCs w:val="18"/>
        </w:rPr>
      </w:pPr>
      <w:ins w:id="8074" w:author="Unknown">
        <w:r>
          <w:rPr>
            <w:rFonts w:ascii="Segoe UI" w:hAnsi="Segoe UI" w:cs="Segoe UI"/>
            <w:color w:val="212529"/>
            <w:sz w:val="18"/>
            <w:szCs w:val="18"/>
          </w:rPr>
          <w:t>As we saw in the previous example, handling a set of commands can lead to quite a bit of code, with a lot of being method declarations and very standard logic. That's probably why the WPF team decided to handle some it for you. In fact, we could have avoided all of the Code-behind in the previous example, because a WPF TextBox can automatically handle common commands like Cut, Copy, Paste, Undo and Redo.</w:t>
        </w:r>
      </w:ins>
    </w:p>
    <w:p w:rsidR="003923CA" w:rsidRDefault="003923CA" w:rsidP="003923CA">
      <w:pPr>
        <w:pStyle w:val="NormalWeb"/>
        <w:shd w:val="clear" w:color="auto" w:fill="FFFFFF"/>
        <w:spacing w:before="288" w:beforeAutospacing="0" w:after="288" w:afterAutospacing="0"/>
        <w:rPr>
          <w:ins w:id="8075" w:author="Unknown"/>
          <w:rFonts w:ascii="Segoe UI" w:hAnsi="Segoe UI" w:cs="Segoe UI"/>
          <w:color w:val="212529"/>
          <w:sz w:val="18"/>
          <w:szCs w:val="18"/>
        </w:rPr>
      </w:pPr>
      <w:ins w:id="8076" w:author="Unknown">
        <w:r>
          <w:rPr>
            <w:rFonts w:ascii="Segoe UI" w:hAnsi="Segoe UI" w:cs="Segoe UI"/>
            <w:color w:val="212529"/>
            <w:sz w:val="18"/>
            <w:szCs w:val="18"/>
          </w:rPr>
          <w:t>WPF does this by handling the Executed and CanExecute events for you, when a text input control like the TextBox has focus. You are free to override these events, which is basically what we did in the previous example, but if you just want the basic behavior, you can let WPF connect the commands and the TextBox control and do the work for you. Just see how much simpler this example is:</w:t>
        </w:r>
      </w:ins>
    </w:p>
    <w:p w:rsidR="003923CA" w:rsidRDefault="003C5A45" w:rsidP="003923CA">
      <w:pPr>
        <w:shd w:val="clear" w:color="auto" w:fill="FFFFFF"/>
        <w:jc w:val="right"/>
        <w:rPr>
          <w:ins w:id="8077" w:author="Unknown"/>
          <w:rFonts w:ascii="Segoe UI" w:hAnsi="Segoe UI" w:cs="Segoe UI"/>
          <w:color w:val="212529"/>
          <w:sz w:val="18"/>
          <w:szCs w:val="18"/>
        </w:rPr>
      </w:pPr>
      <w:ins w:id="8078"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8079" w:author="Unknown"/>
          <w:rStyle w:val="hljs-tag"/>
          <w:rFonts w:ascii="Consolas" w:hAnsi="Consolas" w:cs="Consolas"/>
          <w:shd w:val="clear" w:color="auto" w:fill="FFFFFF"/>
        </w:rPr>
      </w:pPr>
      <w:ins w:id="808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"WpfTutorialSamples.Commands.CommandsWithCommandTargetSample"</w:t>
        </w:r>
      </w:ins>
    </w:p>
    <w:p w:rsidR="003923CA" w:rsidRDefault="003923CA" w:rsidP="003923CA">
      <w:pPr>
        <w:pStyle w:val="HTMLPreformatted"/>
        <w:shd w:val="clear" w:color="auto" w:fill="FFFFFF"/>
        <w:rPr>
          <w:ins w:id="8081" w:author="Unknown"/>
          <w:rStyle w:val="hljs-tag"/>
          <w:rFonts w:ascii="Consolas" w:hAnsi="Consolas" w:cs="Consolas"/>
          <w:shd w:val="clear" w:color="auto" w:fill="FFFFFF"/>
        </w:rPr>
      </w:pPr>
      <w:ins w:id="808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3923CA" w:rsidRDefault="003923CA" w:rsidP="003923CA">
      <w:pPr>
        <w:pStyle w:val="HTMLPreformatted"/>
        <w:shd w:val="clear" w:color="auto" w:fill="FFFFFF"/>
        <w:rPr>
          <w:ins w:id="8083" w:author="Unknown"/>
          <w:rStyle w:val="hljs-tag"/>
          <w:rFonts w:ascii="Consolas" w:hAnsi="Consolas" w:cs="Consolas"/>
          <w:shd w:val="clear" w:color="auto" w:fill="FFFFFF"/>
        </w:rPr>
      </w:pPr>
      <w:ins w:id="808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3923CA" w:rsidRDefault="003923CA" w:rsidP="003923CA">
      <w:pPr>
        <w:pStyle w:val="HTMLPreformatted"/>
        <w:shd w:val="clear" w:color="auto" w:fill="FFFFFF"/>
        <w:rPr>
          <w:ins w:id="8085" w:author="Unknown"/>
          <w:rStyle w:val="HTMLCode"/>
          <w:rFonts w:ascii="Consolas" w:eastAsiaTheme="majorEastAsia" w:hAnsi="Consolas" w:cs="Consolas"/>
          <w:color w:val="000000"/>
          <w:shd w:val="clear" w:color="auto" w:fill="FFFFFF"/>
        </w:rPr>
      </w:pPr>
      <w:ins w:id="808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"CommandsWithCommandTargetSample"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087" w:author="Unknown"/>
          <w:rStyle w:val="HTMLCode"/>
          <w:rFonts w:ascii="Consolas" w:eastAsiaTheme="majorEastAsia" w:hAnsi="Consolas" w:cs="Consolas"/>
          <w:color w:val="000000"/>
          <w:shd w:val="clear" w:color="auto" w:fill="FFFFFF"/>
        </w:rPr>
      </w:pPr>
      <w:ins w:id="80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089" w:author="Unknown"/>
          <w:rStyle w:val="HTMLCode"/>
          <w:rFonts w:ascii="Consolas" w:eastAsiaTheme="majorEastAsia" w:hAnsi="Consolas" w:cs="Consolas"/>
          <w:color w:val="000000"/>
          <w:shd w:val="clear" w:color="auto" w:fill="FFFFFF"/>
        </w:rPr>
      </w:pPr>
      <w:ins w:id="809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091" w:author="Unknown"/>
          <w:rStyle w:val="HTMLCode"/>
          <w:rFonts w:ascii="Consolas" w:eastAsiaTheme="majorEastAsia" w:hAnsi="Consolas" w:cs="Consolas"/>
          <w:color w:val="000000"/>
          <w:shd w:val="clear" w:color="auto" w:fill="FFFFFF"/>
        </w:rPr>
      </w:pPr>
      <w:ins w:id="8092"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CommandTarget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ElementName=txtEditor}"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"60"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_Cut</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093" w:author="Unknown"/>
          <w:rStyle w:val="HTMLCode"/>
          <w:rFonts w:ascii="Consolas" w:eastAsiaTheme="majorEastAsia" w:hAnsi="Consolas" w:cs="Consolas"/>
          <w:color w:val="000000"/>
          <w:shd w:val="clear" w:color="auto" w:fill="FFFFFF"/>
        </w:rPr>
      </w:pPr>
      <w:ins w:id="809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"ApplicationCommands.Paste"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CommandTarget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"{Binding ElementName=txtEditor}"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"60"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_Paste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095" w:author="Unknown"/>
          <w:rStyle w:val="HTMLCode"/>
          <w:rFonts w:ascii="Consolas" w:eastAsiaTheme="majorEastAsia" w:hAnsi="Consolas" w:cs="Consolas"/>
          <w:color w:val="000000"/>
          <w:shd w:val="clear" w:color="auto" w:fill="FFFFFF"/>
        </w:rPr>
      </w:pPr>
      <w:ins w:id="809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097" w:author="Unknown"/>
          <w:rStyle w:val="HTMLCode"/>
          <w:rFonts w:ascii="Consolas" w:eastAsiaTheme="majorEastAsia" w:hAnsi="Consolas" w:cs="Consolas"/>
          <w:color w:val="000000"/>
          <w:shd w:val="clear" w:color="auto" w:fill="FFFFFF"/>
        </w:rPr>
      </w:pPr>
      <w:ins w:id="809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shd w:val="clear" w:color="auto" w:fill="FFFFFF"/>
          </w:rPr>
          <w:t xml:space="preserve"> /&gt;</w:t>
        </w:r>
      </w:ins>
    </w:p>
    <w:p w:rsidR="003923CA" w:rsidRDefault="003923CA" w:rsidP="003923CA">
      <w:pPr>
        <w:pStyle w:val="HTMLPreformatted"/>
        <w:shd w:val="clear" w:color="auto" w:fill="FFFFFF"/>
        <w:rPr>
          <w:ins w:id="8099" w:author="Unknown"/>
          <w:rStyle w:val="HTMLCode"/>
          <w:rFonts w:ascii="Consolas" w:eastAsiaTheme="majorEastAsia" w:hAnsi="Consolas" w:cs="Consolas"/>
          <w:color w:val="000000"/>
          <w:shd w:val="clear" w:color="auto" w:fill="FFFFFF"/>
        </w:rPr>
      </w:pPr>
      <w:ins w:id="810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3923CA" w:rsidRDefault="003923CA" w:rsidP="003923CA">
      <w:pPr>
        <w:pStyle w:val="HTMLPreformatted"/>
        <w:shd w:val="clear" w:color="auto" w:fill="FFFFFF"/>
        <w:rPr>
          <w:ins w:id="8101" w:author="Unknown"/>
          <w:rFonts w:ascii="Consolas" w:hAnsi="Consolas" w:cs="Consolas"/>
          <w:color w:val="212529"/>
          <w:sz w:val="16"/>
          <w:szCs w:val="16"/>
        </w:rPr>
      </w:pPr>
      <w:ins w:id="810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3923CA" w:rsidRDefault="003923CA" w:rsidP="003923CA">
      <w:pPr>
        <w:rPr>
          <w:ins w:id="8103" w:author="Unknown"/>
          <w:rFonts w:ascii="Times New Roman" w:hAnsi="Times New Roman" w:cs="Times New Roman"/>
          <w:sz w:val="24"/>
          <w:szCs w:val="24"/>
        </w:rPr>
      </w:pPr>
      <w:r>
        <w:rPr>
          <w:noProof/>
        </w:rPr>
        <w:drawing>
          <wp:inline distT="0" distB="0" distL="0" distR="0">
            <wp:extent cx="2377440" cy="1901825"/>
            <wp:effectExtent l="19050" t="0" r="3810" b="0"/>
            <wp:docPr id="91" name="aelm692" descr="https://www.wpf-tutorial.com/Images/ArticleImages/1/chapters/commands/commands_with_command_tar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692" descr="https://www.wpf-tutorial.com/Images/ArticleImages/1/chapters/commands/commands_with_command_targets.png"/>
                    <pic:cNvPicPr>
                      <a:picLocks noChangeAspect="1" noChangeArrowheads="1"/>
                    </pic:cNvPicPr>
                  </pic:nvPicPr>
                  <pic:blipFill>
                    <a:blip r:embed="rId218"/>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3923CA" w:rsidRDefault="003923CA" w:rsidP="003923CA">
      <w:pPr>
        <w:pStyle w:val="NormalWeb"/>
        <w:shd w:val="clear" w:color="auto" w:fill="FFFFFF"/>
        <w:spacing w:before="288" w:beforeAutospacing="0" w:after="288" w:afterAutospacing="0"/>
        <w:rPr>
          <w:ins w:id="8104" w:author="Unknown"/>
          <w:rFonts w:ascii="Segoe UI" w:hAnsi="Segoe UI" w:cs="Segoe UI"/>
          <w:color w:val="212529"/>
          <w:sz w:val="18"/>
          <w:szCs w:val="18"/>
        </w:rPr>
      </w:pPr>
      <w:ins w:id="8105" w:author="Unknown">
        <w:r>
          <w:rPr>
            <w:rFonts w:ascii="Segoe UI" w:hAnsi="Segoe UI" w:cs="Segoe UI"/>
            <w:color w:val="212529"/>
            <w:sz w:val="18"/>
            <w:szCs w:val="18"/>
          </w:rPr>
          <w:t>No Code-behind code needed for this example - WPF deals with all of it for us, but only because we want to use these specific commands for this specific control. The TextBox does the work for us.</w:t>
        </w:r>
      </w:ins>
    </w:p>
    <w:p w:rsidR="003923CA" w:rsidRDefault="003923CA" w:rsidP="003923CA">
      <w:pPr>
        <w:pStyle w:val="NormalWeb"/>
        <w:shd w:val="clear" w:color="auto" w:fill="FFFFFF"/>
        <w:spacing w:before="288" w:beforeAutospacing="0" w:after="288" w:afterAutospacing="0"/>
        <w:rPr>
          <w:ins w:id="8106" w:author="Unknown"/>
          <w:rFonts w:ascii="Segoe UI" w:hAnsi="Segoe UI" w:cs="Segoe UI"/>
          <w:color w:val="212529"/>
          <w:sz w:val="18"/>
          <w:szCs w:val="18"/>
        </w:rPr>
      </w:pPr>
      <w:ins w:id="8107" w:author="Unknown">
        <w:r>
          <w:rPr>
            <w:rFonts w:ascii="Segoe UI" w:hAnsi="Segoe UI" w:cs="Segoe UI"/>
            <w:color w:val="212529"/>
            <w:sz w:val="18"/>
            <w:szCs w:val="18"/>
          </w:rPr>
          <w:t>Notice how I use the </w:t>
        </w:r>
        <w:r>
          <w:rPr>
            <w:rStyle w:val="Strong"/>
            <w:rFonts w:ascii="Segoe UI" w:hAnsi="Segoe UI" w:cs="Segoe UI"/>
            <w:color w:val="212529"/>
            <w:sz w:val="18"/>
            <w:szCs w:val="18"/>
          </w:rPr>
          <w:t>CommandTarget</w:t>
        </w:r>
        <w:r>
          <w:rPr>
            <w:rFonts w:ascii="Segoe UI" w:hAnsi="Segoe UI" w:cs="Segoe UI"/>
            <w:color w:val="212529"/>
            <w:sz w:val="18"/>
            <w:szCs w:val="18"/>
          </w:rPr>
          <w:t> properties on the buttons, to bind the commands to our TextBox control. This is required in this particular example, because the WrapPanel doesn't handle focus the same way e.g. a Toolbar or a Menu would, but it also makes pretty good sense to give the commands a target.</w:t>
        </w:r>
      </w:ins>
    </w:p>
    <w:p w:rsidR="003923CA" w:rsidRDefault="003923CA" w:rsidP="003923CA">
      <w:pPr>
        <w:shd w:val="clear" w:color="auto" w:fill="FFFFFF"/>
        <w:rPr>
          <w:rFonts w:ascii="Segoe UI" w:hAnsi="Segoe UI" w:cs="Segoe UI"/>
          <w:b/>
          <w:bCs/>
          <w:color w:val="C0C0C0"/>
        </w:rPr>
      </w:pPr>
      <w:r>
        <w:rPr>
          <w:rFonts w:ascii="Segoe UI" w:hAnsi="Segoe UI" w:cs="Segoe UI"/>
          <w:b/>
          <w:bCs/>
          <w:color w:val="C0C0C0"/>
        </w:rPr>
        <w:t>ommands:</w:t>
      </w:r>
    </w:p>
    <w:p w:rsidR="003923CA" w:rsidRDefault="003923CA" w:rsidP="003923CA">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Implementing a custom WPF Command</w:t>
      </w:r>
    </w:p>
    <w:p w:rsidR="003923CA" w:rsidRDefault="003923CA" w:rsidP="003923C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previous chapter, we looked at various ways of using commands already defined in WPF, but of course, you can implement your own commands as well. It's pretty simple, and once you've done it, you can use your own commands just like the ones defined in WPF.</w:t>
      </w:r>
    </w:p>
    <w:p w:rsidR="003923CA" w:rsidRDefault="003923CA" w:rsidP="003923C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easiest way to start implementing your own commands is to have a </w:t>
      </w:r>
      <w:r>
        <w:rPr>
          <w:rStyle w:val="Emphasis"/>
          <w:rFonts w:ascii="Segoe UI" w:hAnsi="Segoe UI" w:cs="Segoe UI"/>
          <w:color w:val="212529"/>
          <w:sz w:val="18"/>
          <w:szCs w:val="18"/>
        </w:rPr>
        <w:t>static</w:t>
      </w:r>
      <w:r>
        <w:rPr>
          <w:rFonts w:ascii="Segoe UI" w:hAnsi="Segoe UI" w:cs="Segoe UI"/>
          <w:color w:val="212529"/>
          <w:sz w:val="18"/>
          <w:szCs w:val="18"/>
        </w:rPr>
        <w:t> class that will contain them. Each command is then added to this class as static fields, allowing you to use them in your application. Since WPF, for some strange reason, doesn't implement an Exit/Quit command, I decided to implement one for our custom commands example. It looks like this:</w:t>
      </w:r>
    </w:p>
    <w:p w:rsidR="003923CA" w:rsidRDefault="003C5A45" w:rsidP="003923CA">
      <w:pPr>
        <w:shd w:val="clear" w:color="auto" w:fill="FFFFFF"/>
        <w:jc w:val="right"/>
        <w:rPr>
          <w:ins w:id="8108" w:author="Unknown"/>
          <w:rFonts w:ascii="Segoe UI" w:hAnsi="Segoe UI" w:cs="Segoe UI"/>
          <w:color w:val="212529"/>
          <w:sz w:val="18"/>
          <w:szCs w:val="18"/>
        </w:rPr>
      </w:pPr>
      <w:ins w:id="8109"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8110" w:author="Unknown"/>
          <w:rStyle w:val="hljs-tag"/>
          <w:rFonts w:ascii="Consolas" w:hAnsi="Consolas" w:cs="Consolas"/>
          <w:color w:val="0000FF"/>
          <w:shd w:val="clear" w:color="auto" w:fill="FFFFFF"/>
        </w:rPr>
      </w:pPr>
      <w:ins w:id="8111"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"WpfTutorialSamples.Commands.CustomCommandSample"</w:t>
        </w:r>
      </w:ins>
    </w:p>
    <w:p w:rsidR="003923CA" w:rsidRDefault="003923CA" w:rsidP="003923CA">
      <w:pPr>
        <w:pStyle w:val="HTMLPreformatted"/>
        <w:shd w:val="clear" w:color="auto" w:fill="FFFFFF"/>
        <w:rPr>
          <w:ins w:id="8112" w:author="Unknown"/>
          <w:rStyle w:val="hljs-tag"/>
          <w:rFonts w:ascii="Consolas" w:hAnsi="Consolas" w:cs="Consolas"/>
          <w:color w:val="0000FF"/>
          <w:shd w:val="clear" w:color="auto" w:fill="FFFFFF"/>
        </w:rPr>
      </w:pPr>
      <w:ins w:id="811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3923CA" w:rsidRDefault="003923CA" w:rsidP="003923CA">
      <w:pPr>
        <w:pStyle w:val="HTMLPreformatted"/>
        <w:shd w:val="clear" w:color="auto" w:fill="FFFFFF"/>
        <w:rPr>
          <w:ins w:id="8114" w:author="Unknown"/>
          <w:rStyle w:val="hljs-tag"/>
          <w:rFonts w:ascii="Consolas" w:hAnsi="Consolas" w:cs="Consolas"/>
          <w:color w:val="0000FF"/>
          <w:shd w:val="clear" w:color="auto" w:fill="FFFFFF"/>
        </w:rPr>
      </w:pPr>
      <w:ins w:id="811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3923CA" w:rsidRDefault="003923CA" w:rsidP="003923CA">
      <w:pPr>
        <w:pStyle w:val="HTMLPreformatted"/>
        <w:shd w:val="clear" w:color="auto" w:fill="FFFFFF"/>
        <w:rPr>
          <w:ins w:id="8116" w:author="Unknown"/>
          <w:rStyle w:val="hljs-tag"/>
          <w:rFonts w:ascii="Consolas" w:hAnsi="Consolas" w:cs="Consolas"/>
          <w:color w:val="0000FF"/>
          <w:shd w:val="clear" w:color="auto" w:fill="FFFFFF"/>
        </w:rPr>
      </w:pPr>
      <w:ins w:id="811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xmlns:self</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"clr-namespace:WpfTutorialSamples.Commands"</w:t>
        </w:r>
      </w:ins>
    </w:p>
    <w:p w:rsidR="003923CA" w:rsidRDefault="003923CA" w:rsidP="003923CA">
      <w:pPr>
        <w:pStyle w:val="HTMLPreformatted"/>
        <w:shd w:val="clear" w:color="auto" w:fill="FFFFFF"/>
        <w:rPr>
          <w:ins w:id="8118" w:author="Unknown"/>
          <w:rStyle w:val="HTMLCode"/>
          <w:rFonts w:ascii="Consolas" w:hAnsi="Consolas" w:cs="Consolas"/>
          <w:color w:val="000000"/>
          <w:shd w:val="clear" w:color="auto" w:fill="FFFFFF"/>
        </w:rPr>
      </w:pPr>
      <w:ins w:id="811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"CustomCommandSample"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20" w:author="Unknown"/>
          <w:rStyle w:val="HTMLCode"/>
          <w:rFonts w:ascii="Consolas" w:hAnsi="Consolas" w:cs="Consolas"/>
          <w:color w:val="000000"/>
          <w:shd w:val="clear" w:color="auto" w:fill="FFFFFF"/>
        </w:rPr>
      </w:pPr>
      <w:ins w:id="812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22" w:author="Unknown"/>
          <w:rStyle w:val="HTMLCode"/>
          <w:rFonts w:ascii="Consolas" w:hAnsi="Consolas" w:cs="Consolas"/>
          <w:color w:val="000000"/>
          <w:shd w:val="clear" w:color="auto" w:fill="FFFFFF"/>
        </w:rPr>
      </w:pPr>
      <w:ins w:id="8123" w:author="Unknown">
        <w:r>
          <w:rPr>
            <w:rStyle w:val="HTMLCode"/>
            <w:rFonts w:ascii="Consolas" w:hAnsi="Consolas" w:cs="Consolas"/>
            <w:color w:val="000000"/>
            <w:shd w:val="clear" w:color="auto" w:fill="FFFFFF"/>
          </w:rPr>
          <w:lastRenderedPageBreak/>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"self:CustomCommands.Exit"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"ExitCommand_CanExecute"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"ExitCommand_Executed"</w:t>
        </w:r>
        <w:r>
          <w:rPr>
            <w:rStyle w:val="hljs-tag"/>
            <w:rFonts w:ascii="Consolas" w:hAnsi="Consolas" w:cs="Consolas"/>
            <w:color w:val="0000FF"/>
            <w:shd w:val="clear" w:color="auto" w:fill="FFFFFF"/>
          </w:rPr>
          <w:t xml:space="preserve"> /&gt;</w:t>
        </w:r>
      </w:ins>
    </w:p>
    <w:p w:rsidR="003923CA" w:rsidRDefault="003923CA" w:rsidP="003923CA">
      <w:pPr>
        <w:pStyle w:val="HTMLPreformatted"/>
        <w:shd w:val="clear" w:color="auto" w:fill="FFFFFF"/>
        <w:rPr>
          <w:ins w:id="8124" w:author="Unknown"/>
          <w:rStyle w:val="HTMLCode"/>
          <w:rFonts w:ascii="Consolas" w:hAnsi="Consolas" w:cs="Consolas"/>
          <w:color w:val="000000"/>
          <w:shd w:val="clear" w:color="auto" w:fill="FFFFFF"/>
        </w:rPr>
      </w:pPr>
      <w:ins w:id="812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26" w:author="Unknown"/>
          <w:rStyle w:val="HTMLCode"/>
          <w:rFonts w:ascii="Consolas" w:hAnsi="Consolas" w:cs="Consolas"/>
          <w:color w:val="000000"/>
          <w:shd w:val="clear" w:color="auto" w:fill="FFFFFF"/>
        </w:rPr>
      </w:pPr>
      <w:ins w:id="812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28" w:author="Unknown"/>
          <w:rStyle w:val="HTMLCode"/>
          <w:rFonts w:ascii="Consolas" w:hAnsi="Consolas" w:cs="Consolas"/>
          <w:color w:val="000000"/>
          <w:shd w:val="clear" w:color="auto" w:fill="FFFFFF"/>
        </w:rPr>
      </w:pPr>
      <w:ins w:id="812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30" w:author="Unknown"/>
          <w:rStyle w:val="HTMLCode"/>
          <w:rFonts w:ascii="Consolas" w:hAnsi="Consolas" w:cs="Consolas"/>
          <w:color w:val="000000"/>
          <w:shd w:val="clear" w:color="auto" w:fill="FFFFFF"/>
        </w:rPr>
      </w:pPr>
      <w:ins w:id="813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ins>
    </w:p>
    <w:p w:rsidR="003923CA" w:rsidRDefault="003923CA" w:rsidP="003923CA">
      <w:pPr>
        <w:pStyle w:val="HTMLPreformatted"/>
        <w:shd w:val="clear" w:color="auto" w:fill="FFFFFF"/>
        <w:rPr>
          <w:ins w:id="8132" w:author="Unknown"/>
          <w:rStyle w:val="HTMLCode"/>
          <w:rFonts w:ascii="Consolas" w:hAnsi="Consolas" w:cs="Consolas"/>
          <w:color w:val="000000"/>
          <w:shd w:val="clear" w:color="auto" w:fill="FFFFFF"/>
        </w:rPr>
      </w:pPr>
      <w:ins w:id="813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/&gt;</w:t>
        </w:r>
      </w:ins>
    </w:p>
    <w:p w:rsidR="003923CA" w:rsidRDefault="003923CA" w:rsidP="003923CA">
      <w:pPr>
        <w:pStyle w:val="HTMLPreformatted"/>
        <w:shd w:val="clear" w:color="auto" w:fill="FFFFFF"/>
        <w:rPr>
          <w:ins w:id="8134" w:author="Unknown"/>
          <w:rStyle w:val="HTMLCode"/>
          <w:rFonts w:ascii="Consolas" w:hAnsi="Consolas" w:cs="Consolas"/>
          <w:color w:val="000000"/>
          <w:shd w:val="clear" w:color="auto" w:fill="FFFFFF"/>
        </w:rPr>
      </w:pPr>
      <w:ins w:id="813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36" w:author="Unknown"/>
          <w:rStyle w:val="HTMLCode"/>
          <w:rFonts w:ascii="Consolas" w:hAnsi="Consolas" w:cs="Consolas"/>
          <w:color w:val="000000"/>
          <w:shd w:val="clear" w:color="auto" w:fill="FFFFFF"/>
        </w:rPr>
      </w:pPr>
      <w:ins w:id="813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38" w:author="Unknown"/>
          <w:rStyle w:val="HTMLCode"/>
          <w:rFonts w:ascii="Consolas" w:hAnsi="Consolas" w:cs="Consolas"/>
          <w:color w:val="000000"/>
          <w:shd w:val="clear" w:color="auto" w:fill="FFFFFF"/>
        </w:rPr>
      </w:pPr>
      <w:ins w:id="813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"File"</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40" w:author="Unknown"/>
          <w:rStyle w:val="HTMLCode"/>
          <w:rFonts w:ascii="Consolas" w:hAnsi="Consolas" w:cs="Consolas"/>
          <w:color w:val="000000"/>
          <w:shd w:val="clear" w:color="auto" w:fill="FFFFFF"/>
        </w:rPr>
      </w:pPr>
      <w:ins w:id="814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"self:CustomCommands.Exit"</w:t>
        </w:r>
        <w:r>
          <w:rPr>
            <w:rStyle w:val="hljs-tag"/>
            <w:rFonts w:ascii="Consolas" w:hAnsi="Consolas" w:cs="Consolas"/>
            <w:color w:val="0000FF"/>
            <w:shd w:val="clear" w:color="auto" w:fill="FFFFFF"/>
          </w:rPr>
          <w:t xml:space="preserve"> /&gt;</w:t>
        </w:r>
      </w:ins>
    </w:p>
    <w:p w:rsidR="003923CA" w:rsidRDefault="003923CA" w:rsidP="003923CA">
      <w:pPr>
        <w:pStyle w:val="HTMLPreformatted"/>
        <w:shd w:val="clear" w:color="auto" w:fill="FFFFFF"/>
        <w:rPr>
          <w:ins w:id="8142" w:author="Unknown"/>
          <w:rStyle w:val="HTMLCode"/>
          <w:rFonts w:ascii="Consolas" w:hAnsi="Consolas" w:cs="Consolas"/>
          <w:color w:val="000000"/>
          <w:shd w:val="clear" w:color="auto" w:fill="FFFFFF"/>
        </w:rPr>
      </w:pPr>
      <w:ins w:id="814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44" w:author="Unknown"/>
          <w:rStyle w:val="HTMLCode"/>
          <w:rFonts w:ascii="Consolas" w:hAnsi="Consolas" w:cs="Consolas"/>
          <w:color w:val="000000"/>
          <w:shd w:val="clear" w:color="auto" w:fill="FFFFFF"/>
        </w:rPr>
      </w:pPr>
      <w:ins w:id="814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46" w:author="Unknown"/>
          <w:rStyle w:val="HTMLCode"/>
          <w:rFonts w:ascii="Consolas" w:hAnsi="Consolas" w:cs="Consolas"/>
          <w:color w:val="000000"/>
          <w:shd w:val="clear" w:color="auto" w:fill="FFFFFF"/>
        </w:rPr>
      </w:pPr>
      <w:ins w:id="814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48" w:author="Unknown"/>
          <w:rStyle w:val="HTMLCode"/>
          <w:rFonts w:ascii="Consolas" w:hAnsi="Consolas" w:cs="Consolas"/>
          <w:color w:val="000000"/>
          <w:shd w:val="clear" w:color="auto" w:fill="FFFFFF"/>
        </w:rPr>
      </w:pPr>
      <w:ins w:id="814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"self:CustomCommands.Exit"</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Exit</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50" w:author="Unknown"/>
          <w:rStyle w:val="HTMLCode"/>
          <w:rFonts w:ascii="Consolas" w:hAnsi="Consolas" w:cs="Consolas"/>
          <w:color w:val="000000"/>
          <w:shd w:val="clear" w:color="auto" w:fill="FFFFFF"/>
        </w:rPr>
      </w:pPr>
      <w:ins w:id="815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52" w:author="Unknown"/>
          <w:rStyle w:val="HTMLCode"/>
          <w:rFonts w:ascii="Consolas" w:hAnsi="Consolas" w:cs="Consolas"/>
          <w:color w:val="000000"/>
          <w:shd w:val="clear" w:color="auto" w:fill="FFFFFF"/>
        </w:rPr>
      </w:pPr>
      <w:ins w:id="815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3923CA" w:rsidRDefault="003923CA" w:rsidP="003923CA">
      <w:pPr>
        <w:pStyle w:val="HTMLPreformatted"/>
        <w:shd w:val="clear" w:color="auto" w:fill="FFFFFF"/>
        <w:rPr>
          <w:ins w:id="8154" w:author="Unknown"/>
          <w:rFonts w:ascii="Consolas" w:hAnsi="Consolas" w:cs="Consolas"/>
          <w:color w:val="212529"/>
          <w:sz w:val="16"/>
          <w:szCs w:val="16"/>
        </w:rPr>
      </w:pPr>
      <w:ins w:id="8155"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3923CA" w:rsidRDefault="003C5A45" w:rsidP="003923CA">
      <w:pPr>
        <w:shd w:val="clear" w:color="auto" w:fill="FFFFFF"/>
        <w:jc w:val="right"/>
        <w:rPr>
          <w:ins w:id="8156" w:author="Unknown"/>
          <w:rFonts w:ascii="Segoe UI" w:hAnsi="Segoe UI" w:cs="Segoe UI"/>
          <w:color w:val="212529"/>
          <w:sz w:val="18"/>
          <w:szCs w:val="18"/>
        </w:rPr>
      </w:pPr>
      <w:ins w:id="8157" w:author="Unknown">
        <w:r>
          <w:rPr>
            <w:rFonts w:ascii="Segoe UI" w:hAnsi="Segoe UI" w:cs="Segoe UI"/>
            <w:color w:val="212529"/>
            <w:sz w:val="18"/>
            <w:szCs w:val="18"/>
          </w:rPr>
          <w:fldChar w:fldCharType="begin"/>
        </w:r>
        <w:r w:rsidR="003923C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3923C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3923CA" w:rsidRDefault="003923CA" w:rsidP="003923CA">
      <w:pPr>
        <w:pStyle w:val="HTMLPreformatted"/>
        <w:shd w:val="clear" w:color="auto" w:fill="FFFFFF"/>
        <w:rPr>
          <w:ins w:id="8158" w:author="Unknown"/>
          <w:rStyle w:val="HTMLCode"/>
          <w:rFonts w:ascii="Consolas" w:hAnsi="Consolas" w:cs="Consolas"/>
          <w:color w:val="000000"/>
          <w:shd w:val="clear" w:color="auto" w:fill="FFFFFF"/>
        </w:rPr>
      </w:pPr>
      <w:ins w:id="8159"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3923CA" w:rsidRDefault="003923CA" w:rsidP="003923CA">
      <w:pPr>
        <w:pStyle w:val="HTMLPreformatted"/>
        <w:shd w:val="clear" w:color="auto" w:fill="FFFFFF"/>
        <w:rPr>
          <w:ins w:id="8160" w:author="Unknown"/>
          <w:rStyle w:val="HTMLCode"/>
          <w:rFonts w:ascii="Consolas" w:hAnsi="Consolas" w:cs="Consolas"/>
          <w:color w:val="000000"/>
          <w:shd w:val="clear" w:color="auto" w:fill="FFFFFF"/>
        </w:rPr>
      </w:pPr>
      <w:ins w:id="816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System.Collections.Generic;</w:t>
        </w:r>
      </w:ins>
    </w:p>
    <w:p w:rsidR="003923CA" w:rsidRDefault="003923CA" w:rsidP="003923CA">
      <w:pPr>
        <w:pStyle w:val="HTMLPreformatted"/>
        <w:shd w:val="clear" w:color="auto" w:fill="FFFFFF"/>
        <w:rPr>
          <w:ins w:id="8162" w:author="Unknown"/>
          <w:rStyle w:val="HTMLCode"/>
          <w:rFonts w:ascii="Consolas" w:hAnsi="Consolas" w:cs="Consolas"/>
          <w:color w:val="000000"/>
          <w:shd w:val="clear" w:color="auto" w:fill="FFFFFF"/>
        </w:rPr>
      </w:pPr>
      <w:ins w:id="816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3923CA" w:rsidRDefault="003923CA" w:rsidP="003923CA">
      <w:pPr>
        <w:pStyle w:val="HTMLPreformatted"/>
        <w:shd w:val="clear" w:color="auto" w:fill="FFFFFF"/>
        <w:rPr>
          <w:ins w:id="8164" w:author="Unknown"/>
          <w:rStyle w:val="HTMLCode"/>
          <w:rFonts w:ascii="Consolas" w:hAnsi="Consolas" w:cs="Consolas"/>
          <w:color w:val="000000"/>
          <w:shd w:val="clear" w:color="auto" w:fill="FFFFFF"/>
        </w:rPr>
      </w:pPr>
      <w:ins w:id="816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System.Windows.Input;</w:t>
        </w:r>
      </w:ins>
    </w:p>
    <w:p w:rsidR="003923CA" w:rsidRDefault="003923CA" w:rsidP="003923CA">
      <w:pPr>
        <w:pStyle w:val="HTMLPreformatted"/>
        <w:shd w:val="clear" w:color="auto" w:fill="FFFFFF"/>
        <w:rPr>
          <w:ins w:id="8166" w:author="Unknown"/>
          <w:rStyle w:val="HTMLCode"/>
          <w:rFonts w:ascii="Consolas" w:hAnsi="Consolas" w:cs="Consolas"/>
          <w:color w:val="000000"/>
          <w:shd w:val="clear" w:color="auto" w:fill="FFFFFF"/>
        </w:rPr>
      </w:pPr>
    </w:p>
    <w:p w:rsidR="003923CA" w:rsidRDefault="003923CA" w:rsidP="003923CA">
      <w:pPr>
        <w:pStyle w:val="HTMLPreformatted"/>
        <w:shd w:val="clear" w:color="auto" w:fill="FFFFFF"/>
        <w:rPr>
          <w:ins w:id="8167" w:author="Unknown"/>
          <w:rStyle w:val="HTMLCode"/>
          <w:rFonts w:ascii="Consolas" w:hAnsi="Consolas" w:cs="Consolas"/>
          <w:color w:val="000000"/>
          <w:shd w:val="clear" w:color="auto" w:fill="FFFFFF"/>
        </w:rPr>
      </w:pPr>
      <w:ins w:id="8168"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WpfTutorialSamples.Commands</w:t>
        </w:r>
      </w:ins>
    </w:p>
    <w:p w:rsidR="003923CA" w:rsidRDefault="003923CA" w:rsidP="003923CA">
      <w:pPr>
        <w:pStyle w:val="HTMLPreformatted"/>
        <w:shd w:val="clear" w:color="auto" w:fill="FFFFFF"/>
        <w:rPr>
          <w:ins w:id="8169" w:author="Unknown"/>
          <w:rStyle w:val="HTMLCode"/>
          <w:rFonts w:ascii="Consolas" w:hAnsi="Consolas" w:cs="Consolas"/>
          <w:color w:val="000000"/>
          <w:shd w:val="clear" w:color="auto" w:fill="FFFFFF"/>
        </w:rPr>
      </w:pPr>
      <w:ins w:id="8170" w:author="Unknown">
        <w:r>
          <w:rPr>
            <w:rStyle w:val="HTMLCode"/>
            <w:rFonts w:ascii="Consolas" w:hAnsi="Consolas" w:cs="Consolas"/>
            <w:color w:val="000000"/>
            <w:shd w:val="clear" w:color="auto" w:fill="FFFFFF"/>
          </w:rPr>
          <w:t>{</w:t>
        </w:r>
      </w:ins>
    </w:p>
    <w:p w:rsidR="003923CA" w:rsidRDefault="003923CA" w:rsidP="003923CA">
      <w:pPr>
        <w:pStyle w:val="HTMLPreformatted"/>
        <w:shd w:val="clear" w:color="auto" w:fill="FFFFFF"/>
        <w:rPr>
          <w:ins w:id="8171" w:author="Unknown"/>
          <w:rStyle w:val="HTMLCode"/>
          <w:rFonts w:ascii="Consolas" w:hAnsi="Consolas" w:cs="Consolas"/>
          <w:color w:val="000000"/>
          <w:shd w:val="clear" w:color="auto" w:fill="FFFFFF"/>
        </w:rPr>
      </w:pPr>
      <w:ins w:id="8172"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CustomCommandSample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3923CA" w:rsidRDefault="003923CA" w:rsidP="003923CA">
      <w:pPr>
        <w:pStyle w:val="HTMLPreformatted"/>
        <w:shd w:val="clear" w:color="auto" w:fill="FFFFFF"/>
        <w:rPr>
          <w:ins w:id="8173" w:author="Unknown"/>
          <w:rStyle w:val="HTMLCode"/>
          <w:rFonts w:ascii="Consolas" w:hAnsi="Consolas" w:cs="Consolas"/>
          <w:color w:val="000000"/>
          <w:shd w:val="clear" w:color="auto" w:fill="FFFFFF"/>
        </w:rPr>
      </w:pPr>
      <w:ins w:id="8174" w:author="Unknown">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175" w:author="Unknown"/>
          <w:rStyle w:val="HTMLCode"/>
          <w:rFonts w:ascii="Consolas" w:hAnsi="Consolas" w:cs="Consolas"/>
          <w:color w:val="000000"/>
          <w:shd w:val="clear" w:color="auto" w:fill="FFFFFF"/>
        </w:rPr>
      </w:pPr>
      <w:ins w:id="817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CustomCommandSample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177" w:author="Unknown"/>
          <w:rStyle w:val="HTMLCode"/>
          <w:rFonts w:ascii="Consolas" w:hAnsi="Consolas" w:cs="Consolas"/>
          <w:color w:val="000000"/>
          <w:shd w:val="clear" w:color="auto" w:fill="FFFFFF"/>
        </w:rPr>
      </w:pPr>
      <w:ins w:id="817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179" w:author="Unknown"/>
          <w:rStyle w:val="HTMLCode"/>
          <w:rFonts w:ascii="Consolas" w:hAnsi="Consolas" w:cs="Consolas"/>
          <w:color w:val="000000"/>
          <w:shd w:val="clear" w:color="auto" w:fill="FFFFFF"/>
        </w:rPr>
      </w:pPr>
      <w:ins w:id="818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3923CA" w:rsidRDefault="003923CA" w:rsidP="003923CA">
      <w:pPr>
        <w:pStyle w:val="HTMLPreformatted"/>
        <w:shd w:val="clear" w:color="auto" w:fill="FFFFFF"/>
        <w:rPr>
          <w:ins w:id="8181" w:author="Unknown"/>
          <w:rStyle w:val="HTMLCode"/>
          <w:rFonts w:ascii="Consolas" w:hAnsi="Consolas" w:cs="Consolas"/>
          <w:color w:val="000000"/>
          <w:shd w:val="clear" w:color="auto" w:fill="FFFFFF"/>
        </w:rPr>
      </w:pPr>
      <w:ins w:id="81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183" w:author="Unknown"/>
          <w:rStyle w:val="HTMLCode"/>
          <w:rFonts w:ascii="Consolas" w:hAnsi="Consolas" w:cs="Consolas"/>
          <w:color w:val="000000"/>
          <w:shd w:val="clear" w:color="auto" w:fill="FFFFFF"/>
        </w:rPr>
      </w:pPr>
    </w:p>
    <w:p w:rsidR="003923CA" w:rsidRDefault="003923CA" w:rsidP="003923CA">
      <w:pPr>
        <w:pStyle w:val="HTMLPreformatted"/>
        <w:shd w:val="clear" w:color="auto" w:fill="FFFFFF"/>
        <w:rPr>
          <w:ins w:id="8184" w:author="Unknown"/>
          <w:rStyle w:val="HTMLCode"/>
          <w:rFonts w:ascii="Consolas" w:hAnsi="Consolas" w:cs="Consolas"/>
          <w:color w:val="000000"/>
          <w:shd w:val="clear" w:color="auto" w:fill="FFFFFF"/>
        </w:rPr>
      </w:pPr>
      <w:ins w:id="81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ExitCommand_CanExecute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186" w:author="Unknown"/>
          <w:rStyle w:val="HTMLCode"/>
          <w:rFonts w:ascii="Consolas" w:hAnsi="Consolas" w:cs="Consolas"/>
          <w:color w:val="000000"/>
          <w:shd w:val="clear" w:color="auto" w:fill="FFFFFF"/>
        </w:rPr>
      </w:pPr>
      <w:ins w:id="818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188" w:author="Unknown"/>
          <w:rStyle w:val="HTMLCode"/>
          <w:rFonts w:ascii="Consolas" w:hAnsi="Consolas" w:cs="Consolas"/>
          <w:color w:val="000000"/>
          <w:shd w:val="clear" w:color="auto" w:fill="FFFFFF"/>
        </w:rPr>
      </w:pPr>
      <w:ins w:id="818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e.CanExecute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3923CA" w:rsidRDefault="003923CA" w:rsidP="003923CA">
      <w:pPr>
        <w:pStyle w:val="HTMLPreformatted"/>
        <w:shd w:val="clear" w:color="auto" w:fill="FFFFFF"/>
        <w:rPr>
          <w:ins w:id="8190" w:author="Unknown"/>
          <w:rStyle w:val="HTMLCode"/>
          <w:rFonts w:ascii="Consolas" w:hAnsi="Consolas" w:cs="Consolas"/>
          <w:color w:val="000000"/>
          <w:shd w:val="clear" w:color="auto" w:fill="FFFFFF"/>
        </w:rPr>
      </w:pPr>
      <w:ins w:id="819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192" w:author="Unknown"/>
          <w:rStyle w:val="HTMLCode"/>
          <w:rFonts w:ascii="Consolas" w:hAnsi="Consolas" w:cs="Consolas"/>
          <w:color w:val="000000"/>
          <w:shd w:val="clear" w:color="auto" w:fill="FFFFFF"/>
        </w:rPr>
      </w:pPr>
    </w:p>
    <w:p w:rsidR="003923CA" w:rsidRDefault="003923CA" w:rsidP="003923CA">
      <w:pPr>
        <w:pStyle w:val="HTMLPreformatted"/>
        <w:shd w:val="clear" w:color="auto" w:fill="FFFFFF"/>
        <w:rPr>
          <w:ins w:id="8193" w:author="Unknown"/>
          <w:rStyle w:val="HTMLCode"/>
          <w:rFonts w:ascii="Consolas" w:hAnsi="Consolas" w:cs="Consolas"/>
          <w:color w:val="000000"/>
          <w:shd w:val="clear" w:color="auto" w:fill="FFFFFF"/>
        </w:rPr>
      </w:pPr>
      <w:ins w:id="819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ExitCommand_Executed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3923CA" w:rsidRDefault="003923CA" w:rsidP="003923CA">
      <w:pPr>
        <w:pStyle w:val="HTMLPreformatted"/>
        <w:shd w:val="clear" w:color="auto" w:fill="FFFFFF"/>
        <w:rPr>
          <w:ins w:id="8195" w:author="Unknown"/>
          <w:rStyle w:val="HTMLCode"/>
          <w:rFonts w:ascii="Consolas" w:hAnsi="Consolas" w:cs="Consolas"/>
          <w:color w:val="000000"/>
          <w:shd w:val="clear" w:color="auto" w:fill="FFFFFF"/>
        </w:rPr>
      </w:pPr>
      <w:ins w:id="819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197" w:author="Unknown"/>
          <w:rStyle w:val="HTMLCode"/>
          <w:rFonts w:ascii="Consolas" w:hAnsi="Consolas" w:cs="Consolas"/>
          <w:color w:val="000000"/>
          <w:shd w:val="clear" w:color="auto" w:fill="FFFFFF"/>
        </w:rPr>
      </w:pPr>
      <w:ins w:id="819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Application.Current.Shutdown();</w:t>
        </w:r>
      </w:ins>
    </w:p>
    <w:p w:rsidR="003923CA" w:rsidRDefault="003923CA" w:rsidP="003923CA">
      <w:pPr>
        <w:pStyle w:val="HTMLPreformatted"/>
        <w:shd w:val="clear" w:color="auto" w:fill="FFFFFF"/>
        <w:rPr>
          <w:ins w:id="8199" w:author="Unknown"/>
          <w:rStyle w:val="HTMLCode"/>
          <w:rFonts w:ascii="Consolas" w:hAnsi="Consolas" w:cs="Consolas"/>
          <w:color w:val="000000"/>
          <w:shd w:val="clear" w:color="auto" w:fill="FFFFFF"/>
        </w:rPr>
      </w:pPr>
      <w:ins w:id="820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01" w:author="Unknown"/>
          <w:rStyle w:val="HTMLCode"/>
          <w:rFonts w:ascii="Consolas" w:hAnsi="Consolas" w:cs="Consolas"/>
          <w:color w:val="000000"/>
          <w:shd w:val="clear" w:color="auto" w:fill="FFFFFF"/>
        </w:rPr>
      </w:pPr>
      <w:ins w:id="8202" w:author="Unknown">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03" w:author="Unknown"/>
          <w:rStyle w:val="HTMLCode"/>
          <w:rFonts w:ascii="Consolas" w:hAnsi="Consolas" w:cs="Consolas"/>
          <w:color w:val="000000"/>
          <w:shd w:val="clear" w:color="auto" w:fill="FFFFFF"/>
        </w:rPr>
      </w:pPr>
    </w:p>
    <w:p w:rsidR="003923CA" w:rsidRDefault="003923CA" w:rsidP="003923CA">
      <w:pPr>
        <w:pStyle w:val="HTMLPreformatted"/>
        <w:shd w:val="clear" w:color="auto" w:fill="FFFFFF"/>
        <w:rPr>
          <w:ins w:id="8204" w:author="Unknown"/>
          <w:rStyle w:val="HTMLCode"/>
          <w:rFonts w:ascii="Consolas" w:hAnsi="Consolas" w:cs="Consolas"/>
          <w:color w:val="000000"/>
          <w:shd w:val="clear" w:color="auto" w:fill="FFFFFF"/>
        </w:rPr>
      </w:pPr>
      <w:ins w:id="820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static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CustomCommands</w:t>
        </w:r>
      </w:ins>
    </w:p>
    <w:p w:rsidR="003923CA" w:rsidRDefault="003923CA" w:rsidP="003923CA">
      <w:pPr>
        <w:pStyle w:val="HTMLPreformatted"/>
        <w:shd w:val="clear" w:color="auto" w:fill="FFFFFF"/>
        <w:rPr>
          <w:ins w:id="8206" w:author="Unknown"/>
          <w:rStyle w:val="HTMLCode"/>
          <w:rFonts w:ascii="Consolas" w:hAnsi="Consolas" w:cs="Consolas"/>
          <w:color w:val="000000"/>
          <w:shd w:val="clear" w:color="auto" w:fill="FFFFFF"/>
        </w:rPr>
      </w:pPr>
      <w:ins w:id="8207" w:author="Unknown">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08" w:author="Unknown"/>
          <w:rStyle w:val="HTMLCode"/>
          <w:rFonts w:ascii="Consolas" w:hAnsi="Consolas" w:cs="Consolas"/>
          <w:color w:val="000000"/>
          <w:shd w:val="clear" w:color="auto" w:fill="FFFFFF"/>
        </w:rPr>
      </w:pPr>
      <w:ins w:id="820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static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readonly</w:t>
        </w:r>
        <w:r>
          <w:rPr>
            <w:rStyle w:val="HTMLCode"/>
            <w:rFonts w:ascii="Consolas" w:hAnsi="Consolas" w:cs="Consolas"/>
            <w:color w:val="000000"/>
            <w:shd w:val="clear" w:color="auto" w:fill="FFFFFF"/>
          </w:rPr>
          <w:t xml:space="preserve"> RoutedUICommand Exit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RoutedUICommand</w:t>
        </w:r>
      </w:ins>
    </w:p>
    <w:p w:rsidR="003923CA" w:rsidRDefault="003923CA" w:rsidP="003923CA">
      <w:pPr>
        <w:pStyle w:val="HTMLPreformatted"/>
        <w:shd w:val="clear" w:color="auto" w:fill="FFFFFF"/>
        <w:rPr>
          <w:ins w:id="8210" w:author="Unknown"/>
          <w:rStyle w:val="HTMLCode"/>
          <w:rFonts w:ascii="Consolas" w:hAnsi="Consolas" w:cs="Consolas"/>
          <w:color w:val="000000"/>
          <w:shd w:val="clear" w:color="auto" w:fill="FFFFFF"/>
        </w:rPr>
      </w:pPr>
      <w:ins w:id="821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12" w:author="Unknown"/>
          <w:rStyle w:val="HTMLCode"/>
          <w:rFonts w:ascii="Consolas" w:hAnsi="Consolas" w:cs="Consolas"/>
          <w:color w:val="000000"/>
          <w:shd w:val="clear" w:color="auto" w:fill="FFFFFF"/>
        </w:rPr>
      </w:pPr>
      <w:ins w:id="82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string"/>
            <w:rFonts w:ascii="Consolas" w:hAnsi="Consolas" w:cs="Consolas"/>
            <w:color w:val="A31515"/>
            <w:shd w:val="clear" w:color="auto" w:fill="FFFFFF"/>
          </w:rPr>
          <w:t>"Exit"</w:t>
        </w:r>
        <w:r>
          <w:rPr>
            <w:rStyle w:val="HTMLCode"/>
            <w:rFonts w:ascii="Consolas" w:hAnsi="Consolas" w:cs="Consolas"/>
            <w:color w:val="000000"/>
            <w:shd w:val="clear" w:color="auto" w:fill="FFFFFF"/>
          </w:rPr>
          <w:t>,</w:t>
        </w:r>
      </w:ins>
    </w:p>
    <w:p w:rsidR="003923CA" w:rsidRDefault="003923CA" w:rsidP="003923CA">
      <w:pPr>
        <w:pStyle w:val="HTMLPreformatted"/>
        <w:shd w:val="clear" w:color="auto" w:fill="FFFFFF"/>
        <w:rPr>
          <w:ins w:id="8214" w:author="Unknown"/>
          <w:rStyle w:val="HTMLCode"/>
          <w:rFonts w:ascii="Consolas" w:hAnsi="Consolas" w:cs="Consolas"/>
          <w:color w:val="000000"/>
          <w:shd w:val="clear" w:color="auto" w:fill="FFFFFF"/>
        </w:rPr>
      </w:pPr>
      <w:ins w:id="82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string"/>
            <w:rFonts w:ascii="Consolas" w:hAnsi="Consolas" w:cs="Consolas"/>
            <w:color w:val="A31515"/>
            <w:shd w:val="clear" w:color="auto" w:fill="FFFFFF"/>
          </w:rPr>
          <w:t>"Exit"</w:t>
        </w:r>
        <w:r>
          <w:rPr>
            <w:rStyle w:val="HTMLCode"/>
            <w:rFonts w:ascii="Consolas" w:hAnsi="Consolas" w:cs="Consolas"/>
            <w:color w:val="000000"/>
            <w:shd w:val="clear" w:color="auto" w:fill="FFFFFF"/>
          </w:rPr>
          <w:t>,</w:t>
        </w:r>
      </w:ins>
    </w:p>
    <w:p w:rsidR="003923CA" w:rsidRDefault="003923CA" w:rsidP="003923CA">
      <w:pPr>
        <w:pStyle w:val="HTMLPreformatted"/>
        <w:shd w:val="clear" w:color="auto" w:fill="FFFFFF"/>
        <w:rPr>
          <w:ins w:id="8216" w:author="Unknown"/>
          <w:rStyle w:val="HTMLCode"/>
          <w:rFonts w:ascii="Consolas" w:hAnsi="Consolas" w:cs="Consolas"/>
          <w:color w:val="000000"/>
          <w:shd w:val="clear" w:color="auto" w:fill="FFFFFF"/>
        </w:rPr>
      </w:pPr>
      <w:ins w:id="821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typeof</w:t>
        </w:r>
        <w:r>
          <w:rPr>
            <w:rStyle w:val="HTMLCode"/>
            <w:rFonts w:ascii="Consolas" w:hAnsi="Consolas" w:cs="Consolas"/>
            <w:color w:val="000000"/>
            <w:shd w:val="clear" w:color="auto" w:fill="FFFFFF"/>
          </w:rPr>
          <w:t>(CustomCommands),</w:t>
        </w:r>
      </w:ins>
    </w:p>
    <w:p w:rsidR="003923CA" w:rsidRDefault="003923CA" w:rsidP="003923CA">
      <w:pPr>
        <w:pStyle w:val="HTMLPreformatted"/>
        <w:shd w:val="clear" w:color="auto" w:fill="FFFFFF"/>
        <w:rPr>
          <w:ins w:id="8218" w:author="Unknown"/>
          <w:rStyle w:val="HTMLCode"/>
          <w:rFonts w:ascii="Consolas" w:hAnsi="Consolas" w:cs="Consolas"/>
          <w:color w:val="000000"/>
          <w:shd w:val="clear" w:color="auto" w:fill="FFFFFF"/>
        </w:rPr>
      </w:pPr>
      <w:ins w:id="8219"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InputGestureCollection()</w:t>
        </w:r>
      </w:ins>
    </w:p>
    <w:p w:rsidR="003923CA" w:rsidRDefault="003923CA" w:rsidP="003923CA">
      <w:pPr>
        <w:pStyle w:val="HTMLPreformatted"/>
        <w:shd w:val="clear" w:color="auto" w:fill="FFFFFF"/>
        <w:rPr>
          <w:ins w:id="8220" w:author="Unknown"/>
          <w:rStyle w:val="HTMLCode"/>
          <w:rFonts w:ascii="Consolas" w:hAnsi="Consolas" w:cs="Consolas"/>
          <w:color w:val="000000"/>
          <w:shd w:val="clear" w:color="auto" w:fill="FFFFFF"/>
        </w:rPr>
      </w:pPr>
      <w:ins w:id="822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22" w:author="Unknown"/>
          <w:rStyle w:val="HTMLCode"/>
          <w:rFonts w:ascii="Consolas" w:hAnsi="Consolas" w:cs="Consolas"/>
          <w:color w:val="000000"/>
          <w:shd w:val="clear" w:color="auto" w:fill="FFFFFF"/>
        </w:rPr>
      </w:pPr>
      <w:ins w:id="822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KeyGesture(Key.F4, ModifierKeys.Alt)</w:t>
        </w:r>
      </w:ins>
    </w:p>
    <w:p w:rsidR="003923CA" w:rsidRDefault="003923CA" w:rsidP="003923CA">
      <w:pPr>
        <w:pStyle w:val="HTMLPreformatted"/>
        <w:shd w:val="clear" w:color="auto" w:fill="FFFFFF"/>
        <w:rPr>
          <w:ins w:id="8224" w:author="Unknown"/>
          <w:rStyle w:val="HTMLCode"/>
          <w:rFonts w:ascii="Consolas" w:hAnsi="Consolas" w:cs="Consolas"/>
          <w:color w:val="000000"/>
          <w:shd w:val="clear" w:color="auto" w:fill="FFFFFF"/>
        </w:rPr>
      </w:pPr>
      <w:ins w:id="822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26" w:author="Unknown"/>
          <w:rStyle w:val="HTMLCode"/>
          <w:rFonts w:ascii="Consolas" w:hAnsi="Consolas" w:cs="Consolas"/>
          <w:color w:val="000000"/>
          <w:shd w:val="clear" w:color="auto" w:fill="FFFFFF"/>
        </w:rPr>
      </w:pPr>
      <w:ins w:id="822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28" w:author="Unknown"/>
          <w:rStyle w:val="HTMLCode"/>
          <w:rFonts w:ascii="Consolas" w:hAnsi="Consolas" w:cs="Consolas"/>
          <w:color w:val="000000"/>
          <w:shd w:val="clear" w:color="auto" w:fill="FFFFFF"/>
        </w:rPr>
      </w:pPr>
    </w:p>
    <w:p w:rsidR="003923CA" w:rsidRDefault="003923CA" w:rsidP="003923CA">
      <w:pPr>
        <w:pStyle w:val="HTMLPreformatted"/>
        <w:shd w:val="clear" w:color="auto" w:fill="FFFFFF"/>
        <w:rPr>
          <w:ins w:id="8229" w:author="Unknown"/>
          <w:rStyle w:val="HTMLCode"/>
          <w:rFonts w:ascii="Consolas" w:hAnsi="Consolas" w:cs="Consolas"/>
          <w:color w:val="000000"/>
          <w:shd w:val="clear" w:color="auto" w:fill="FFFFFF"/>
        </w:rPr>
      </w:pPr>
      <w:ins w:id="823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comment"/>
            <w:rFonts w:ascii="Consolas" w:hAnsi="Consolas" w:cs="Consolas"/>
            <w:color w:val="008000"/>
            <w:shd w:val="clear" w:color="auto" w:fill="FFFFFF"/>
          </w:rPr>
          <w:t>//Define more commands here, just like the one above</w:t>
        </w:r>
      </w:ins>
    </w:p>
    <w:p w:rsidR="003923CA" w:rsidRDefault="003923CA" w:rsidP="003923CA">
      <w:pPr>
        <w:pStyle w:val="HTMLPreformatted"/>
        <w:shd w:val="clear" w:color="auto" w:fill="FFFFFF"/>
        <w:rPr>
          <w:ins w:id="8231" w:author="Unknown"/>
          <w:rStyle w:val="HTMLCode"/>
          <w:rFonts w:ascii="Consolas" w:hAnsi="Consolas" w:cs="Consolas"/>
          <w:color w:val="000000"/>
          <w:shd w:val="clear" w:color="auto" w:fill="FFFFFF"/>
        </w:rPr>
      </w:pPr>
      <w:ins w:id="8232" w:author="Unknown">
        <w:r>
          <w:rPr>
            <w:rStyle w:val="HTMLCode"/>
            <w:rFonts w:ascii="Consolas" w:hAnsi="Consolas" w:cs="Consolas"/>
            <w:color w:val="000000"/>
            <w:shd w:val="clear" w:color="auto" w:fill="FFFFFF"/>
          </w:rPr>
          <w:tab/>
          <w:t>}</w:t>
        </w:r>
      </w:ins>
    </w:p>
    <w:p w:rsidR="003923CA" w:rsidRDefault="003923CA" w:rsidP="003923CA">
      <w:pPr>
        <w:pStyle w:val="HTMLPreformatted"/>
        <w:shd w:val="clear" w:color="auto" w:fill="FFFFFF"/>
        <w:rPr>
          <w:ins w:id="8233" w:author="Unknown"/>
          <w:rFonts w:ascii="Consolas" w:hAnsi="Consolas" w:cs="Consolas"/>
          <w:color w:val="212529"/>
          <w:sz w:val="16"/>
          <w:szCs w:val="16"/>
        </w:rPr>
      </w:pPr>
      <w:ins w:id="8234" w:author="Unknown">
        <w:r>
          <w:rPr>
            <w:rStyle w:val="HTMLCode"/>
            <w:rFonts w:ascii="Consolas" w:hAnsi="Consolas" w:cs="Consolas"/>
            <w:color w:val="000000"/>
            <w:shd w:val="clear" w:color="auto" w:fill="FFFFFF"/>
          </w:rPr>
          <w:t>}</w:t>
        </w:r>
      </w:ins>
    </w:p>
    <w:p w:rsidR="003923CA" w:rsidRDefault="003923CA" w:rsidP="003923CA">
      <w:pPr>
        <w:rPr>
          <w:ins w:id="8235" w:author="Unknown"/>
          <w:rFonts w:ascii="Times New Roman" w:hAnsi="Times New Roman" w:cs="Times New Roman"/>
          <w:sz w:val="24"/>
          <w:szCs w:val="24"/>
        </w:rPr>
      </w:pPr>
      <w:r>
        <w:rPr>
          <w:noProof/>
        </w:rPr>
        <w:drawing>
          <wp:inline distT="0" distB="0" distL="0" distR="0">
            <wp:extent cx="1901825" cy="1426210"/>
            <wp:effectExtent l="19050" t="0" r="3175" b="0"/>
            <wp:docPr id="94" name="aelm701" descr="https://www.wpf-tutorial.com/Images/ArticleImages/1/chapters/commands/custom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01" descr="https://www.wpf-tutorial.com/Images/ArticleImages/1/chapters/commands/custom_command.png"/>
                    <pic:cNvPicPr>
                      <a:picLocks noChangeAspect="1" noChangeArrowheads="1"/>
                    </pic:cNvPicPr>
                  </pic:nvPicPr>
                  <pic:blipFill>
                    <a:blip r:embed="rId219"/>
                    <a:srcRect/>
                    <a:stretch>
                      <a:fillRect/>
                    </a:stretch>
                  </pic:blipFill>
                  <pic:spPr bwMode="auto">
                    <a:xfrm>
                      <a:off x="0" y="0"/>
                      <a:ext cx="1901825" cy="1426210"/>
                    </a:xfrm>
                    <a:prstGeom prst="rect">
                      <a:avLst/>
                    </a:prstGeom>
                    <a:noFill/>
                    <a:ln w="9525">
                      <a:noFill/>
                      <a:miter lim="800000"/>
                      <a:headEnd/>
                      <a:tailEnd/>
                    </a:ln>
                  </pic:spPr>
                </pic:pic>
              </a:graphicData>
            </a:graphic>
          </wp:inline>
        </w:drawing>
      </w:r>
    </w:p>
    <w:p w:rsidR="003923CA" w:rsidRDefault="003923CA" w:rsidP="003923CA">
      <w:pPr>
        <w:pStyle w:val="NormalWeb"/>
        <w:shd w:val="clear" w:color="auto" w:fill="FFFFFF"/>
        <w:spacing w:before="288" w:beforeAutospacing="0" w:after="288" w:afterAutospacing="0"/>
        <w:rPr>
          <w:ins w:id="8236" w:author="Unknown"/>
          <w:rFonts w:ascii="Segoe UI" w:hAnsi="Segoe UI" w:cs="Segoe UI"/>
          <w:color w:val="212529"/>
          <w:sz w:val="18"/>
          <w:szCs w:val="18"/>
        </w:rPr>
      </w:pPr>
      <w:ins w:id="8237" w:author="Unknown">
        <w:r>
          <w:rPr>
            <w:rFonts w:ascii="Segoe UI" w:hAnsi="Segoe UI" w:cs="Segoe UI"/>
            <w:color w:val="212529"/>
            <w:sz w:val="18"/>
            <w:szCs w:val="18"/>
          </w:rPr>
          <w:t>In the markup, I've defined a very simple interface with a menu and a button, both of them using our new, custom Exit command. This command is defined in Code-behind, in our own </w:t>
        </w:r>
        <w:r>
          <w:rPr>
            <w:rStyle w:val="Strong"/>
            <w:rFonts w:ascii="Segoe UI" w:hAnsi="Segoe UI" w:cs="Segoe UI"/>
            <w:color w:val="212529"/>
            <w:sz w:val="18"/>
            <w:szCs w:val="18"/>
          </w:rPr>
          <w:t>CustomCommands</w:t>
        </w:r>
        <w:r>
          <w:rPr>
            <w:rFonts w:ascii="Segoe UI" w:hAnsi="Segoe UI" w:cs="Segoe UI"/>
            <w:color w:val="212529"/>
            <w:sz w:val="18"/>
            <w:szCs w:val="18"/>
          </w:rPr>
          <w:t> class, and then referenced in the CommandBindings collection of the window, where we assign the events that it should use to execute/check if it's allowed to execute.</w:t>
        </w:r>
      </w:ins>
    </w:p>
    <w:p w:rsidR="003923CA" w:rsidRDefault="003923CA" w:rsidP="003923CA">
      <w:pPr>
        <w:pStyle w:val="NormalWeb"/>
        <w:shd w:val="clear" w:color="auto" w:fill="FFFFFF"/>
        <w:spacing w:before="288" w:beforeAutospacing="0" w:after="288" w:afterAutospacing="0"/>
        <w:rPr>
          <w:ins w:id="8238" w:author="Unknown"/>
          <w:rFonts w:ascii="Segoe UI" w:hAnsi="Segoe UI" w:cs="Segoe UI"/>
          <w:color w:val="212529"/>
          <w:sz w:val="18"/>
          <w:szCs w:val="18"/>
        </w:rPr>
      </w:pPr>
      <w:ins w:id="8239" w:author="Unknown">
        <w:r>
          <w:rPr>
            <w:rFonts w:ascii="Segoe UI" w:hAnsi="Segoe UI" w:cs="Segoe UI"/>
            <w:color w:val="212529"/>
            <w:sz w:val="18"/>
            <w:szCs w:val="18"/>
          </w:rPr>
          <w:t>All of this is just like the examples in the previous chapter, except for the fact that we're referencing the command from our own code (using the "self" namespace defined in the top) instead of a built-in command.</w:t>
        </w:r>
      </w:ins>
    </w:p>
    <w:p w:rsidR="003923CA" w:rsidRDefault="003923CA" w:rsidP="003923CA">
      <w:pPr>
        <w:pStyle w:val="NormalWeb"/>
        <w:shd w:val="clear" w:color="auto" w:fill="FFFFFF"/>
        <w:spacing w:before="288" w:beforeAutospacing="0" w:after="288" w:afterAutospacing="0"/>
        <w:rPr>
          <w:ins w:id="8240" w:author="Unknown"/>
          <w:rFonts w:ascii="Segoe UI" w:hAnsi="Segoe UI" w:cs="Segoe UI"/>
          <w:color w:val="212529"/>
          <w:sz w:val="18"/>
          <w:szCs w:val="18"/>
        </w:rPr>
      </w:pPr>
      <w:ins w:id="8241" w:author="Unknown">
        <w:r>
          <w:rPr>
            <w:rFonts w:ascii="Segoe UI" w:hAnsi="Segoe UI" w:cs="Segoe UI"/>
            <w:color w:val="212529"/>
            <w:sz w:val="18"/>
            <w:szCs w:val="18"/>
          </w:rPr>
          <w:t>In Code-behind, we respond to the two events for our command: One event just allows the command to execute all the time, since that's usually true for an exit/quit command, and the other one calls the </w:t>
        </w:r>
        <w:r>
          <w:rPr>
            <w:rStyle w:val="Strong"/>
            <w:rFonts w:ascii="Segoe UI" w:hAnsi="Segoe UI" w:cs="Segoe UI"/>
            <w:color w:val="212529"/>
            <w:sz w:val="18"/>
            <w:szCs w:val="18"/>
          </w:rPr>
          <w:t>Shutdown</w:t>
        </w:r>
        <w:r>
          <w:rPr>
            <w:rFonts w:ascii="Segoe UI" w:hAnsi="Segoe UI" w:cs="Segoe UI"/>
            <w:color w:val="212529"/>
            <w:sz w:val="18"/>
            <w:szCs w:val="18"/>
          </w:rPr>
          <w:t> method that will terminate our application. All very simple.</w:t>
        </w:r>
      </w:ins>
    </w:p>
    <w:p w:rsidR="003923CA" w:rsidRDefault="003923CA" w:rsidP="003923CA">
      <w:pPr>
        <w:pStyle w:val="NormalWeb"/>
        <w:shd w:val="clear" w:color="auto" w:fill="FFFFFF"/>
        <w:spacing w:before="288" w:beforeAutospacing="0" w:after="288" w:afterAutospacing="0"/>
        <w:rPr>
          <w:ins w:id="8242" w:author="Unknown"/>
          <w:rFonts w:ascii="Segoe UI" w:hAnsi="Segoe UI" w:cs="Segoe UI"/>
          <w:color w:val="212529"/>
          <w:sz w:val="18"/>
          <w:szCs w:val="18"/>
        </w:rPr>
      </w:pPr>
      <w:ins w:id="8243" w:author="Unknown">
        <w:r>
          <w:rPr>
            <w:rFonts w:ascii="Segoe UI" w:hAnsi="Segoe UI" w:cs="Segoe UI"/>
            <w:color w:val="212529"/>
            <w:sz w:val="18"/>
            <w:szCs w:val="18"/>
          </w:rPr>
          <w:t>As already explained, we implement our Exit command as a field on a static CustomCommands class. There are several ways of defining and assigning properties on the commands, but I've chosen the more compact approach (it would be even more compact if placed on the same line, but I've added line breaks here for readability) where I assign all of it through the constructor. The parameters are the text/label of the command, the name of the command, the owner type and then an InputGestureCollection, allowing me to define a default shortcut for the command (Alt+F4).</w:t>
        </w:r>
      </w:ins>
    </w:p>
    <w:p w:rsidR="00753679" w:rsidRDefault="00753679" w:rsidP="00753679">
      <w:pPr>
        <w:shd w:val="clear" w:color="auto" w:fill="FFFFFF"/>
        <w:rPr>
          <w:rFonts w:ascii="Segoe UI" w:hAnsi="Segoe UI" w:cs="Segoe UI"/>
          <w:b/>
          <w:bCs/>
          <w:color w:val="C0C0C0"/>
        </w:rPr>
      </w:pPr>
      <w:r>
        <w:rPr>
          <w:rFonts w:ascii="Segoe UI" w:hAnsi="Segoe UI" w:cs="Segoe UI"/>
          <w:b/>
          <w:bCs/>
          <w:color w:val="C0C0C0"/>
        </w:rPr>
        <w:t>Dialogs:</w:t>
      </w:r>
    </w:p>
    <w:p w:rsidR="00753679" w:rsidRDefault="00753679" w:rsidP="00753679">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MessageBox</w:t>
      </w:r>
    </w:p>
    <w:p w:rsidR="00753679" w:rsidRDefault="00753679" w:rsidP="00753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offers several dialogs for your application to utilize, but the simplest one is definitely the MessageBox. Its sole purpose is to show a message to the user, and then offer one or several ways for the user to respond to the message.</w:t>
      </w:r>
    </w:p>
    <w:p w:rsidR="00753679" w:rsidRDefault="00753679" w:rsidP="00753679">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MessageBox is used by calling the static Show() method, which can take a range of different parameters, to be able to look and behave the way you want it to. We'll be going through all the various forms in this article, with each variation represented by the MessageBox.Show() line and a screenshot of the result. </w:t>
      </w:r>
      <w:r>
        <w:rPr>
          <w:rStyle w:val="Strong"/>
          <w:rFonts w:ascii="Segoe UI" w:hAnsi="Segoe UI" w:cs="Segoe UI"/>
          <w:color w:val="212529"/>
          <w:sz w:val="18"/>
          <w:szCs w:val="18"/>
        </w:rPr>
        <w:t>In the end of the article, you can find a complete example which lets you test all the variations.</w:t>
      </w:r>
    </w:p>
    <w:p w:rsidR="00753679" w:rsidRDefault="00753679" w:rsidP="00753679">
      <w:pPr>
        <w:pStyle w:val="NormalWeb"/>
        <w:shd w:val="clear" w:color="auto" w:fill="FFFFFF"/>
        <w:spacing w:before="288" w:beforeAutospacing="0" w:after="288" w:afterAutospacing="0"/>
        <w:rPr>
          <w:ins w:id="8244" w:author="Unknown"/>
          <w:rFonts w:ascii="Segoe UI" w:hAnsi="Segoe UI" w:cs="Segoe UI"/>
          <w:color w:val="212529"/>
          <w:sz w:val="18"/>
          <w:szCs w:val="18"/>
        </w:rPr>
      </w:pPr>
      <w:ins w:id="8245" w:author="Unknown">
        <w:r>
          <w:rPr>
            <w:rFonts w:ascii="Segoe UI" w:hAnsi="Segoe UI" w:cs="Segoe UI"/>
            <w:color w:val="212529"/>
            <w:sz w:val="18"/>
            <w:szCs w:val="18"/>
          </w:rPr>
          <w:lastRenderedPageBreak/>
          <w:t>In its simplest form, the MessageBox just takes a single parameter, which is the message to be displayed:</w:t>
        </w:r>
      </w:ins>
    </w:p>
    <w:p w:rsidR="00753679" w:rsidRDefault="00753679" w:rsidP="00753679">
      <w:pPr>
        <w:pStyle w:val="HTMLPreformatted"/>
        <w:shd w:val="clear" w:color="auto" w:fill="FFFFFF"/>
        <w:rPr>
          <w:ins w:id="8246" w:author="Unknown"/>
          <w:rFonts w:ascii="Consolas" w:hAnsi="Consolas" w:cs="Consolas"/>
          <w:color w:val="212529"/>
          <w:sz w:val="16"/>
          <w:szCs w:val="16"/>
        </w:rPr>
      </w:pPr>
      <w:ins w:id="8247" w:author="Unknown">
        <w:r>
          <w:rPr>
            <w:rStyle w:val="HTMLCode"/>
            <w:rFonts w:ascii="Consolas" w:hAnsi="Consolas" w:cs="Consolas"/>
            <w:color w:val="000000"/>
            <w:shd w:val="clear" w:color="auto" w:fill="FFFFFF"/>
          </w:rPr>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w:t>
        </w:r>
      </w:ins>
    </w:p>
    <w:p w:rsidR="00753679" w:rsidRDefault="00753679" w:rsidP="00753679">
      <w:pPr>
        <w:rPr>
          <w:ins w:id="8248" w:author="Unknown"/>
          <w:rFonts w:ascii="Times New Roman" w:hAnsi="Times New Roman" w:cs="Times New Roman"/>
          <w:sz w:val="24"/>
          <w:szCs w:val="24"/>
        </w:rPr>
      </w:pPr>
      <w:r>
        <w:rPr>
          <w:noProof/>
        </w:rPr>
        <w:drawing>
          <wp:inline distT="0" distB="0" distL="0" distR="0">
            <wp:extent cx="1470660" cy="1470660"/>
            <wp:effectExtent l="19050" t="0" r="0" b="0"/>
            <wp:docPr id="100" name="aelm712" descr="https://www.wpf-tutorial.com/Images/ArticleImages/1/chapters/dialogs/messagebox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12" descr="https://www.wpf-tutorial.com/Images/ArticleImages/1/chapters/dialogs/messagebox_simple.png"/>
                    <pic:cNvPicPr>
                      <a:picLocks noChangeAspect="1" noChangeArrowheads="1"/>
                    </pic:cNvPicPr>
                  </pic:nvPicPr>
                  <pic:blipFill>
                    <a:blip r:embed="rId220"/>
                    <a:srcRect/>
                    <a:stretch>
                      <a:fillRect/>
                    </a:stretch>
                  </pic:blipFill>
                  <pic:spPr bwMode="auto">
                    <a:xfrm>
                      <a:off x="0" y="0"/>
                      <a:ext cx="1470660" cy="1470660"/>
                    </a:xfrm>
                    <a:prstGeom prst="rect">
                      <a:avLst/>
                    </a:prstGeom>
                    <a:noFill/>
                    <a:ln w="9525">
                      <a:noFill/>
                      <a:miter lim="800000"/>
                      <a:headEnd/>
                      <a:tailEnd/>
                    </a:ln>
                  </pic:spPr>
                </pic:pic>
              </a:graphicData>
            </a:graphic>
          </wp:inline>
        </w:drawing>
      </w:r>
    </w:p>
    <w:p w:rsidR="00753679" w:rsidRDefault="00753679" w:rsidP="00753679">
      <w:pPr>
        <w:pStyle w:val="Heading2"/>
        <w:shd w:val="clear" w:color="auto" w:fill="FFFFFF"/>
        <w:spacing w:before="0"/>
        <w:rPr>
          <w:ins w:id="8249" w:author="Unknown"/>
          <w:rFonts w:ascii="Segoe UI" w:hAnsi="Segoe UI" w:cs="Segoe UI"/>
          <w:b w:val="0"/>
          <w:bCs w:val="0"/>
          <w:color w:val="33393E"/>
        </w:rPr>
      </w:pPr>
      <w:ins w:id="8250" w:author="Unknown">
        <w:r>
          <w:rPr>
            <w:rFonts w:ascii="Segoe UI" w:hAnsi="Segoe UI" w:cs="Segoe UI"/>
            <w:b w:val="0"/>
            <w:bCs w:val="0"/>
            <w:color w:val="33393E"/>
          </w:rPr>
          <w:t>MessageBox with a title</w:t>
        </w:r>
      </w:ins>
    </w:p>
    <w:p w:rsidR="00753679" w:rsidRDefault="00753679" w:rsidP="00753679">
      <w:pPr>
        <w:pStyle w:val="NormalWeb"/>
        <w:shd w:val="clear" w:color="auto" w:fill="FFFFFF"/>
        <w:spacing w:before="288" w:beforeAutospacing="0" w:after="288" w:afterAutospacing="0"/>
        <w:rPr>
          <w:ins w:id="8251" w:author="Unknown"/>
          <w:rFonts w:ascii="Segoe UI" w:hAnsi="Segoe UI" w:cs="Segoe UI"/>
          <w:color w:val="212529"/>
          <w:sz w:val="18"/>
          <w:szCs w:val="18"/>
        </w:rPr>
      </w:pPr>
      <w:ins w:id="8252" w:author="Unknown">
        <w:r>
          <w:rPr>
            <w:rFonts w:ascii="Segoe UI" w:hAnsi="Segoe UI" w:cs="Segoe UI"/>
            <w:color w:val="212529"/>
            <w:sz w:val="18"/>
            <w:szCs w:val="18"/>
          </w:rPr>
          <w:t>The above example might be a bit too bare minimum - a title on the window displaying the message would probably help. Fortunately, the second and optional parameter allows us to specify the title:</w:t>
        </w:r>
      </w:ins>
    </w:p>
    <w:p w:rsidR="00753679" w:rsidRDefault="00753679" w:rsidP="00753679">
      <w:pPr>
        <w:pStyle w:val="HTMLPreformatted"/>
        <w:shd w:val="clear" w:color="auto" w:fill="FFFFFF"/>
        <w:rPr>
          <w:ins w:id="8253" w:author="Unknown"/>
          <w:rFonts w:ascii="Consolas" w:hAnsi="Consolas" w:cs="Consolas"/>
          <w:color w:val="212529"/>
          <w:sz w:val="16"/>
          <w:szCs w:val="16"/>
        </w:rPr>
      </w:pPr>
      <w:ins w:id="8254" w:author="Unknown">
        <w:r>
          <w:rPr>
            <w:rStyle w:val="HTMLCode"/>
            <w:rFonts w:ascii="Consolas" w:hAnsi="Consolas" w:cs="Consolas"/>
            <w:color w:val="000000"/>
            <w:shd w:val="clear" w:color="auto" w:fill="FFFFFF"/>
          </w:rPr>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rPr>
          <w:ins w:id="8255" w:author="Unknown"/>
          <w:rFonts w:ascii="Times New Roman" w:hAnsi="Times New Roman" w:cs="Times New Roman"/>
          <w:sz w:val="24"/>
          <w:szCs w:val="24"/>
        </w:rPr>
      </w:pPr>
      <w:r>
        <w:rPr>
          <w:noProof/>
        </w:rPr>
        <w:drawing>
          <wp:inline distT="0" distB="0" distL="0" distR="0">
            <wp:extent cx="1470660" cy="1470660"/>
            <wp:effectExtent l="19050" t="0" r="0" b="0"/>
            <wp:docPr id="99" name="aelm716" descr="https://www.wpf-tutorial.com/Images/ArticleImages/1/chapters/dialogs/messagebox_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16" descr="https://www.wpf-tutorial.com/Images/ArticleImages/1/chapters/dialogs/messagebox_title.png"/>
                    <pic:cNvPicPr>
                      <a:picLocks noChangeAspect="1" noChangeArrowheads="1"/>
                    </pic:cNvPicPr>
                  </pic:nvPicPr>
                  <pic:blipFill>
                    <a:blip r:embed="rId221"/>
                    <a:srcRect/>
                    <a:stretch>
                      <a:fillRect/>
                    </a:stretch>
                  </pic:blipFill>
                  <pic:spPr bwMode="auto">
                    <a:xfrm>
                      <a:off x="0" y="0"/>
                      <a:ext cx="1470660" cy="1470660"/>
                    </a:xfrm>
                    <a:prstGeom prst="rect">
                      <a:avLst/>
                    </a:prstGeom>
                    <a:noFill/>
                    <a:ln w="9525">
                      <a:noFill/>
                      <a:miter lim="800000"/>
                      <a:headEnd/>
                      <a:tailEnd/>
                    </a:ln>
                  </pic:spPr>
                </pic:pic>
              </a:graphicData>
            </a:graphic>
          </wp:inline>
        </w:drawing>
      </w:r>
    </w:p>
    <w:p w:rsidR="00753679" w:rsidRDefault="00753679" w:rsidP="00753679">
      <w:pPr>
        <w:pStyle w:val="Heading2"/>
        <w:shd w:val="clear" w:color="auto" w:fill="FFFFFF"/>
        <w:spacing w:before="0"/>
        <w:rPr>
          <w:ins w:id="8256" w:author="Unknown"/>
          <w:rFonts w:ascii="Segoe UI" w:hAnsi="Segoe UI" w:cs="Segoe UI"/>
          <w:b w:val="0"/>
          <w:bCs w:val="0"/>
          <w:color w:val="33393E"/>
        </w:rPr>
      </w:pPr>
      <w:ins w:id="8257" w:author="Unknown">
        <w:r>
          <w:rPr>
            <w:rFonts w:ascii="Segoe UI" w:hAnsi="Segoe UI" w:cs="Segoe UI"/>
            <w:b w:val="0"/>
            <w:bCs w:val="0"/>
            <w:color w:val="33393E"/>
          </w:rPr>
          <w:t>MessageBox with extra buttons</w:t>
        </w:r>
      </w:ins>
    </w:p>
    <w:p w:rsidR="00753679" w:rsidRDefault="00753679" w:rsidP="00753679">
      <w:pPr>
        <w:pStyle w:val="NormalWeb"/>
        <w:shd w:val="clear" w:color="auto" w:fill="FFFFFF"/>
        <w:spacing w:before="288" w:beforeAutospacing="0" w:after="288" w:afterAutospacing="0"/>
        <w:rPr>
          <w:ins w:id="8258" w:author="Unknown"/>
          <w:rFonts w:ascii="Segoe UI" w:hAnsi="Segoe UI" w:cs="Segoe UI"/>
          <w:color w:val="212529"/>
          <w:sz w:val="18"/>
          <w:szCs w:val="18"/>
        </w:rPr>
      </w:pPr>
      <w:ins w:id="8259" w:author="Unknown">
        <w:r>
          <w:rPr>
            <w:rFonts w:ascii="Segoe UI" w:hAnsi="Segoe UI" w:cs="Segoe UI"/>
            <w:color w:val="212529"/>
            <w:sz w:val="18"/>
            <w:szCs w:val="18"/>
          </w:rPr>
          <w:t>By default, the MessageBox only has the one Ok button, but this can be changed, in case you want to ask your user a question and not just show a piece of information. Also notice how I use multiple lines in this message, by using a line break character (\n):</w:t>
        </w:r>
      </w:ins>
    </w:p>
    <w:p w:rsidR="00753679" w:rsidRDefault="00753679" w:rsidP="00753679">
      <w:pPr>
        <w:pStyle w:val="HTMLPreformatted"/>
        <w:shd w:val="clear" w:color="auto" w:fill="FFFFFF"/>
        <w:rPr>
          <w:ins w:id="8260" w:author="Unknown"/>
          <w:rFonts w:ascii="Consolas" w:hAnsi="Consolas" w:cs="Consolas"/>
          <w:color w:val="212529"/>
          <w:sz w:val="16"/>
          <w:szCs w:val="16"/>
        </w:rPr>
      </w:pPr>
      <w:ins w:id="8261" w:author="Unknown">
        <w:r>
          <w:rPr>
            <w:rStyle w:val="HTMLCode"/>
            <w:rFonts w:ascii="Consolas" w:hAnsi="Consolas" w:cs="Consolas"/>
            <w:color w:val="000000"/>
            <w:shd w:val="clear" w:color="auto" w:fill="FFFFFF"/>
          </w:rPr>
          <w:t>MessageBox.Show(</w:t>
        </w:r>
        <w:r>
          <w:rPr>
            <w:rStyle w:val="hljs-string"/>
            <w:rFonts w:ascii="Consolas" w:eastAsiaTheme="majorEastAsia" w:hAnsi="Consolas" w:cs="Consolas"/>
            <w:color w:val="A31515"/>
            <w:shd w:val="clear" w:color="auto" w:fill="FFFFFF"/>
          </w:rPr>
          <w:t>"This MessageBox has extra options.\n\nHello,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MessageBoxButton.YesNoCancel);</w:t>
        </w:r>
      </w:ins>
    </w:p>
    <w:p w:rsidR="00753679" w:rsidRDefault="00753679" w:rsidP="00753679">
      <w:pPr>
        <w:pStyle w:val="NormalWeb"/>
        <w:shd w:val="clear" w:color="auto" w:fill="FFFFFF"/>
        <w:spacing w:before="288" w:beforeAutospacing="0" w:after="288" w:afterAutospacing="0"/>
        <w:rPr>
          <w:ins w:id="8262" w:author="Unknown"/>
          <w:rFonts w:ascii="Segoe UI" w:hAnsi="Segoe UI" w:cs="Segoe UI"/>
          <w:color w:val="212529"/>
          <w:sz w:val="18"/>
          <w:szCs w:val="18"/>
        </w:rPr>
      </w:pPr>
      <w:ins w:id="8263" w:author="Unknown">
        <w:r>
          <w:rPr>
            <w:rFonts w:ascii="Segoe UI" w:hAnsi="Segoe UI" w:cs="Segoe UI"/>
            <w:color w:val="212529"/>
            <w:sz w:val="18"/>
            <w:szCs w:val="18"/>
          </w:rPr>
          <w:t>You control which buttons are displayed by using a value from the MessageBoxButton enumeration - in this case, a Yes, No and Cancel button is included. The following values, which should be self-explanatory, can be used:</w:t>
        </w:r>
      </w:ins>
    </w:p>
    <w:p w:rsidR="00753679" w:rsidRDefault="00753679" w:rsidP="00753679">
      <w:pPr>
        <w:numPr>
          <w:ilvl w:val="0"/>
          <w:numId w:val="6"/>
        </w:numPr>
        <w:shd w:val="clear" w:color="auto" w:fill="FFFFFF"/>
        <w:spacing w:before="100" w:beforeAutospacing="1" w:after="100" w:afterAutospacing="1" w:line="240" w:lineRule="auto"/>
        <w:ind w:left="230" w:right="230"/>
        <w:rPr>
          <w:ins w:id="8264" w:author="Unknown"/>
          <w:rFonts w:ascii="Segoe UI" w:hAnsi="Segoe UI" w:cs="Segoe UI"/>
          <w:color w:val="212529"/>
          <w:sz w:val="18"/>
          <w:szCs w:val="18"/>
        </w:rPr>
      </w:pPr>
      <w:ins w:id="8265" w:author="Unknown">
        <w:r>
          <w:rPr>
            <w:rFonts w:ascii="Segoe UI" w:hAnsi="Segoe UI" w:cs="Segoe UI"/>
            <w:color w:val="212529"/>
            <w:sz w:val="18"/>
            <w:szCs w:val="18"/>
          </w:rPr>
          <w:t>OK</w:t>
        </w:r>
      </w:ins>
    </w:p>
    <w:p w:rsidR="00753679" w:rsidRDefault="00753679" w:rsidP="00753679">
      <w:pPr>
        <w:numPr>
          <w:ilvl w:val="0"/>
          <w:numId w:val="6"/>
        </w:numPr>
        <w:shd w:val="clear" w:color="auto" w:fill="FFFFFF"/>
        <w:spacing w:before="100" w:beforeAutospacing="1" w:after="100" w:afterAutospacing="1" w:line="240" w:lineRule="auto"/>
        <w:ind w:left="230" w:right="230"/>
        <w:rPr>
          <w:ins w:id="8266" w:author="Unknown"/>
          <w:rFonts w:ascii="Segoe UI" w:hAnsi="Segoe UI" w:cs="Segoe UI"/>
          <w:color w:val="212529"/>
          <w:sz w:val="18"/>
          <w:szCs w:val="18"/>
        </w:rPr>
      </w:pPr>
      <w:ins w:id="8267" w:author="Unknown">
        <w:r>
          <w:rPr>
            <w:rFonts w:ascii="Segoe UI" w:hAnsi="Segoe UI" w:cs="Segoe UI"/>
            <w:color w:val="212529"/>
            <w:sz w:val="18"/>
            <w:szCs w:val="18"/>
          </w:rPr>
          <w:t>OKCancel</w:t>
        </w:r>
      </w:ins>
    </w:p>
    <w:p w:rsidR="00753679" w:rsidRDefault="00753679" w:rsidP="00753679">
      <w:pPr>
        <w:numPr>
          <w:ilvl w:val="0"/>
          <w:numId w:val="6"/>
        </w:numPr>
        <w:shd w:val="clear" w:color="auto" w:fill="FFFFFF"/>
        <w:spacing w:before="100" w:beforeAutospacing="1" w:after="100" w:afterAutospacing="1" w:line="240" w:lineRule="auto"/>
        <w:ind w:left="230" w:right="230"/>
        <w:rPr>
          <w:ins w:id="8268" w:author="Unknown"/>
          <w:rFonts w:ascii="Segoe UI" w:hAnsi="Segoe UI" w:cs="Segoe UI"/>
          <w:color w:val="212529"/>
          <w:sz w:val="18"/>
          <w:szCs w:val="18"/>
        </w:rPr>
      </w:pPr>
      <w:ins w:id="8269" w:author="Unknown">
        <w:r>
          <w:rPr>
            <w:rFonts w:ascii="Segoe UI" w:hAnsi="Segoe UI" w:cs="Segoe UI"/>
            <w:color w:val="212529"/>
            <w:sz w:val="18"/>
            <w:szCs w:val="18"/>
          </w:rPr>
          <w:t>YesNoCancel</w:t>
        </w:r>
      </w:ins>
    </w:p>
    <w:p w:rsidR="00753679" w:rsidRDefault="00753679" w:rsidP="00753679">
      <w:pPr>
        <w:numPr>
          <w:ilvl w:val="0"/>
          <w:numId w:val="6"/>
        </w:numPr>
        <w:shd w:val="clear" w:color="auto" w:fill="FFFFFF"/>
        <w:spacing w:before="100" w:beforeAutospacing="1" w:after="100" w:afterAutospacing="1" w:line="240" w:lineRule="auto"/>
        <w:ind w:left="230" w:right="230"/>
        <w:rPr>
          <w:ins w:id="8270" w:author="Unknown"/>
          <w:rFonts w:ascii="Segoe UI" w:hAnsi="Segoe UI" w:cs="Segoe UI"/>
          <w:color w:val="212529"/>
          <w:sz w:val="18"/>
          <w:szCs w:val="18"/>
        </w:rPr>
      </w:pPr>
      <w:ins w:id="8271" w:author="Unknown">
        <w:r>
          <w:rPr>
            <w:rFonts w:ascii="Segoe UI" w:hAnsi="Segoe UI" w:cs="Segoe UI"/>
            <w:color w:val="212529"/>
            <w:sz w:val="18"/>
            <w:szCs w:val="18"/>
          </w:rPr>
          <w:t>YesNo</w:t>
        </w:r>
      </w:ins>
    </w:p>
    <w:p w:rsidR="00753679" w:rsidRDefault="00753679" w:rsidP="00753679">
      <w:pPr>
        <w:pStyle w:val="NormalWeb"/>
        <w:shd w:val="clear" w:color="auto" w:fill="FFFFFF"/>
        <w:spacing w:before="288" w:beforeAutospacing="0" w:after="288" w:afterAutospacing="0"/>
        <w:rPr>
          <w:ins w:id="8272" w:author="Unknown"/>
          <w:rFonts w:ascii="Segoe UI" w:hAnsi="Segoe UI" w:cs="Segoe UI"/>
          <w:color w:val="212529"/>
          <w:sz w:val="18"/>
          <w:szCs w:val="18"/>
        </w:rPr>
      </w:pPr>
      <w:ins w:id="8273" w:author="Unknown">
        <w:r>
          <w:rPr>
            <w:rFonts w:ascii="Segoe UI" w:hAnsi="Segoe UI" w:cs="Segoe UI"/>
            <w:color w:val="212529"/>
            <w:sz w:val="18"/>
            <w:szCs w:val="18"/>
          </w:rPr>
          <w:t>Now with multiple choices, you need a way to be able to see what the user chose, and fortunately, the MessageBox.Show() method always returns a value from the </w:t>
        </w:r>
        <w:r>
          <w:rPr>
            <w:rStyle w:val="Strong"/>
            <w:rFonts w:ascii="Segoe UI" w:hAnsi="Segoe UI" w:cs="Segoe UI"/>
            <w:color w:val="212529"/>
            <w:sz w:val="18"/>
            <w:szCs w:val="18"/>
          </w:rPr>
          <w:t>MessageBoxResult</w:t>
        </w:r>
        <w:r>
          <w:rPr>
            <w:rFonts w:ascii="Segoe UI" w:hAnsi="Segoe UI" w:cs="Segoe UI"/>
            <w:color w:val="212529"/>
            <w:sz w:val="18"/>
            <w:szCs w:val="18"/>
          </w:rPr>
          <w:t> enumeration that you can use. Here's an example:</w:t>
        </w:r>
      </w:ins>
    </w:p>
    <w:p w:rsidR="00753679" w:rsidRDefault="003C5A45" w:rsidP="00753679">
      <w:pPr>
        <w:shd w:val="clear" w:color="auto" w:fill="FFFFFF"/>
        <w:jc w:val="right"/>
        <w:rPr>
          <w:ins w:id="8274" w:author="Unknown"/>
          <w:rFonts w:ascii="Segoe UI" w:hAnsi="Segoe UI" w:cs="Segoe UI"/>
          <w:color w:val="212529"/>
          <w:sz w:val="18"/>
          <w:szCs w:val="18"/>
        </w:rPr>
      </w:pPr>
      <w:ins w:id="8275" w:author="Unknown">
        <w:r>
          <w:rPr>
            <w:rFonts w:ascii="Segoe UI" w:hAnsi="Segoe UI" w:cs="Segoe UI"/>
            <w:color w:val="212529"/>
            <w:sz w:val="18"/>
            <w:szCs w:val="18"/>
          </w:rPr>
          <w:lastRenderedPageBreak/>
          <w:fldChar w:fldCharType="begin"/>
        </w:r>
        <w:r w:rsidR="0075367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5367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53679" w:rsidRDefault="00753679" w:rsidP="00753679">
      <w:pPr>
        <w:pStyle w:val="HTMLPreformatted"/>
        <w:shd w:val="clear" w:color="auto" w:fill="FFFFFF"/>
        <w:rPr>
          <w:ins w:id="8276" w:author="Unknown"/>
          <w:rStyle w:val="HTMLCode"/>
          <w:rFonts w:ascii="Consolas" w:hAnsi="Consolas" w:cs="Consolas"/>
          <w:color w:val="000000"/>
          <w:shd w:val="clear" w:color="auto" w:fill="FFFFFF"/>
        </w:rPr>
      </w:pPr>
      <w:ins w:id="8277" w:author="Unknown">
        <w:r>
          <w:rPr>
            <w:rStyle w:val="HTMLCode"/>
            <w:rFonts w:ascii="Consolas" w:hAnsi="Consolas" w:cs="Consolas"/>
            <w:color w:val="000000"/>
            <w:shd w:val="clear" w:color="auto" w:fill="FFFFFF"/>
          </w:rPr>
          <w:t>MessageBoxResult result = MessageBox.Show(</w:t>
        </w:r>
        <w:r>
          <w:rPr>
            <w:rStyle w:val="hljs-string"/>
            <w:rFonts w:ascii="Consolas" w:eastAsiaTheme="majorEastAsia" w:hAnsi="Consolas" w:cs="Consolas"/>
            <w:color w:val="A31515"/>
            <w:shd w:val="clear" w:color="auto" w:fill="FFFFFF"/>
          </w:rPr>
          <w:t>"Would you like to greet the world with a \"Hello,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MessageBoxButton.YesNoCancel);</w:t>
        </w:r>
      </w:ins>
    </w:p>
    <w:p w:rsidR="00753679" w:rsidRDefault="00753679" w:rsidP="00753679">
      <w:pPr>
        <w:pStyle w:val="HTMLPreformatted"/>
        <w:shd w:val="clear" w:color="auto" w:fill="FFFFFF"/>
        <w:rPr>
          <w:ins w:id="8278" w:author="Unknown"/>
          <w:rStyle w:val="HTMLCode"/>
          <w:rFonts w:ascii="Consolas" w:hAnsi="Consolas" w:cs="Consolas"/>
          <w:color w:val="000000"/>
          <w:shd w:val="clear" w:color="auto" w:fill="FFFFFF"/>
        </w:rPr>
      </w:pPr>
      <w:ins w:id="8279" w:author="Unknown">
        <w:r>
          <w:rPr>
            <w:rStyle w:val="hljs-keyword"/>
            <w:rFonts w:ascii="Consolas" w:hAnsi="Consolas" w:cs="Consolas"/>
            <w:color w:val="0000FF"/>
            <w:shd w:val="clear" w:color="auto" w:fill="FFFFFF"/>
          </w:rPr>
          <w:t>switch</w:t>
        </w:r>
        <w:r>
          <w:rPr>
            <w:rStyle w:val="HTMLCode"/>
            <w:rFonts w:ascii="Consolas" w:hAnsi="Consolas" w:cs="Consolas"/>
            <w:color w:val="000000"/>
            <w:shd w:val="clear" w:color="auto" w:fill="FFFFFF"/>
          </w:rPr>
          <w:t>(result)</w:t>
        </w:r>
      </w:ins>
    </w:p>
    <w:p w:rsidR="00753679" w:rsidRDefault="00753679" w:rsidP="00753679">
      <w:pPr>
        <w:pStyle w:val="HTMLPreformatted"/>
        <w:shd w:val="clear" w:color="auto" w:fill="FFFFFF"/>
        <w:rPr>
          <w:ins w:id="8280" w:author="Unknown"/>
          <w:rStyle w:val="HTMLCode"/>
          <w:rFonts w:ascii="Consolas" w:hAnsi="Consolas" w:cs="Consolas"/>
          <w:color w:val="000000"/>
          <w:shd w:val="clear" w:color="auto" w:fill="FFFFFF"/>
        </w:rPr>
      </w:pPr>
      <w:ins w:id="8281" w:author="Unknown">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282" w:author="Unknown"/>
          <w:rStyle w:val="HTMLCode"/>
          <w:rFonts w:ascii="Consolas" w:hAnsi="Consolas" w:cs="Consolas"/>
          <w:color w:val="000000"/>
          <w:shd w:val="clear" w:color="auto" w:fill="FFFFFF"/>
        </w:rPr>
      </w:pPr>
      <w:ins w:id="8283"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MessageBoxResult.Yes:</w:t>
        </w:r>
      </w:ins>
    </w:p>
    <w:p w:rsidR="00753679" w:rsidRDefault="00753679" w:rsidP="00753679">
      <w:pPr>
        <w:pStyle w:val="HTMLPreformatted"/>
        <w:shd w:val="clear" w:color="auto" w:fill="FFFFFF"/>
        <w:rPr>
          <w:ins w:id="8284" w:author="Unknown"/>
          <w:rStyle w:val="HTMLCode"/>
          <w:rFonts w:ascii="Consolas" w:hAnsi="Consolas" w:cs="Consolas"/>
          <w:color w:val="000000"/>
          <w:shd w:val="clear" w:color="auto" w:fill="FFFFFF"/>
        </w:rPr>
      </w:pPr>
      <w:ins w:id="82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"Hello to you too!"</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286" w:author="Unknown"/>
          <w:rStyle w:val="HTMLCode"/>
          <w:rFonts w:ascii="Consolas" w:hAnsi="Consolas" w:cs="Consolas"/>
          <w:color w:val="000000"/>
          <w:shd w:val="clear" w:color="auto" w:fill="FFFFFF"/>
        </w:rPr>
      </w:pPr>
      <w:ins w:id="828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288" w:author="Unknown"/>
          <w:rStyle w:val="HTMLCode"/>
          <w:rFonts w:ascii="Consolas" w:hAnsi="Consolas" w:cs="Consolas"/>
          <w:color w:val="000000"/>
          <w:shd w:val="clear" w:color="auto" w:fill="FFFFFF"/>
        </w:rPr>
      </w:pPr>
      <w:ins w:id="8289"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MessageBoxResult.No:</w:t>
        </w:r>
      </w:ins>
    </w:p>
    <w:p w:rsidR="00753679" w:rsidRDefault="00753679" w:rsidP="00753679">
      <w:pPr>
        <w:pStyle w:val="HTMLPreformatted"/>
        <w:shd w:val="clear" w:color="auto" w:fill="FFFFFF"/>
        <w:rPr>
          <w:ins w:id="8290" w:author="Unknown"/>
          <w:rStyle w:val="HTMLCode"/>
          <w:rFonts w:ascii="Consolas" w:hAnsi="Consolas" w:cs="Consolas"/>
          <w:color w:val="000000"/>
          <w:shd w:val="clear" w:color="auto" w:fill="FFFFFF"/>
        </w:rPr>
      </w:pPr>
      <w:ins w:id="829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"Oh well, too bad!"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292" w:author="Unknown"/>
          <w:rStyle w:val="HTMLCode"/>
          <w:rFonts w:ascii="Consolas" w:hAnsi="Consolas" w:cs="Consolas"/>
          <w:color w:val="000000"/>
          <w:shd w:val="clear" w:color="auto" w:fill="FFFFFF"/>
        </w:rPr>
      </w:pPr>
      <w:ins w:id="829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294" w:author="Unknown"/>
          <w:rStyle w:val="HTMLCode"/>
          <w:rFonts w:ascii="Consolas" w:hAnsi="Consolas" w:cs="Consolas"/>
          <w:color w:val="000000"/>
          <w:shd w:val="clear" w:color="auto" w:fill="FFFFFF"/>
        </w:rPr>
      </w:pPr>
      <w:ins w:id="829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MessageBoxResult.Cancel:</w:t>
        </w:r>
      </w:ins>
    </w:p>
    <w:p w:rsidR="00753679" w:rsidRDefault="00753679" w:rsidP="00753679">
      <w:pPr>
        <w:pStyle w:val="HTMLPreformatted"/>
        <w:shd w:val="clear" w:color="auto" w:fill="FFFFFF"/>
        <w:rPr>
          <w:ins w:id="8296" w:author="Unknown"/>
          <w:rStyle w:val="HTMLCode"/>
          <w:rFonts w:ascii="Consolas" w:hAnsi="Consolas" w:cs="Consolas"/>
          <w:color w:val="000000"/>
          <w:shd w:val="clear" w:color="auto" w:fill="FFFFFF"/>
        </w:rPr>
      </w:pPr>
      <w:ins w:id="829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"Nevermind then..."</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298" w:author="Unknown"/>
          <w:rStyle w:val="HTMLCode"/>
          <w:rFonts w:ascii="Consolas" w:hAnsi="Consolas" w:cs="Consolas"/>
          <w:color w:val="000000"/>
          <w:shd w:val="clear" w:color="auto" w:fill="FFFFFF"/>
        </w:rPr>
      </w:pPr>
      <w:ins w:id="82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300" w:author="Unknown"/>
          <w:rFonts w:ascii="Consolas" w:hAnsi="Consolas" w:cs="Consolas"/>
          <w:color w:val="212529"/>
          <w:sz w:val="16"/>
          <w:szCs w:val="16"/>
        </w:rPr>
      </w:pPr>
      <w:ins w:id="8301" w:author="Unknown">
        <w:r>
          <w:rPr>
            <w:rStyle w:val="HTMLCode"/>
            <w:rFonts w:ascii="Consolas" w:hAnsi="Consolas" w:cs="Consolas"/>
            <w:color w:val="000000"/>
            <w:shd w:val="clear" w:color="auto" w:fill="FFFFFF"/>
          </w:rPr>
          <w:t>}</w:t>
        </w:r>
      </w:ins>
    </w:p>
    <w:p w:rsidR="00753679" w:rsidRDefault="00753679" w:rsidP="00753679">
      <w:pPr>
        <w:rPr>
          <w:ins w:id="8302" w:author="Unknown"/>
          <w:rFonts w:ascii="Times New Roman" w:hAnsi="Times New Roman" w:cs="Times New Roman"/>
          <w:sz w:val="24"/>
          <w:szCs w:val="24"/>
        </w:rPr>
      </w:pPr>
      <w:r>
        <w:rPr>
          <w:noProof/>
        </w:rPr>
        <w:drawing>
          <wp:inline distT="0" distB="0" distL="0" distR="0">
            <wp:extent cx="3423285" cy="1470660"/>
            <wp:effectExtent l="19050" t="0" r="5715" b="0"/>
            <wp:docPr id="98" name="aelm728" descr="https://www.wpf-tutorial.com/Images/ArticleImages/1/chapters/dialogs/messagebox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8" descr="https://www.wpf-tutorial.com/Images/ArticleImages/1/chapters/dialogs/messagebox_question.png"/>
                    <pic:cNvPicPr>
                      <a:picLocks noChangeAspect="1" noChangeArrowheads="1"/>
                    </pic:cNvPicPr>
                  </pic:nvPicPr>
                  <pic:blipFill>
                    <a:blip r:embed="rId222"/>
                    <a:srcRect/>
                    <a:stretch>
                      <a:fillRect/>
                    </a:stretch>
                  </pic:blipFill>
                  <pic:spPr bwMode="auto">
                    <a:xfrm>
                      <a:off x="0" y="0"/>
                      <a:ext cx="3423285" cy="1470660"/>
                    </a:xfrm>
                    <a:prstGeom prst="rect">
                      <a:avLst/>
                    </a:prstGeom>
                    <a:noFill/>
                    <a:ln w="9525">
                      <a:noFill/>
                      <a:miter lim="800000"/>
                      <a:headEnd/>
                      <a:tailEnd/>
                    </a:ln>
                  </pic:spPr>
                </pic:pic>
              </a:graphicData>
            </a:graphic>
          </wp:inline>
        </w:drawing>
      </w:r>
      <w:r>
        <w:rPr>
          <w:noProof/>
        </w:rPr>
        <w:drawing>
          <wp:inline distT="0" distB="0" distL="0" distR="0">
            <wp:extent cx="1470660" cy="1470660"/>
            <wp:effectExtent l="19050" t="0" r="0" b="0"/>
            <wp:docPr id="97" name="aelm729" descr="https://www.wpf-tutorial.com/Images/ArticleImages/1/chapters/dialogs/messagebox_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29" descr="https://www.wpf-tutorial.com/Images/ArticleImages/1/chapters/dialogs/messagebox_response.png"/>
                    <pic:cNvPicPr>
                      <a:picLocks noChangeAspect="1" noChangeArrowheads="1"/>
                    </pic:cNvPicPr>
                  </pic:nvPicPr>
                  <pic:blipFill>
                    <a:blip r:embed="rId223"/>
                    <a:srcRect/>
                    <a:stretch>
                      <a:fillRect/>
                    </a:stretch>
                  </pic:blipFill>
                  <pic:spPr bwMode="auto">
                    <a:xfrm>
                      <a:off x="0" y="0"/>
                      <a:ext cx="1470660" cy="1470660"/>
                    </a:xfrm>
                    <a:prstGeom prst="rect">
                      <a:avLst/>
                    </a:prstGeom>
                    <a:noFill/>
                    <a:ln w="9525">
                      <a:noFill/>
                      <a:miter lim="800000"/>
                      <a:headEnd/>
                      <a:tailEnd/>
                    </a:ln>
                  </pic:spPr>
                </pic:pic>
              </a:graphicData>
            </a:graphic>
          </wp:inline>
        </w:drawing>
      </w:r>
    </w:p>
    <w:p w:rsidR="00753679" w:rsidRDefault="00753679" w:rsidP="00753679">
      <w:pPr>
        <w:pStyle w:val="NormalWeb"/>
        <w:shd w:val="clear" w:color="auto" w:fill="FFFFFF"/>
        <w:spacing w:before="288" w:beforeAutospacing="0" w:after="288" w:afterAutospacing="0"/>
        <w:rPr>
          <w:ins w:id="8303" w:author="Unknown"/>
          <w:rFonts w:ascii="Segoe UI" w:hAnsi="Segoe UI" w:cs="Segoe UI"/>
          <w:color w:val="212529"/>
          <w:sz w:val="18"/>
          <w:szCs w:val="18"/>
        </w:rPr>
      </w:pPr>
      <w:ins w:id="8304" w:author="Unknown">
        <w:r>
          <w:rPr>
            <w:rFonts w:ascii="Segoe UI" w:hAnsi="Segoe UI" w:cs="Segoe UI"/>
            <w:color w:val="212529"/>
            <w:sz w:val="18"/>
            <w:szCs w:val="18"/>
          </w:rPr>
          <w:t>By checking the result value of the MessageBox.Show() method, you can now react to the user choice, as seen in the code example as well as on the screenshots.</w:t>
        </w:r>
      </w:ins>
    </w:p>
    <w:p w:rsidR="00753679" w:rsidRDefault="00753679" w:rsidP="00753679">
      <w:pPr>
        <w:pStyle w:val="Heading2"/>
        <w:shd w:val="clear" w:color="auto" w:fill="FFFFFF"/>
        <w:spacing w:before="0"/>
        <w:rPr>
          <w:ins w:id="8305" w:author="Unknown"/>
          <w:rFonts w:ascii="Segoe UI" w:hAnsi="Segoe UI" w:cs="Segoe UI"/>
          <w:b w:val="0"/>
          <w:bCs w:val="0"/>
          <w:color w:val="33393E"/>
          <w:sz w:val="36"/>
          <w:szCs w:val="36"/>
        </w:rPr>
      </w:pPr>
      <w:ins w:id="8306" w:author="Unknown">
        <w:r>
          <w:rPr>
            <w:rFonts w:ascii="Segoe UI" w:hAnsi="Segoe UI" w:cs="Segoe UI"/>
            <w:b w:val="0"/>
            <w:bCs w:val="0"/>
            <w:color w:val="33393E"/>
          </w:rPr>
          <w:t>MessageBox with an icon</w:t>
        </w:r>
      </w:ins>
    </w:p>
    <w:p w:rsidR="00753679" w:rsidRDefault="00753679" w:rsidP="00753679">
      <w:pPr>
        <w:pStyle w:val="NormalWeb"/>
        <w:shd w:val="clear" w:color="auto" w:fill="FFFFFF"/>
        <w:spacing w:before="288" w:beforeAutospacing="0" w:after="288" w:afterAutospacing="0"/>
        <w:rPr>
          <w:ins w:id="8307" w:author="Unknown"/>
          <w:rFonts w:ascii="Segoe UI" w:hAnsi="Segoe UI" w:cs="Segoe UI"/>
          <w:color w:val="212529"/>
          <w:sz w:val="18"/>
          <w:szCs w:val="18"/>
        </w:rPr>
      </w:pPr>
      <w:ins w:id="8308" w:author="Unknown">
        <w:r>
          <w:rPr>
            <w:rFonts w:ascii="Segoe UI" w:hAnsi="Segoe UI" w:cs="Segoe UI"/>
            <w:color w:val="212529"/>
            <w:sz w:val="18"/>
            <w:szCs w:val="18"/>
          </w:rPr>
          <w:t>The MessageBox has the ability to show a pre-defined icon to the left of the text message, by using a fourth parameter:</w:t>
        </w:r>
      </w:ins>
    </w:p>
    <w:p w:rsidR="00753679" w:rsidRDefault="00753679" w:rsidP="00753679">
      <w:pPr>
        <w:pStyle w:val="HTMLPreformatted"/>
        <w:shd w:val="clear" w:color="auto" w:fill="FFFFFF"/>
        <w:rPr>
          <w:ins w:id="8309" w:author="Unknown"/>
          <w:rFonts w:ascii="Consolas" w:hAnsi="Consolas" w:cs="Consolas"/>
          <w:color w:val="212529"/>
          <w:sz w:val="16"/>
          <w:szCs w:val="16"/>
        </w:rPr>
      </w:pPr>
      <w:ins w:id="8310" w:author="Unknown">
        <w:r>
          <w:rPr>
            <w:rStyle w:val="HTMLCode"/>
            <w:rFonts w:ascii="Consolas" w:hAnsi="Consolas" w:cs="Consolas"/>
            <w:color w:val="000000"/>
            <w:shd w:val="clear" w:color="auto" w:fill="FFFFFF"/>
          </w:rPr>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MessageBoxButton.OK, MessageBoxImage.Information);</w:t>
        </w:r>
      </w:ins>
    </w:p>
    <w:p w:rsidR="00753679" w:rsidRDefault="00753679" w:rsidP="00753679">
      <w:pPr>
        <w:rPr>
          <w:ins w:id="8311" w:author="Unknown"/>
          <w:rFonts w:ascii="Times New Roman" w:hAnsi="Times New Roman" w:cs="Times New Roman"/>
          <w:sz w:val="24"/>
          <w:szCs w:val="24"/>
        </w:rPr>
      </w:pPr>
      <w:r>
        <w:rPr>
          <w:noProof/>
        </w:rPr>
        <w:drawing>
          <wp:inline distT="0" distB="0" distL="0" distR="0">
            <wp:extent cx="1770380" cy="1631315"/>
            <wp:effectExtent l="19050" t="0" r="1270" b="0"/>
            <wp:docPr id="96" name="aelm734" descr="https://www.wpf-tutorial.com/Images/ArticleImages/1/chapters/dialogs/messagebox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34" descr="https://www.wpf-tutorial.com/Images/ArticleImages/1/chapters/dialogs/messagebox_icon.png"/>
                    <pic:cNvPicPr>
                      <a:picLocks noChangeAspect="1" noChangeArrowheads="1"/>
                    </pic:cNvPicPr>
                  </pic:nvPicPr>
                  <pic:blipFill>
                    <a:blip r:embed="rId224"/>
                    <a:srcRect/>
                    <a:stretch>
                      <a:fillRect/>
                    </a:stretch>
                  </pic:blipFill>
                  <pic:spPr bwMode="auto">
                    <a:xfrm>
                      <a:off x="0" y="0"/>
                      <a:ext cx="1770380" cy="1631315"/>
                    </a:xfrm>
                    <a:prstGeom prst="rect">
                      <a:avLst/>
                    </a:prstGeom>
                    <a:noFill/>
                    <a:ln w="9525">
                      <a:noFill/>
                      <a:miter lim="800000"/>
                      <a:headEnd/>
                      <a:tailEnd/>
                    </a:ln>
                  </pic:spPr>
                </pic:pic>
              </a:graphicData>
            </a:graphic>
          </wp:inline>
        </w:drawing>
      </w:r>
    </w:p>
    <w:p w:rsidR="00753679" w:rsidRDefault="00753679" w:rsidP="00753679">
      <w:pPr>
        <w:pStyle w:val="NormalWeb"/>
        <w:shd w:val="clear" w:color="auto" w:fill="FFFFFF"/>
        <w:spacing w:before="288" w:beforeAutospacing="0" w:after="288" w:afterAutospacing="0"/>
        <w:rPr>
          <w:ins w:id="8312" w:author="Unknown"/>
          <w:rFonts w:ascii="Segoe UI" w:hAnsi="Segoe UI" w:cs="Segoe UI"/>
          <w:color w:val="212529"/>
          <w:sz w:val="18"/>
          <w:szCs w:val="18"/>
        </w:rPr>
      </w:pPr>
      <w:ins w:id="8313" w:author="Unknown">
        <w:r>
          <w:rPr>
            <w:rFonts w:ascii="Segoe UI" w:hAnsi="Segoe UI" w:cs="Segoe UI"/>
            <w:color w:val="212529"/>
            <w:sz w:val="18"/>
            <w:szCs w:val="18"/>
          </w:rPr>
          <w:t>Using the </w:t>
        </w:r>
        <w:r>
          <w:rPr>
            <w:rStyle w:val="Strong"/>
            <w:rFonts w:ascii="Segoe UI" w:hAnsi="Segoe UI" w:cs="Segoe UI"/>
            <w:color w:val="212529"/>
            <w:sz w:val="18"/>
            <w:szCs w:val="18"/>
          </w:rPr>
          <w:t>MessageBoxImage</w:t>
        </w:r>
        <w:r>
          <w:rPr>
            <w:rFonts w:ascii="Segoe UI" w:hAnsi="Segoe UI" w:cs="Segoe UI"/>
            <w:color w:val="212529"/>
            <w:sz w:val="18"/>
            <w:szCs w:val="18"/>
          </w:rPr>
          <w:t> enumeration, you can choose between a range of icons for different situations. Here's the complete list:</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14" w:author="Unknown"/>
          <w:rFonts w:ascii="Segoe UI" w:hAnsi="Segoe UI" w:cs="Segoe UI"/>
          <w:color w:val="212529"/>
          <w:sz w:val="18"/>
          <w:szCs w:val="18"/>
        </w:rPr>
      </w:pPr>
      <w:ins w:id="8315" w:author="Unknown">
        <w:r>
          <w:rPr>
            <w:rFonts w:ascii="Segoe UI" w:hAnsi="Segoe UI" w:cs="Segoe UI"/>
            <w:color w:val="212529"/>
            <w:sz w:val="18"/>
            <w:szCs w:val="18"/>
          </w:rPr>
          <w:lastRenderedPageBreak/>
          <w:t>Asterisk</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16" w:author="Unknown"/>
          <w:rFonts w:ascii="Segoe UI" w:hAnsi="Segoe UI" w:cs="Segoe UI"/>
          <w:color w:val="212529"/>
          <w:sz w:val="18"/>
          <w:szCs w:val="18"/>
        </w:rPr>
      </w:pPr>
      <w:ins w:id="8317" w:author="Unknown">
        <w:r>
          <w:rPr>
            <w:rFonts w:ascii="Segoe UI" w:hAnsi="Segoe UI" w:cs="Segoe UI"/>
            <w:color w:val="212529"/>
            <w:sz w:val="18"/>
            <w:szCs w:val="18"/>
          </w:rPr>
          <w:t>Error</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18" w:author="Unknown"/>
          <w:rFonts w:ascii="Segoe UI" w:hAnsi="Segoe UI" w:cs="Segoe UI"/>
          <w:color w:val="212529"/>
          <w:sz w:val="18"/>
          <w:szCs w:val="18"/>
        </w:rPr>
      </w:pPr>
      <w:ins w:id="8319" w:author="Unknown">
        <w:r>
          <w:rPr>
            <w:rFonts w:ascii="Segoe UI" w:hAnsi="Segoe UI" w:cs="Segoe UI"/>
            <w:color w:val="212529"/>
            <w:sz w:val="18"/>
            <w:szCs w:val="18"/>
          </w:rPr>
          <w:t>Exclamation</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20" w:author="Unknown"/>
          <w:rFonts w:ascii="Segoe UI" w:hAnsi="Segoe UI" w:cs="Segoe UI"/>
          <w:color w:val="212529"/>
          <w:sz w:val="18"/>
          <w:szCs w:val="18"/>
        </w:rPr>
      </w:pPr>
      <w:ins w:id="8321" w:author="Unknown">
        <w:r>
          <w:rPr>
            <w:rFonts w:ascii="Segoe UI" w:hAnsi="Segoe UI" w:cs="Segoe UI"/>
            <w:color w:val="212529"/>
            <w:sz w:val="18"/>
            <w:szCs w:val="18"/>
          </w:rPr>
          <w:t>Hand</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22" w:author="Unknown"/>
          <w:rFonts w:ascii="Segoe UI" w:hAnsi="Segoe UI" w:cs="Segoe UI"/>
          <w:color w:val="212529"/>
          <w:sz w:val="18"/>
          <w:szCs w:val="18"/>
        </w:rPr>
      </w:pPr>
      <w:ins w:id="8323" w:author="Unknown">
        <w:r>
          <w:rPr>
            <w:rFonts w:ascii="Segoe UI" w:hAnsi="Segoe UI" w:cs="Segoe UI"/>
            <w:color w:val="212529"/>
            <w:sz w:val="18"/>
            <w:szCs w:val="18"/>
          </w:rPr>
          <w:t>Information</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24" w:author="Unknown"/>
          <w:rFonts w:ascii="Segoe UI" w:hAnsi="Segoe UI" w:cs="Segoe UI"/>
          <w:color w:val="212529"/>
          <w:sz w:val="18"/>
          <w:szCs w:val="18"/>
        </w:rPr>
      </w:pPr>
      <w:ins w:id="8325" w:author="Unknown">
        <w:r>
          <w:rPr>
            <w:rFonts w:ascii="Segoe UI" w:hAnsi="Segoe UI" w:cs="Segoe UI"/>
            <w:color w:val="212529"/>
            <w:sz w:val="18"/>
            <w:szCs w:val="18"/>
          </w:rPr>
          <w:t>None</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26" w:author="Unknown"/>
          <w:rFonts w:ascii="Segoe UI" w:hAnsi="Segoe UI" w:cs="Segoe UI"/>
          <w:color w:val="212529"/>
          <w:sz w:val="18"/>
          <w:szCs w:val="18"/>
        </w:rPr>
      </w:pPr>
      <w:ins w:id="8327" w:author="Unknown">
        <w:r>
          <w:rPr>
            <w:rFonts w:ascii="Segoe UI" w:hAnsi="Segoe UI" w:cs="Segoe UI"/>
            <w:color w:val="212529"/>
            <w:sz w:val="18"/>
            <w:szCs w:val="18"/>
          </w:rPr>
          <w:t>Question</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28" w:author="Unknown"/>
          <w:rFonts w:ascii="Segoe UI" w:hAnsi="Segoe UI" w:cs="Segoe UI"/>
          <w:color w:val="212529"/>
          <w:sz w:val="18"/>
          <w:szCs w:val="18"/>
        </w:rPr>
      </w:pPr>
      <w:ins w:id="8329" w:author="Unknown">
        <w:r>
          <w:rPr>
            <w:rFonts w:ascii="Segoe UI" w:hAnsi="Segoe UI" w:cs="Segoe UI"/>
            <w:color w:val="212529"/>
            <w:sz w:val="18"/>
            <w:szCs w:val="18"/>
          </w:rPr>
          <w:t>Stop</w:t>
        </w:r>
      </w:ins>
    </w:p>
    <w:p w:rsidR="00753679" w:rsidRDefault="00753679" w:rsidP="00753679">
      <w:pPr>
        <w:numPr>
          <w:ilvl w:val="0"/>
          <w:numId w:val="7"/>
        </w:numPr>
        <w:shd w:val="clear" w:color="auto" w:fill="FFFFFF"/>
        <w:spacing w:before="100" w:beforeAutospacing="1" w:after="100" w:afterAutospacing="1" w:line="240" w:lineRule="auto"/>
        <w:ind w:left="230" w:right="230"/>
        <w:rPr>
          <w:ins w:id="8330" w:author="Unknown"/>
          <w:rFonts w:ascii="Segoe UI" w:hAnsi="Segoe UI" w:cs="Segoe UI"/>
          <w:color w:val="212529"/>
          <w:sz w:val="18"/>
          <w:szCs w:val="18"/>
        </w:rPr>
      </w:pPr>
      <w:ins w:id="8331" w:author="Unknown">
        <w:r>
          <w:rPr>
            <w:rFonts w:ascii="Segoe UI" w:hAnsi="Segoe UI" w:cs="Segoe UI"/>
            <w:color w:val="212529"/>
            <w:sz w:val="18"/>
            <w:szCs w:val="18"/>
          </w:rPr>
          <w:t>Warning</w:t>
        </w:r>
      </w:ins>
    </w:p>
    <w:p w:rsidR="00753679" w:rsidRDefault="00753679" w:rsidP="00753679">
      <w:pPr>
        <w:pStyle w:val="NormalWeb"/>
        <w:shd w:val="clear" w:color="auto" w:fill="FFFFFF"/>
        <w:spacing w:before="288" w:beforeAutospacing="0" w:after="288" w:afterAutospacing="0"/>
        <w:rPr>
          <w:ins w:id="8332" w:author="Unknown"/>
          <w:rFonts w:ascii="Segoe UI" w:hAnsi="Segoe UI" w:cs="Segoe UI"/>
          <w:color w:val="212529"/>
          <w:sz w:val="18"/>
          <w:szCs w:val="18"/>
        </w:rPr>
      </w:pPr>
      <w:ins w:id="8333" w:author="Unknown">
        <w:r>
          <w:rPr>
            <w:rFonts w:ascii="Segoe UI" w:hAnsi="Segoe UI" w:cs="Segoe UI"/>
            <w:color w:val="212529"/>
            <w:sz w:val="18"/>
            <w:szCs w:val="18"/>
          </w:rPr>
          <w:t>The names should say a lot about how they look, but feel free to experiment with the various values or have a look at this MSDN article, where each value is explained and even illustrated: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"http://msdn.microsoft.com/en-us/library/system.windows.messageboximage.aspx"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http://msdn.microsoft.com/en-us/library/system.windows.messageboximage.aspx</w:t>
        </w:r>
        <w:r w:rsidR="003C5A45">
          <w:rPr>
            <w:rFonts w:ascii="Segoe UI" w:hAnsi="Segoe UI" w:cs="Segoe UI"/>
            <w:color w:val="212529"/>
            <w:sz w:val="18"/>
            <w:szCs w:val="18"/>
          </w:rPr>
          <w:fldChar w:fldCharType="end"/>
        </w:r>
      </w:ins>
    </w:p>
    <w:p w:rsidR="00753679" w:rsidRDefault="00753679" w:rsidP="00753679">
      <w:pPr>
        <w:pStyle w:val="Heading2"/>
        <w:shd w:val="clear" w:color="auto" w:fill="FFFFFF"/>
        <w:spacing w:before="0"/>
        <w:rPr>
          <w:ins w:id="8334" w:author="Unknown"/>
          <w:rFonts w:ascii="Segoe UI" w:hAnsi="Segoe UI" w:cs="Segoe UI"/>
          <w:b w:val="0"/>
          <w:bCs w:val="0"/>
          <w:color w:val="33393E"/>
          <w:sz w:val="36"/>
          <w:szCs w:val="36"/>
        </w:rPr>
      </w:pPr>
      <w:ins w:id="8335" w:author="Unknown">
        <w:r>
          <w:rPr>
            <w:rFonts w:ascii="Segoe UI" w:hAnsi="Segoe UI" w:cs="Segoe UI"/>
            <w:b w:val="0"/>
            <w:bCs w:val="0"/>
            <w:color w:val="33393E"/>
          </w:rPr>
          <w:t>MessageBox with a default option</w:t>
        </w:r>
      </w:ins>
    </w:p>
    <w:p w:rsidR="00753679" w:rsidRDefault="00753679" w:rsidP="00753679">
      <w:pPr>
        <w:pStyle w:val="NormalWeb"/>
        <w:shd w:val="clear" w:color="auto" w:fill="FFFFFF"/>
        <w:spacing w:before="288" w:beforeAutospacing="0" w:after="288" w:afterAutospacing="0"/>
        <w:rPr>
          <w:ins w:id="8336" w:author="Unknown"/>
          <w:rFonts w:ascii="Segoe UI" w:hAnsi="Segoe UI" w:cs="Segoe UI"/>
          <w:color w:val="212529"/>
          <w:sz w:val="18"/>
          <w:szCs w:val="18"/>
        </w:rPr>
      </w:pPr>
      <w:ins w:id="8337" w:author="Unknown">
        <w:r>
          <w:rPr>
            <w:rFonts w:ascii="Segoe UI" w:hAnsi="Segoe UI" w:cs="Segoe UI"/>
            <w:color w:val="212529"/>
            <w:sz w:val="18"/>
            <w:szCs w:val="18"/>
          </w:rPr>
          <w:t>The MessageBox will select a button as the default choice, which is then the button invoked in case the user just presses Enter once the dialog is shown. For instance, if you display a MessageBox with a "Yes" and a "No" button, "Yes" will be the default answer. You can change this behavior using a fifth parameter to the MessageBox.Show() method though:</w:t>
        </w:r>
      </w:ins>
    </w:p>
    <w:p w:rsidR="00753679" w:rsidRDefault="00753679" w:rsidP="00753679">
      <w:pPr>
        <w:pStyle w:val="HTMLPreformatted"/>
        <w:shd w:val="clear" w:color="auto" w:fill="FFFFFF"/>
        <w:rPr>
          <w:ins w:id="8338" w:author="Unknown"/>
          <w:rFonts w:ascii="Consolas" w:hAnsi="Consolas" w:cs="Consolas"/>
          <w:color w:val="212529"/>
          <w:sz w:val="16"/>
          <w:szCs w:val="16"/>
        </w:rPr>
      </w:pPr>
      <w:ins w:id="8339" w:author="Unknown">
        <w:r>
          <w:rPr>
            <w:rStyle w:val="hljs-selector-tag"/>
            <w:rFonts w:ascii="Consolas" w:hAnsi="Consolas" w:cs="Consolas"/>
            <w:color w:val="0000FF"/>
            <w:shd w:val="clear" w:color="auto" w:fill="FFFFFF"/>
          </w:rPr>
          <w:t>MessageBox</w:t>
        </w:r>
        <w:r>
          <w:rPr>
            <w:rStyle w:val="hljs-selector-class"/>
            <w:rFonts w:ascii="Consolas" w:hAnsi="Consolas" w:cs="Consolas"/>
            <w:color w:val="000000"/>
            <w:shd w:val="clear" w:color="auto" w:fill="FFFFFF"/>
          </w:rPr>
          <w:t>.Show</w:t>
        </w:r>
        <w:r>
          <w:rPr>
            <w:rStyle w:val="HTMLCode"/>
            <w:rFonts w:ascii="Consolas" w:hAnsi="Consolas" w:cs="Consolas"/>
            <w:color w:val="000000"/>
            <w:shd w:val="clear" w:color="auto" w:fill="FFFFFF"/>
          </w:rPr>
          <w:t>("</w:t>
        </w:r>
        <w:r>
          <w:rPr>
            <w:rStyle w:val="hljs-selector-tag"/>
            <w:rFonts w:ascii="Consolas" w:hAnsi="Consolas" w:cs="Consolas"/>
            <w:color w:val="0000FF"/>
            <w:shd w:val="clear" w:color="auto" w:fill="FFFFFF"/>
          </w:rPr>
          <w:t>Hello</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world</w:t>
        </w:r>
        <w:r>
          <w:rPr>
            <w:rStyle w:val="HTMLCode"/>
            <w:rFonts w:ascii="Consolas" w:hAnsi="Consolas" w:cs="Consolas"/>
            <w:color w:val="000000"/>
            <w:shd w:val="clear" w:color="auto" w:fill="FFFFFF"/>
          </w:rPr>
          <w:t>?", "</w:t>
        </w:r>
        <w:r>
          <w:rPr>
            <w:rStyle w:val="hljs-selector-tag"/>
            <w:rFonts w:ascii="Consolas" w:hAnsi="Consolas" w:cs="Consolas"/>
            <w:color w:val="0000FF"/>
            <w:shd w:val="clear" w:color="auto" w:fill="FFFFFF"/>
          </w:rPr>
          <w:t>My</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App</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MessageBoxButton</w:t>
        </w:r>
        <w:r>
          <w:rPr>
            <w:rStyle w:val="hljs-selector-class"/>
            <w:rFonts w:ascii="Consolas" w:hAnsi="Consolas" w:cs="Consolas"/>
            <w:color w:val="000000"/>
            <w:shd w:val="clear" w:color="auto" w:fill="FFFFFF"/>
          </w:rPr>
          <w:t>.YesNo</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MessageBoxImage</w:t>
        </w:r>
        <w:r>
          <w:rPr>
            <w:rStyle w:val="hljs-selector-class"/>
            <w:rFonts w:ascii="Consolas" w:hAnsi="Consolas" w:cs="Consolas"/>
            <w:color w:val="000000"/>
            <w:shd w:val="clear" w:color="auto" w:fill="FFFFFF"/>
          </w:rPr>
          <w:t>.Question</w:t>
        </w:r>
        <w:r>
          <w:rPr>
            <w:rStyle w:val="HTMLCode"/>
            <w:rFonts w:ascii="Consolas" w:hAnsi="Consolas" w:cs="Consolas"/>
            <w:color w:val="000000"/>
            <w:shd w:val="clear" w:color="auto" w:fill="FFFFFF"/>
          </w:rPr>
          <w:t xml:space="preserve">, </w:t>
        </w:r>
        <w:r>
          <w:rPr>
            <w:rStyle w:val="hljs-selector-tag"/>
            <w:rFonts w:ascii="Consolas" w:hAnsi="Consolas" w:cs="Consolas"/>
            <w:color w:val="0000FF"/>
            <w:shd w:val="clear" w:color="auto" w:fill="FFFFFF"/>
          </w:rPr>
          <w:t>MessageBoxResult</w:t>
        </w:r>
        <w:r>
          <w:rPr>
            <w:rStyle w:val="hljs-selector-class"/>
            <w:rFonts w:ascii="Consolas" w:hAnsi="Consolas" w:cs="Consolas"/>
            <w:color w:val="000000"/>
            <w:shd w:val="clear" w:color="auto" w:fill="FFFFFF"/>
          </w:rPr>
          <w:t>.No</w:t>
        </w:r>
        <w:r>
          <w:rPr>
            <w:rStyle w:val="HTMLCode"/>
            <w:rFonts w:ascii="Consolas" w:hAnsi="Consolas" w:cs="Consolas"/>
            <w:color w:val="000000"/>
            <w:shd w:val="clear" w:color="auto" w:fill="FFFFFF"/>
          </w:rPr>
          <w:t>);</w:t>
        </w:r>
      </w:ins>
    </w:p>
    <w:p w:rsidR="00753679" w:rsidRDefault="00753679" w:rsidP="00753679">
      <w:pPr>
        <w:rPr>
          <w:ins w:id="8340" w:author="Unknown"/>
          <w:rFonts w:ascii="Times New Roman" w:hAnsi="Times New Roman" w:cs="Times New Roman"/>
          <w:sz w:val="24"/>
          <w:szCs w:val="24"/>
        </w:rPr>
      </w:pPr>
      <w:r>
        <w:rPr>
          <w:noProof/>
        </w:rPr>
        <w:drawing>
          <wp:inline distT="0" distB="0" distL="0" distR="0">
            <wp:extent cx="2392045" cy="1631315"/>
            <wp:effectExtent l="19050" t="0" r="8255" b="0"/>
            <wp:docPr id="95" name="aelm750" descr="https://www.wpf-tutorial.com/Images/ArticleImages/1/chapters/dialogs/messagebox_default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50" descr="https://www.wpf-tutorial.com/Images/ArticleImages/1/chapters/dialogs/messagebox_default_button.png"/>
                    <pic:cNvPicPr>
                      <a:picLocks noChangeAspect="1" noChangeArrowheads="1"/>
                    </pic:cNvPicPr>
                  </pic:nvPicPr>
                  <pic:blipFill>
                    <a:blip r:embed="rId225"/>
                    <a:srcRect/>
                    <a:stretch>
                      <a:fillRect/>
                    </a:stretch>
                  </pic:blipFill>
                  <pic:spPr bwMode="auto">
                    <a:xfrm>
                      <a:off x="0" y="0"/>
                      <a:ext cx="2392045" cy="1631315"/>
                    </a:xfrm>
                    <a:prstGeom prst="rect">
                      <a:avLst/>
                    </a:prstGeom>
                    <a:noFill/>
                    <a:ln w="9525">
                      <a:noFill/>
                      <a:miter lim="800000"/>
                      <a:headEnd/>
                      <a:tailEnd/>
                    </a:ln>
                  </pic:spPr>
                </pic:pic>
              </a:graphicData>
            </a:graphic>
          </wp:inline>
        </w:drawing>
      </w:r>
    </w:p>
    <w:p w:rsidR="00753679" w:rsidRDefault="00753679" w:rsidP="00753679">
      <w:pPr>
        <w:pStyle w:val="NormalWeb"/>
        <w:shd w:val="clear" w:color="auto" w:fill="FFFFFF"/>
        <w:spacing w:before="288" w:beforeAutospacing="0" w:after="288" w:afterAutospacing="0"/>
        <w:rPr>
          <w:ins w:id="8341" w:author="Unknown"/>
          <w:rFonts w:ascii="Segoe UI" w:hAnsi="Segoe UI" w:cs="Segoe UI"/>
          <w:color w:val="212529"/>
          <w:sz w:val="18"/>
          <w:szCs w:val="18"/>
        </w:rPr>
      </w:pPr>
      <w:ins w:id="8342" w:author="Unknown">
        <w:r>
          <w:rPr>
            <w:rFonts w:ascii="Segoe UI" w:hAnsi="Segoe UI" w:cs="Segoe UI"/>
            <w:color w:val="212529"/>
            <w:sz w:val="18"/>
            <w:szCs w:val="18"/>
          </w:rPr>
          <w:t>Notice on the screenshot how the "No" button is slightly elevated, to visually indicate that it is selected and will be invoked if the </w:t>
        </w:r>
        <w:r>
          <w:rPr>
            <w:rStyle w:val="Strong"/>
            <w:rFonts w:ascii="Segoe UI" w:hAnsi="Segoe UI" w:cs="Segoe UI"/>
            <w:color w:val="212529"/>
            <w:sz w:val="18"/>
            <w:szCs w:val="18"/>
          </w:rPr>
          <w:t>Enter</w:t>
        </w:r>
        <w:r>
          <w:rPr>
            <w:rFonts w:ascii="Segoe UI" w:hAnsi="Segoe UI" w:cs="Segoe UI"/>
            <w:color w:val="212529"/>
            <w:sz w:val="18"/>
            <w:szCs w:val="18"/>
          </w:rPr>
          <w:t> or </w:t>
        </w:r>
        <w:r>
          <w:rPr>
            <w:rStyle w:val="Strong"/>
            <w:rFonts w:ascii="Segoe UI" w:hAnsi="Segoe UI" w:cs="Segoe UI"/>
            <w:color w:val="212529"/>
            <w:sz w:val="18"/>
            <w:szCs w:val="18"/>
          </w:rPr>
          <w:t>Space</w:t>
        </w:r>
        <w:r>
          <w:rPr>
            <w:rFonts w:ascii="Segoe UI" w:hAnsi="Segoe UI" w:cs="Segoe UI"/>
            <w:color w:val="212529"/>
            <w:sz w:val="18"/>
            <w:szCs w:val="18"/>
          </w:rPr>
          <w:t> button is pressed.</w:t>
        </w:r>
      </w:ins>
    </w:p>
    <w:p w:rsidR="00753679" w:rsidRDefault="00753679" w:rsidP="00753679">
      <w:pPr>
        <w:pStyle w:val="Heading2"/>
        <w:shd w:val="clear" w:color="auto" w:fill="FFFFFF"/>
        <w:spacing w:before="0"/>
        <w:rPr>
          <w:ins w:id="8343" w:author="Unknown"/>
          <w:rFonts w:ascii="Segoe UI" w:hAnsi="Segoe UI" w:cs="Segoe UI"/>
          <w:b w:val="0"/>
          <w:bCs w:val="0"/>
          <w:color w:val="33393E"/>
          <w:sz w:val="36"/>
          <w:szCs w:val="36"/>
        </w:rPr>
      </w:pPr>
      <w:ins w:id="8344" w:author="Unknown">
        <w:r>
          <w:rPr>
            <w:rFonts w:ascii="Segoe UI" w:hAnsi="Segoe UI" w:cs="Segoe UI"/>
            <w:b w:val="0"/>
            <w:bCs w:val="0"/>
            <w:color w:val="33393E"/>
          </w:rPr>
          <w:t>The complete example</w:t>
        </w:r>
      </w:ins>
    </w:p>
    <w:p w:rsidR="00753679" w:rsidRDefault="00753679" w:rsidP="00753679">
      <w:pPr>
        <w:pStyle w:val="NormalWeb"/>
        <w:shd w:val="clear" w:color="auto" w:fill="FFFFFF"/>
        <w:spacing w:before="288" w:beforeAutospacing="0" w:after="288" w:afterAutospacing="0"/>
        <w:rPr>
          <w:ins w:id="8345" w:author="Unknown"/>
          <w:rFonts w:ascii="Segoe UI" w:hAnsi="Segoe UI" w:cs="Segoe UI"/>
          <w:color w:val="212529"/>
          <w:sz w:val="18"/>
          <w:szCs w:val="18"/>
        </w:rPr>
      </w:pPr>
      <w:ins w:id="8346" w:author="Unknown">
        <w:r>
          <w:rPr>
            <w:rFonts w:ascii="Segoe UI" w:hAnsi="Segoe UI" w:cs="Segoe UI"/>
            <w:color w:val="212529"/>
            <w:sz w:val="18"/>
            <w:szCs w:val="18"/>
          </w:rPr>
          <w:t>As promised, here's the complete example used in this article:</w:t>
        </w:r>
      </w:ins>
    </w:p>
    <w:p w:rsidR="00753679" w:rsidRDefault="003C5A45" w:rsidP="00753679">
      <w:pPr>
        <w:shd w:val="clear" w:color="auto" w:fill="FFFFFF"/>
        <w:jc w:val="right"/>
        <w:rPr>
          <w:ins w:id="8347" w:author="Unknown"/>
          <w:rFonts w:ascii="Segoe UI" w:hAnsi="Segoe UI" w:cs="Segoe UI"/>
          <w:color w:val="212529"/>
          <w:sz w:val="18"/>
          <w:szCs w:val="18"/>
        </w:rPr>
      </w:pPr>
      <w:ins w:id="8348" w:author="Unknown">
        <w:r>
          <w:rPr>
            <w:rFonts w:ascii="Segoe UI" w:hAnsi="Segoe UI" w:cs="Segoe UI"/>
            <w:color w:val="212529"/>
            <w:sz w:val="18"/>
            <w:szCs w:val="18"/>
          </w:rPr>
          <w:fldChar w:fldCharType="begin"/>
        </w:r>
        <w:r w:rsidR="0075367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5367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53679" w:rsidRDefault="00753679" w:rsidP="00753679">
      <w:pPr>
        <w:pStyle w:val="HTMLPreformatted"/>
        <w:shd w:val="clear" w:color="auto" w:fill="FFFFFF"/>
        <w:rPr>
          <w:ins w:id="8349" w:author="Unknown"/>
          <w:rStyle w:val="hljs-tag"/>
          <w:rFonts w:ascii="Consolas" w:hAnsi="Consolas" w:cs="Consolas"/>
          <w:color w:val="0000FF"/>
          <w:shd w:val="clear" w:color="auto" w:fill="FFFFFF"/>
        </w:rPr>
      </w:pPr>
      <w:ins w:id="835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"WpfTutorialSamples.Dialogs.MessageBoxSample"</w:t>
        </w:r>
      </w:ins>
    </w:p>
    <w:p w:rsidR="00753679" w:rsidRDefault="00753679" w:rsidP="00753679">
      <w:pPr>
        <w:pStyle w:val="HTMLPreformatted"/>
        <w:shd w:val="clear" w:color="auto" w:fill="FFFFFF"/>
        <w:rPr>
          <w:ins w:id="8351" w:author="Unknown"/>
          <w:rStyle w:val="hljs-tag"/>
          <w:rFonts w:ascii="Consolas" w:hAnsi="Consolas" w:cs="Consolas"/>
          <w:color w:val="0000FF"/>
          <w:shd w:val="clear" w:color="auto" w:fill="FFFFFF"/>
        </w:rPr>
      </w:pPr>
      <w:ins w:id="8352"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"http://schemas.microsoft.com/winfx/2006/xaml/presentation"</w:t>
        </w:r>
      </w:ins>
    </w:p>
    <w:p w:rsidR="00753679" w:rsidRDefault="00753679" w:rsidP="00753679">
      <w:pPr>
        <w:pStyle w:val="HTMLPreformatted"/>
        <w:shd w:val="clear" w:color="auto" w:fill="FFFFFF"/>
        <w:rPr>
          <w:ins w:id="8353" w:author="Unknown"/>
          <w:rStyle w:val="hljs-tag"/>
          <w:rFonts w:ascii="Consolas" w:hAnsi="Consolas" w:cs="Consolas"/>
          <w:color w:val="0000FF"/>
          <w:shd w:val="clear" w:color="auto" w:fill="FFFFFF"/>
        </w:rPr>
      </w:pPr>
      <w:ins w:id="835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"http://schemas.microsoft.com/winfx/2006/xaml"</w:t>
        </w:r>
      </w:ins>
    </w:p>
    <w:p w:rsidR="00753679" w:rsidRDefault="00753679" w:rsidP="00753679">
      <w:pPr>
        <w:pStyle w:val="HTMLPreformatted"/>
        <w:shd w:val="clear" w:color="auto" w:fill="FFFFFF"/>
        <w:rPr>
          <w:ins w:id="8355" w:author="Unknown"/>
          <w:rStyle w:val="HTMLCode"/>
          <w:rFonts w:ascii="Consolas" w:hAnsi="Consolas" w:cs="Consolas"/>
          <w:color w:val="000000"/>
          <w:shd w:val="clear" w:color="auto" w:fill="FFFFFF"/>
        </w:rPr>
      </w:pPr>
      <w:ins w:id="835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"MessageBoxSample"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"250"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"300"</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57" w:author="Unknown"/>
          <w:rStyle w:val="HTMLCode"/>
          <w:rFonts w:ascii="Consolas" w:hAnsi="Consolas" w:cs="Consolas"/>
          <w:color w:val="000000"/>
          <w:shd w:val="clear" w:color="auto" w:fill="FFFFFF"/>
        </w:rPr>
      </w:pPr>
      <w:ins w:id="835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"Center"</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59" w:author="Unknown"/>
          <w:rStyle w:val="HTMLCode"/>
          <w:rFonts w:ascii="Consolas" w:hAnsi="Consolas" w:cs="Consolas"/>
          <w:color w:val="000000"/>
          <w:shd w:val="clear" w:color="auto" w:fill="FFFFFF"/>
        </w:rPr>
      </w:pPr>
      <w:ins w:id="836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61" w:author="Unknown"/>
          <w:rStyle w:val="xml"/>
          <w:rFonts w:ascii="Consolas" w:hAnsi="Consolas" w:cs="Consolas"/>
          <w:color w:val="000000"/>
          <w:shd w:val="clear" w:color="auto" w:fill="FFFFFF"/>
        </w:rPr>
      </w:pPr>
      <w:ins w:id="836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63" w:author="Unknown"/>
          <w:rStyle w:val="xml"/>
          <w:rFonts w:ascii="Consolas" w:hAnsi="Consolas" w:cs="Consolas"/>
          <w:color w:val="000000"/>
          <w:shd w:val="clear" w:color="auto" w:fill="FFFFFF"/>
        </w:rPr>
      </w:pPr>
      <w:ins w:id="8364" w:author="Unknown">
        <w:r>
          <w:rPr>
            <w:rStyle w:val="xml"/>
            <w:rFonts w:ascii="Consolas" w:hAnsi="Consolas" w:cs="Consolas"/>
            <w:color w:val="000000"/>
            <w:shd w:val="clear" w:color="auto" w:fill="FFFFFF"/>
          </w:rPr>
          <w:lastRenderedPageBreak/>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"Margin"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"0,0,0,10"</w:t>
        </w:r>
        <w:r>
          <w:rPr>
            <w:rStyle w:val="hljs-tag"/>
            <w:rFonts w:ascii="Consolas" w:hAnsi="Consolas" w:cs="Consolas"/>
            <w:color w:val="0000FF"/>
            <w:shd w:val="clear" w:color="auto" w:fill="FFFFFF"/>
          </w:rPr>
          <w:t xml:space="preserve"> /&gt;</w:t>
        </w:r>
      </w:ins>
    </w:p>
    <w:p w:rsidR="00753679" w:rsidRDefault="00753679" w:rsidP="00753679">
      <w:pPr>
        <w:pStyle w:val="HTMLPreformatted"/>
        <w:shd w:val="clear" w:color="auto" w:fill="FFFFFF"/>
        <w:rPr>
          <w:ins w:id="8365" w:author="Unknown"/>
          <w:rStyle w:val="HTMLCode"/>
          <w:rFonts w:ascii="Consolas" w:hAnsi="Consolas" w:cs="Consolas"/>
          <w:color w:val="000000"/>
          <w:shd w:val="clear" w:color="auto" w:fill="FFFFFF"/>
        </w:rPr>
      </w:pPr>
      <w:ins w:id="8366" w:author="Unknown">
        <w:r>
          <w:rPr>
            <w:rStyle w:val="xml"/>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67" w:author="Unknown"/>
          <w:rStyle w:val="HTMLCode"/>
          <w:rFonts w:ascii="Consolas" w:hAnsi="Consolas" w:cs="Consolas"/>
          <w:color w:val="000000"/>
          <w:shd w:val="clear" w:color="auto" w:fill="FFFFFF"/>
        </w:rPr>
      </w:pPr>
      <w:ins w:id="836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StackPanel.Resources</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69" w:author="Unknown"/>
          <w:rStyle w:val="HTMLCode"/>
          <w:rFonts w:ascii="Consolas" w:hAnsi="Consolas" w:cs="Consolas"/>
          <w:color w:val="000000"/>
          <w:shd w:val="clear" w:color="auto" w:fill="FFFFFF"/>
        </w:rPr>
      </w:pPr>
      <w:ins w:id="837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"btnSimpleMessageBox"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"btnSimpleMessageBox_Click"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Simple MessageBox</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71" w:author="Unknown"/>
          <w:rStyle w:val="HTMLCode"/>
          <w:rFonts w:ascii="Consolas" w:hAnsi="Consolas" w:cs="Consolas"/>
          <w:color w:val="000000"/>
          <w:shd w:val="clear" w:color="auto" w:fill="FFFFFF"/>
        </w:rPr>
      </w:pPr>
      <w:ins w:id="837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"btnMessageBoxWithTitle"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"btnMessageBoxWithTitle_Click"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MessageBox with title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73" w:author="Unknown"/>
          <w:rStyle w:val="HTMLCode"/>
          <w:rFonts w:ascii="Consolas" w:hAnsi="Consolas" w:cs="Consolas"/>
          <w:color w:val="000000"/>
          <w:shd w:val="clear" w:color="auto" w:fill="FFFFFF"/>
        </w:rPr>
      </w:pPr>
      <w:ins w:id="837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"btnMessageBoxWithButtons"</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"btnMessageBoxWithButtons_Click"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MessageBox with buttons</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75" w:author="Unknown"/>
          <w:rStyle w:val="HTMLCode"/>
          <w:rFonts w:ascii="Consolas" w:hAnsi="Consolas" w:cs="Consolas"/>
          <w:color w:val="000000"/>
          <w:shd w:val="clear" w:color="auto" w:fill="FFFFFF"/>
        </w:rPr>
      </w:pPr>
      <w:ins w:id="837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"btnMessageBoxWithResponse"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"btnMessageBoxWithResponse_Click"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MessageBox with response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77" w:author="Unknown"/>
          <w:rStyle w:val="HTMLCode"/>
          <w:rFonts w:ascii="Consolas" w:hAnsi="Consolas" w:cs="Consolas"/>
          <w:color w:val="000000"/>
          <w:shd w:val="clear" w:color="auto" w:fill="FFFFFF"/>
        </w:rPr>
      </w:pPr>
      <w:ins w:id="83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"btnMessageBoxWithIcon"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"btnMessageBoxWithIcon_Click"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MessageBox with icon</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79" w:author="Unknown"/>
          <w:rStyle w:val="HTMLCode"/>
          <w:rFonts w:ascii="Consolas" w:hAnsi="Consolas" w:cs="Consolas"/>
          <w:color w:val="000000"/>
          <w:shd w:val="clear" w:color="auto" w:fill="FFFFFF"/>
        </w:rPr>
      </w:pPr>
      <w:ins w:id="838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"btnMessageBoxWithDefaultChoice"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eastAsiaTheme="majorEastAsia" w:hAnsi="Consolas" w:cs="Consolas"/>
            <w:color w:val="A31515"/>
            <w:shd w:val="clear" w:color="auto" w:fill="FFFFFF"/>
          </w:rPr>
          <w:t>"btnMessageBoxWithDefaultChoice_Click"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MessageBox with default choice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81" w:author="Unknown"/>
          <w:rStyle w:val="HTMLCode"/>
          <w:rFonts w:ascii="Consolas" w:hAnsi="Consolas" w:cs="Consolas"/>
          <w:color w:val="000000"/>
          <w:shd w:val="clear" w:color="auto" w:fill="FFFFFF"/>
        </w:rPr>
      </w:pPr>
      <w:ins w:id="838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753679" w:rsidRDefault="00753679" w:rsidP="00753679">
      <w:pPr>
        <w:pStyle w:val="HTMLPreformatted"/>
        <w:shd w:val="clear" w:color="auto" w:fill="FFFFFF"/>
        <w:rPr>
          <w:ins w:id="8383" w:author="Unknown"/>
          <w:rFonts w:ascii="Consolas" w:hAnsi="Consolas" w:cs="Consolas"/>
          <w:color w:val="212529"/>
          <w:sz w:val="16"/>
          <w:szCs w:val="16"/>
        </w:rPr>
      </w:pPr>
      <w:ins w:id="8384"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753679" w:rsidRDefault="003C5A45" w:rsidP="00753679">
      <w:pPr>
        <w:shd w:val="clear" w:color="auto" w:fill="FFFFFF"/>
        <w:jc w:val="right"/>
        <w:rPr>
          <w:ins w:id="8385" w:author="Unknown"/>
          <w:rFonts w:ascii="Segoe UI" w:hAnsi="Segoe UI" w:cs="Segoe UI"/>
          <w:color w:val="212529"/>
          <w:sz w:val="18"/>
          <w:szCs w:val="18"/>
        </w:rPr>
      </w:pPr>
      <w:ins w:id="8386" w:author="Unknown">
        <w:r>
          <w:rPr>
            <w:rFonts w:ascii="Segoe UI" w:hAnsi="Segoe UI" w:cs="Segoe UI"/>
            <w:color w:val="212529"/>
            <w:sz w:val="18"/>
            <w:szCs w:val="18"/>
          </w:rPr>
          <w:fldChar w:fldCharType="begin"/>
        </w:r>
        <w:r w:rsidR="00753679">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53679">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53679" w:rsidRDefault="00753679" w:rsidP="00753679">
      <w:pPr>
        <w:pStyle w:val="HTMLPreformatted"/>
        <w:shd w:val="clear" w:color="auto" w:fill="FFFFFF"/>
        <w:rPr>
          <w:ins w:id="8387" w:author="Unknown"/>
          <w:rStyle w:val="HTMLCode"/>
          <w:rFonts w:ascii="Consolas" w:hAnsi="Consolas" w:cs="Consolas"/>
          <w:color w:val="000000"/>
          <w:shd w:val="clear" w:color="auto" w:fill="FFFFFF"/>
        </w:rPr>
      </w:pPr>
      <w:ins w:id="838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753679" w:rsidRDefault="00753679" w:rsidP="00753679">
      <w:pPr>
        <w:pStyle w:val="HTMLPreformatted"/>
        <w:shd w:val="clear" w:color="auto" w:fill="FFFFFF"/>
        <w:rPr>
          <w:ins w:id="8389" w:author="Unknown"/>
          <w:rStyle w:val="HTMLCode"/>
          <w:rFonts w:ascii="Consolas" w:hAnsi="Consolas" w:cs="Consolas"/>
          <w:color w:val="000000"/>
          <w:shd w:val="clear" w:color="auto" w:fill="FFFFFF"/>
        </w:rPr>
      </w:pPr>
      <w:ins w:id="839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753679" w:rsidRDefault="00753679" w:rsidP="00753679">
      <w:pPr>
        <w:pStyle w:val="HTMLPreformatted"/>
        <w:shd w:val="clear" w:color="auto" w:fill="FFFFFF"/>
        <w:rPr>
          <w:ins w:id="8391"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392" w:author="Unknown"/>
          <w:rStyle w:val="HTMLCode"/>
          <w:rFonts w:ascii="Consolas" w:hAnsi="Consolas" w:cs="Consolas"/>
          <w:color w:val="000000"/>
          <w:shd w:val="clear" w:color="auto" w:fill="FFFFFF"/>
        </w:rPr>
      </w:pPr>
      <w:ins w:id="8393"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WpfTutorialSamples.Dialogs</w:t>
        </w:r>
      </w:ins>
    </w:p>
    <w:p w:rsidR="00753679" w:rsidRDefault="00753679" w:rsidP="00753679">
      <w:pPr>
        <w:pStyle w:val="HTMLPreformatted"/>
        <w:shd w:val="clear" w:color="auto" w:fill="FFFFFF"/>
        <w:rPr>
          <w:ins w:id="8394" w:author="Unknown"/>
          <w:rStyle w:val="HTMLCode"/>
          <w:rFonts w:ascii="Consolas" w:hAnsi="Consolas" w:cs="Consolas"/>
          <w:color w:val="000000"/>
          <w:shd w:val="clear" w:color="auto" w:fill="FFFFFF"/>
        </w:rPr>
      </w:pPr>
      <w:ins w:id="8395" w:author="Unknown">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396" w:author="Unknown"/>
          <w:rStyle w:val="HTMLCode"/>
          <w:rFonts w:ascii="Consolas" w:hAnsi="Consolas" w:cs="Consolas"/>
          <w:color w:val="000000"/>
          <w:shd w:val="clear" w:color="auto" w:fill="FFFFFF"/>
        </w:rPr>
      </w:pPr>
      <w:ins w:id="8397"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MessageBoxSample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753679" w:rsidRDefault="00753679" w:rsidP="00753679">
      <w:pPr>
        <w:pStyle w:val="HTMLPreformatted"/>
        <w:shd w:val="clear" w:color="auto" w:fill="FFFFFF"/>
        <w:rPr>
          <w:ins w:id="8398" w:author="Unknown"/>
          <w:rStyle w:val="HTMLCode"/>
          <w:rFonts w:ascii="Consolas" w:hAnsi="Consolas" w:cs="Consolas"/>
          <w:color w:val="000000"/>
          <w:shd w:val="clear" w:color="auto" w:fill="FFFFFF"/>
        </w:rPr>
      </w:pPr>
      <w:ins w:id="8399" w:author="Unknown">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00" w:author="Unknown"/>
          <w:rStyle w:val="HTMLCode"/>
          <w:rFonts w:ascii="Consolas" w:hAnsi="Consolas" w:cs="Consolas"/>
          <w:color w:val="000000"/>
          <w:shd w:val="clear" w:color="auto" w:fill="FFFFFF"/>
        </w:rPr>
      </w:pPr>
      <w:ins w:id="84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MessageBoxSample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02" w:author="Unknown"/>
          <w:rStyle w:val="HTMLCode"/>
          <w:rFonts w:ascii="Consolas" w:hAnsi="Consolas" w:cs="Consolas"/>
          <w:color w:val="000000"/>
          <w:shd w:val="clear" w:color="auto" w:fill="FFFFFF"/>
        </w:rPr>
      </w:pPr>
      <w:ins w:id="84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04" w:author="Unknown"/>
          <w:rStyle w:val="HTMLCode"/>
          <w:rFonts w:ascii="Consolas" w:hAnsi="Consolas" w:cs="Consolas"/>
          <w:color w:val="000000"/>
          <w:shd w:val="clear" w:color="auto" w:fill="FFFFFF"/>
        </w:rPr>
      </w:pPr>
      <w:ins w:id="840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753679" w:rsidRDefault="00753679" w:rsidP="00753679">
      <w:pPr>
        <w:pStyle w:val="HTMLPreformatted"/>
        <w:shd w:val="clear" w:color="auto" w:fill="FFFFFF"/>
        <w:rPr>
          <w:ins w:id="8406" w:author="Unknown"/>
          <w:rStyle w:val="HTMLCode"/>
          <w:rFonts w:ascii="Consolas" w:hAnsi="Consolas" w:cs="Consolas"/>
          <w:color w:val="000000"/>
          <w:shd w:val="clear" w:color="auto" w:fill="FFFFFF"/>
        </w:rPr>
      </w:pPr>
      <w:ins w:id="840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08"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409" w:author="Unknown"/>
          <w:rStyle w:val="HTMLCode"/>
          <w:rFonts w:ascii="Consolas" w:hAnsi="Consolas" w:cs="Consolas"/>
          <w:color w:val="000000"/>
          <w:shd w:val="clear" w:color="auto" w:fill="FFFFFF"/>
        </w:rPr>
      </w:pPr>
      <w:ins w:id="84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btnSimpleMessageBox_Click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eastAsiaTheme="majorEastAsia"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11" w:author="Unknown"/>
          <w:rStyle w:val="HTMLCode"/>
          <w:rFonts w:ascii="Consolas" w:hAnsi="Consolas" w:cs="Consolas"/>
          <w:color w:val="000000"/>
          <w:shd w:val="clear" w:color="auto" w:fill="FFFFFF"/>
        </w:rPr>
      </w:pPr>
      <w:ins w:id="84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13" w:author="Unknown"/>
          <w:rStyle w:val="HTMLCode"/>
          <w:rFonts w:ascii="Consolas" w:hAnsi="Consolas" w:cs="Consolas"/>
          <w:color w:val="000000"/>
          <w:shd w:val="clear" w:color="auto" w:fill="FFFFFF"/>
        </w:rPr>
      </w:pPr>
      <w:ins w:id="841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15" w:author="Unknown"/>
          <w:rStyle w:val="HTMLCode"/>
          <w:rFonts w:ascii="Consolas" w:hAnsi="Consolas" w:cs="Consolas"/>
          <w:color w:val="000000"/>
          <w:shd w:val="clear" w:color="auto" w:fill="FFFFFF"/>
        </w:rPr>
      </w:pPr>
      <w:ins w:id="84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17"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418" w:author="Unknown"/>
          <w:rStyle w:val="HTMLCode"/>
          <w:rFonts w:ascii="Consolas" w:hAnsi="Consolas" w:cs="Consolas"/>
          <w:color w:val="000000"/>
          <w:shd w:val="clear" w:color="auto" w:fill="FFFFFF"/>
        </w:rPr>
      </w:pPr>
      <w:ins w:id="841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btnMessageBoxWithTitle_Click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eastAsiaTheme="majorEastAsia"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20" w:author="Unknown"/>
          <w:rStyle w:val="HTMLCode"/>
          <w:rFonts w:ascii="Consolas" w:hAnsi="Consolas" w:cs="Consolas"/>
          <w:color w:val="000000"/>
          <w:shd w:val="clear" w:color="auto" w:fill="FFFFFF"/>
        </w:rPr>
      </w:pPr>
      <w:ins w:id="842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22" w:author="Unknown"/>
          <w:rStyle w:val="HTMLCode"/>
          <w:rFonts w:ascii="Consolas" w:hAnsi="Consolas" w:cs="Consolas"/>
          <w:color w:val="000000"/>
          <w:shd w:val="clear" w:color="auto" w:fill="FFFFFF"/>
        </w:rPr>
      </w:pPr>
      <w:ins w:id="842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24" w:author="Unknown"/>
          <w:rStyle w:val="HTMLCode"/>
          <w:rFonts w:ascii="Consolas" w:hAnsi="Consolas" w:cs="Consolas"/>
          <w:color w:val="000000"/>
          <w:shd w:val="clear" w:color="auto" w:fill="FFFFFF"/>
        </w:rPr>
      </w:pPr>
      <w:ins w:id="842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26"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427" w:author="Unknown"/>
          <w:rStyle w:val="HTMLCode"/>
          <w:rFonts w:ascii="Consolas" w:hAnsi="Consolas" w:cs="Consolas"/>
          <w:color w:val="000000"/>
          <w:shd w:val="clear" w:color="auto" w:fill="FFFFFF"/>
        </w:rPr>
      </w:pPr>
      <w:ins w:id="842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btnMessageBoxWithButtons_Click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eastAsiaTheme="majorEastAsia"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29" w:author="Unknown"/>
          <w:rStyle w:val="HTMLCode"/>
          <w:rFonts w:ascii="Consolas" w:hAnsi="Consolas" w:cs="Consolas"/>
          <w:color w:val="000000"/>
          <w:shd w:val="clear" w:color="auto" w:fill="FFFFFF"/>
        </w:rPr>
      </w:pPr>
      <w:ins w:id="843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31" w:author="Unknown"/>
          <w:rStyle w:val="HTMLCode"/>
          <w:rFonts w:ascii="Consolas" w:hAnsi="Consolas" w:cs="Consolas"/>
          <w:color w:val="000000"/>
          <w:shd w:val="clear" w:color="auto" w:fill="FFFFFF"/>
        </w:rPr>
      </w:pPr>
      <w:ins w:id="843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"This MessageBox has extra options.\n\nHello,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MessageBoxButton.YesNoCancel);</w:t>
        </w:r>
      </w:ins>
    </w:p>
    <w:p w:rsidR="00753679" w:rsidRDefault="00753679" w:rsidP="00753679">
      <w:pPr>
        <w:pStyle w:val="HTMLPreformatted"/>
        <w:shd w:val="clear" w:color="auto" w:fill="FFFFFF"/>
        <w:rPr>
          <w:ins w:id="8433" w:author="Unknown"/>
          <w:rStyle w:val="HTMLCode"/>
          <w:rFonts w:ascii="Consolas" w:hAnsi="Consolas" w:cs="Consolas"/>
          <w:color w:val="000000"/>
          <w:shd w:val="clear" w:color="auto" w:fill="FFFFFF"/>
        </w:rPr>
      </w:pPr>
      <w:ins w:id="843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35"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436" w:author="Unknown"/>
          <w:rStyle w:val="HTMLCode"/>
          <w:rFonts w:ascii="Consolas" w:hAnsi="Consolas" w:cs="Consolas"/>
          <w:color w:val="000000"/>
          <w:shd w:val="clear" w:color="auto" w:fill="FFFFFF"/>
        </w:rPr>
      </w:pPr>
      <w:ins w:id="843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btnMessageBoxWithResponse_Click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eastAsiaTheme="majorEastAsia"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38" w:author="Unknown"/>
          <w:rStyle w:val="HTMLCode"/>
          <w:rFonts w:ascii="Consolas" w:hAnsi="Consolas" w:cs="Consolas"/>
          <w:color w:val="000000"/>
          <w:shd w:val="clear" w:color="auto" w:fill="FFFFFF"/>
        </w:rPr>
      </w:pPr>
      <w:ins w:id="843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40" w:author="Unknown"/>
          <w:rStyle w:val="HTMLCode"/>
          <w:rFonts w:ascii="Consolas" w:hAnsi="Consolas" w:cs="Consolas"/>
          <w:color w:val="000000"/>
          <w:shd w:val="clear" w:color="auto" w:fill="FFFFFF"/>
        </w:rPr>
      </w:pPr>
      <w:ins w:id="844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MessageBoxResult result = MessageBox.Show(</w:t>
        </w:r>
        <w:r>
          <w:rPr>
            <w:rStyle w:val="hljs-string"/>
            <w:rFonts w:ascii="Consolas" w:eastAsiaTheme="majorEastAsia" w:hAnsi="Consolas" w:cs="Consolas"/>
            <w:color w:val="A31515"/>
            <w:shd w:val="clear" w:color="auto" w:fill="FFFFFF"/>
          </w:rPr>
          <w:t>"Would you like to greet the world with a \"Hello,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MessageBoxButton.YesNoCancel);</w:t>
        </w:r>
      </w:ins>
    </w:p>
    <w:p w:rsidR="00753679" w:rsidRDefault="00753679" w:rsidP="00753679">
      <w:pPr>
        <w:pStyle w:val="HTMLPreformatted"/>
        <w:shd w:val="clear" w:color="auto" w:fill="FFFFFF"/>
        <w:rPr>
          <w:ins w:id="8442" w:author="Unknown"/>
          <w:rStyle w:val="HTMLCode"/>
          <w:rFonts w:ascii="Consolas" w:hAnsi="Consolas" w:cs="Consolas"/>
          <w:color w:val="000000"/>
          <w:shd w:val="clear" w:color="auto" w:fill="FFFFFF"/>
        </w:rPr>
      </w:pPr>
      <w:ins w:id="8443"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switch</w:t>
        </w:r>
        <w:r>
          <w:rPr>
            <w:rStyle w:val="HTMLCode"/>
            <w:rFonts w:ascii="Consolas" w:hAnsi="Consolas" w:cs="Consolas"/>
            <w:color w:val="000000"/>
            <w:shd w:val="clear" w:color="auto" w:fill="FFFFFF"/>
          </w:rPr>
          <w:t>(result)</w:t>
        </w:r>
      </w:ins>
    </w:p>
    <w:p w:rsidR="00753679" w:rsidRDefault="00753679" w:rsidP="00753679">
      <w:pPr>
        <w:pStyle w:val="HTMLPreformatted"/>
        <w:shd w:val="clear" w:color="auto" w:fill="FFFFFF"/>
        <w:rPr>
          <w:ins w:id="8444" w:author="Unknown"/>
          <w:rStyle w:val="HTMLCode"/>
          <w:rFonts w:ascii="Consolas" w:hAnsi="Consolas" w:cs="Consolas"/>
          <w:color w:val="000000"/>
          <w:shd w:val="clear" w:color="auto" w:fill="FFFFFF"/>
        </w:rPr>
      </w:pPr>
      <w:ins w:id="844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46" w:author="Unknown"/>
          <w:rStyle w:val="HTMLCode"/>
          <w:rFonts w:ascii="Consolas" w:hAnsi="Consolas" w:cs="Consolas"/>
          <w:color w:val="000000"/>
          <w:shd w:val="clear" w:color="auto" w:fill="FFFFFF"/>
        </w:rPr>
      </w:pPr>
      <w:ins w:id="84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MessageBoxResult.Yes:</w:t>
        </w:r>
      </w:ins>
    </w:p>
    <w:p w:rsidR="00753679" w:rsidRDefault="00753679" w:rsidP="00753679">
      <w:pPr>
        <w:pStyle w:val="HTMLPreformatted"/>
        <w:shd w:val="clear" w:color="auto" w:fill="FFFFFF"/>
        <w:rPr>
          <w:ins w:id="8448" w:author="Unknown"/>
          <w:rStyle w:val="HTMLCode"/>
          <w:rFonts w:ascii="Consolas" w:hAnsi="Consolas" w:cs="Consolas"/>
          <w:color w:val="000000"/>
          <w:shd w:val="clear" w:color="auto" w:fill="FFFFFF"/>
        </w:rPr>
      </w:pPr>
      <w:ins w:id="84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"Hello to you too!"</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50" w:author="Unknown"/>
          <w:rStyle w:val="HTMLCode"/>
          <w:rFonts w:ascii="Consolas" w:hAnsi="Consolas" w:cs="Consolas"/>
          <w:color w:val="000000"/>
          <w:shd w:val="clear" w:color="auto" w:fill="FFFFFF"/>
        </w:rPr>
      </w:pPr>
      <w:ins w:id="84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52" w:author="Unknown"/>
          <w:rStyle w:val="HTMLCode"/>
          <w:rFonts w:ascii="Consolas" w:hAnsi="Consolas" w:cs="Consolas"/>
          <w:color w:val="000000"/>
          <w:shd w:val="clear" w:color="auto" w:fill="FFFFFF"/>
        </w:rPr>
      </w:pPr>
      <w:ins w:id="84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MessageBoxResult.No:</w:t>
        </w:r>
      </w:ins>
    </w:p>
    <w:p w:rsidR="00753679" w:rsidRDefault="00753679" w:rsidP="00753679">
      <w:pPr>
        <w:pStyle w:val="HTMLPreformatted"/>
        <w:shd w:val="clear" w:color="auto" w:fill="FFFFFF"/>
        <w:rPr>
          <w:ins w:id="8454" w:author="Unknown"/>
          <w:rStyle w:val="HTMLCode"/>
          <w:rFonts w:ascii="Consolas" w:hAnsi="Consolas" w:cs="Consolas"/>
          <w:color w:val="000000"/>
          <w:shd w:val="clear" w:color="auto" w:fill="FFFFFF"/>
        </w:rPr>
      </w:pPr>
      <w:ins w:id="84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"Oh well, too bad!"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56" w:author="Unknown"/>
          <w:rStyle w:val="HTMLCode"/>
          <w:rFonts w:ascii="Consolas" w:hAnsi="Consolas" w:cs="Consolas"/>
          <w:color w:val="000000"/>
          <w:shd w:val="clear" w:color="auto" w:fill="FFFFFF"/>
        </w:rPr>
      </w:pPr>
      <w:ins w:id="84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58" w:author="Unknown"/>
          <w:rStyle w:val="HTMLCode"/>
          <w:rFonts w:ascii="Consolas" w:hAnsi="Consolas" w:cs="Consolas"/>
          <w:color w:val="000000"/>
          <w:shd w:val="clear" w:color="auto" w:fill="FFFFFF"/>
        </w:rPr>
      </w:pPr>
      <w:ins w:id="84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case</w:t>
        </w:r>
        <w:r>
          <w:rPr>
            <w:rStyle w:val="HTMLCode"/>
            <w:rFonts w:ascii="Consolas" w:hAnsi="Consolas" w:cs="Consolas"/>
            <w:color w:val="000000"/>
            <w:shd w:val="clear" w:color="auto" w:fill="FFFFFF"/>
          </w:rPr>
          <w:t xml:space="preserve"> MessageBoxResult.Cancel:</w:t>
        </w:r>
      </w:ins>
    </w:p>
    <w:p w:rsidR="00753679" w:rsidRDefault="00753679" w:rsidP="00753679">
      <w:pPr>
        <w:pStyle w:val="HTMLPreformatted"/>
        <w:shd w:val="clear" w:color="auto" w:fill="FFFFFF"/>
        <w:rPr>
          <w:ins w:id="8460" w:author="Unknown"/>
          <w:rStyle w:val="HTMLCode"/>
          <w:rFonts w:ascii="Consolas" w:hAnsi="Consolas" w:cs="Consolas"/>
          <w:color w:val="000000"/>
          <w:shd w:val="clear" w:color="auto" w:fill="FFFFFF"/>
        </w:rPr>
      </w:pPr>
      <w:ins w:id="846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"Nevermind then..."</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62" w:author="Unknown"/>
          <w:rStyle w:val="HTMLCode"/>
          <w:rFonts w:ascii="Consolas" w:hAnsi="Consolas" w:cs="Consolas"/>
          <w:color w:val="000000"/>
          <w:shd w:val="clear" w:color="auto" w:fill="FFFFFF"/>
        </w:rPr>
      </w:pPr>
      <w:ins w:id="846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break</w:t>
        </w:r>
        <w:r>
          <w:rPr>
            <w:rStyle w:val="HTMLCode"/>
            <w:rFonts w:ascii="Consolas" w:hAnsi="Consolas" w:cs="Consolas"/>
            <w:color w:val="000000"/>
            <w:shd w:val="clear" w:color="auto" w:fill="FFFFFF"/>
          </w:rPr>
          <w:t>;</w:t>
        </w:r>
      </w:ins>
    </w:p>
    <w:p w:rsidR="00753679" w:rsidRDefault="00753679" w:rsidP="00753679">
      <w:pPr>
        <w:pStyle w:val="HTMLPreformatted"/>
        <w:shd w:val="clear" w:color="auto" w:fill="FFFFFF"/>
        <w:rPr>
          <w:ins w:id="8464" w:author="Unknown"/>
          <w:rStyle w:val="HTMLCode"/>
          <w:rFonts w:ascii="Consolas" w:hAnsi="Consolas" w:cs="Consolas"/>
          <w:color w:val="000000"/>
          <w:shd w:val="clear" w:color="auto" w:fill="FFFFFF"/>
        </w:rPr>
      </w:pPr>
      <w:ins w:id="846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66" w:author="Unknown"/>
          <w:rStyle w:val="HTMLCode"/>
          <w:rFonts w:ascii="Consolas" w:hAnsi="Consolas" w:cs="Consolas"/>
          <w:color w:val="000000"/>
          <w:shd w:val="clear" w:color="auto" w:fill="FFFFFF"/>
        </w:rPr>
      </w:pPr>
      <w:ins w:id="846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68"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469" w:author="Unknown"/>
          <w:rStyle w:val="HTMLCode"/>
          <w:rFonts w:ascii="Consolas" w:hAnsi="Consolas" w:cs="Consolas"/>
          <w:color w:val="000000"/>
          <w:shd w:val="clear" w:color="auto" w:fill="FFFFFF"/>
        </w:rPr>
      </w:pPr>
      <w:ins w:id="847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btnMessageBoxWithIcon_Click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eastAsiaTheme="majorEastAsia"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71" w:author="Unknown"/>
          <w:rStyle w:val="HTMLCode"/>
          <w:rFonts w:ascii="Consolas" w:hAnsi="Consolas" w:cs="Consolas"/>
          <w:color w:val="000000"/>
          <w:shd w:val="clear" w:color="auto" w:fill="FFFFFF"/>
        </w:rPr>
      </w:pPr>
      <w:ins w:id="847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73" w:author="Unknown"/>
          <w:rStyle w:val="HTMLCode"/>
          <w:rFonts w:ascii="Consolas" w:hAnsi="Consolas" w:cs="Consolas"/>
          <w:color w:val="000000"/>
          <w:shd w:val="clear" w:color="auto" w:fill="FFFFFF"/>
        </w:rPr>
      </w:pPr>
      <w:ins w:id="847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MessageBoxButton.OK, MessageBoxImage.Information);</w:t>
        </w:r>
      </w:ins>
    </w:p>
    <w:p w:rsidR="00753679" w:rsidRDefault="00753679" w:rsidP="00753679">
      <w:pPr>
        <w:pStyle w:val="HTMLPreformatted"/>
        <w:shd w:val="clear" w:color="auto" w:fill="FFFFFF"/>
        <w:rPr>
          <w:ins w:id="8475" w:author="Unknown"/>
          <w:rStyle w:val="HTMLCode"/>
          <w:rFonts w:ascii="Consolas" w:hAnsi="Consolas" w:cs="Consolas"/>
          <w:color w:val="000000"/>
          <w:shd w:val="clear" w:color="auto" w:fill="FFFFFF"/>
        </w:rPr>
      </w:pPr>
      <w:ins w:id="847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77" w:author="Unknown"/>
          <w:rStyle w:val="HTMLCode"/>
          <w:rFonts w:ascii="Consolas" w:hAnsi="Consolas" w:cs="Consolas"/>
          <w:color w:val="000000"/>
          <w:shd w:val="clear" w:color="auto" w:fill="FFFFFF"/>
        </w:rPr>
      </w:pPr>
    </w:p>
    <w:p w:rsidR="00753679" w:rsidRDefault="00753679" w:rsidP="00753679">
      <w:pPr>
        <w:pStyle w:val="HTMLPreformatted"/>
        <w:shd w:val="clear" w:color="auto" w:fill="FFFFFF"/>
        <w:rPr>
          <w:ins w:id="8478" w:author="Unknown"/>
          <w:rStyle w:val="HTMLCode"/>
          <w:rFonts w:ascii="Consolas" w:hAnsi="Consolas" w:cs="Consolas"/>
          <w:color w:val="000000"/>
          <w:shd w:val="clear" w:color="auto" w:fill="FFFFFF"/>
        </w:rPr>
      </w:pPr>
      <w:ins w:id="847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btnMessageBoxWithDefaultChoice_Click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eastAsiaTheme="majorEastAsia"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53679" w:rsidRDefault="00753679" w:rsidP="00753679">
      <w:pPr>
        <w:pStyle w:val="HTMLPreformatted"/>
        <w:shd w:val="clear" w:color="auto" w:fill="FFFFFF"/>
        <w:rPr>
          <w:ins w:id="8480" w:author="Unknown"/>
          <w:rStyle w:val="HTMLCode"/>
          <w:rFonts w:ascii="Consolas" w:hAnsi="Consolas" w:cs="Consolas"/>
          <w:color w:val="000000"/>
          <w:shd w:val="clear" w:color="auto" w:fill="FFFFFF"/>
        </w:rPr>
      </w:pPr>
      <w:ins w:id="848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82" w:author="Unknown"/>
          <w:rStyle w:val="HTMLCode"/>
          <w:rFonts w:ascii="Consolas" w:hAnsi="Consolas" w:cs="Consolas"/>
          <w:color w:val="000000"/>
          <w:shd w:val="clear" w:color="auto" w:fill="FFFFFF"/>
        </w:rPr>
      </w:pPr>
      <w:ins w:id="848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MessageBox.Show(</w:t>
        </w:r>
        <w:r>
          <w:rPr>
            <w:rStyle w:val="hljs-string"/>
            <w:rFonts w:ascii="Consolas" w:eastAsiaTheme="majorEastAsia" w:hAnsi="Consolas" w:cs="Consolas"/>
            <w:color w:val="A31515"/>
            <w:shd w:val="clear" w:color="auto" w:fill="FFFFFF"/>
          </w:rPr>
          <w:t>"Hello, world?"</w:t>
        </w:r>
        <w:r>
          <w:rPr>
            <w:rStyle w:val="HTMLCode"/>
            <w:rFonts w:ascii="Consolas" w:hAnsi="Consolas" w:cs="Consolas"/>
            <w:color w:val="000000"/>
            <w:shd w:val="clear" w:color="auto" w:fill="FFFFFF"/>
          </w:rPr>
          <w:t xml:space="preserve">, </w:t>
        </w:r>
        <w:r>
          <w:rPr>
            <w:rStyle w:val="hljs-string"/>
            <w:rFonts w:ascii="Consolas" w:eastAsiaTheme="majorEastAsia" w:hAnsi="Consolas" w:cs="Consolas"/>
            <w:color w:val="A31515"/>
            <w:shd w:val="clear" w:color="auto" w:fill="FFFFFF"/>
          </w:rPr>
          <w:t>"My App"</w:t>
        </w:r>
        <w:r>
          <w:rPr>
            <w:rStyle w:val="HTMLCode"/>
            <w:rFonts w:ascii="Consolas" w:hAnsi="Consolas" w:cs="Consolas"/>
            <w:color w:val="000000"/>
            <w:shd w:val="clear" w:color="auto" w:fill="FFFFFF"/>
          </w:rPr>
          <w:t>, MessageBoxButton.YesNo, MessageBoxImage.Question, MessageBoxResult.No);</w:t>
        </w:r>
      </w:ins>
    </w:p>
    <w:p w:rsidR="00753679" w:rsidRDefault="00753679" w:rsidP="00753679">
      <w:pPr>
        <w:pStyle w:val="HTMLPreformatted"/>
        <w:shd w:val="clear" w:color="auto" w:fill="FFFFFF"/>
        <w:rPr>
          <w:ins w:id="8484" w:author="Unknown"/>
          <w:rStyle w:val="HTMLCode"/>
          <w:rFonts w:ascii="Consolas" w:hAnsi="Consolas" w:cs="Consolas"/>
          <w:color w:val="000000"/>
          <w:shd w:val="clear" w:color="auto" w:fill="FFFFFF"/>
        </w:rPr>
      </w:pPr>
      <w:ins w:id="848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86" w:author="Unknown"/>
          <w:rStyle w:val="HTMLCode"/>
          <w:rFonts w:ascii="Consolas" w:hAnsi="Consolas" w:cs="Consolas"/>
          <w:color w:val="000000"/>
          <w:shd w:val="clear" w:color="auto" w:fill="FFFFFF"/>
        </w:rPr>
      </w:pPr>
      <w:ins w:id="8487" w:author="Unknown">
        <w:r>
          <w:rPr>
            <w:rStyle w:val="HTMLCode"/>
            <w:rFonts w:ascii="Consolas" w:hAnsi="Consolas" w:cs="Consolas"/>
            <w:color w:val="000000"/>
            <w:shd w:val="clear" w:color="auto" w:fill="FFFFFF"/>
          </w:rPr>
          <w:tab/>
          <w:t>}</w:t>
        </w:r>
      </w:ins>
    </w:p>
    <w:p w:rsidR="00753679" w:rsidRDefault="00753679" w:rsidP="00753679">
      <w:pPr>
        <w:pStyle w:val="HTMLPreformatted"/>
        <w:shd w:val="clear" w:color="auto" w:fill="FFFFFF"/>
        <w:rPr>
          <w:ins w:id="8488" w:author="Unknown"/>
          <w:rFonts w:ascii="Consolas" w:hAnsi="Consolas" w:cs="Consolas"/>
          <w:color w:val="212529"/>
          <w:sz w:val="16"/>
          <w:szCs w:val="16"/>
        </w:rPr>
      </w:pPr>
      <w:ins w:id="8489" w:author="Unknown">
        <w:r>
          <w:rPr>
            <w:rStyle w:val="HTMLCode"/>
            <w:rFonts w:ascii="Consolas" w:hAnsi="Consolas" w:cs="Consolas"/>
            <w:color w:val="000000"/>
            <w:shd w:val="clear" w:color="auto" w:fill="FFFFFF"/>
          </w:rPr>
          <w:t>}</w:t>
        </w:r>
      </w:ins>
    </w:p>
    <w:p w:rsidR="00567DC5" w:rsidRDefault="00567DC5" w:rsidP="00567DC5">
      <w:pPr>
        <w:shd w:val="clear" w:color="auto" w:fill="FFFFFF"/>
        <w:rPr>
          <w:rFonts w:ascii="Segoe UI" w:hAnsi="Segoe UI" w:cs="Segoe UI"/>
          <w:b/>
          <w:bCs/>
          <w:color w:val="C0C0C0"/>
        </w:rPr>
      </w:pPr>
      <w:r>
        <w:rPr>
          <w:rFonts w:ascii="Segoe UI" w:hAnsi="Segoe UI" w:cs="Segoe UI"/>
          <w:b/>
          <w:bCs/>
          <w:color w:val="C0C0C0"/>
        </w:rPr>
        <w:t>Dialogs:</w:t>
      </w:r>
    </w:p>
    <w:p w:rsidR="00567DC5" w:rsidRDefault="00567DC5" w:rsidP="00567DC5">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OpenFileDialog</w:t>
      </w:r>
    </w:p>
    <w:p w:rsidR="00567DC5" w:rsidRDefault="00567DC5" w:rsidP="00567DC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Whenever you open or save a file in almost any Windows application, you will see roughly the same dialogs for doing that. The reason is of course that these dialogs are a part of the Windows API and therefore also accessible to developers on the Windows platform.</w:t>
      </w:r>
    </w:p>
    <w:p w:rsidR="00567DC5" w:rsidRDefault="00567DC5" w:rsidP="00567DC5">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For WPF, you will find standard dialogs for both opening and saving files in the </w:t>
      </w:r>
      <w:r>
        <w:rPr>
          <w:rStyle w:val="Strong"/>
          <w:rFonts w:ascii="Segoe UI" w:hAnsi="Segoe UI" w:cs="Segoe UI"/>
          <w:color w:val="212529"/>
          <w:sz w:val="18"/>
          <w:szCs w:val="18"/>
        </w:rPr>
        <w:t>Microsoft.Win32</w:t>
      </w:r>
      <w:r>
        <w:rPr>
          <w:rFonts w:ascii="Segoe UI" w:hAnsi="Segoe UI" w:cs="Segoe UI"/>
          <w:color w:val="212529"/>
          <w:sz w:val="18"/>
          <w:szCs w:val="18"/>
        </w:rPr>
        <w:t> namespace. In this article we'll focus on the </w:t>
      </w:r>
      <w:r>
        <w:rPr>
          <w:rStyle w:val="Strong"/>
          <w:rFonts w:ascii="Segoe UI" w:hAnsi="Segoe UI" w:cs="Segoe UI"/>
          <w:color w:val="212529"/>
          <w:sz w:val="18"/>
          <w:szCs w:val="18"/>
        </w:rPr>
        <w:t>OpenFileDialog</w:t>
      </w:r>
      <w:r>
        <w:rPr>
          <w:rFonts w:ascii="Segoe UI" w:hAnsi="Segoe UI" w:cs="Segoe UI"/>
          <w:color w:val="212529"/>
          <w:sz w:val="18"/>
          <w:szCs w:val="18"/>
        </w:rPr>
        <w:t> class, which makes it very easy to display a dialog for opening one or several files.</w:t>
      </w:r>
    </w:p>
    <w:p w:rsidR="00567DC5" w:rsidRDefault="00567DC5" w:rsidP="00567DC5">
      <w:pPr>
        <w:pStyle w:val="Heading2"/>
        <w:shd w:val="clear" w:color="auto" w:fill="FFFFFF"/>
        <w:spacing w:before="0"/>
        <w:rPr>
          <w:ins w:id="8490" w:author="Unknown"/>
          <w:rFonts w:ascii="Segoe UI" w:hAnsi="Segoe UI" w:cs="Segoe UI"/>
          <w:b w:val="0"/>
          <w:bCs w:val="0"/>
          <w:color w:val="33393E"/>
          <w:sz w:val="36"/>
          <w:szCs w:val="36"/>
        </w:rPr>
      </w:pPr>
      <w:ins w:id="8491" w:author="Unknown">
        <w:r>
          <w:rPr>
            <w:rFonts w:ascii="Segoe UI" w:hAnsi="Segoe UI" w:cs="Segoe UI"/>
            <w:b w:val="0"/>
            <w:bCs w:val="0"/>
            <w:color w:val="33393E"/>
          </w:rPr>
          <w:t>Simple OpenFileDialog example</w:t>
        </w:r>
      </w:ins>
    </w:p>
    <w:p w:rsidR="00567DC5" w:rsidRDefault="00567DC5" w:rsidP="00567DC5">
      <w:pPr>
        <w:pStyle w:val="NormalWeb"/>
        <w:shd w:val="clear" w:color="auto" w:fill="FFFFFF"/>
        <w:spacing w:before="288" w:beforeAutospacing="0" w:after="288" w:afterAutospacing="0"/>
        <w:rPr>
          <w:ins w:id="8492" w:author="Unknown"/>
          <w:rFonts w:ascii="Segoe UI" w:hAnsi="Segoe UI" w:cs="Segoe UI"/>
          <w:color w:val="212529"/>
          <w:sz w:val="18"/>
          <w:szCs w:val="18"/>
        </w:rPr>
      </w:pPr>
      <w:ins w:id="8493" w:author="Unknown">
        <w:r>
          <w:rPr>
            <w:rFonts w:ascii="Segoe UI" w:hAnsi="Segoe UI" w:cs="Segoe UI"/>
            <w:color w:val="212529"/>
            <w:sz w:val="18"/>
            <w:szCs w:val="18"/>
          </w:rPr>
          <w:t>Let's start off by using the OpenFileDialog without any extra options, to load a file to a TextBox control:</w:t>
        </w:r>
      </w:ins>
    </w:p>
    <w:p w:rsidR="00567DC5" w:rsidRDefault="003C5A45" w:rsidP="00567DC5">
      <w:pPr>
        <w:shd w:val="clear" w:color="auto" w:fill="FFFFFF"/>
        <w:jc w:val="right"/>
        <w:rPr>
          <w:ins w:id="8494" w:author="Unknown"/>
          <w:rFonts w:ascii="Segoe UI" w:hAnsi="Segoe UI" w:cs="Segoe UI"/>
          <w:color w:val="212529"/>
          <w:sz w:val="18"/>
          <w:szCs w:val="18"/>
        </w:rPr>
      </w:pPr>
      <w:ins w:id="8495" w:author="Unknown">
        <w:r>
          <w:rPr>
            <w:rFonts w:ascii="Segoe UI" w:hAnsi="Segoe UI" w:cs="Segoe UI"/>
            <w:color w:val="212529"/>
            <w:sz w:val="18"/>
            <w:szCs w:val="18"/>
          </w:rPr>
          <w:fldChar w:fldCharType="begin"/>
        </w:r>
        <w:r w:rsidR="00567DC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567DC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567DC5" w:rsidRDefault="00567DC5" w:rsidP="00567DC5">
      <w:pPr>
        <w:pStyle w:val="HTMLPreformatted"/>
        <w:shd w:val="clear" w:color="auto" w:fill="FFFFFF"/>
        <w:rPr>
          <w:ins w:id="8496" w:author="Unknown"/>
          <w:rStyle w:val="hljs-tag"/>
          <w:rFonts w:ascii="Consolas" w:hAnsi="Consolas" w:cs="Consolas"/>
          <w:color w:val="0000FF"/>
          <w:shd w:val="clear" w:color="auto" w:fill="FFFFFF"/>
        </w:rPr>
      </w:pPr>
      <w:ins w:id="849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"WpfTutorialSamples.Dialogs.OpenFileDialogSample"</w:t>
        </w:r>
      </w:ins>
    </w:p>
    <w:p w:rsidR="00567DC5" w:rsidRDefault="00567DC5" w:rsidP="00567DC5">
      <w:pPr>
        <w:pStyle w:val="HTMLPreformatted"/>
        <w:shd w:val="clear" w:color="auto" w:fill="FFFFFF"/>
        <w:rPr>
          <w:ins w:id="8498" w:author="Unknown"/>
          <w:rStyle w:val="hljs-tag"/>
          <w:rFonts w:ascii="Consolas" w:hAnsi="Consolas" w:cs="Consolas"/>
          <w:color w:val="0000FF"/>
          <w:shd w:val="clear" w:color="auto" w:fill="FFFFFF"/>
        </w:rPr>
      </w:pPr>
      <w:ins w:id="8499" w:author="Unknown">
        <w:r>
          <w:rPr>
            <w:rStyle w:val="hljs-tag"/>
            <w:rFonts w:ascii="Consolas" w:hAnsi="Consolas" w:cs="Consolas"/>
            <w:color w:val="0000FF"/>
            <w:shd w:val="clear" w:color="auto" w:fill="FFFFFF"/>
          </w:rPr>
          <w:lastRenderedPageBreak/>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567DC5" w:rsidRDefault="00567DC5" w:rsidP="00567DC5">
      <w:pPr>
        <w:pStyle w:val="HTMLPreformatted"/>
        <w:shd w:val="clear" w:color="auto" w:fill="FFFFFF"/>
        <w:rPr>
          <w:ins w:id="8500" w:author="Unknown"/>
          <w:rStyle w:val="hljs-tag"/>
          <w:rFonts w:ascii="Consolas" w:hAnsi="Consolas" w:cs="Consolas"/>
          <w:color w:val="0000FF"/>
          <w:shd w:val="clear" w:color="auto" w:fill="FFFFFF"/>
        </w:rPr>
      </w:pPr>
      <w:ins w:id="850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567DC5" w:rsidRDefault="00567DC5" w:rsidP="00567DC5">
      <w:pPr>
        <w:pStyle w:val="HTMLPreformatted"/>
        <w:shd w:val="clear" w:color="auto" w:fill="FFFFFF"/>
        <w:rPr>
          <w:ins w:id="8502" w:author="Unknown"/>
          <w:rStyle w:val="HTMLCode"/>
          <w:rFonts w:ascii="Consolas" w:hAnsi="Consolas" w:cs="Consolas"/>
          <w:color w:val="000000"/>
          <w:shd w:val="clear" w:color="auto" w:fill="FFFFFF"/>
        </w:rPr>
      </w:pPr>
      <w:ins w:id="850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"OpenFileDialogSample"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504" w:author="Unknown"/>
          <w:rStyle w:val="HTMLCode"/>
          <w:rFonts w:ascii="Consolas" w:hAnsi="Consolas" w:cs="Consolas"/>
          <w:color w:val="000000"/>
          <w:shd w:val="clear" w:color="auto" w:fill="FFFFFF"/>
        </w:rPr>
      </w:pPr>
      <w:ins w:id="850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506" w:author="Unknown"/>
          <w:rStyle w:val="HTMLCode"/>
          <w:rFonts w:ascii="Consolas" w:hAnsi="Consolas" w:cs="Consolas"/>
          <w:color w:val="000000"/>
          <w:shd w:val="clear" w:color="auto" w:fill="FFFFFF"/>
        </w:rPr>
      </w:pPr>
      <w:ins w:id="850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"0,0,0,10"</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508" w:author="Unknown"/>
          <w:rStyle w:val="HTMLCode"/>
          <w:rFonts w:ascii="Consolas" w:hAnsi="Consolas" w:cs="Consolas"/>
          <w:color w:val="000000"/>
          <w:shd w:val="clear" w:color="auto" w:fill="FFFFFF"/>
        </w:rPr>
      </w:pPr>
      <w:ins w:id="85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"btnOpenFile"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"btnOpenFile_Click"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Open file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510" w:author="Unknown"/>
          <w:rStyle w:val="HTMLCode"/>
          <w:rFonts w:ascii="Consolas" w:hAnsi="Consolas" w:cs="Consolas"/>
          <w:color w:val="000000"/>
          <w:shd w:val="clear" w:color="auto" w:fill="FFFFFF"/>
        </w:rPr>
      </w:pPr>
      <w:ins w:id="851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512" w:author="Unknown"/>
          <w:rStyle w:val="HTMLCode"/>
          <w:rFonts w:ascii="Consolas" w:hAnsi="Consolas" w:cs="Consolas"/>
          <w:color w:val="000000"/>
          <w:shd w:val="clear" w:color="auto" w:fill="FFFFFF"/>
        </w:rPr>
      </w:pPr>
      <w:ins w:id="851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color w:val="0000FF"/>
            <w:shd w:val="clear" w:color="auto" w:fill="FFFFFF"/>
          </w:rPr>
          <w:t xml:space="preserve"> /&gt;</w:t>
        </w:r>
      </w:ins>
    </w:p>
    <w:p w:rsidR="00567DC5" w:rsidRDefault="00567DC5" w:rsidP="00567DC5">
      <w:pPr>
        <w:pStyle w:val="HTMLPreformatted"/>
        <w:shd w:val="clear" w:color="auto" w:fill="FFFFFF"/>
        <w:rPr>
          <w:ins w:id="8514" w:author="Unknown"/>
          <w:rStyle w:val="HTMLCode"/>
          <w:rFonts w:ascii="Consolas" w:hAnsi="Consolas" w:cs="Consolas"/>
          <w:color w:val="000000"/>
          <w:shd w:val="clear" w:color="auto" w:fill="FFFFFF"/>
        </w:rPr>
      </w:pPr>
      <w:ins w:id="851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516" w:author="Unknown"/>
          <w:rFonts w:ascii="Consolas" w:hAnsi="Consolas" w:cs="Consolas"/>
          <w:color w:val="212529"/>
          <w:sz w:val="16"/>
          <w:szCs w:val="16"/>
        </w:rPr>
      </w:pPr>
      <w:ins w:id="851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567DC5" w:rsidRDefault="003C5A45" w:rsidP="00567DC5">
      <w:pPr>
        <w:shd w:val="clear" w:color="auto" w:fill="FFFFFF"/>
        <w:jc w:val="right"/>
        <w:rPr>
          <w:ins w:id="8518" w:author="Unknown"/>
          <w:rFonts w:ascii="Segoe UI" w:hAnsi="Segoe UI" w:cs="Segoe UI"/>
          <w:color w:val="212529"/>
          <w:sz w:val="18"/>
          <w:szCs w:val="18"/>
        </w:rPr>
      </w:pPr>
      <w:ins w:id="8519" w:author="Unknown">
        <w:r>
          <w:rPr>
            <w:rFonts w:ascii="Segoe UI" w:hAnsi="Segoe UI" w:cs="Segoe UI"/>
            <w:color w:val="212529"/>
            <w:sz w:val="18"/>
            <w:szCs w:val="18"/>
          </w:rPr>
          <w:fldChar w:fldCharType="begin"/>
        </w:r>
        <w:r w:rsidR="00567DC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567DC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567DC5" w:rsidRDefault="00567DC5" w:rsidP="00567DC5">
      <w:pPr>
        <w:pStyle w:val="HTMLPreformatted"/>
        <w:shd w:val="clear" w:color="auto" w:fill="FFFFFF"/>
        <w:rPr>
          <w:ins w:id="8520" w:author="Unknown"/>
          <w:rStyle w:val="HTMLCode"/>
          <w:rFonts w:ascii="Consolas" w:hAnsi="Consolas" w:cs="Consolas"/>
          <w:color w:val="000000"/>
          <w:shd w:val="clear" w:color="auto" w:fill="FFFFFF"/>
        </w:rPr>
      </w:pPr>
      <w:ins w:id="852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567DC5" w:rsidRDefault="00567DC5" w:rsidP="00567DC5">
      <w:pPr>
        <w:pStyle w:val="HTMLPreformatted"/>
        <w:shd w:val="clear" w:color="auto" w:fill="FFFFFF"/>
        <w:rPr>
          <w:ins w:id="8522" w:author="Unknown"/>
          <w:rStyle w:val="HTMLCode"/>
          <w:rFonts w:ascii="Consolas" w:hAnsi="Consolas" w:cs="Consolas"/>
          <w:color w:val="000000"/>
          <w:shd w:val="clear" w:color="auto" w:fill="FFFFFF"/>
        </w:rPr>
      </w:pPr>
      <w:ins w:id="852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System.IO;</w:t>
        </w:r>
      </w:ins>
    </w:p>
    <w:p w:rsidR="00567DC5" w:rsidRDefault="00567DC5" w:rsidP="00567DC5">
      <w:pPr>
        <w:pStyle w:val="HTMLPreformatted"/>
        <w:shd w:val="clear" w:color="auto" w:fill="FFFFFF"/>
        <w:rPr>
          <w:ins w:id="8524" w:author="Unknown"/>
          <w:rStyle w:val="HTMLCode"/>
          <w:rFonts w:ascii="Consolas" w:hAnsi="Consolas" w:cs="Consolas"/>
          <w:color w:val="000000"/>
          <w:shd w:val="clear" w:color="auto" w:fill="FFFFFF"/>
        </w:rPr>
      </w:pPr>
      <w:ins w:id="852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567DC5" w:rsidRDefault="00567DC5" w:rsidP="00567DC5">
      <w:pPr>
        <w:pStyle w:val="HTMLPreformatted"/>
        <w:shd w:val="clear" w:color="auto" w:fill="FFFFFF"/>
        <w:rPr>
          <w:ins w:id="8526" w:author="Unknown"/>
          <w:rStyle w:val="HTMLCode"/>
          <w:rFonts w:ascii="Consolas" w:hAnsi="Consolas" w:cs="Consolas"/>
          <w:color w:val="000000"/>
          <w:shd w:val="clear" w:color="auto" w:fill="FFFFFF"/>
        </w:rPr>
      </w:pPr>
      <w:ins w:id="8527"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Microsoft.Win32;</w:t>
        </w:r>
      </w:ins>
    </w:p>
    <w:p w:rsidR="00567DC5" w:rsidRDefault="00567DC5" w:rsidP="00567DC5">
      <w:pPr>
        <w:pStyle w:val="HTMLPreformatted"/>
        <w:shd w:val="clear" w:color="auto" w:fill="FFFFFF"/>
        <w:rPr>
          <w:ins w:id="8528" w:author="Unknown"/>
          <w:rStyle w:val="HTMLCode"/>
          <w:rFonts w:ascii="Consolas" w:hAnsi="Consolas" w:cs="Consolas"/>
          <w:color w:val="000000"/>
          <w:shd w:val="clear" w:color="auto" w:fill="FFFFFF"/>
        </w:rPr>
      </w:pPr>
    </w:p>
    <w:p w:rsidR="00567DC5" w:rsidRDefault="00567DC5" w:rsidP="00567DC5">
      <w:pPr>
        <w:pStyle w:val="HTMLPreformatted"/>
        <w:shd w:val="clear" w:color="auto" w:fill="FFFFFF"/>
        <w:rPr>
          <w:ins w:id="8529" w:author="Unknown"/>
          <w:rStyle w:val="HTMLCode"/>
          <w:rFonts w:ascii="Consolas" w:hAnsi="Consolas" w:cs="Consolas"/>
          <w:color w:val="000000"/>
          <w:shd w:val="clear" w:color="auto" w:fill="FFFFFF"/>
        </w:rPr>
      </w:pPr>
      <w:ins w:id="8530"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WpfTutorialSamples.Dialogs</w:t>
        </w:r>
      </w:ins>
    </w:p>
    <w:p w:rsidR="00567DC5" w:rsidRDefault="00567DC5" w:rsidP="00567DC5">
      <w:pPr>
        <w:pStyle w:val="HTMLPreformatted"/>
        <w:shd w:val="clear" w:color="auto" w:fill="FFFFFF"/>
        <w:rPr>
          <w:ins w:id="8531" w:author="Unknown"/>
          <w:rStyle w:val="HTMLCode"/>
          <w:rFonts w:ascii="Consolas" w:hAnsi="Consolas" w:cs="Consolas"/>
          <w:color w:val="000000"/>
          <w:shd w:val="clear" w:color="auto" w:fill="FFFFFF"/>
        </w:rPr>
      </w:pPr>
      <w:ins w:id="8532" w:author="Unknown">
        <w:r>
          <w:rPr>
            <w:rStyle w:val="HTMLCode"/>
            <w:rFonts w:ascii="Consolas" w:hAnsi="Consolas" w:cs="Consolas"/>
            <w:color w:val="000000"/>
            <w:shd w:val="clear" w:color="auto" w:fill="FFFFFF"/>
          </w:rPr>
          <w:t>{</w:t>
        </w:r>
      </w:ins>
    </w:p>
    <w:p w:rsidR="00567DC5" w:rsidRDefault="00567DC5" w:rsidP="00567DC5">
      <w:pPr>
        <w:pStyle w:val="HTMLPreformatted"/>
        <w:shd w:val="clear" w:color="auto" w:fill="FFFFFF"/>
        <w:rPr>
          <w:ins w:id="8533" w:author="Unknown"/>
          <w:rStyle w:val="HTMLCode"/>
          <w:rFonts w:ascii="Consolas" w:hAnsi="Consolas" w:cs="Consolas"/>
          <w:color w:val="000000"/>
          <w:shd w:val="clear" w:color="auto" w:fill="FFFFFF"/>
        </w:rPr>
      </w:pPr>
      <w:ins w:id="8534"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OpenFileDialogSample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567DC5" w:rsidRDefault="00567DC5" w:rsidP="00567DC5">
      <w:pPr>
        <w:pStyle w:val="HTMLPreformatted"/>
        <w:shd w:val="clear" w:color="auto" w:fill="FFFFFF"/>
        <w:rPr>
          <w:ins w:id="8535" w:author="Unknown"/>
          <w:rStyle w:val="HTMLCode"/>
          <w:rFonts w:ascii="Consolas" w:hAnsi="Consolas" w:cs="Consolas"/>
          <w:color w:val="000000"/>
          <w:shd w:val="clear" w:color="auto" w:fill="FFFFFF"/>
        </w:rPr>
      </w:pPr>
      <w:ins w:id="8536" w:author="Unknown">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537" w:author="Unknown"/>
          <w:rStyle w:val="HTMLCode"/>
          <w:rFonts w:ascii="Consolas" w:hAnsi="Consolas" w:cs="Consolas"/>
          <w:color w:val="000000"/>
          <w:shd w:val="clear" w:color="auto" w:fill="FFFFFF"/>
        </w:rPr>
      </w:pPr>
      <w:ins w:id="85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OpenFileDialogSample</w:t>
        </w:r>
        <w:r>
          <w:rPr>
            <w:rStyle w:val="hljs-function"/>
            <w:rFonts w:ascii="Consolas" w:hAnsi="Consolas" w:cs="Consolas"/>
            <w:color w:val="000000"/>
            <w:shd w:val="clear" w:color="auto" w:fill="FFFFFF"/>
          </w:rPr>
          <w:t>()</w:t>
        </w:r>
      </w:ins>
    </w:p>
    <w:p w:rsidR="00567DC5" w:rsidRDefault="00567DC5" w:rsidP="00567DC5">
      <w:pPr>
        <w:pStyle w:val="HTMLPreformatted"/>
        <w:shd w:val="clear" w:color="auto" w:fill="FFFFFF"/>
        <w:rPr>
          <w:ins w:id="8539" w:author="Unknown"/>
          <w:rStyle w:val="HTMLCode"/>
          <w:rFonts w:ascii="Consolas" w:hAnsi="Consolas" w:cs="Consolas"/>
          <w:color w:val="000000"/>
          <w:shd w:val="clear" w:color="auto" w:fill="FFFFFF"/>
        </w:rPr>
      </w:pPr>
      <w:ins w:id="85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541" w:author="Unknown"/>
          <w:rStyle w:val="HTMLCode"/>
          <w:rFonts w:ascii="Consolas" w:hAnsi="Consolas" w:cs="Consolas"/>
          <w:color w:val="000000"/>
          <w:shd w:val="clear" w:color="auto" w:fill="FFFFFF"/>
        </w:rPr>
      </w:pPr>
      <w:ins w:id="85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567DC5" w:rsidRDefault="00567DC5" w:rsidP="00567DC5">
      <w:pPr>
        <w:pStyle w:val="HTMLPreformatted"/>
        <w:shd w:val="clear" w:color="auto" w:fill="FFFFFF"/>
        <w:rPr>
          <w:ins w:id="8543" w:author="Unknown"/>
          <w:rStyle w:val="HTMLCode"/>
          <w:rFonts w:ascii="Consolas" w:hAnsi="Consolas" w:cs="Consolas"/>
          <w:color w:val="000000"/>
          <w:shd w:val="clear" w:color="auto" w:fill="FFFFFF"/>
        </w:rPr>
      </w:pPr>
      <w:ins w:id="85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545" w:author="Unknown"/>
          <w:rStyle w:val="HTMLCode"/>
          <w:rFonts w:ascii="Consolas" w:hAnsi="Consolas" w:cs="Consolas"/>
          <w:color w:val="000000"/>
          <w:shd w:val="clear" w:color="auto" w:fill="FFFFFF"/>
        </w:rPr>
      </w:pPr>
    </w:p>
    <w:p w:rsidR="00567DC5" w:rsidRDefault="00567DC5" w:rsidP="00567DC5">
      <w:pPr>
        <w:pStyle w:val="HTMLPreformatted"/>
        <w:shd w:val="clear" w:color="auto" w:fill="FFFFFF"/>
        <w:rPr>
          <w:ins w:id="8546" w:author="Unknown"/>
          <w:rStyle w:val="HTMLCode"/>
          <w:rFonts w:ascii="Consolas" w:hAnsi="Consolas" w:cs="Consolas"/>
          <w:color w:val="000000"/>
          <w:shd w:val="clear" w:color="auto" w:fill="FFFFFF"/>
        </w:rPr>
      </w:pPr>
      <w:ins w:id="85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btnOpenFile_Click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567DC5" w:rsidRDefault="00567DC5" w:rsidP="00567DC5">
      <w:pPr>
        <w:pStyle w:val="HTMLPreformatted"/>
        <w:shd w:val="clear" w:color="auto" w:fill="FFFFFF"/>
        <w:rPr>
          <w:ins w:id="8548" w:author="Unknown"/>
          <w:rStyle w:val="HTMLCode"/>
          <w:rFonts w:ascii="Consolas" w:hAnsi="Consolas" w:cs="Consolas"/>
          <w:color w:val="000000"/>
          <w:shd w:val="clear" w:color="auto" w:fill="FFFFFF"/>
        </w:rPr>
      </w:pPr>
      <w:ins w:id="85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550" w:author="Unknown"/>
          <w:rStyle w:val="HTMLCode"/>
          <w:rFonts w:ascii="Consolas" w:hAnsi="Consolas" w:cs="Consolas"/>
          <w:color w:val="000000"/>
          <w:shd w:val="clear" w:color="auto" w:fill="FFFFFF"/>
        </w:rPr>
      </w:pPr>
      <w:ins w:id="85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OpenFileDialog openFileDialog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OpenFileDialog();</w:t>
        </w:r>
      </w:ins>
    </w:p>
    <w:p w:rsidR="00567DC5" w:rsidRDefault="00567DC5" w:rsidP="00567DC5">
      <w:pPr>
        <w:pStyle w:val="HTMLPreformatted"/>
        <w:shd w:val="clear" w:color="auto" w:fill="FFFFFF"/>
        <w:rPr>
          <w:ins w:id="8552" w:author="Unknown"/>
          <w:rStyle w:val="HTMLCode"/>
          <w:rFonts w:ascii="Consolas" w:hAnsi="Consolas" w:cs="Consolas"/>
          <w:color w:val="000000"/>
          <w:shd w:val="clear" w:color="auto" w:fill="FFFFFF"/>
        </w:rPr>
      </w:pPr>
      <w:ins w:id="85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(openFileDialog.ShowDialog()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567DC5" w:rsidRDefault="00567DC5" w:rsidP="00567DC5">
      <w:pPr>
        <w:pStyle w:val="HTMLPreformatted"/>
        <w:shd w:val="clear" w:color="auto" w:fill="FFFFFF"/>
        <w:rPr>
          <w:ins w:id="8554" w:author="Unknown"/>
          <w:rStyle w:val="HTMLCode"/>
          <w:rFonts w:ascii="Consolas" w:hAnsi="Consolas" w:cs="Consolas"/>
          <w:color w:val="000000"/>
          <w:shd w:val="clear" w:color="auto" w:fill="FFFFFF"/>
        </w:rPr>
      </w:pPr>
      <w:ins w:id="85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txtEditor.Text = File.ReadAllText(openFileDialog.FileName);</w:t>
        </w:r>
      </w:ins>
    </w:p>
    <w:p w:rsidR="00567DC5" w:rsidRDefault="00567DC5" w:rsidP="00567DC5">
      <w:pPr>
        <w:pStyle w:val="HTMLPreformatted"/>
        <w:shd w:val="clear" w:color="auto" w:fill="FFFFFF"/>
        <w:rPr>
          <w:ins w:id="8556" w:author="Unknown"/>
          <w:rStyle w:val="HTMLCode"/>
          <w:rFonts w:ascii="Consolas" w:hAnsi="Consolas" w:cs="Consolas"/>
          <w:color w:val="000000"/>
          <w:shd w:val="clear" w:color="auto" w:fill="FFFFFF"/>
        </w:rPr>
      </w:pPr>
      <w:ins w:id="85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558" w:author="Unknown"/>
          <w:rStyle w:val="HTMLCode"/>
          <w:rFonts w:ascii="Consolas" w:hAnsi="Consolas" w:cs="Consolas"/>
          <w:color w:val="000000"/>
          <w:shd w:val="clear" w:color="auto" w:fill="FFFFFF"/>
        </w:rPr>
      </w:pPr>
      <w:ins w:id="8559" w:author="Unknown">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560" w:author="Unknown"/>
          <w:rFonts w:ascii="Consolas" w:hAnsi="Consolas" w:cs="Consolas"/>
          <w:color w:val="212529"/>
          <w:sz w:val="16"/>
          <w:szCs w:val="16"/>
        </w:rPr>
      </w:pPr>
      <w:ins w:id="8561" w:author="Unknown">
        <w:r>
          <w:rPr>
            <w:rStyle w:val="HTMLCode"/>
            <w:rFonts w:ascii="Consolas" w:hAnsi="Consolas" w:cs="Consolas"/>
            <w:color w:val="000000"/>
            <w:shd w:val="clear" w:color="auto" w:fill="FFFFFF"/>
          </w:rPr>
          <w:t>}</w:t>
        </w:r>
      </w:ins>
    </w:p>
    <w:p w:rsidR="00567DC5" w:rsidRDefault="00567DC5" w:rsidP="00567DC5">
      <w:pPr>
        <w:rPr>
          <w:ins w:id="8562" w:author="Unknown"/>
          <w:rFonts w:ascii="Times New Roman" w:hAnsi="Times New Roman" w:cs="Times New Roman"/>
          <w:sz w:val="24"/>
          <w:szCs w:val="24"/>
        </w:rPr>
      </w:pPr>
      <w:r>
        <w:rPr>
          <w:noProof/>
        </w:rPr>
        <w:drawing>
          <wp:inline distT="0" distB="0" distL="0" distR="0">
            <wp:extent cx="2860040" cy="2860040"/>
            <wp:effectExtent l="19050" t="0" r="0" b="0"/>
            <wp:docPr id="104" name="aelm762" descr="https://www.wpf-tutorial.com/Images/ArticleImages/1/chapters/dialogs/openfiledialog_simple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62" descr="https://www.wpf-tutorial.com/Images/ArticleImages/1/chapters/dialogs/openfiledialog_simple_app.png"/>
                    <pic:cNvPicPr>
                      <a:picLocks noChangeAspect="1" noChangeArrowheads="1"/>
                    </pic:cNvPicPr>
                  </pic:nvPicPr>
                  <pic:blipFill>
                    <a:blip r:embed="rId22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567DC5" w:rsidRDefault="00567DC5" w:rsidP="00567DC5">
      <w:pPr>
        <w:pStyle w:val="NormalWeb"/>
        <w:shd w:val="clear" w:color="auto" w:fill="FFFFFF"/>
        <w:spacing w:before="288" w:beforeAutospacing="0" w:after="288" w:afterAutospacing="0"/>
        <w:rPr>
          <w:ins w:id="8563" w:author="Unknown"/>
          <w:rFonts w:ascii="Segoe UI" w:hAnsi="Segoe UI" w:cs="Segoe UI"/>
          <w:color w:val="212529"/>
          <w:sz w:val="18"/>
          <w:szCs w:val="18"/>
        </w:rPr>
      </w:pPr>
      <w:ins w:id="8564" w:author="Unknown">
        <w:r>
          <w:rPr>
            <w:rFonts w:ascii="Segoe UI" w:hAnsi="Segoe UI" w:cs="Segoe UI"/>
            <w:color w:val="212529"/>
            <w:sz w:val="18"/>
            <w:szCs w:val="18"/>
          </w:rPr>
          <w:lastRenderedPageBreak/>
          <w:t>Once you click the Open file button, the OpenFileDialog will be instantiated and shown. Depending on which version of Windows you're using and the theme selected, it will look something like this:</w:t>
        </w:r>
      </w:ins>
    </w:p>
    <w:p w:rsidR="00567DC5" w:rsidRDefault="00567DC5" w:rsidP="00567DC5">
      <w:pPr>
        <w:rPr>
          <w:ins w:id="8565" w:author="Unknown"/>
          <w:rFonts w:ascii="Times New Roman" w:hAnsi="Times New Roman" w:cs="Times New Roman"/>
          <w:sz w:val="24"/>
          <w:szCs w:val="24"/>
        </w:rPr>
      </w:pPr>
      <w:r>
        <w:rPr>
          <w:noProof/>
        </w:rPr>
        <w:drawing>
          <wp:inline distT="0" distB="0" distL="0" distR="0">
            <wp:extent cx="5954395" cy="4133215"/>
            <wp:effectExtent l="19050" t="0" r="8255" b="0"/>
            <wp:docPr id="103" name="aelm764" descr="https://www.wpf-tutorial.com/Images/ArticleImages/1/chapters/dialogs/openfiledialog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64" descr="https://www.wpf-tutorial.com/Images/ArticleImages/1/chapters/dialogs/openfiledialog_simple.png"/>
                    <pic:cNvPicPr>
                      <a:picLocks noChangeAspect="1" noChangeArrowheads="1"/>
                    </pic:cNvPicPr>
                  </pic:nvPicPr>
                  <pic:blipFill>
                    <a:blip r:embed="rId227"/>
                    <a:srcRect/>
                    <a:stretch>
                      <a:fillRect/>
                    </a:stretch>
                  </pic:blipFill>
                  <pic:spPr bwMode="auto">
                    <a:xfrm>
                      <a:off x="0" y="0"/>
                      <a:ext cx="5954395" cy="4133215"/>
                    </a:xfrm>
                    <a:prstGeom prst="rect">
                      <a:avLst/>
                    </a:prstGeom>
                    <a:noFill/>
                    <a:ln w="9525">
                      <a:noFill/>
                      <a:miter lim="800000"/>
                      <a:headEnd/>
                      <a:tailEnd/>
                    </a:ln>
                  </pic:spPr>
                </pic:pic>
              </a:graphicData>
            </a:graphic>
          </wp:inline>
        </w:drawing>
      </w:r>
    </w:p>
    <w:p w:rsidR="00567DC5" w:rsidRDefault="00567DC5" w:rsidP="00567DC5">
      <w:pPr>
        <w:pStyle w:val="NormalWeb"/>
        <w:shd w:val="clear" w:color="auto" w:fill="FFFFFF"/>
        <w:spacing w:before="288" w:beforeAutospacing="0" w:after="288" w:afterAutospacing="0"/>
        <w:rPr>
          <w:ins w:id="8566" w:author="Unknown"/>
          <w:rFonts w:ascii="Segoe UI" w:hAnsi="Segoe UI" w:cs="Segoe UI"/>
          <w:color w:val="212529"/>
          <w:sz w:val="18"/>
          <w:szCs w:val="18"/>
        </w:rPr>
      </w:pPr>
      <w:ins w:id="8567" w:author="Unknown">
        <w:r>
          <w:rPr>
            <w:rFonts w:ascii="Segoe UI" w:hAnsi="Segoe UI" w:cs="Segoe UI"/>
            <w:color w:val="212529"/>
            <w:sz w:val="18"/>
            <w:szCs w:val="18"/>
          </w:rPr>
          <w:t>The ShowDialog() will return a nullable boolean value, meaning that it can be either false, true or null. If the user selects a file and presses "Open", the result is True, and in that case, we try to load the file into the TextBox control. We get the complete path of the selected file by using the </w:t>
        </w:r>
        <w:r>
          <w:rPr>
            <w:rStyle w:val="Strong"/>
            <w:rFonts w:ascii="Segoe UI" w:hAnsi="Segoe UI" w:cs="Segoe UI"/>
            <w:color w:val="212529"/>
            <w:sz w:val="18"/>
            <w:szCs w:val="18"/>
          </w:rPr>
          <w:t>FileName</w:t>
        </w:r>
        <w:r>
          <w:rPr>
            <w:rFonts w:ascii="Segoe UI" w:hAnsi="Segoe UI" w:cs="Segoe UI"/>
            <w:color w:val="212529"/>
            <w:sz w:val="18"/>
            <w:szCs w:val="18"/>
          </w:rPr>
          <w:t> property of the OpenFileDialog.</w:t>
        </w:r>
      </w:ins>
    </w:p>
    <w:p w:rsidR="00567DC5" w:rsidRDefault="00567DC5" w:rsidP="00567DC5">
      <w:pPr>
        <w:pStyle w:val="Heading2"/>
        <w:shd w:val="clear" w:color="auto" w:fill="FFFFFF"/>
        <w:spacing w:before="0"/>
        <w:rPr>
          <w:ins w:id="8568" w:author="Unknown"/>
          <w:rFonts w:ascii="Segoe UI" w:hAnsi="Segoe UI" w:cs="Segoe UI"/>
          <w:b w:val="0"/>
          <w:bCs w:val="0"/>
          <w:color w:val="33393E"/>
          <w:sz w:val="36"/>
          <w:szCs w:val="36"/>
        </w:rPr>
      </w:pPr>
      <w:ins w:id="8569" w:author="Unknown">
        <w:r>
          <w:rPr>
            <w:rFonts w:ascii="Segoe UI" w:hAnsi="Segoe UI" w:cs="Segoe UI"/>
            <w:b w:val="0"/>
            <w:bCs w:val="0"/>
            <w:color w:val="33393E"/>
          </w:rPr>
          <w:t>Filter</w:t>
        </w:r>
      </w:ins>
    </w:p>
    <w:p w:rsidR="00567DC5" w:rsidRDefault="00567DC5" w:rsidP="00567DC5">
      <w:pPr>
        <w:pStyle w:val="NormalWeb"/>
        <w:shd w:val="clear" w:color="auto" w:fill="FFFFFF"/>
        <w:spacing w:before="288" w:beforeAutospacing="0" w:after="288" w:afterAutospacing="0"/>
        <w:rPr>
          <w:ins w:id="8570" w:author="Unknown"/>
          <w:rFonts w:ascii="Segoe UI" w:hAnsi="Segoe UI" w:cs="Segoe UI"/>
          <w:color w:val="212529"/>
          <w:sz w:val="18"/>
          <w:szCs w:val="18"/>
        </w:rPr>
      </w:pPr>
      <w:ins w:id="8571" w:author="Unknown">
        <w:r>
          <w:rPr>
            <w:rFonts w:ascii="Segoe UI" w:hAnsi="Segoe UI" w:cs="Segoe UI"/>
            <w:color w:val="212529"/>
            <w:sz w:val="18"/>
            <w:szCs w:val="18"/>
          </w:rPr>
          <w:t>Normally when you want your user to open a file in your application, you want to limit it to one or a couple of file types. For instance, Word mostly opens Word file (with the extension .doc or .docx) and Notepad mostly open text files (with the extension .txt).</w:t>
        </w:r>
      </w:ins>
    </w:p>
    <w:p w:rsidR="00567DC5" w:rsidRDefault="00567DC5" w:rsidP="00567DC5">
      <w:pPr>
        <w:pStyle w:val="NormalWeb"/>
        <w:shd w:val="clear" w:color="auto" w:fill="FFFFFF"/>
        <w:spacing w:before="288" w:beforeAutospacing="0" w:after="288" w:afterAutospacing="0"/>
        <w:rPr>
          <w:ins w:id="8572" w:author="Unknown"/>
          <w:rFonts w:ascii="Segoe UI" w:hAnsi="Segoe UI" w:cs="Segoe UI"/>
          <w:color w:val="212529"/>
          <w:sz w:val="18"/>
          <w:szCs w:val="18"/>
        </w:rPr>
      </w:pPr>
      <w:ins w:id="8573" w:author="Unknown">
        <w:r>
          <w:rPr>
            <w:rFonts w:ascii="Segoe UI" w:hAnsi="Segoe UI" w:cs="Segoe UI"/>
            <w:color w:val="212529"/>
            <w:sz w:val="18"/>
            <w:szCs w:val="18"/>
          </w:rPr>
          <w:t>You can specify a filter for your OpenFileDialog to indicate to the user which types of file they should be opening in your application, as well as limiting the files shown for a better overview. This is done with the Filter property, which we can add to the above example, right after initializing the dialog, like this:</w:t>
        </w:r>
      </w:ins>
    </w:p>
    <w:p w:rsidR="00567DC5" w:rsidRDefault="00567DC5" w:rsidP="00567DC5">
      <w:pPr>
        <w:pStyle w:val="HTMLPreformatted"/>
        <w:shd w:val="clear" w:color="auto" w:fill="FFFFFF"/>
        <w:rPr>
          <w:ins w:id="8574" w:author="Unknown"/>
          <w:rFonts w:ascii="Consolas" w:hAnsi="Consolas" w:cs="Consolas"/>
          <w:color w:val="212529"/>
          <w:sz w:val="16"/>
          <w:szCs w:val="16"/>
        </w:rPr>
      </w:pPr>
      <w:ins w:id="8575" w:author="Unknown">
        <w:r>
          <w:rPr>
            <w:rStyle w:val="HTMLCode"/>
            <w:rFonts w:ascii="Consolas" w:hAnsi="Consolas" w:cs="Consolas"/>
            <w:color w:val="000000"/>
            <w:shd w:val="clear" w:color="auto" w:fill="FFFFFF"/>
          </w:rPr>
          <w:t xml:space="preserve">openFileDialog.Filter = </w:t>
        </w:r>
        <w:r>
          <w:rPr>
            <w:rStyle w:val="hljs-string"/>
            <w:rFonts w:ascii="Consolas" w:hAnsi="Consolas" w:cs="Consolas"/>
            <w:color w:val="A31515"/>
            <w:shd w:val="clear" w:color="auto" w:fill="FFFFFF"/>
          </w:rPr>
          <w:t>"Text files (*.txt)|*.txt|All files (*.*)|*.*"</w:t>
        </w:r>
        <w:r>
          <w:rPr>
            <w:rStyle w:val="HTMLCode"/>
            <w:rFonts w:ascii="Consolas" w:hAnsi="Consolas" w:cs="Consolas"/>
            <w:color w:val="000000"/>
            <w:shd w:val="clear" w:color="auto" w:fill="FFFFFF"/>
          </w:rPr>
          <w:t>;</w:t>
        </w:r>
      </w:ins>
    </w:p>
    <w:p w:rsidR="00567DC5" w:rsidRDefault="00567DC5" w:rsidP="00567DC5">
      <w:pPr>
        <w:pStyle w:val="NormalWeb"/>
        <w:shd w:val="clear" w:color="auto" w:fill="FFFFFF"/>
        <w:spacing w:before="288" w:beforeAutospacing="0" w:after="288" w:afterAutospacing="0"/>
        <w:rPr>
          <w:ins w:id="8576" w:author="Unknown"/>
          <w:rFonts w:ascii="Segoe UI" w:hAnsi="Segoe UI" w:cs="Segoe UI"/>
          <w:color w:val="212529"/>
          <w:sz w:val="18"/>
          <w:szCs w:val="18"/>
        </w:rPr>
      </w:pPr>
      <w:ins w:id="8577" w:author="Unknown">
        <w:r>
          <w:rPr>
            <w:rFonts w:ascii="Segoe UI" w:hAnsi="Segoe UI" w:cs="Segoe UI"/>
            <w:color w:val="212529"/>
            <w:sz w:val="18"/>
            <w:szCs w:val="18"/>
          </w:rPr>
          <w:t>Here's the result:</w:t>
        </w:r>
      </w:ins>
    </w:p>
    <w:p w:rsidR="00567DC5" w:rsidRDefault="00567DC5" w:rsidP="00567DC5">
      <w:pPr>
        <w:rPr>
          <w:ins w:id="8578" w:author="Unknown"/>
          <w:rFonts w:ascii="Times New Roman" w:hAnsi="Times New Roman" w:cs="Times New Roman"/>
          <w:sz w:val="24"/>
          <w:szCs w:val="24"/>
        </w:rPr>
      </w:pPr>
      <w:r>
        <w:rPr>
          <w:noProof/>
        </w:rPr>
        <w:lastRenderedPageBreak/>
        <w:drawing>
          <wp:inline distT="0" distB="0" distL="0" distR="0">
            <wp:extent cx="5954395" cy="4133215"/>
            <wp:effectExtent l="19050" t="0" r="8255" b="0"/>
            <wp:docPr id="102" name="aelm771" descr="https://www.wpf-tutorial.com/Images/ArticleImages/1/chapters/dialogs/openfiledialog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71" descr="https://www.wpf-tutorial.com/Images/ArticleImages/1/chapters/dialogs/openfiledialog_filter.png"/>
                    <pic:cNvPicPr>
                      <a:picLocks noChangeAspect="1" noChangeArrowheads="1"/>
                    </pic:cNvPicPr>
                  </pic:nvPicPr>
                  <pic:blipFill>
                    <a:blip r:embed="rId228"/>
                    <a:srcRect/>
                    <a:stretch>
                      <a:fillRect/>
                    </a:stretch>
                  </pic:blipFill>
                  <pic:spPr bwMode="auto">
                    <a:xfrm>
                      <a:off x="0" y="0"/>
                      <a:ext cx="5954395" cy="4133215"/>
                    </a:xfrm>
                    <a:prstGeom prst="rect">
                      <a:avLst/>
                    </a:prstGeom>
                    <a:noFill/>
                    <a:ln w="9525">
                      <a:noFill/>
                      <a:miter lim="800000"/>
                      <a:headEnd/>
                      <a:tailEnd/>
                    </a:ln>
                  </pic:spPr>
                </pic:pic>
              </a:graphicData>
            </a:graphic>
          </wp:inline>
        </w:drawing>
      </w:r>
    </w:p>
    <w:p w:rsidR="00567DC5" w:rsidRDefault="00567DC5" w:rsidP="00567DC5">
      <w:pPr>
        <w:pStyle w:val="NormalWeb"/>
        <w:shd w:val="clear" w:color="auto" w:fill="FFFFFF"/>
        <w:spacing w:before="288" w:beforeAutospacing="0" w:after="288" w:afterAutospacing="0"/>
        <w:rPr>
          <w:ins w:id="8579" w:author="Unknown"/>
          <w:rFonts w:ascii="Segoe UI" w:hAnsi="Segoe UI" w:cs="Segoe UI"/>
          <w:color w:val="212529"/>
          <w:sz w:val="18"/>
          <w:szCs w:val="18"/>
        </w:rPr>
      </w:pPr>
      <w:ins w:id="8580" w:author="Unknown">
        <w:r>
          <w:rPr>
            <w:rFonts w:ascii="Segoe UI" w:hAnsi="Segoe UI" w:cs="Segoe UI"/>
            <w:color w:val="212529"/>
            <w:sz w:val="18"/>
            <w:szCs w:val="18"/>
          </w:rPr>
          <w:t>Notice how the dialog now has a combo box for selecting the file types, and that the files shown are limited to ones with the extension(s) specified by the selected file type.</w:t>
        </w:r>
      </w:ins>
    </w:p>
    <w:p w:rsidR="00567DC5" w:rsidRDefault="00567DC5" w:rsidP="00567DC5">
      <w:pPr>
        <w:pStyle w:val="NormalWeb"/>
        <w:shd w:val="clear" w:color="auto" w:fill="FFFFFF"/>
        <w:spacing w:before="288" w:beforeAutospacing="0" w:after="288" w:afterAutospacing="0"/>
        <w:rPr>
          <w:ins w:id="8581" w:author="Unknown"/>
          <w:rFonts w:ascii="Segoe UI" w:hAnsi="Segoe UI" w:cs="Segoe UI"/>
          <w:color w:val="212529"/>
          <w:sz w:val="18"/>
          <w:szCs w:val="18"/>
        </w:rPr>
      </w:pPr>
      <w:ins w:id="8582" w:author="Unknown">
        <w:r>
          <w:rPr>
            <w:rFonts w:ascii="Segoe UI" w:hAnsi="Segoe UI" w:cs="Segoe UI"/>
            <w:color w:val="212529"/>
            <w:sz w:val="18"/>
            <w:szCs w:val="18"/>
          </w:rPr>
          <w:t>The format for specifying the filter might look a bit strange at first sight, but it works by specifying a human-readable version of the desired file extension(s) and then one for the computer to easily parse, separated with a pipe (|) character. If you want more than one file type, as we do in the above example, each set of information are also separated with a pipe character.</w:t>
        </w:r>
      </w:ins>
    </w:p>
    <w:p w:rsidR="00567DC5" w:rsidRDefault="00567DC5" w:rsidP="00567DC5">
      <w:pPr>
        <w:pStyle w:val="NormalWeb"/>
        <w:shd w:val="clear" w:color="auto" w:fill="FFFFFF"/>
        <w:spacing w:before="288" w:beforeAutospacing="0" w:after="288" w:afterAutospacing="0"/>
        <w:rPr>
          <w:ins w:id="8583" w:author="Unknown"/>
          <w:rFonts w:ascii="Segoe UI" w:hAnsi="Segoe UI" w:cs="Segoe UI"/>
          <w:color w:val="212529"/>
          <w:sz w:val="18"/>
          <w:szCs w:val="18"/>
        </w:rPr>
      </w:pPr>
      <w:ins w:id="8584" w:author="Unknown">
        <w:r>
          <w:rPr>
            <w:rFonts w:ascii="Segoe UI" w:hAnsi="Segoe UI" w:cs="Segoe UI"/>
            <w:color w:val="212529"/>
            <w:sz w:val="18"/>
            <w:szCs w:val="18"/>
          </w:rPr>
          <w:t>So to sum up, the following part means that we want the file type to be named "Text files (*.txt)" (the extension in the parenthesis is a courtesy to the user, so they know which extension(s) are included) and the second part tells the dialog to show files with a .txt extension:</w:t>
        </w:r>
      </w:ins>
    </w:p>
    <w:p w:rsidR="00567DC5" w:rsidRDefault="00567DC5" w:rsidP="00567DC5">
      <w:pPr>
        <w:pStyle w:val="HTMLPreformatted"/>
        <w:shd w:val="clear" w:color="auto" w:fill="FFFFFF"/>
        <w:rPr>
          <w:ins w:id="8585" w:author="Unknown"/>
          <w:rFonts w:ascii="Consolas" w:hAnsi="Consolas" w:cs="Consolas"/>
          <w:color w:val="212529"/>
          <w:sz w:val="16"/>
          <w:szCs w:val="16"/>
        </w:rPr>
      </w:pPr>
      <w:ins w:id="8586" w:author="Unknown">
        <w:r>
          <w:rPr>
            <w:rStyle w:val="HTMLCode"/>
            <w:rFonts w:ascii="Consolas" w:hAnsi="Consolas" w:cs="Consolas"/>
            <w:color w:val="000000"/>
            <w:shd w:val="clear" w:color="auto" w:fill="FFFFFF"/>
          </w:rPr>
          <w:t>Text files (*.txt)|*.txt</w:t>
        </w:r>
      </w:ins>
    </w:p>
    <w:p w:rsidR="00567DC5" w:rsidRDefault="00567DC5" w:rsidP="00567DC5">
      <w:pPr>
        <w:pStyle w:val="NormalWeb"/>
        <w:shd w:val="clear" w:color="auto" w:fill="FFFFFF"/>
        <w:spacing w:before="288" w:beforeAutospacing="0" w:after="288" w:afterAutospacing="0"/>
        <w:rPr>
          <w:ins w:id="8587" w:author="Unknown"/>
          <w:rFonts w:ascii="Segoe UI" w:hAnsi="Segoe UI" w:cs="Segoe UI"/>
          <w:color w:val="212529"/>
          <w:sz w:val="18"/>
          <w:szCs w:val="18"/>
        </w:rPr>
      </w:pPr>
      <w:ins w:id="8588" w:author="Unknown">
        <w:r>
          <w:rPr>
            <w:rFonts w:ascii="Segoe UI" w:hAnsi="Segoe UI" w:cs="Segoe UI"/>
            <w:color w:val="212529"/>
            <w:sz w:val="18"/>
            <w:szCs w:val="18"/>
          </w:rPr>
          <w:t>Each file type can of course have multiple extensions. For instance, image files could be specified as both JPEG and PNG files, like this:</w:t>
        </w:r>
      </w:ins>
    </w:p>
    <w:p w:rsidR="00567DC5" w:rsidRDefault="00567DC5" w:rsidP="00567DC5">
      <w:pPr>
        <w:pStyle w:val="HTMLPreformatted"/>
        <w:shd w:val="clear" w:color="auto" w:fill="FFFFFF"/>
        <w:rPr>
          <w:ins w:id="8589" w:author="Unknown"/>
          <w:rFonts w:ascii="Consolas" w:hAnsi="Consolas" w:cs="Consolas"/>
          <w:color w:val="212529"/>
          <w:sz w:val="16"/>
          <w:szCs w:val="16"/>
        </w:rPr>
      </w:pPr>
      <w:ins w:id="8590" w:author="Unknown">
        <w:r>
          <w:rPr>
            <w:rStyle w:val="HTMLCode"/>
            <w:rFonts w:ascii="Consolas" w:hAnsi="Consolas" w:cs="Consolas"/>
            <w:color w:val="000000"/>
            <w:shd w:val="clear" w:color="auto" w:fill="FFFFFF"/>
          </w:rPr>
          <w:t xml:space="preserve">openFileDialog.Filter = </w:t>
        </w:r>
        <w:r>
          <w:rPr>
            <w:rStyle w:val="hljs-string"/>
            <w:rFonts w:ascii="Consolas" w:hAnsi="Consolas" w:cs="Consolas"/>
            <w:color w:val="A31515"/>
            <w:shd w:val="clear" w:color="auto" w:fill="FFFFFF"/>
          </w:rPr>
          <w:t>"Image files (*.png;*.jpeg)|*.png;*.jpeg|All files (*.*)|*.*"</w:t>
        </w:r>
        <w:r>
          <w:rPr>
            <w:rStyle w:val="HTMLCode"/>
            <w:rFonts w:ascii="Consolas" w:hAnsi="Consolas" w:cs="Consolas"/>
            <w:color w:val="000000"/>
            <w:shd w:val="clear" w:color="auto" w:fill="FFFFFF"/>
          </w:rPr>
          <w:t>;</w:t>
        </w:r>
      </w:ins>
    </w:p>
    <w:p w:rsidR="00567DC5" w:rsidRDefault="00567DC5" w:rsidP="00567DC5">
      <w:pPr>
        <w:pStyle w:val="NormalWeb"/>
        <w:shd w:val="clear" w:color="auto" w:fill="FFFFFF"/>
        <w:spacing w:before="288" w:beforeAutospacing="0" w:after="288" w:afterAutospacing="0"/>
        <w:rPr>
          <w:ins w:id="8591" w:author="Unknown"/>
          <w:rFonts w:ascii="Segoe UI" w:hAnsi="Segoe UI" w:cs="Segoe UI"/>
          <w:color w:val="212529"/>
          <w:sz w:val="18"/>
          <w:szCs w:val="18"/>
        </w:rPr>
      </w:pPr>
      <w:ins w:id="8592" w:author="Unknown">
        <w:r>
          <w:rPr>
            <w:rFonts w:ascii="Segoe UI" w:hAnsi="Segoe UI" w:cs="Segoe UI"/>
            <w:color w:val="212529"/>
            <w:sz w:val="18"/>
            <w:szCs w:val="18"/>
          </w:rPr>
          <w:t>Simply separate each extension with a semicolon in the second part (the one for the computer) - in the first part, you can format it the way you want to, but most developers seem to use the same notation for both parts, as seen in the example above.</w:t>
        </w:r>
      </w:ins>
    </w:p>
    <w:p w:rsidR="00567DC5" w:rsidRDefault="00567DC5" w:rsidP="00567DC5">
      <w:pPr>
        <w:pStyle w:val="Heading2"/>
        <w:shd w:val="clear" w:color="auto" w:fill="FFFFFF"/>
        <w:spacing w:before="0"/>
        <w:rPr>
          <w:ins w:id="8593" w:author="Unknown"/>
          <w:rFonts w:ascii="Segoe UI" w:hAnsi="Segoe UI" w:cs="Segoe UI"/>
          <w:b w:val="0"/>
          <w:bCs w:val="0"/>
          <w:color w:val="33393E"/>
          <w:sz w:val="36"/>
          <w:szCs w:val="36"/>
        </w:rPr>
      </w:pPr>
      <w:ins w:id="8594" w:author="Unknown">
        <w:r>
          <w:rPr>
            <w:rFonts w:ascii="Segoe UI" w:hAnsi="Segoe UI" w:cs="Segoe UI"/>
            <w:b w:val="0"/>
            <w:bCs w:val="0"/>
            <w:color w:val="33393E"/>
          </w:rPr>
          <w:lastRenderedPageBreak/>
          <w:t>Setting the initial directory</w:t>
        </w:r>
      </w:ins>
    </w:p>
    <w:p w:rsidR="00567DC5" w:rsidRDefault="00567DC5" w:rsidP="00567DC5">
      <w:pPr>
        <w:pStyle w:val="NormalWeb"/>
        <w:shd w:val="clear" w:color="auto" w:fill="FFFFFF"/>
        <w:spacing w:before="288" w:beforeAutospacing="0" w:after="288" w:afterAutospacing="0"/>
        <w:rPr>
          <w:ins w:id="8595" w:author="Unknown"/>
          <w:rFonts w:ascii="Segoe UI" w:hAnsi="Segoe UI" w:cs="Segoe UI"/>
          <w:color w:val="212529"/>
          <w:sz w:val="18"/>
          <w:szCs w:val="18"/>
        </w:rPr>
      </w:pPr>
      <w:ins w:id="8596" w:author="Unknown">
        <w:r>
          <w:rPr>
            <w:rFonts w:ascii="Segoe UI" w:hAnsi="Segoe UI" w:cs="Segoe UI"/>
            <w:color w:val="212529"/>
            <w:sz w:val="18"/>
            <w:szCs w:val="18"/>
          </w:rPr>
          <w:t>The initial directory used by the OpenFileDialog is decided by Windows, but by using the </w:t>
        </w:r>
        <w:r>
          <w:rPr>
            <w:rStyle w:val="Strong"/>
            <w:rFonts w:ascii="Segoe UI" w:hAnsi="Segoe UI" w:cs="Segoe UI"/>
            <w:color w:val="212529"/>
            <w:sz w:val="18"/>
            <w:szCs w:val="18"/>
          </w:rPr>
          <w:t>InitialDirectory </w:t>
        </w:r>
        <w:r>
          <w:rPr>
            <w:rFonts w:ascii="Segoe UI" w:hAnsi="Segoe UI" w:cs="Segoe UI"/>
            <w:color w:val="212529"/>
            <w:sz w:val="18"/>
            <w:szCs w:val="18"/>
          </w:rPr>
          <w:t>property, you can override it. You will usually set this value to a user specified directory, the application directory or perhaps just to the directory last used. You can set it to a path in a string format, like this:</w:t>
        </w:r>
      </w:ins>
    </w:p>
    <w:p w:rsidR="00567DC5" w:rsidRDefault="00567DC5" w:rsidP="00567DC5">
      <w:pPr>
        <w:pStyle w:val="HTMLPreformatted"/>
        <w:shd w:val="clear" w:color="auto" w:fill="FFFFFF"/>
        <w:rPr>
          <w:ins w:id="8597" w:author="Unknown"/>
          <w:rFonts w:ascii="Consolas" w:hAnsi="Consolas" w:cs="Consolas"/>
          <w:color w:val="212529"/>
          <w:sz w:val="16"/>
          <w:szCs w:val="16"/>
        </w:rPr>
      </w:pPr>
      <w:ins w:id="8598" w:author="Unknown">
        <w:r>
          <w:rPr>
            <w:rStyle w:val="HTMLCode"/>
            <w:rFonts w:ascii="Consolas" w:hAnsi="Consolas" w:cs="Consolas"/>
            <w:color w:val="000000"/>
            <w:shd w:val="clear" w:color="auto" w:fill="FFFFFF"/>
          </w:rPr>
          <w:t xml:space="preserve">openFileDialog.InitialDirectory = </w:t>
        </w:r>
        <w:r>
          <w:rPr>
            <w:rStyle w:val="hljs-string"/>
            <w:rFonts w:ascii="Consolas" w:hAnsi="Consolas" w:cs="Consolas"/>
            <w:color w:val="A31515"/>
            <w:shd w:val="clear" w:color="auto" w:fill="FFFFFF"/>
          </w:rPr>
          <w:t>@"c:\temp\"</w:t>
        </w:r>
        <w:r>
          <w:rPr>
            <w:rStyle w:val="HTMLCode"/>
            <w:rFonts w:ascii="Consolas" w:hAnsi="Consolas" w:cs="Consolas"/>
            <w:color w:val="000000"/>
            <w:shd w:val="clear" w:color="auto" w:fill="FFFFFF"/>
          </w:rPr>
          <w:t>;</w:t>
        </w:r>
      </w:ins>
    </w:p>
    <w:p w:rsidR="00567DC5" w:rsidRDefault="00567DC5" w:rsidP="00567DC5">
      <w:pPr>
        <w:pStyle w:val="NormalWeb"/>
        <w:shd w:val="clear" w:color="auto" w:fill="FFFFFF"/>
        <w:spacing w:before="288" w:beforeAutospacing="0" w:after="288" w:afterAutospacing="0"/>
        <w:rPr>
          <w:ins w:id="8599" w:author="Unknown"/>
          <w:rFonts w:ascii="Segoe UI" w:hAnsi="Segoe UI" w:cs="Segoe UI"/>
          <w:color w:val="212529"/>
          <w:sz w:val="18"/>
          <w:szCs w:val="18"/>
        </w:rPr>
      </w:pPr>
      <w:ins w:id="8600" w:author="Unknown">
        <w:r>
          <w:rPr>
            <w:rFonts w:ascii="Segoe UI" w:hAnsi="Segoe UI" w:cs="Segoe UI"/>
            <w:color w:val="212529"/>
            <w:sz w:val="18"/>
            <w:szCs w:val="18"/>
          </w:rPr>
          <w:t>If you want to use one of the special folders on Windows, e.g. the Desktop, My Documents or the Program Files directory, you have to take special care, since these may vary from each version of Windows and also be dependent on which user is logged in. The .NET framework can help you though, just use the Environment class and its members for dealing with special folders:</w:t>
        </w:r>
      </w:ins>
    </w:p>
    <w:p w:rsidR="00567DC5" w:rsidRDefault="00567DC5" w:rsidP="00567DC5">
      <w:pPr>
        <w:pStyle w:val="HTMLPreformatted"/>
        <w:shd w:val="clear" w:color="auto" w:fill="FFFFFF"/>
        <w:rPr>
          <w:ins w:id="8601" w:author="Unknown"/>
          <w:rFonts w:ascii="Consolas" w:hAnsi="Consolas" w:cs="Consolas"/>
          <w:color w:val="212529"/>
          <w:sz w:val="16"/>
          <w:szCs w:val="16"/>
        </w:rPr>
      </w:pPr>
      <w:ins w:id="8602" w:author="Unknown">
        <w:r>
          <w:rPr>
            <w:rStyle w:val="HTMLCode"/>
            <w:rFonts w:ascii="Consolas" w:hAnsi="Consolas" w:cs="Consolas"/>
            <w:color w:val="000000"/>
            <w:shd w:val="clear" w:color="auto" w:fill="FFFFFF"/>
          </w:rPr>
          <w:t>openFileDialog.InitialDirectory = Environment.GetFolderPath(Environment.SpecialFolder.MyDocuments);</w:t>
        </w:r>
      </w:ins>
    </w:p>
    <w:p w:rsidR="00567DC5" w:rsidRDefault="00567DC5" w:rsidP="00567DC5">
      <w:pPr>
        <w:pStyle w:val="NormalWeb"/>
        <w:shd w:val="clear" w:color="auto" w:fill="FFFFFF"/>
        <w:spacing w:before="288" w:beforeAutospacing="0" w:after="288" w:afterAutospacing="0"/>
        <w:rPr>
          <w:ins w:id="8603" w:author="Unknown"/>
          <w:rFonts w:ascii="Segoe UI" w:hAnsi="Segoe UI" w:cs="Segoe UI"/>
          <w:color w:val="212529"/>
          <w:sz w:val="18"/>
          <w:szCs w:val="18"/>
        </w:rPr>
      </w:pPr>
      <w:ins w:id="8604" w:author="Unknown">
        <w:r>
          <w:rPr>
            <w:rFonts w:ascii="Segoe UI" w:hAnsi="Segoe UI" w:cs="Segoe UI"/>
            <w:color w:val="212529"/>
            <w:sz w:val="18"/>
            <w:szCs w:val="18"/>
          </w:rPr>
          <w:t>In this case, I get the path for the My Documents folder, but have a look at the SpecialFolder enumeration - it contains values for a lot of interesting paths. For a full list, please see this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"http://msdn.microsoft.com/en-us/library/system.environment.specialfolder.aspx"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MSDN article</w:t>
        </w:r>
        <w:r w:rsidR="003C5A45">
          <w:rPr>
            <w:rFonts w:ascii="Segoe UI" w:hAnsi="Segoe UI" w:cs="Segoe UI"/>
            <w:color w:val="212529"/>
            <w:sz w:val="18"/>
            <w:szCs w:val="18"/>
          </w:rPr>
          <w:fldChar w:fldCharType="end"/>
        </w:r>
        <w:r>
          <w:rPr>
            <w:rFonts w:ascii="Segoe UI" w:hAnsi="Segoe UI" w:cs="Segoe UI"/>
            <w:color w:val="212529"/>
            <w:sz w:val="18"/>
            <w:szCs w:val="18"/>
          </w:rPr>
          <w:t>.</w:t>
        </w:r>
      </w:ins>
    </w:p>
    <w:p w:rsidR="00567DC5" w:rsidRDefault="00567DC5" w:rsidP="00567DC5">
      <w:pPr>
        <w:pStyle w:val="Heading2"/>
        <w:shd w:val="clear" w:color="auto" w:fill="FFFFFF"/>
        <w:spacing w:before="0"/>
        <w:rPr>
          <w:ins w:id="8605" w:author="Unknown"/>
          <w:rFonts w:ascii="Segoe UI" w:hAnsi="Segoe UI" w:cs="Segoe UI"/>
          <w:b w:val="0"/>
          <w:bCs w:val="0"/>
          <w:color w:val="33393E"/>
          <w:sz w:val="36"/>
          <w:szCs w:val="36"/>
        </w:rPr>
      </w:pPr>
      <w:ins w:id="8606" w:author="Unknown">
        <w:r>
          <w:rPr>
            <w:rFonts w:ascii="Segoe UI" w:hAnsi="Segoe UI" w:cs="Segoe UI"/>
            <w:b w:val="0"/>
            <w:bCs w:val="0"/>
            <w:color w:val="33393E"/>
          </w:rPr>
          <w:t>Multiple files</w:t>
        </w:r>
      </w:ins>
    </w:p>
    <w:p w:rsidR="00567DC5" w:rsidRDefault="00567DC5" w:rsidP="00567DC5">
      <w:pPr>
        <w:pStyle w:val="NormalWeb"/>
        <w:shd w:val="clear" w:color="auto" w:fill="FFFFFF"/>
        <w:spacing w:before="288" w:beforeAutospacing="0" w:after="288" w:afterAutospacing="0"/>
        <w:rPr>
          <w:ins w:id="8607" w:author="Unknown"/>
          <w:rFonts w:ascii="Segoe UI" w:hAnsi="Segoe UI" w:cs="Segoe UI"/>
          <w:color w:val="212529"/>
          <w:sz w:val="18"/>
          <w:szCs w:val="18"/>
        </w:rPr>
      </w:pPr>
      <w:ins w:id="8608" w:author="Unknown">
        <w:r>
          <w:rPr>
            <w:rFonts w:ascii="Segoe UI" w:hAnsi="Segoe UI" w:cs="Segoe UI"/>
            <w:color w:val="212529"/>
            <w:sz w:val="18"/>
            <w:szCs w:val="18"/>
          </w:rPr>
          <w:t>If your application supports multiple open files, or you simply want to use the OpenFileDialog to select more than one file at a time, you need to enable the </w:t>
        </w:r>
        <w:r>
          <w:rPr>
            <w:rStyle w:val="Strong"/>
            <w:rFonts w:ascii="Segoe UI" w:hAnsi="Segoe UI" w:cs="Segoe UI"/>
            <w:color w:val="212529"/>
            <w:sz w:val="18"/>
            <w:szCs w:val="18"/>
          </w:rPr>
          <w:t>Multiselect</w:t>
        </w:r>
        <w:r>
          <w:rPr>
            <w:rFonts w:ascii="Segoe UI" w:hAnsi="Segoe UI" w:cs="Segoe UI"/>
            <w:color w:val="212529"/>
            <w:sz w:val="18"/>
            <w:szCs w:val="18"/>
          </w:rPr>
          <w:t> property. In the next example, we've done just that, and as a courtesy to you, dear reader, we've also applied all the techniques mentioned above, including filtering and setting the initial directory:</w:t>
        </w:r>
      </w:ins>
    </w:p>
    <w:p w:rsidR="00567DC5" w:rsidRDefault="003C5A45" w:rsidP="00567DC5">
      <w:pPr>
        <w:shd w:val="clear" w:color="auto" w:fill="FFFFFF"/>
        <w:jc w:val="right"/>
        <w:rPr>
          <w:ins w:id="8609" w:author="Unknown"/>
          <w:rFonts w:ascii="Segoe UI" w:hAnsi="Segoe UI" w:cs="Segoe UI"/>
          <w:color w:val="212529"/>
          <w:sz w:val="18"/>
          <w:szCs w:val="18"/>
        </w:rPr>
      </w:pPr>
      <w:ins w:id="8610" w:author="Unknown">
        <w:r>
          <w:rPr>
            <w:rFonts w:ascii="Segoe UI" w:hAnsi="Segoe UI" w:cs="Segoe UI"/>
            <w:color w:val="212529"/>
            <w:sz w:val="18"/>
            <w:szCs w:val="18"/>
          </w:rPr>
          <w:fldChar w:fldCharType="begin"/>
        </w:r>
        <w:r w:rsidR="00567DC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567DC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567DC5" w:rsidRDefault="00567DC5" w:rsidP="00567DC5">
      <w:pPr>
        <w:pStyle w:val="HTMLPreformatted"/>
        <w:shd w:val="clear" w:color="auto" w:fill="FFFFFF"/>
        <w:rPr>
          <w:ins w:id="8611" w:author="Unknown"/>
          <w:rStyle w:val="hljs-tag"/>
          <w:rFonts w:ascii="Consolas" w:hAnsi="Consolas" w:cs="Consolas"/>
          <w:color w:val="0000FF"/>
          <w:shd w:val="clear" w:color="auto" w:fill="FFFFFF"/>
        </w:rPr>
      </w:pPr>
      <w:ins w:id="861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"WpfTutorialSamples.Dialogs.OpenFileDialogMultipleFilesSample"</w:t>
        </w:r>
      </w:ins>
    </w:p>
    <w:p w:rsidR="00567DC5" w:rsidRDefault="00567DC5" w:rsidP="00567DC5">
      <w:pPr>
        <w:pStyle w:val="HTMLPreformatted"/>
        <w:shd w:val="clear" w:color="auto" w:fill="FFFFFF"/>
        <w:rPr>
          <w:ins w:id="8613" w:author="Unknown"/>
          <w:rStyle w:val="hljs-tag"/>
          <w:rFonts w:ascii="Consolas" w:hAnsi="Consolas" w:cs="Consolas"/>
          <w:color w:val="0000FF"/>
          <w:shd w:val="clear" w:color="auto" w:fill="FFFFFF"/>
        </w:rPr>
      </w:pPr>
      <w:ins w:id="861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567DC5" w:rsidRDefault="00567DC5" w:rsidP="00567DC5">
      <w:pPr>
        <w:pStyle w:val="HTMLPreformatted"/>
        <w:shd w:val="clear" w:color="auto" w:fill="FFFFFF"/>
        <w:rPr>
          <w:ins w:id="8615" w:author="Unknown"/>
          <w:rStyle w:val="hljs-tag"/>
          <w:rFonts w:ascii="Consolas" w:hAnsi="Consolas" w:cs="Consolas"/>
          <w:color w:val="0000FF"/>
          <w:shd w:val="clear" w:color="auto" w:fill="FFFFFF"/>
        </w:rPr>
      </w:pPr>
      <w:ins w:id="861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567DC5" w:rsidRDefault="00567DC5" w:rsidP="00567DC5">
      <w:pPr>
        <w:pStyle w:val="HTMLPreformatted"/>
        <w:shd w:val="clear" w:color="auto" w:fill="FFFFFF"/>
        <w:rPr>
          <w:ins w:id="8617" w:author="Unknown"/>
          <w:rStyle w:val="HTMLCode"/>
          <w:rFonts w:ascii="Consolas" w:hAnsi="Consolas" w:cs="Consolas"/>
          <w:color w:val="000000"/>
          <w:shd w:val="clear" w:color="auto" w:fill="FFFFFF"/>
        </w:rPr>
      </w:pPr>
      <w:ins w:id="861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"OpenFileDialogMultipleFilesSample"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619" w:author="Unknown"/>
          <w:rStyle w:val="HTMLCode"/>
          <w:rFonts w:ascii="Consolas" w:hAnsi="Consolas" w:cs="Consolas"/>
          <w:color w:val="000000"/>
          <w:shd w:val="clear" w:color="auto" w:fill="FFFFFF"/>
        </w:rPr>
      </w:pPr>
      <w:ins w:id="862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621" w:author="Unknown"/>
          <w:rStyle w:val="HTMLCode"/>
          <w:rFonts w:ascii="Consolas" w:hAnsi="Consolas" w:cs="Consolas"/>
          <w:color w:val="000000"/>
          <w:shd w:val="clear" w:color="auto" w:fill="FFFFFF"/>
        </w:rPr>
      </w:pPr>
      <w:ins w:id="862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"0,0,0,10"</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623" w:author="Unknown"/>
          <w:rStyle w:val="HTMLCode"/>
          <w:rFonts w:ascii="Consolas" w:hAnsi="Consolas" w:cs="Consolas"/>
          <w:color w:val="000000"/>
          <w:shd w:val="clear" w:color="auto" w:fill="FFFFFF"/>
        </w:rPr>
      </w:pPr>
      <w:ins w:id="862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"btnOpenFile"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"btnOpenFiles_Click"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Open files</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625" w:author="Unknown"/>
          <w:rStyle w:val="HTMLCode"/>
          <w:rFonts w:ascii="Consolas" w:hAnsi="Consolas" w:cs="Consolas"/>
          <w:color w:val="000000"/>
          <w:shd w:val="clear" w:color="auto" w:fill="FFFFFF"/>
        </w:rPr>
      </w:pPr>
      <w:ins w:id="862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627" w:author="Unknown"/>
          <w:rStyle w:val="HTMLCode"/>
          <w:rFonts w:ascii="Consolas" w:hAnsi="Consolas" w:cs="Consolas"/>
          <w:color w:val="000000"/>
          <w:shd w:val="clear" w:color="auto" w:fill="FFFFFF"/>
        </w:rPr>
      </w:pPr>
      <w:ins w:id="862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ListBox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"lbFiles"</w:t>
        </w:r>
        <w:r>
          <w:rPr>
            <w:rStyle w:val="hljs-tag"/>
            <w:rFonts w:ascii="Consolas" w:hAnsi="Consolas" w:cs="Consolas"/>
            <w:color w:val="0000FF"/>
            <w:shd w:val="clear" w:color="auto" w:fill="FFFFFF"/>
          </w:rPr>
          <w:t xml:space="preserve"> /&gt;</w:t>
        </w:r>
      </w:ins>
    </w:p>
    <w:p w:rsidR="00567DC5" w:rsidRDefault="00567DC5" w:rsidP="00567DC5">
      <w:pPr>
        <w:pStyle w:val="HTMLPreformatted"/>
        <w:shd w:val="clear" w:color="auto" w:fill="FFFFFF"/>
        <w:rPr>
          <w:ins w:id="8629" w:author="Unknown"/>
          <w:rStyle w:val="HTMLCode"/>
          <w:rFonts w:ascii="Consolas" w:hAnsi="Consolas" w:cs="Consolas"/>
          <w:color w:val="000000"/>
          <w:shd w:val="clear" w:color="auto" w:fill="FFFFFF"/>
        </w:rPr>
      </w:pPr>
      <w:ins w:id="863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ins>
    </w:p>
    <w:p w:rsidR="00567DC5" w:rsidRDefault="00567DC5" w:rsidP="00567DC5">
      <w:pPr>
        <w:pStyle w:val="HTMLPreformatted"/>
        <w:shd w:val="clear" w:color="auto" w:fill="FFFFFF"/>
        <w:rPr>
          <w:ins w:id="8631" w:author="Unknown"/>
          <w:rFonts w:ascii="Consolas" w:hAnsi="Consolas" w:cs="Consolas"/>
          <w:color w:val="212529"/>
          <w:sz w:val="16"/>
          <w:szCs w:val="16"/>
        </w:rPr>
      </w:pPr>
      <w:ins w:id="863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567DC5" w:rsidRDefault="003C5A45" w:rsidP="00567DC5">
      <w:pPr>
        <w:shd w:val="clear" w:color="auto" w:fill="FFFFFF"/>
        <w:jc w:val="right"/>
        <w:rPr>
          <w:ins w:id="8633" w:author="Unknown"/>
          <w:rFonts w:ascii="Segoe UI" w:hAnsi="Segoe UI" w:cs="Segoe UI"/>
          <w:color w:val="212529"/>
          <w:sz w:val="18"/>
          <w:szCs w:val="18"/>
        </w:rPr>
      </w:pPr>
      <w:ins w:id="8634" w:author="Unknown">
        <w:r>
          <w:rPr>
            <w:rFonts w:ascii="Segoe UI" w:hAnsi="Segoe UI" w:cs="Segoe UI"/>
            <w:color w:val="212529"/>
            <w:sz w:val="18"/>
            <w:szCs w:val="18"/>
          </w:rPr>
          <w:fldChar w:fldCharType="begin"/>
        </w:r>
        <w:r w:rsidR="00567DC5">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567DC5">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567DC5" w:rsidRDefault="00567DC5" w:rsidP="00567DC5">
      <w:pPr>
        <w:pStyle w:val="HTMLPreformatted"/>
        <w:shd w:val="clear" w:color="auto" w:fill="FFFFFF"/>
        <w:rPr>
          <w:ins w:id="8635" w:author="Unknown"/>
          <w:rStyle w:val="HTMLCode"/>
          <w:rFonts w:ascii="Consolas" w:hAnsi="Consolas" w:cs="Consolas"/>
          <w:color w:val="000000"/>
          <w:shd w:val="clear" w:color="auto" w:fill="FFFFFF"/>
        </w:rPr>
      </w:pPr>
      <w:ins w:id="863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567DC5" w:rsidRDefault="00567DC5" w:rsidP="00567DC5">
      <w:pPr>
        <w:pStyle w:val="HTMLPreformatted"/>
        <w:shd w:val="clear" w:color="auto" w:fill="FFFFFF"/>
        <w:rPr>
          <w:ins w:id="8637" w:author="Unknown"/>
          <w:rStyle w:val="HTMLCode"/>
          <w:rFonts w:ascii="Consolas" w:hAnsi="Consolas" w:cs="Consolas"/>
          <w:color w:val="000000"/>
          <w:shd w:val="clear" w:color="auto" w:fill="FFFFFF"/>
        </w:rPr>
      </w:pPr>
      <w:ins w:id="863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System.IO;</w:t>
        </w:r>
      </w:ins>
    </w:p>
    <w:p w:rsidR="00567DC5" w:rsidRDefault="00567DC5" w:rsidP="00567DC5">
      <w:pPr>
        <w:pStyle w:val="HTMLPreformatted"/>
        <w:shd w:val="clear" w:color="auto" w:fill="FFFFFF"/>
        <w:rPr>
          <w:ins w:id="8639" w:author="Unknown"/>
          <w:rStyle w:val="HTMLCode"/>
          <w:rFonts w:ascii="Consolas" w:hAnsi="Consolas" w:cs="Consolas"/>
          <w:color w:val="000000"/>
          <w:shd w:val="clear" w:color="auto" w:fill="FFFFFF"/>
        </w:rPr>
      </w:pPr>
      <w:ins w:id="8640"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567DC5" w:rsidRDefault="00567DC5" w:rsidP="00567DC5">
      <w:pPr>
        <w:pStyle w:val="HTMLPreformatted"/>
        <w:shd w:val="clear" w:color="auto" w:fill="FFFFFF"/>
        <w:rPr>
          <w:ins w:id="8641" w:author="Unknown"/>
          <w:rStyle w:val="HTMLCode"/>
          <w:rFonts w:ascii="Consolas" w:hAnsi="Consolas" w:cs="Consolas"/>
          <w:color w:val="000000"/>
          <w:shd w:val="clear" w:color="auto" w:fill="FFFFFF"/>
        </w:rPr>
      </w:pPr>
      <w:ins w:id="8642"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Microsoft.Win32;</w:t>
        </w:r>
      </w:ins>
    </w:p>
    <w:p w:rsidR="00567DC5" w:rsidRDefault="00567DC5" w:rsidP="00567DC5">
      <w:pPr>
        <w:pStyle w:val="HTMLPreformatted"/>
        <w:shd w:val="clear" w:color="auto" w:fill="FFFFFF"/>
        <w:rPr>
          <w:ins w:id="8643" w:author="Unknown"/>
          <w:rStyle w:val="HTMLCode"/>
          <w:rFonts w:ascii="Consolas" w:hAnsi="Consolas" w:cs="Consolas"/>
          <w:color w:val="000000"/>
          <w:shd w:val="clear" w:color="auto" w:fill="FFFFFF"/>
        </w:rPr>
      </w:pPr>
    </w:p>
    <w:p w:rsidR="00567DC5" w:rsidRDefault="00567DC5" w:rsidP="00567DC5">
      <w:pPr>
        <w:pStyle w:val="HTMLPreformatted"/>
        <w:shd w:val="clear" w:color="auto" w:fill="FFFFFF"/>
        <w:rPr>
          <w:ins w:id="8644" w:author="Unknown"/>
          <w:rStyle w:val="HTMLCode"/>
          <w:rFonts w:ascii="Consolas" w:hAnsi="Consolas" w:cs="Consolas"/>
          <w:color w:val="000000"/>
          <w:shd w:val="clear" w:color="auto" w:fill="FFFFFF"/>
        </w:rPr>
      </w:pPr>
      <w:ins w:id="8645"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WpfTutorialSamples.Dialogs</w:t>
        </w:r>
      </w:ins>
    </w:p>
    <w:p w:rsidR="00567DC5" w:rsidRDefault="00567DC5" w:rsidP="00567DC5">
      <w:pPr>
        <w:pStyle w:val="HTMLPreformatted"/>
        <w:shd w:val="clear" w:color="auto" w:fill="FFFFFF"/>
        <w:rPr>
          <w:ins w:id="8646" w:author="Unknown"/>
          <w:rStyle w:val="HTMLCode"/>
          <w:rFonts w:ascii="Consolas" w:hAnsi="Consolas" w:cs="Consolas"/>
          <w:color w:val="000000"/>
          <w:shd w:val="clear" w:color="auto" w:fill="FFFFFF"/>
        </w:rPr>
      </w:pPr>
      <w:ins w:id="8647" w:author="Unknown">
        <w:r>
          <w:rPr>
            <w:rStyle w:val="HTMLCode"/>
            <w:rFonts w:ascii="Consolas" w:hAnsi="Consolas" w:cs="Consolas"/>
            <w:color w:val="000000"/>
            <w:shd w:val="clear" w:color="auto" w:fill="FFFFFF"/>
          </w:rPr>
          <w:t>{</w:t>
        </w:r>
      </w:ins>
    </w:p>
    <w:p w:rsidR="00567DC5" w:rsidRDefault="00567DC5" w:rsidP="00567DC5">
      <w:pPr>
        <w:pStyle w:val="HTMLPreformatted"/>
        <w:shd w:val="clear" w:color="auto" w:fill="FFFFFF"/>
        <w:rPr>
          <w:ins w:id="8648" w:author="Unknown"/>
          <w:rStyle w:val="HTMLCode"/>
          <w:rFonts w:ascii="Consolas" w:hAnsi="Consolas" w:cs="Consolas"/>
          <w:color w:val="000000"/>
          <w:shd w:val="clear" w:color="auto" w:fill="FFFFFF"/>
        </w:rPr>
      </w:pPr>
      <w:ins w:id="8649"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OpenFileDialogMultipleFilesSample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567DC5" w:rsidRDefault="00567DC5" w:rsidP="00567DC5">
      <w:pPr>
        <w:pStyle w:val="HTMLPreformatted"/>
        <w:shd w:val="clear" w:color="auto" w:fill="FFFFFF"/>
        <w:rPr>
          <w:ins w:id="8650" w:author="Unknown"/>
          <w:rStyle w:val="HTMLCode"/>
          <w:rFonts w:ascii="Consolas" w:hAnsi="Consolas" w:cs="Consolas"/>
          <w:color w:val="000000"/>
          <w:shd w:val="clear" w:color="auto" w:fill="FFFFFF"/>
        </w:rPr>
      </w:pPr>
      <w:ins w:id="8651" w:author="Unknown">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52" w:author="Unknown"/>
          <w:rStyle w:val="HTMLCode"/>
          <w:rFonts w:ascii="Consolas" w:hAnsi="Consolas" w:cs="Consolas"/>
          <w:color w:val="000000"/>
          <w:shd w:val="clear" w:color="auto" w:fill="FFFFFF"/>
        </w:rPr>
      </w:pPr>
      <w:ins w:id="8653" w:author="Unknown">
        <w:r>
          <w:rPr>
            <w:rStyle w:val="HTMLCode"/>
            <w:rFonts w:ascii="Consolas" w:hAnsi="Consolas" w:cs="Consolas"/>
            <w:color w:val="000000"/>
            <w:shd w:val="clear" w:color="auto" w:fill="FFFFFF"/>
          </w:rPr>
          <w:lastRenderedPageBreak/>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OpenFileDialogMultipleFilesSample</w:t>
        </w:r>
        <w:r>
          <w:rPr>
            <w:rStyle w:val="hljs-function"/>
            <w:rFonts w:ascii="Consolas" w:hAnsi="Consolas" w:cs="Consolas"/>
            <w:color w:val="000000"/>
            <w:shd w:val="clear" w:color="auto" w:fill="FFFFFF"/>
          </w:rPr>
          <w:t>()</w:t>
        </w:r>
      </w:ins>
    </w:p>
    <w:p w:rsidR="00567DC5" w:rsidRDefault="00567DC5" w:rsidP="00567DC5">
      <w:pPr>
        <w:pStyle w:val="HTMLPreformatted"/>
        <w:shd w:val="clear" w:color="auto" w:fill="FFFFFF"/>
        <w:rPr>
          <w:ins w:id="8654" w:author="Unknown"/>
          <w:rStyle w:val="HTMLCode"/>
          <w:rFonts w:ascii="Consolas" w:hAnsi="Consolas" w:cs="Consolas"/>
          <w:color w:val="000000"/>
          <w:shd w:val="clear" w:color="auto" w:fill="FFFFFF"/>
        </w:rPr>
      </w:pPr>
      <w:ins w:id="86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56" w:author="Unknown"/>
          <w:rStyle w:val="HTMLCode"/>
          <w:rFonts w:ascii="Consolas" w:hAnsi="Consolas" w:cs="Consolas"/>
          <w:color w:val="000000"/>
          <w:shd w:val="clear" w:color="auto" w:fill="FFFFFF"/>
        </w:rPr>
      </w:pPr>
      <w:ins w:id="86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567DC5" w:rsidRDefault="00567DC5" w:rsidP="00567DC5">
      <w:pPr>
        <w:pStyle w:val="HTMLPreformatted"/>
        <w:shd w:val="clear" w:color="auto" w:fill="FFFFFF"/>
        <w:rPr>
          <w:ins w:id="8658" w:author="Unknown"/>
          <w:rStyle w:val="HTMLCode"/>
          <w:rFonts w:ascii="Consolas" w:hAnsi="Consolas" w:cs="Consolas"/>
          <w:color w:val="000000"/>
          <w:shd w:val="clear" w:color="auto" w:fill="FFFFFF"/>
        </w:rPr>
      </w:pPr>
      <w:ins w:id="865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60" w:author="Unknown"/>
          <w:rStyle w:val="HTMLCode"/>
          <w:rFonts w:ascii="Consolas" w:hAnsi="Consolas" w:cs="Consolas"/>
          <w:color w:val="000000"/>
          <w:shd w:val="clear" w:color="auto" w:fill="FFFFFF"/>
        </w:rPr>
      </w:pPr>
    </w:p>
    <w:p w:rsidR="00567DC5" w:rsidRDefault="00567DC5" w:rsidP="00567DC5">
      <w:pPr>
        <w:pStyle w:val="HTMLPreformatted"/>
        <w:shd w:val="clear" w:color="auto" w:fill="FFFFFF"/>
        <w:rPr>
          <w:ins w:id="8661" w:author="Unknown"/>
          <w:rStyle w:val="HTMLCode"/>
          <w:rFonts w:ascii="Consolas" w:hAnsi="Consolas" w:cs="Consolas"/>
          <w:color w:val="000000"/>
          <w:shd w:val="clear" w:color="auto" w:fill="FFFFFF"/>
        </w:rPr>
      </w:pPr>
      <w:ins w:id="866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btnOpenFiles_Click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567DC5" w:rsidRDefault="00567DC5" w:rsidP="00567DC5">
      <w:pPr>
        <w:pStyle w:val="HTMLPreformatted"/>
        <w:shd w:val="clear" w:color="auto" w:fill="FFFFFF"/>
        <w:rPr>
          <w:ins w:id="8663" w:author="Unknown"/>
          <w:rStyle w:val="HTMLCode"/>
          <w:rFonts w:ascii="Consolas" w:hAnsi="Consolas" w:cs="Consolas"/>
          <w:color w:val="000000"/>
          <w:shd w:val="clear" w:color="auto" w:fill="FFFFFF"/>
        </w:rPr>
      </w:pPr>
      <w:ins w:id="866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65" w:author="Unknown"/>
          <w:rStyle w:val="HTMLCode"/>
          <w:rFonts w:ascii="Consolas" w:hAnsi="Consolas" w:cs="Consolas"/>
          <w:color w:val="000000"/>
          <w:shd w:val="clear" w:color="auto" w:fill="FFFFFF"/>
        </w:rPr>
      </w:pPr>
      <w:ins w:id="866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OpenFileDialog openFileDialog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OpenFileDialog();</w:t>
        </w:r>
      </w:ins>
    </w:p>
    <w:p w:rsidR="00567DC5" w:rsidRDefault="00567DC5" w:rsidP="00567DC5">
      <w:pPr>
        <w:pStyle w:val="HTMLPreformatted"/>
        <w:shd w:val="clear" w:color="auto" w:fill="FFFFFF"/>
        <w:rPr>
          <w:ins w:id="8667" w:author="Unknown"/>
          <w:rStyle w:val="HTMLCode"/>
          <w:rFonts w:ascii="Consolas" w:hAnsi="Consolas" w:cs="Consolas"/>
          <w:color w:val="000000"/>
          <w:shd w:val="clear" w:color="auto" w:fill="FFFFFF"/>
        </w:rPr>
      </w:pPr>
      <w:ins w:id="866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openFileDialog.Multiselect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567DC5" w:rsidRDefault="00567DC5" w:rsidP="00567DC5">
      <w:pPr>
        <w:pStyle w:val="HTMLPreformatted"/>
        <w:shd w:val="clear" w:color="auto" w:fill="FFFFFF"/>
        <w:rPr>
          <w:ins w:id="8669" w:author="Unknown"/>
          <w:rStyle w:val="HTMLCode"/>
          <w:rFonts w:ascii="Consolas" w:hAnsi="Consolas" w:cs="Consolas"/>
          <w:color w:val="000000"/>
          <w:shd w:val="clear" w:color="auto" w:fill="FFFFFF"/>
        </w:rPr>
      </w:pPr>
      <w:ins w:id="867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openFileDialog.Filter = </w:t>
        </w:r>
        <w:r>
          <w:rPr>
            <w:rStyle w:val="hljs-string"/>
            <w:rFonts w:ascii="Consolas" w:hAnsi="Consolas" w:cs="Consolas"/>
            <w:color w:val="A31515"/>
            <w:shd w:val="clear" w:color="auto" w:fill="FFFFFF"/>
          </w:rPr>
          <w:t>"Text files (*.txt)|*.txt|All files (*.*)|*.*"</w:t>
        </w:r>
        <w:r>
          <w:rPr>
            <w:rStyle w:val="HTMLCode"/>
            <w:rFonts w:ascii="Consolas" w:hAnsi="Consolas" w:cs="Consolas"/>
            <w:color w:val="000000"/>
            <w:shd w:val="clear" w:color="auto" w:fill="FFFFFF"/>
          </w:rPr>
          <w:t>;</w:t>
        </w:r>
      </w:ins>
    </w:p>
    <w:p w:rsidR="00567DC5" w:rsidRDefault="00567DC5" w:rsidP="00567DC5">
      <w:pPr>
        <w:pStyle w:val="HTMLPreformatted"/>
        <w:shd w:val="clear" w:color="auto" w:fill="FFFFFF"/>
        <w:rPr>
          <w:ins w:id="8671" w:author="Unknown"/>
          <w:rStyle w:val="HTMLCode"/>
          <w:rFonts w:ascii="Consolas" w:hAnsi="Consolas" w:cs="Consolas"/>
          <w:color w:val="000000"/>
          <w:shd w:val="clear" w:color="auto" w:fill="FFFFFF"/>
        </w:rPr>
      </w:pPr>
      <w:ins w:id="867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openFileDialog.InitialDirectory = Environment.GetFolderPath(Environment.SpecialFolder.MyDocuments);</w:t>
        </w:r>
      </w:ins>
    </w:p>
    <w:p w:rsidR="00567DC5" w:rsidRDefault="00567DC5" w:rsidP="00567DC5">
      <w:pPr>
        <w:pStyle w:val="HTMLPreformatted"/>
        <w:shd w:val="clear" w:color="auto" w:fill="FFFFFF"/>
        <w:rPr>
          <w:ins w:id="8673" w:author="Unknown"/>
          <w:rStyle w:val="HTMLCode"/>
          <w:rFonts w:ascii="Consolas" w:hAnsi="Consolas" w:cs="Consolas"/>
          <w:color w:val="000000"/>
          <w:shd w:val="clear" w:color="auto" w:fill="FFFFFF"/>
        </w:rPr>
      </w:pPr>
      <w:ins w:id="867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(openFileDialog.ShowDialog()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567DC5" w:rsidRDefault="00567DC5" w:rsidP="00567DC5">
      <w:pPr>
        <w:pStyle w:val="HTMLPreformatted"/>
        <w:shd w:val="clear" w:color="auto" w:fill="FFFFFF"/>
        <w:rPr>
          <w:ins w:id="8675" w:author="Unknown"/>
          <w:rStyle w:val="HTMLCode"/>
          <w:rFonts w:ascii="Consolas" w:hAnsi="Consolas" w:cs="Consolas"/>
          <w:color w:val="000000"/>
          <w:shd w:val="clear" w:color="auto" w:fill="FFFFFF"/>
        </w:rPr>
      </w:pPr>
      <w:ins w:id="867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77" w:author="Unknown"/>
          <w:rStyle w:val="HTMLCode"/>
          <w:rFonts w:ascii="Consolas" w:hAnsi="Consolas" w:cs="Consolas"/>
          <w:color w:val="000000"/>
          <w:shd w:val="clear" w:color="auto" w:fill="FFFFFF"/>
        </w:rPr>
      </w:pPr>
      <w:ins w:id="867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foreach</w:t>
        </w:r>
        <w:r>
          <w:rPr>
            <w:rStyle w:val="HTMLCode"/>
            <w:rFonts w:ascii="Consolas" w:hAnsi="Consolas" w:cs="Consolas"/>
            <w:color w:val="000000"/>
            <w:shd w:val="clear" w:color="auto" w:fill="FFFFFF"/>
          </w:rPr>
          <w:t>(</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filename </w:t>
        </w:r>
        <w:r>
          <w:rPr>
            <w:rStyle w:val="hljs-keyword"/>
            <w:rFonts w:ascii="Consolas" w:hAnsi="Consolas" w:cs="Consolas"/>
            <w:color w:val="0000FF"/>
            <w:shd w:val="clear" w:color="auto" w:fill="FFFFFF"/>
          </w:rPr>
          <w:t>in</w:t>
        </w:r>
        <w:r>
          <w:rPr>
            <w:rStyle w:val="HTMLCode"/>
            <w:rFonts w:ascii="Consolas" w:hAnsi="Consolas" w:cs="Consolas"/>
            <w:color w:val="000000"/>
            <w:shd w:val="clear" w:color="auto" w:fill="FFFFFF"/>
          </w:rPr>
          <w:t xml:space="preserve"> openFileDialog.FileNames)</w:t>
        </w:r>
      </w:ins>
    </w:p>
    <w:p w:rsidR="00567DC5" w:rsidRDefault="00567DC5" w:rsidP="00567DC5">
      <w:pPr>
        <w:pStyle w:val="HTMLPreformatted"/>
        <w:shd w:val="clear" w:color="auto" w:fill="FFFFFF"/>
        <w:rPr>
          <w:ins w:id="8679" w:author="Unknown"/>
          <w:rStyle w:val="HTMLCode"/>
          <w:rFonts w:ascii="Consolas" w:hAnsi="Consolas" w:cs="Consolas"/>
          <w:color w:val="000000"/>
          <w:shd w:val="clear" w:color="auto" w:fill="FFFFFF"/>
        </w:rPr>
      </w:pPr>
      <w:ins w:id="868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lbFiles.Items.Add(Path.GetFileName(filename));</w:t>
        </w:r>
      </w:ins>
    </w:p>
    <w:p w:rsidR="00567DC5" w:rsidRDefault="00567DC5" w:rsidP="00567DC5">
      <w:pPr>
        <w:pStyle w:val="HTMLPreformatted"/>
        <w:shd w:val="clear" w:color="auto" w:fill="FFFFFF"/>
        <w:rPr>
          <w:ins w:id="8681" w:author="Unknown"/>
          <w:rStyle w:val="HTMLCode"/>
          <w:rFonts w:ascii="Consolas" w:hAnsi="Consolas" w:cs="Consolas"/>
          <w:color w:val="000000"/>
          <w:shd w:val="clear" w:color="auto" w:fill="FFFFFF"/>
        </w:rPr>
      </w:pPr>
      <w:ins w:id="868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83" w:author="Unknown"/>
          <w:rStyle w:val="HTMLCode"/>
          <w:rFonts w:ascii="Consolas" w:hAnsi="Consolas" w:cs="Consolas"/>
          <w:color w:val="000000"/>
          <w:shd w:val="clear" w:color="auto" w:fill="FFFFFF"/>
        </w:rPr>
      </w:pPr>
      <w:ins w:id="868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85" w:author="Unknown"/>
          <w:rStyle w:val="HTMLCode"/>
          <w:rFonts w:ascii="Consolas" w:hAnsi="Consolas" w:cs="Consolas"/>
          <w:color w:val="000000"/>
          <w:shd w:val="clear" w:color="auto" w:fill="FFFFFF"/>
        </w:rPr>
      </w:pPr>
      <w:ins w:id="8686" w:author="Unknown">
        <w:r>
          <w:rPr>
            <w:rStyle w:val="HTMLCode"/>
            <w:rFonts w:ascii="Consolas" w:hAnsi="Consolas" w:cs="Consolas"/>
            <w:color w:val="000000"/>
            <w:shd w:val="clear" w:color="auto" w:fill="FFFFFF"/>
          </w:rPr>
          <w:tab/>
          <w:t>}</w:t>
        </w:r>
      </w:ins>
    </w:p>
    <w:p w:rsidR="00567DC5" w:rsidRDefault="00567DC5" w:rsidP="00567DC5">
      <w:pPr>
        <w:pStyle w:val="HTMLPreformatted"/>
        <w:shd w:val="clear" w:color="auto" w:fill="FFFFFF"/>
        <w:rPr>
          <w:ins w:id="8687" w:author="Unknown"/>
          <w:rFonts w:ascii="Consolas" w:hAnsi="Consolas" w:cs="Consolas"/>
          <w:color w:val="212529"/>
          <w:sz w:val="16"/>
          <w:szCs w:val="16"/>
        </w:rPr>
      </w:pPr>
      <w:ins w:id="8688" w:author="Unknown">
        <w:r>
          <w:rPr>
            <w:rStyle w:val="HTMLCode"/>
            <w:rFonts w:ascii="Consolas" w:hAnsi="Consolas" w:cs="Consolas"/>
            <w:color w:val="000000"/>
            <w:shd w:val="clear" w:color="auto" w:fill="FFFFFF"/>
          </w:rPr>
          <w:t>}</w:t>
        </w:r>
      </w:ins>
    </w:p>
    <w:p w:rsidR="00567DC5" w:rsidRDefault="00567DC5" w:rsidP="00567DC5">
      <w:pPr>
        <w:rPr>
          <w:ins w:id="8689" w:author="Unknown"/>
          <w:rFonts w:ascii="Times New Roman" w:hAnsi="Times New Roman" w:cs="Times New Roman"/>
          <w:sz w:val="24"/>
          <w:szCs w:val="24"/>
        </w:rPr>
      </w:pPr>
      <w:r>
        <w:rPr>
          <w:noProof/>
        </w:rPr>
        <w:drawing>
          <wp:inline distT="0" distB="0" distL="0" distR="0">
            <wp:extent cx="2860040" cy="1901825"/>
            <wp:effectExtent l="19050" t="0" r="0" b="0"/>
            <wp:docPr id="101" name="aelm789" descr="https://www.wpf-tutorial.com/Images/ArticleImages/1/chapters/dialogs/openfiledialog_multiselect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89" descr="https://www.wpf-tutorial.com/Images/ArticleImages/1/chapters/dialogs/openfiledialog_multiselect_app.png"/>
                    <pic:cNvPicPr>
                      <a:picLocks noChangeAspect="1" noChangeArrowheads="1"/>
                    </pic:cNvPicPr>
                  </pic:nvPicPr>
                  <pic:blipFill>
                    <a:blip r:embed="rId229"/>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567DC5" w:rsidRDefault="00567DC5" w:rsidP="00567DC5">
      <w:pPr>
        <w:pStyle w:val="NormalWeb"/>
        <w:shd w:val="clear" w:color="auto" w:fill="FFFFFF"/>
        <w:spacing w:before="288" w:beforeAutospacing="0" w:after="288" w:afterAutospacing="0"/>
        <w:rPr>
          <w:ins w:id="8690" w:author="Unknown"/>
          <w:rFonts w:ascii="Segoe UI" w:hAnsi="Segoe UI" w:cs="Segoe UI"/>
          <w:color w:val="212529"/>
          <w:sz w:val="18"/>
          <w:szCs w:val="18"/>
        </w:rPr>
      </w:pPr>
      <w:ins w:id="8691" w:author="Unknown">
        <w:r>
          <w:rPr>
            <w:rFonts w:ascii="Segoe UI" w:hAnsi="Segoe UI" w:cs="Segoe UI"/>
            <w:color w:val="212529"/>
            <w:sz w:val="18"/>
            <w:szCs w:val="18"/>
          </w:rPr>
          <w:t>If you test this code, you will see that you can now select multiple files in the same directory, by holding down either </w:t>
        </w:r>
        <w:r>
          <w:rPr>
            <w:rStyle w:val="Strong"/>
            <w:rFonts w:ascii="Segoe UI" w:hAnsi="Segoe UI" w:cs="Segoe UI"/>
            <w:color w:val="212529"/>
            <w:sz w:val="18"/>
            <w:szCs w:val="18"/>
          </w:rPr>
          <w:t>Ctrl</w:t>
        </w:r>
        <w:r>
          <w:rPr>
            <w:rFonts w:ascii="Segoe UI" w:hAnsi="Segoe UI" w:cs="Segoe UI"/>
            <w:color w:val="212529"/>
            <w:sz w:val="18"/>
            <w:szCs w:val="18"/>
          </w:rPr>
          <w:t> or</w:t>
        </w:r>
        <w:r>
          <w:rPr>
            <w:rStyle w:val="Strong"/>
            <w:rFonts w:ascii="Segoe UI" w:hAnsi="Segoe UI" w:cs="Segoe UI"/>
            <w:color w:val="212529"/>
            <w:sz w:val="18"/>
            <w:szCs w:val="18"/>
          </w:rPr>
          <w:t>Shift</w:t>
        </w:r>
        <w:r>
          <w:rPr>
            <w:rFonts w:ascii="Segoe UI" w:hAnsi="Segoe UI" w:cs="Segoe UI"/>
            <w:color w:val="212529"/>
            <w:sz w:val="18"/>
            <w:szCs w:val="18"/>
          </w:rPr>
          <w:t> and clicking with the mouse. Once accepted, this example simply adds the filenames to the ListBox control, by looping through the </w:t>
        </w:r>
        <w:r>
          <w:rPr>
            <w:rStyle w:val="Strong"/>
            <w:rFonts w:ascii="Segoe UI" w:hAnsi="Segoe UI" w:cs="Segoe UI"/>
            <w:color w:val="212529"/>
            <w:sz w:val="18"/>
            <w:szCs w:val="18"/>
          </w:rPr>
          <w:t>FileNames</w:t>
        </w:r>
        <w:r>
          <w:rPr>
            <w:rFonts w:ascii="Segoe UI" w:hAnsi="Segoe UI" w:cs="Segoe UI"/>
            <w:color w:val="212529"/>
            <w:sz w:val="18"/>
            <w:szCs w:val="18"/>
          </w:rPr>
          <w:t> property.</w:t>
        </w:r>
      </w:ins>
    </w:p>
    <w:p w:rsidR="00D75053" w:rsidRDefault="00D75053" w:rsidP="00D75053">
      <w:pPr>
        <w:shd w:val="clear" w:color="auto" w:fill="FFFFFF"/>
        <w:rPr>
          <w:rFonts w:ascii="Segoe UI" w:hAnsi="Segoe UI" w:cs="Segoe UI"/>
          <w:b/>
          <w:bCs/>
          <w:color w:val="C0C0C0"/>
        </w:rPr>
      </w:pPr>
      <w:r>
        <w:rPr>
          <w:rFonts w:ascii="Segoe UI" w:hAnsi="Segoe UI" w:cs="Segoe UI"/>
          <w:b/>
          <w:bCs/>
          <w:color w:val="C0C0C0"/>
        </w:rPr>
        <w:t>Dialogs:</w:t>
      </w:r>
    </w:p>
    <w:p w:rsidR="00D75053" w:rsidRDefault="00D75053" w:rsidP="00D75053">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SaveFileDialog</w:t>
      </w:r>
    </w:p>
    <w:p w:rsidR="00D75053" w:rsidRDefault="00D75053" w:rsidP="00D75053">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SaveFileDialog will help you select a location and a filename when you wish to save a file. It works and looks much like the OpenFileDialog which we used in the previous article, with a few subtle differences. Just like the OpenFileDialog, the SaveFileDialog is a wrapper around a common Windows dialog, meaning that your users will see roughly the same dialog whether they initiate it in your application or e.g. in Notepad.</w:t>
      </w:r>
    </w:p>
    <w:p w:rsidR="00D75053" w:rsidRDefault="00D75053" w:rsidP="00D75053">
      <w:pPr>
        <w:pStyle w:val="Heading2"/>
        <w:shd w:val="clear" w:color="auto" w:fill="FFFFFF"/>
        <w:spacing w:before="0"/>
        <w:rPr>
          <w:rFonts w:ascii="Segoe UI" w:hAnsi="Segoe UI" w:cs="Segoe UI"/>
          <w:b w:val="0"/>
          <w:bCs w:val="0"/>
          <w:color w:val="33393E"/>
          <w:sz w:val="36"/>
          <w:szCs w:val="36"/>
        </w:rPr>
      </w:pPr>
      <w:r>
        <w:rPr>
          <w:rFonts w:ascii="Segoe UI" w:hAnsi="Segoe UI" w:cs="Segoe UI"/>
          <w:b w:val="0"/>
          <w:bCs w:val="0"/>
          <w:color w:val="33393E"/>
        </w:rPr>
        <w:lastRenderedPageBreak/>
        <w:t>Simple SaveFileDialog example</w:t>
      </w:r>
    </w:p>
    <w:p w:rsidR="00D75053" w:rsidRDefault="00D75053" w:rsidP="00D75053">
      <w:pPr>
        <w:pStyle w:val="NormalWeb"/>
        <w:shd w:val="clear" w:color="auto" w:fill="FFFFFF"/>
        <w:spacing w:before="288" w:beforeAutospacing="0" w:after="288" w:afterAutospacing="0"/>
        <w:rPr>
          <w:ins w:id="8692" w:author="Unknown"/>
          <w:rFonts w:ascii="Segoe UI" w:hAnsi="Segoe UI" w:cs="Segoe UI"/>
          <w:color w:val="212529"/>
          <w:sz w:val="18"/>
          <w:szCs w:val="18"/>
        </w:rPr>
      </w:pPr>
      <w:ins w:id="8693" w:author="Unknown">
        <w:r>
          <w:rPr>
            <w:rFonts w:ascii="Segoe UI" w:hAnsi="Segoe UI" w:cs="Segoe UI"/>
            <w:color w:val="212529"/>
            <w:sz w:val="18"/>
            <w:szCs w:val="18"/>
          </w:rPr>
          <w:t>To kick things off, let's begin with a very simple example on using the SaveFileDialog:</w:t>
        </w:r>
      </w:ins>
    </w:p>
    <w:p w:rsidR="00D75053" w:rsidRDefault="003C5A45" w:rsidP="00D75053">
      <w:pPr>
        <w:shd w:val="clear" w:color="auto" w:fill="FFFFFF"/>
        <w:jc w:val="right"/>
        <w:rPr>
          <w:ins w:id="8694" w:author="Unknown"/>
          <w:rFonts w:ascii="Segoe UI" w:hAnsi="Segoe UI" w:cs="Segoe UI"/>
          <w:color w:val="212529"/>
          <w:sz w:val="18"/>
          <w:szCs w:val="18"/>
        </w:rPr>
      </w:pPr>
      <w:ins w:id="8695" w:author="Unknown">
        <w:r>
          <w:rPr>
            <w:rFonts w:ascii="Segoe UI" w:hAnsi="Segoe UI" w:cs="Segoe UI"/>
            <w:color w:val="212529"/>
            <w:sz w:val="18"/>
            <w:szCs w:val="18"/>
          </w:rPr>
          <w:fldChar w:fldCharType="begin"/>
        </w:r>
        <w:r w:rsidR="00D7505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7505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75053" w:rsidRDefault="00D75053" w:rsidP="00D75053">
      <w:pPr>
        <w:pStyle w:val="HTMLPreformatted"/>
        <w:shd w:val="clear" w:color="auto" w:fill="FFFFFF"/>
        <w:rPr>
          <w:ins w:id="8696" w:author="Unknown"/>
          <w:rStyle w:val="hljs-tag"/>
          <w:rFonts w:ascii="Consolas" w:hAnsi="Consolas" w:cs="Consolas"/>
          <w:color w:val="0000FF"/>
          <w:shd w:val="clear" w:color="auto" w:fill="FFFFFF"/>
        </w:rPr>
      </w:pPr>
      <w:ins w:id="869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"WpfTutorialSamples.Dialogs.SaveFileDialogSample"</w:t>
        </w:r>
      </w:ins>
    </w:p>
    <w:p w:rsidR="00D75053" w:rsidRDefault="00D75053" w:rsidP="00D75053">
      <w:pPr>
        <w:pStyle w:val="HTMLPreformatted"/>
        <w:shd w:val="clear" w:color="auto" w:fill="FFFFFF"/>
        <w:rPr>
          <w:ins w:id="8698" w:author="Unknown"/>
          <w:rStyle w:val="hljs-tag"/>
          <w:rFonts w:ascii="Consolas" w:hAnsi="Consolas" w:cs="Consolas"/>
          <w:color w:val="0000FF"/>
          <w:shd w:val="clear" w:color="auto" w:fill="FFFFFF"/>
        </w:rPr>
      </w:pPr>
      <w:ins w:id="869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D75053" w:rsidRDefault="00D75053" w:rsidP="00D75053">
      <w:pPr>
        <w:pStyle w:val="HTMLPreformatted"/>
        <w:shd w:val="clear" w:color="auto" w:fill="FFFFFF"/>
        <w:rPr>
          <w:ins w:id="8700" w:author="Unknown"/>
          <w:rStyle w:val="hljs-tag"/>
          <w:rFonts w:ascii="Consolas" w:hAnsi="Consolas" w:cs="Consolas"/>
          <w:color w:val="0000FF"/>
          <w:shd w:val="clear" w:color="auto" w:fill="FFFFFF"/>
        </w:rPr>
      </w:pPr>
      <w:ins w:id="870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D75053" w:rsidRDefault="00D75053" w:rsidP="00D75053">
      <w:pPr>
        <w:pStyle w:val="HTMLPreformatted"/>
        <w:shd w:val="clear" w:color="auto" w:fill="FFFFFF"/>
        <w:rPr>
          <w:ins w:id="8702" w:author="Unknown"/>
          <w:rStyle w:val="HTMLCode"/>
          <w:rFonts w:ascii="Consolas" w:hAnsi="Consolas" w:cs="Consolas"/>
          <w:color w:val="000000"/>
          <w:shd w:val="clear" w:color="auto" w:fill="FFFFFF"/>
        </w:rPr>
      </w:pPr>
      <w:ins w:id="8703"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"SaveFileDialogSample"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D75053" w:rsidRDefault="00D75053" w:rsidP="00D75053">
      <w:pPr>
        <w:pStyle w:val="HTMLPreformatted"/>
        <w:shd w:val="clear" w:color="auto" w:fill="FFFFFF"/>
        <w:rPr>
          <w:ins w:id="8704" w:author="Unknown"/>
          <w:rStyle w:val="HTMLCode"/>
          <w:rFonts w:ascii="Consolas" w:hAnsi="Consolas" w:cs="Consolas"/>
          <w:color w:val="000000"/>
          <w:shd w:val="clear" w:color="auto" w:fill="FFFFFF"/>
        </w:rPr>
      </w:pPr>
      <w:ins w:id="870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color w:val="0000FF"/>
            <w:shd w:val="clear" w:color="auto" w:fill="FFFFFF"/>
          </w:rPr>
          <w:t>&gt;</w:t>
        </w:r>
      </w:ins>
    </w:p>
    <w:p w:rsidR="00D75053" w:rsidRDefault="00D75053" w:rsidP="00D75053">
      <w:pPr>
        <w:pStyle w:val="HTMLPreformatted"/>
        <w:shd w:val="clear" w:color="auto" w:fill="FFFFFF"/>
        <w:rPr>
          <w:ins w:id="8706" w:author="Unknown"/>
          <w:rStyle w:val="HTMLCode"/>
          <w:rFonts w:ascii="Consolas" w:hAnsi="Consolas" w:cs="Consolas"/>
          <w:color w:val="000000"/>
          <w:shd w:val="clear" w:color="auto" w:fill="FFFFFF"/>
        </w:rPr>
      </w:pPr>
      <w:ins w:id="870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"0,0,0,10"</w:t>
        </w:r>
        <w:r>
          <w:rPr>
            <w:rStyle w:val="hljs-tag"/>
            <w:rFonts w:ascii="Consolas" w:hAnsi="Consolas" w:cs="Consolas"/>
            <w:color w:val="0000FF"/>
            <w:shd w:val="clear" w:color="auto" w:fill="FFFFFF"/>
          </w:rPr>
          <w:t>&gt;</w:t>
        </w:r>
      </w:ins>
    </w:p>
    <w:p w:rsidR="00D75053" w:rsidRDefault="00D75053" w:rsidP="00D75053">
      <w:pPr>
        <w:pStyle w:val="HTMLPreformatted"/>
        <w:shd w:val="clear" w:color="auto" w:fill="FFFFFF"/>
        <w:rPr>
          <w:ins w:id="8708" w:author="Unknown"/>
          <w:rStyle w:val="HTMLCode"/>
          <w:rFonts w:ascii="Consolas" w:hAnsi="Consolas" w:cs="Consolas"/>
          <w:color w:val="000000"/>
          <w:shd w:val="clear" w:color="auto" w:fill="FFFFFF"/>
        </w:rPr>
      </w:pPr>
      <w:ins w:id="870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"btnSaveFile"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"btnSaveFile_Click"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Save file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D75053" w:rsidRDefault="00D75053" w:rsidP="00D75053">
      <w:pPr>
        <w:pStyle w:val="HTMLPreformatted"/>
        <w:shd w:val="clear" w:color="auto" w:fill="FFFFFF"/>
        <w:rPr>
          <w:ins w:id="8710" w:author="Unknown"/>
          <w:rStyle w:val="HTMLCode"/>
          <w:rFonts w:ascii="Consolas" w:hAnsi="Consolas" w:cs="Consolas"/>
          <w:color w:val="000000"/>
          <w:shd w:val="clear" w:color="auto" w:fill="FFFFFF"/>
        </w:rPr>
      </w:pPr>
      <w:ins w:id="871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D75053" w:rsidRDefault="00D75053" w:rsidP="00D75053">
      <w:pPr>
        <w:pStyle w:val="HTMLPreformatted"/>
        <w:shd w:val="clear" w:color="auto" w:fill="FFFFFF"/>
        <w:rPr>
          <w:ins w:id="8712" w:author="Unknown"/>
          <w:rStyle w:val="HTMLCode"/>
          <w:rFonts w:ascii="Consolas" w:hAnsi="Consolas" w:cs="Consolas"/>
          <w:color w:val="000000"/>
          <w:shd w:val="clear" w:color="auto" w:fill="FFFFFF"/>
        </w:rPr>
      </w:pPr>
      <w:ins w:id="871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TextWrapping</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"Wrap"</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ScrollViewer.VerticalScrollBarVisibility</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ins>
    </w:p>
    <w:p w:rsidR="00D75053" w:rsidRDefault="00D75053" w:rsidP="00D75053">
      <w:pPr>
        <w:pStyle w:val="HTMLPreformatted"/>
        <w:shd w:val="clear" w:color="auto" w:fill="FFFFFF"/>
        <w:rPr>
          <w:ins w:id="8714" w:author="Unknown"/>
          <w:rStyle w:val="HTMLCode"/>
          <w:rFonts w:ascii="Consolas" w:hAnsi="Consolas" w:cs="Consolas"/>
          <w:color w:val="000000"/>
          <w:shd w:val="clear" w:color="auto" w:fill="FFFFFF"/>
        </w:rPr>
      </w:pPr>
      <w:ins w:id="871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color w:val="0000FF"/>
            <w:shd w:val="clear" w:color="auto" w:fill="FFFFFF"/>
          </w:rPr>
          <w:t>&gt;</w:t>
        </w:r>
      </w:ins>
    </w:p>
    <w:p w:rsidR="00D75053" w:rsidRDefault="00D75053" w:rsidP="00D75053">
      <w:pPr>
        <w:pStyle w:val="HTMLPreformatted"/>
        <w:shd w:val="clear" w:color="auto" w:fill="FFFFFF"/>
        <w:rPr>
          <w:ins w:id="8716" w:author="Unknown"/>
          <w:rFonts w:ascii="Consolas" w:hAnsi="Consolas" w:cs="Consolas"/>
          <w:color w:val="212529"/>
          <w:sz w:val="16"/>
          <w:szCs w:val="16"/>
        </w:rPr>
      </w:pPr>
      <w:ins w:id="8717"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D75053" w:rsidRDefault="003C5A45" w:rsidP="00D75053">
      <w:pPr>
        <w:shd w:val="clear" w:color="auto" w:fill="FFFFFF"/>
        <w:jc w:val="right"/>
        <w:rPr>
          <w:ins w:id="8718" w:author="Unknown"/>
          <w:rFonts w:ascii="Segoe UI" w:hAnsi="Segoe UI" w:cs="Segoe UI"/>
          <w:color w:val="212529"/>
          <w:sz w:val="18"/>
          <w:szCs w:val="18"/>
        </w:rPr>
      </w:pPr>
      <w:ins w:id="8719" w:author="Unknown">
        <w:r>
          <w:rPr>
            <w:rFonts w:ascii="Segoe UI" w:hAnsi="Segoe UI" w:cs="Segoe UI"/>
            <w:color w:val="212529"/>
            <w:sz w:val="18"/>
            <w:szCs w:val="18"/>
          </w:rPr>
          <w:fldChar w:fldCharType="begin"/>
        </w:r>
        <w:r w:rsidR="00D75053">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75053">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75053" w:rsidRDefault="00D75053" w:rsidP="00D75053">
      <w:pPr>
        <w:pStyle w:val="HTMLPreformatted"/>
        <w:shd w:val="clear" w:color="auto" w:fill="FFFFFF"/>
        <w:rPr>
          <w:ins w:id="8720" w:author="Unknown"/>
          <w:rStyle w:val="HTMLCode"/>
          <w:rFonts w:ascii="Consolas" w:hAnsi="Consolas" w:cs="Consolas"/>
          <w:color w:val="000000"/>
          <w:shd w:val="clear" w:color="auto" w:fill="FFFFFF"/>
        </w:rPr>
      </w:pPr>
      <w:ins w:id="8721"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D75053" w:rsidRDefault="00D75053" w:rsidP="00D75053">
      <w:pPr>
        <w:pStyle w:val="HTMLPreformatted"/>
        <w:shd w:val="clear" w:color="auto" w:fill="FFFFFF"/>
        <w:rPr>
          <w:ins w:id="8722" w:author="Unknown"/>
          <w:rStyle w:val="HTMLCode"/>
          <w:rFonts w:ascii="Consolas" w:hAnsi="Consolas" w:cs="Consolas"/>
          <w:color w:val="000000"/>
          <w:shd w:val="clear" w:color="auto" w:fill="FFFFFF"/>
        </w:rPr>
      </w:pPr>
      <w:ins w:id="8723"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System.IO;</w:t>
        </w:r>
      </w:ins>
    </w:p>
    <w:p w:rsidR="00D75053" w:rsidRDefault="00D75053" w:rsidP="00D75053">
      <w:pPr>
        <w:pStyle w:val="HTMLPreformatted"/>
        <w:shd w:val="clear" w:color="auto" w:fill="FFFFFF"/>
        <w:rPr>
          <w:ins w:id="8724" w:author="Unknown"/>
          <w:rStyle w:val="HTMLCode"/>
          <w:rFonts w:ascii="Consolas" w:hAnsi="Consolas" w:cs="Consolas"/>
          <w:color w:val="000000"/>
          <w:shd w:val="clear" w:color="auto" w:fill="FFFFFF"/>
        </w:rPr>
      </w:pPr>
      <w:ins w:id="8725"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D75053" w:rsidRDefault="00D75053" w:rsidP="00D75053">
      <w:pPr>
        <w:pStyle w:val="HTMLPreformatted"/>
        <w:shd w:val="clear" w:color="auto" w:fill="FFFFFF"/>
        <w:rPr>
          <w:ins w:id="8726" w:author="Unknown"/>
          <w:rStyle w:val="HTMLCode"/>
          <w:rFonts w:ascii="Consolas" w:hAnsi="Consolas" w:cs="Consolas"/>
          <w:color w:val="000000"/>
          <w:shd w:val="clear" w:color="auto" w:fill="FFFFFF"/>
        </w:rPr>
      </w:pPr>
      <w:ins w:id="8727"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Microsoft.Win32;</w:t>
        </w:r>
      </w:ins>
    </w:p>
    <w:p w:rsidR="00D75053" w:rsidRDefault="00D75053" w:rsidP="00D75053">
      <w:pPr>
        <w:pStyle w:val="HTMLPreformatted"/>
        <w:shd w:val="clear" w:color="auto" w:fill="FFFFFF"/>
        <w:rPr>
          <w:ins w:id="8728" w:author="Unknown"/>
          <w:rStyle w:val="HTMLCode"/>
          <w:rFonts w:ascii="Consolas" w:hAnsi="Consolas" w:cs="Consolas"/>
          <w:color w:val="000000"/>
          <w:shd w:val="clear" w:color="auto" w:fill="FFFFFF"/>
        </w:rPr>
      </w:pPr>
    </w:p>
    <w:p w:rsidR="00D75053" w:rsidRDefault="00D75053" w:rsidP="00D75053">
      <w:pPr>
        <w:pStyle w:val="HTMLPreformatted"/>
        <w:shd w:val="clear" w:color="auto" w:fill="FFFFFF"/>
        <w:rPr>
          <w:ins w:id="8729" w:author="Unknown"/>
          <w:rStyle w:val="HTMLCode"/>
          <w:rFonts w:ascii="Consolas" w:hAnsi="Consolas" w:cs="Consolas"/>
          <w:color w:val="000000"/>
          <w:shd w:val="clear" w:color="auto" w:fill="FFFFFF"/>
        </w:rPr>
      </w:pPr>
      <w:ins w:id="8730"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WpfTutorialSamples.Dialogs</w:t>
        </w:r>
      </w:ins>
    </w:p>
    <w:p w:rsidR="00D75053" w:rsidRDefault="00D75053" w:rsidP="00D75053">
      <w:pPr>
        <w:pStyle w:val="HTMLPreformatted"/>
        <w:shd w:val="clear" w:color="auto" w:fill="FFFFFF"/>
        <w:rPr>
          <w:ins w:id="8731" w:author="Unknown"/>
          <w:rStyle w:val="HTMLCode"/>
          <w:rFonts w:ascii="Consolas" w:hAnsi="Consolas" w:cs="Consolas"/>
          <w:color w:val="000000"/>
          <w:shd w:val="clear" w:color="auto" w:fill="FFFFFF"/>
        </w:rPr>
      </w:pPr>
      <w:ins w:id="8732" w:author="Unknown">
        <w:r>
          <w:rPr>
            <w:rStyle w:val="HTMLCode"/>
            <w:rFonts w:ascii="Consolas" w:hAnsi="Consolas" w:cs="Consolas"/>
            <w:color w:val="000000"/>
            <w:shd w:val="clear" w:color="auto" w:fill="FFFFFF"/>
          </w:rPr>
          <w:t>{</w:t>
        </w:r>
      </w:ins>
    </w:p>
    <w:p w:rsidR="00D75053" w:rsidRDefault="00D75053" w:rsidP="00D75053">
      <w:pPr>
        <w:pStyle w:val="HTMLPreformatted"/>
        <w:shd w:val="clear" w:color="auto" w:fill="FFFFFF"/>
        <w:rPr>
          <w:ins w:id="8733" w:author="Unknown"/>
          <w:rStyle w:val="HTMLCode"/>
          <w:rFonts w:ascii="Consolas" w:hAnsi="Consolas" w:cs="Consolas"/>
          <w:color w:val="000000"/>
          <w:shd w:val="clear" w:color="auto" w:fill="FFFFFF"/>
        </w:rPr>
      </w:pPr>
      <w:ins w:id="8734"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SaveFileDialogSample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D75053" w:rsidRDefault="00D75053" w:rsidP="00D75053">
      <w:pPr>
        <w:pStyle w:val="HTMLPreformatted"/>
        <w:shd w:val="clear" w:color="auto" w:fill="FFFFFF"/>
        <w:rPr>
          <w:ins w:id="8735" w:author="Unknown"/>
          <w:rStyle w:val="HTMLCode"/>
          <w:rFonts w:ascii="Consolas" w:hAnsi="Consolas" w:cs="Consolas"/>
          <w:color w:val="000000"/>
          <w:shd w:val="clear" w:color="auto" w:fill="FFFFFF"/>
        </w:rPr>
      </w:pPr>
      <w:ins w:id="8736" w:author="Unknown">
        <w:r>
          <w:rPr>
            <w:rStyle w:val="HTMLCode"/>
            <w:rFonts w:ascii="Consolas" w:hAnsi="Consolas" w:cs="Consolas"/>
            <w:color w:val="000000"/>
            <w:shd w:val="clear" w:color="auto" w:fill="FFFFFF"/>
          </w:rPr>
          <w:tab/>
          <w:t>{</w:t>
        </w:r>
      </w:ins>
    </w:p>
    <w:p w:rsidR="00D75053" w:rsidRDefault="00D75053" w:rsidP="00D75053">
      <w:pPr>
        <w:pStyle w:val="HTMLPreformatted"/>
        <w:shd w:val="clear" w:color="auto" w:fill="FFFFFF"/>
        <w:rPr>
          <w:ins w:id="8737" w:author="Unknown"/>
          <w:rStyle w:val="HTMLCode"/>
          <w:rFonts w:ascii="Consolas" w:hAnsi="Consolas" w:cs="Consolas"/>
          <w:color w:val="000000"/>
          <w:shd w:val="clear" w:color="auto" w:fill="FFFFFF"/>
        </w:rPr>
      </w:pPr>
      <w:ins w:id="873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SaveFileDialogSample</w:t>
        </w:r>
        <w:r>
          <w:rPr>
            <w:rStyle w:val="hljs-function"/>
            <w:rFonts w:ascii="Consolas" w:hAnsi="Consolas" w:cs="Consolas"/>
            <w:color w:val="000000"/>
            <w:shd w:val="clear" w:color="auto" w:fill="FFFFFF"/>
          </w:rPr>
          <w:t>()</w:t>
        </w:r>
      </w:ins>
    </w:p>
    <w:p w:rsidR="00D75053" w:rsidRDefault="00D75053" w:rsidP="00D75053">
      <w:pPr>
        <w:pStyle w:val="HTMLPreformatted"/>
        <w:shd w:val="clear" w:color="auto" w:fill="FFFFFF"/>
        <w:rPr>
          <w:ins w:id="8739" w:author="Unknown"/>
          <w:rStyle w:val="HTMLCode"/>
          <w:rFonts w:ascii="Consolas" w:hAnsi="Consolas" w:cs="Consolas"/>
          <w:color w:val="000000"/>
          <w:shd w:val="clear" w:color="auto" w:fill="FFFFFF"/>
        </w:rPr>
      </w:pPr>
      <w:ins w:id="874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75053" w:rsidRDefault="00D75053" w:rsidP="00D75053">
      <w:pPr>
        <w:pStyle w:val="HTMLPreformatted"/>
        <w:shd w:val="clear" w:color="auto" w:fill="FFFFFF"/>
        <w:rPr>
          <w:ins w:id="8741" w:author="Unknown"/>
          <w:rStyle w:val="HTMLCode"/>
          <w:rFonts w:ascii="Consolas" w:hAnsi="Consolas" w:cs="Consolas"/>
          <w:color w:val="000000"/>
          <w:shd w:val="clear" w:color="auto" w:fill="FFFFFF"/>
        </w:rPr>
      </w:pPr>
      <w:ins w:id="874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D75053" w:rsidRDefault="00D75053" w:rsidP="00D75053">
      <w:pPr>
        <w:pStyle w:val="HTMLPreformatted"/>
        <w:shd w:val="clear" w:color="auto" w:fill="FFFFFF"/>
        <w:rPr>
          <w:ins w:id="8743" w:author="Unknown"/>
          <w:rStyle w:val="HTMLCode"/>
          <w:rFonts w:ascii="Consolas" w:hAnsi="Consolas" w:cs="Consolas"/>
          <w:color w:val="000000"/>
          <w:shd w:val="clear" w:color="auto" w:fill="FFFFFF"/>
        </w:rPr>
      </w:pPr>
      <w:ins w:id="874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75053" w:rsidRDefault="00D75053" w:rsidP="00D75053">
      <w:pPr>
        <w:pStyle w:val="HTMLPreformatted"/>
        <w:shd w:val="clear" w:color="auto" w:fill="FFFFFF"/>
        <w:rPr>
          <w:ins w:id="8745" w:author="Unknown"/>
          <w:rStyle w:val="HTMLCode"/>
          <w:rFonts w:ascii="Consolas" w:hAnsi="Consolas" w:cs="Consolas"/>
          <w:color w:val="000000"/>
          <w:shd w:val="clear" w:color="auto" w:fill="FFFFFF"/>
        </w:rPr>
      </w:pPr>
    </w:p>
    <w:p w:rsidR="00D75053" w:rsidRDefault="00D75053" w:rsidP="00D75053">
      <w:pPr>
        <w:pStyle w:val="HTMLPreformatted"/>
        <w:shd w:val="clear" w:color="auto" w:fill="FFFFFF"/>
        <w:rPr>
          <w:ins w:id="8746" w:author="Unknown"/>
          <w:rStyle w:val="HTMLCode"/>
          <w:rFonts w:ascii="Consolas" w:hAnsi="Consolas" w:cs="Consolas"/>
          <w:color w:val="000000"/>
          <w:shd w:val="clear" w:color="auto" w:fill="FFFFFF"/>
        </w:rPr>
      </w:pPr>
      <w:ins w:id="874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btnSaveFile_Click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D75053" w:rsidRDefault="00D75053" w:rsidP="00D75053">
      <w:pPr>
        <w:pStyle w:val="HTMLPreformatted"/>
        <w:shd w:val="clear" w:color="auto" w:fill="FFFFFF"/>
        <w:rPr>
          <w:ins w:id="8748" w:author="Unknown"/>
          <w:rStyle w:val="HTMLCode"/>
          <w:rFonts w:ascii="Consolas" w:hAnsi="Consolas" w:cs="Consolas"/>
          <w:color w:val="000000"/>
          <w:shd w:val="clear" w:color="auto" w:fill="FFFFFF"/>
        </w:rPr>
      </w:pPr>
      <w:ins w:id="874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75053" w:rsidRDefault="00D75053" w:rsidP="00D75053">
      <w:pPr>
        <w:pStyle w:val="HTMLPreformatted"/>
        <w:shd w:val="clear" w:color="auto" w:fill="FFFFFF"/>
        <w:rPr>
          <w:ins w:id="8750" w:author="Unknown"/>
          <w:rStyle w:val="HTMLCode"/>
          <w:rFonts w:ascii="Consolas" w:hAnsi="Consolas" w:cs="Consolas"/>
          <w:color w:val="000000"/>
          <w:shd w:val="clear" w:color="auto" w:fill="FFFFFF"/>
        </w:rPr>
      </w:pPr>
      <w:ins w:id="875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SaveFileDialog saveFileDialog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SaveFileDialog();</w:t>
        </w:r>
      </w:ins>
    </w:p>
    <w:p w:rsidR="00D75053" w:rsidRDefault="00D75053" w:rsidP="00D75053">
      <w:pPr>
        <w:pStyle w:val="HTMLPreformatted"/>
        <w:shd w:val="clear" w:color="auto" w:fill="FFFFFF"/>
        <w:rPr>
          <w:ins w:id="8752" w:author="Unknown"/>
          <w:rStyle w:val="HTMLCode"/>
          <w:rFonts w:ascii="Consolas" w:hAnsi="Consolas" w:cs="Consolas"/>
          <w:color w:val="000000"/>
          <w:shd w:val="clear" w:color="auto" w:fill="FFFFFF"/>
        </w:rPr>
      </w:pPr>
      <w:ins w:id="875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(saveFileDialog.ShowDialog()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D75053" w:rsidRDefault="00D75053" w:rsidP="00D75053">
      <w:pPr>
        <w:pStyle w:val="HTMLPreformatted"/>
        <w:shd w:val="clear" w:color="auto" w:fill="FFFFFF"/>
        <w:rPr>
          <w:ins w:id="8754" w:author="Unknown"/>
          <w:rStyle w:val="HTMLCode"/>
          <w:rFonts w:ascii="Consolas" w:hAnsi="Consolas" w:cs="Consolas"/>
          <w:color w:val="000000"/>
          <w:shd w:val="clear" w:color="auto" w:fill="FFFFFF"/>
        </w:rPr>
      </w:pPr>
      <w:ins w:id="875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File.WriteAllText(saveFileDialog.FileName, txtEditor.Text);</w:t>
        </w:r>
      </w:ins>
    </w:p>
    <w:p w:rsidR="00D75053" w:rsidRDefault="00D75053" w:rsidP="00D75053">
      <w:pPr>
        <w:pStyle w:val="HTMLPreformatted"/>
        <w:shd w:val="clear" w:color="auto" w:fill="FFFFFF"/>
        <w:rPr>
          <w:ins w:id="8756" w:author="Unknown"/>
          <w:rStyle w:val="HTMLCode"/>
          <w:rFonts w:ascii="Consolas" w:hAnsi="Consolas" w:cs="Consolas"/>
          <w:color w:val="000000"/>
          <w:shd w:val="clear" w:color="auto" w:fill="FFFFFF"/>
        </w:rPr>
      </w:pPr>
      <w:ins w:id="875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D75053" w:rsidRDefault="00D75053" w:rsidP="00D75053">
      <w:pPr>
        <w:pStyle w:val="HTMLPreformatted"/>
        <w:shd w:val="clear" w:color="auto" w:fill="FFFFFF"/>
        <w:rPr>
          <w:ins w:id="8758" w:author="Unknown"/>
          <w:rStyle w:val="HTMLCode"/>
          <w:rFonts w:ascii="Consolas" w:hAnsi="Consolas" w:cs="Consolas"/>
          <w:color w:val="000000"/>
          <w:shd w:val="clear" w:color="auto" w:fill="FFFFFF"/>
        </w:rPr>
      </w:pPr>
      <w:ins w:id="8759" w:author="Unknown">
        <w:r>
          <w:rPr>
            <w:rStyle w:val="HTMLCode"/>
            <w:rFonts w:ascii="Consolas" w:hAnsi="Consolas" w:cs="Consolas"/>
            <w:color w:val="000000"/>
            <w:shd w:val="clear" w:color="auto" w:fill="FFFFFF"/>
          </w:rPr>
          <w:tab/>
          <w:t>}</w:t>
        </w:r>
      </w:ins>
    </w:p>
    <w:p w:rsidR="00D75053" w:rsidRDefault="00D75053" w:rsidP="00D75053">
      <w:pPr>
        <w:pStyle w:val="HTMLPreformatted"/>
        <w:shd w:val="clear" w:color="auto" w:fill="FFFFFF"/>
        <w:rPr>
          <w:ins w:id="8760" w:author="Unknown"/>
          <w:rFonts w:ascii="Consolas" w:hAnsi="Consolas" w:cs="Consolas"/>
          <w:color w:val="212529"/>
          <w:sz w:val="16"/>
          <w:szCs w:val="16"/>
        </w:rPr>
      </w:pPr>
      <w:ins w:id="8761" w:author="Unknown">
        <w:r>
          <w:rPr>
            <w:rStyle w:val="HTMLCode"/>
            <w:rFonts w:ascii="Consolas" w:hAnsi="Consolas" w:cs="Consolas"/>
            <w:color w:val="000000"/>
            <w:shd w:val="clear" w:color="auto" w:fill="FFFFFF"/>
          </w:rPr>
          <w:t>}</w:t>
        </w:r>
      </w:ins>
    </w:p>
    <w:p w:rsidR="00D75053" w:rsidRDefault="00D75053" w:rsidP="00D75053">
      <w:pPr>
        <w:rPr>
          <w:ins w:id="8762" w:author="Unknown"/>
          <w:rFonts w:ascii="Times New Roman" w:hAnsi="Times New Roman" w:cs="Times New Roman"/>
          <w:sz w:val="24"/>
          <w:szCs w:val="24"/>
        </w:rPr>
      </w:pPr>
      <w:r>
        <w:rPr>
          <w:noProof/>
        </w:rPr>
        <w:lastRenderedPageBreak/>
        <w:drawing>
          <wp:inline distT="0" distB="0" distL="0" distR="0">
            <wp:extent cx="2860040" cy="2860040"/>
            <wp:effectExtent l="19050" t="0" r="0" b="0"/>
            <wp:docPr id="107" name="aelm798" descr="https://www.wpf-tutorial.com/Images/ArticleImages/1/chapters/dialogs/savefiledialog_simple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798" descr="https://www.wpf-tutorial.com/Images/ArticleImages/1/chapters/dialogs/savefiledialog_simple_app.png"/>
                    <pic:cNvPicPr>
                      <a:picLocks noChangeAspect="1" noChangeArrowheads="1"/>
                    </pic:cNvPicPr>
                  </pic:nvPicPr>
                  <pic:blipFill>
                    <a:blip r:embed="rId23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D75053" w:rsidRDefault="00D75053" w:rsidP="00D75053">
      <w:pPr>
        <w:pStyle w:val="NormalWeb"/>
        <w:shd w:val="clear" w:color="auto" w:fill="FFFFFF"/>
        <w:spacing w:before="288" w:beforeAutospacing="0" w:after="288" w:afterAutospacing="0"/>
        <w:rPr>
          <w:ins w:id="8763" w:author="Unknown"/>
          <w:rFonts w:ascii="Segoe UI" w:hAnsi="Segoe UI" w:cs="Segoe UI"/>
          <w:color w:val="212529"/>
          <w:sz w:val="18"/>
          <w:szCs w:val="18"/>
        </w:rPr>
      </w:pPr>
      <w:ins w:id="8764" w:author="Unknown">
        <w:r>
          <w:rPr>
            <w:rFonts w:ascii="Segoe UI" w:hAnsi="Segoe UI" w:cs="Segoe UI"/>
            <w:color w:val="212529"/>
            <w:sz w:val="18"/>
            <w:szCs w:val="18"/>
          </w:rPr>
          <w:t>As you can see, it's mostly about instantiating the </w:t>
        </w:r>
        <w:r>
          <w:rPr>
            <w:rStyle w:val="Strong"/>
            <w:rFonts w:ascii="Segoe UI" w:hAnsi="Segoe UI" w:cs="Segoe UI"/>
            <w:color w:val="212529"/>
            <w:sz w:val="18"/>
            <w:szCs w:val="18"/>
          </w:rPr>
          <w:t>SaveFileDialog</w:t>
        </w:r>
        <w:r>
          <w:rPr>
            <w:rFonts w:ascii="Segoe UI" w:hAnsi="Segoe UI" w:cs="Segoe UI"/>
            <w:color w:val="212529"/>
            <w:sz w:val="18"/>
            <w:szCs w:val="18"/>
          </w:rPr>
          <w:t> and then calling the </w:t>
        </w:r>
        <w:r>
          <w:rPr>
            <w:rStyle w:val="Strong"/>
            <w:rFonts w:ascii="Segoe UI" w:hAnsi="Segoe UI" w:cs="Segoe UI"/>
            <w:color w:val="212529"/>
            <w:sz w:val="18"/>
            <w:szCs w:val="18"/>
          </w:rPr>
          <w:t>ShowDialog()</w:t>
        </w:r>
        <w:r>
          <w:rPr>
            <w:rFonts w:ascii="Segoe UI" w:hAnsi="Segoe UI" w:cs="Segoe UI"/>
            <w:color w:val="212529"/>
            <w:sz w:val="18"/>
            <w:szCs w:val="18"/>
          </w:rPr>
          <w:t> method. If it returns true, we use the </w:t>
        </w:r>
        <w:r>
          <w:rPr>
            <w:rStyle w:val="Strong"/>
            <w:rFonts w:ascii="Segoe UI" w:hAnsi="Segoe UI" w:cs="Segoe UI"/>
            <w:color w:val="212529"/>
            <w:sz w:val="18"/>
            <w:szCs w:val="18"/>
          </w:rPr>
          <w:t>FileName</w:t>
        </w:r>
        <w:r>
          <w:rPr>
            <w:rFonts w:ascii="Segoe UI" w:hAnsi="Segoe UI" w:cs="Segoe UI"/>
            <w:color w:val="212529"/>
            <w:sz w:val="18"/>
            <w:szCs w:val="18"/>
          </w:rPr>
          <w:t> property (which will contain the selected path as well as the user entered file name) as the path to write our contents to.</w:t>
        </w:r>
      </w:ins>
    </w:p>
    <w:p w:rsidR="00D75053" w:rsidRDefault="00D75053" w:rsidP="00D75053">
      <w:pPr>
        <w:pStyle w:val="NormalWeb"/>
        <w:shd w:val="clear" w:color="auto" w:fill="FFFFFF"/>
        <w:spacing w:before="288" w:beforeAutospacing="0" w:after="288" w:afterAutospacing="0"/>
        <w:rPr>
          <w:ins w:id="8765" w:author="Unknown"/>
          <w:rFonts w:ascii="Segoe UI" w:hAnsi="Segoe UI" w:cs="Segoe UI"/>
          <w:color w:val="212529"/>
          <w:sz w:val="18"/>
          <w:szCs w:val="18"/>
        </w:rPr>
      </w:pPr>
      <w:ins w:id="8766" w:author="Unknown">
        <w:r>
          <w:rPr>
            <w:rFonts w:ascii="Segoe UI" w:hAnsi="Segoe UI" w:cs="Segoe UI"/>
            <w:color w:val="212529"/>
            <w:sz w:val="18"/>
            <w:szCs w:val="18"/>
          </w:rPr>
          <w:t>If you click the save button, you should see a dialog like this, depending on the version of Windows you're using:</w:t>
        </w:r>
      </w:ins>
    </w:p>
    <w:p w:rsidR="00D75053" w:rsidRDefault="00D75053" w:rsidP="00D75053">
      <w:pPr>
        <w:rPr>
          <w:ins w:id="8767" w:author="Unknown"/>
          <w:rFonts w:ascii="Times New Roman" w:hAnsi="Times New Roman" w:cs="Times New Roman"/>
          <w:sz w:val="24"/>
          <w:szCs w:val="24"/>
        </w:rPr>
      </w:pPr>
      <w:r>
        <w:rPr>
          <w:noProof/>
        </w:rPr>
        <w:drawing>
          <wp:inline distT="0" distB="0" distL="0" distR="0">
            <wp:extent cx="5954395" cy="4133215"/>
            <wp:effectExtent l="19050" t="0" r="8255" b="0"/>
            <wp:docPr id="106" name="aelm801" descr="https://www.wpf-tutorial.com/Images/ArticleImages/1/chapters/dialogs/savefiledialog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01" descr="https://www.wpf-tutorial.com/Images/ArticleImages/1/chapters/dialogs/savefiledialog_simple.png"/>
                    <pic:cNvPicPr>
                      <a:picLocks noChangeAspect="1" noChangeArrowheads="1"/>
                    </pic:cNvPicPr>
                  </pic:nvPicPr>
                  <pic:blipFill>
                    <a:blip r:embed="rId231"/>
                    <a:srcRect/>
                    <a:stretch>
                      <a:fillRect/>
                    </a:stretch>
                  </pic:blipFill>
                  <pic:spPr bwMode="auto">
                    <a:xfrm>
                      <a:off x="0" y="0"/>
                      <a:ext cx="5954395" cy="4133215"/>
                    </a:xfrm>
                    <a:prstGeom prst="rect">
                      <a:avLst/>
                    </a:prstGeom>
                    <a:noFill/>
                    <a:ln w="9525">
                      <a:noFill/>
                      <a:miter lim="800000"/>
                      <a:headEnd/>
                      <a:tailEnd/>
                    </a:ln>
                  </pic:spPr>
                </pic:pic>
              </a:graphicData>
            </a:graphic>
          </wp:inline>
        </w:drawing>
      </w:r>
    </w:p>
    <w:p w:rsidR="00D75053" w:rsidRDefault="00D75053" w:rsidP="00D75053">
      <w:pPr>
        <w:pStyle w:val="Heading2"/>
        <w:shd w:val="clear" w:color="auto" w:fill="FFFFFF"/>
        <w:spacing w:before="0"/>
        <w:rPr>
          <w:ins w:id="8768" w:author="Unknown"/>
          <w:rFonts w:ascii="Segoe UI" w:hAnsi="Segoe UI" w:cs="Segoe UI"/>
          <w:b w:val="0"/>
          <w:bCs w:val="0"/>
          <w:color w:val="33393E"/>
        </w:rPr>
      </w:pPr>
      <w:ins w:id="8769" w:author="Unknown">
        <w:r>
          <w:rPr>
            <w:rFonts w:ascii="Segoe UI" w:hAnsi="Segoe UI" w:cs="Segoe UI"/>
            <w:b w:val="0"/>
            <w:bCs w:val="0"/>
            <w:color w:val="33393E"/>
          </w:rPr>
          <w:lastRenderedPageBreak/>
          <w:t>Filter</w:t>
        </w:r>
      </w:ins>
    </w:p>
    <w:p w:rsidR="00D75053" w:rsidRDefault="00D75053" w:rsidP="00D75053">
      <w:pPr>
        <w:pStyle w:val="NormalWeb"/>
        <w:shd w:val="clear" w:color="auto" w:fill="FFFFFF"/>
        <w:spacing w:before="288" w:beforeAutospacing="0" w:after="288" w:afterAutospacing="0"/>
        <w:rPr>
          <w:ins w:id="8770" w:author="Unknown"/>
          <w:rFonts w:ascii="Segoe UI" w:hAnsi="Segoe UI" w:cs="Segoe UI"/>
          <w:color w:val="212529"/>
          <w:sz w:val="18"/>
          <w:szCs w:val="18"/>
        </w:rPr>
      </w:pPr>
      <w:ins w:id="8771" w:author="Unknown">
        <w:r>
          <w:rPr>
            <w:rFonts w:ascii="Segoe UI" w:hAnsi="Segoe UI" w:cs="Segoe UI"/>
            <w:color w:val="212529"/>
            <w:sz w:val="18"/>
            <w:szCs w:val="18"/>
          </w:rPr>
          <w:t>As you can see from the first example, I manually added a .txt extension to my desired filename, mainly because the "Save as type" combo box is empty. Just like for the OpenFileDialog, this box is controlled through the </w:t>
        </w:r>
        <w:r>
          <w:rPr>
            <w:rStyle w:val="Strong"/>
            <w:rFonts w:ascii="Segoe UI" w:hAnsi="Segoe UI" w:cs="Segoe UI"/>
            <w:color w:val="212529"/>
            <w:sz w:val="18"/>
            <w:szCs w:val="18"/>
          </w:rPr>
          <w:t>Filter</w:t>
        </w:r>
        <w:r>
          <w:rPr>
            <w:rFonts w:ascii="Segoe UI" w:hAnsi="Segoe UI" w:cs="Segoe UI"/>
            <w:color w:val="212529"/>
            <w:sz w:val="18"/>
            <w:szCs w:val="18"/>
          </w:rPr>
          <w:t> property, and it's also used in the exact same way.</w:t>
        </w:r>
      </w:ins>
    </w:p>
    <w:p w:rsidR="00D75053" w:rsidRDefault="00D75053" w:rsidP="00D75053">
      <w:pPr>
        <w:pStyle w:val="HTMLPreformatted"/>
        <w:shd w:val="clear" w:color="auto" w:fill="FFFFFF"/>
        <w:rPr>
          <w:ins w:id="8772" w:author="Unknown"/>
          <w:rFonts w:ascii="Consolas" w:hAnsi="Consolas" w:cs="Consolas"/>
          <w:color w:val="212529"/>
          <w:sz w:val="16"/>
          <w:szCs w:val="16"/>
        </w:rPr>
      </w:pPr>
      <w:ins w:id="8773" w:author="Unknown">
        <w:r>
          <w:rPr>
            <w:rStyle w:val="HTMLCode"/>
            <w:rFonts w:ascii="Consolas" w:hAnsi="Consolas" w:cs="Consolas"/>
            <w:color w:val="000000"/>
            <w:shd w:val="clear" w:color="auto" w:fill="FFFFFF"/>
          </w:rPr>
          <w:t xml:space="preserve">saveFileDialog.Filter = </w:t>
        </w:r>
        <w:r>
          <w:rPr>
            <w:rStyle w:val="hljs-string"/>
            <w:rFonts w:ascii="Consolas" w:hAnsi="Consolas" w:cs="Consolas"/>
            <w:color w:val="A31515"/>
            <w:shd w:val="clear" w:color="auto" w:fill="FFFFFF"/>
          </w:rPr>
          <w:t>"Text file (*.txt)|*.txt|C# file (*.cs)|*.cs"</w:t>
        </w:r>
        <w:r>
          <w:rPr>
            <w:rStyle w:val="HTMLCode"/>
            <w:rFonts w:ascii="Consolas" w:hAnsi="Consolas" w:cs="Consolas"/>
            <w:color w:val="000000"/>
            <w:shd w:val="clear" w:color="auto" w:fill="FFFFFF"/>
          </w:rPr>
          <w:t>;</w:t>
        </w:r>
      </w:ins>
    </w:p>
    <w:p w:rsidR="00D75053" w:rsidRDefault="00D75053" w:rsidP="00D75053">
      <w:pPr>
        <w:pStyle w:val="NormalWeb"/>
        <w:shd w:val="clear" w:color="auto" w:fill="FFFFFF"/>
        <w:spacing w:before="288" w:beforeAutospacing="0" w:after="288" w:afterAutospacing="0"/>
        <w:rPr>
          <w:ins w:id="8774" w:author="Unknown"/>
          <w:rFonts w:ascii="Segoe UI" w:hAnsi="Segoe UI" w:cs="Segoe UI"/>
          <w:color w:val="212529"/>
          <w:sz w:val="18"/>
          <w:szCs w:val="18"/>
        </w:rPr>
      </w:pPr>
      <w:ins w:id="8775" w:author="Unknown">
        <w:r>
          <w:rPr>
            <w:rStyle w:val="Emphasis"/>
            <w:rFonts w:ascii="Segoe UI" w:hAnsi="Segoe UI" w:cs="Segoe UI"/>
            <w:b/>
            <w:bCs/>
            <w:color w:val="212529"/>
            <w:sz w:val="18"/>
            <w:szCs w:val="18"/>
          </w:rPr>
          <w:t>For more details about the format of the Filter property, please see the previous article on the OpenFileDialog, where it's explained in details.</w:t>
        </w:r>
      </w:ins>
    </w:p>
    <w:p w:rsidR="00D75053" w:rsidRDefault="00D75053" w:rsidP="00D75053">
      <w:pPr>
        <w:pStyle w:val="NormalWeb"/>
        <w:shd w:val="clear" w:color="auto" w:fill="FFFFFF"/>
        <w:spacing w:before="288" w:beforeAutospacing="0" w:after="288" w:afterAutospacing="0"/>
        <w:rPr>
          <w:ins w:id="8776" w:author="Unknown"/>
          <w:rFonts w:ascii="Segoe UI" w:hAnsi="Segoe UI" w:cs="Segoe UI"/>
          <w:color w:val="212529"/>
          <w:sz w:val="18"/>
          <w:szCs w:val="18"/>
        </w:rPr>
      </w:pPr>
      <w:ins w:id="8777" w:author="Unknown">
        <w:r>
          <w:rPr>
            <w:rFonts w:ascii="Segoe UI" w:hAnsi="Segoe UI" w:cs="Segoe UI"/>
            <w:color w:val="212529"/>
            <w:sz w:val="18"/>
            <w:szCs w:val="18"/>
          </w:rPr>
          <w:t>With a filter like the above, the resulting SaveFileDialog will look like this instead:</w:t>
        </w:r>
      </w:ins>
    </w:p>
    <w:p w:rsidR="00D75053" w:rsidRDefault="00D75053" w:rsidP="00D75053">
      <w:pPr>
        <w:rPr>
          <w:ins w:id="8778" w:author="Unknown"/>
          <w:rFonts w:ascii="Times New Roman" w:hAnsi="Times New Roman" w:cs="Times New Roman"/>
          <w:sz w:val="24"/>
          <w:szCs w:val="24"/>
        </w:rPr>
      </w:pPr>
      <w:r>
        <w:rPr>
          <w:noProof/>
        </w:rPr>
        <w:drawing>
          <wp:inline distT="0" distB="0" distL="0" distR="0">
            <wp:extent cx="5954395" cy="4133215"/>
            <wp:effectExtent l="19050" t="0" r="8255" b="0"/>
            <wp:docPr id="105" name="aelm807" descr="https://www.wpf-tutorial.com/Images/ArticleImages/1/chapters/dialogs/savefiledialog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07" descr="https://www.wpf-tutorial.com/Images/ArticleImages/1/chapters/dialogs/savefiledialog_filter.png"/>
                    <pic:cNvPicPr>
                      <a:picLocks noChangeAspect="1" noChangeArrowheads="1"/>
                    </pic:cNvPicPr>
                  </pic:nvPicPr>
                  <pic:blipFill>
                    <a:blip r:embed="rId232"/>
                    <a:srcRect/>
                    <a:stretch>
                      <a:fillRect/>
                    </a:stretch>
                  </pic:blipFill>
                  <pic:spPr bwMode="auto">
                    <a:xfrm>
                      <a:off x="0" y="0"/>
                      <a:ext cx="5954395" cy="4133215"/>
                    </a:xfrm>
                    <a:prstGeom prst="rect">
                      <a:avLst/>
                    </a:prstGeom>
                    <a:noFill/>
                    <a:ln w="9525">
                      <a:noFill/>
                      <a:miter lim="800000"/>
                      <a:headEnd/>
                      <a:tailEnd/>
                    </a:ln>
                  </pic:spPr>
                </pic:pic>
              </a:graphicData>
            </a:graphic>
          </wp:inline>
        </w:drawing>
      </w:r>
    </w:p>
    <w:p w:rsidR="00D75053" w:rsidRDefault="00D75053" w:rsidP="00D75053">
      <w:pPr>
        <w:pStyle w:val="NormalWeb"/>
        <w:shd w:val="clear" w:color="auto" w:fill="FFFFFF"/>
        <w:spacing w:before="288" w:beforeAutospacing="0" w:after="288" w:afterAutospacing="0"/>
        <w:rPr>
          <w:ins w:id="8779" w:author="Unknown"/>
          <w:rFonts w:ascii="Segoe UI" w:hAnsi="Segoe UI" w:cs="Segoe UI"/>
          <w:color w:val="212529"/>
          <w:sz w:val="18"/>
          <w:szCs w:val="18"/>
        </w:rPr>
      </w:pPr>
      <w:ins w:id="8780" w:author="Unknown">
        <w:r>
          <w:rPr>
            <w:rFonts w:ascii="Segoe UI" w:hAnsi="Segoe UI" w:cs="Segoe UI"/>
            <w:color w:val="212529"/>
            <w:sz w:val="18"/>
            <w:szCs w:val="18"/>
          </w:rPr>
          <w:t>With that in place, you can write filenames without specifying the extension - it will be taken from the selected file type in the filter combo box instead. This also indicates to the user which file formats your application supports, which is of course important.</w:t>
        </w:r>
      </w:ins>
    </w:p>
    <w:p w:rsidR="00D75053" w:rsidRDefault="00D75053" w:rsidP="00D75053">
      <w:pPr>
        <w:pStyle w:val="Heading2"/>
        <w:shd w:val="clear" w:color="auto" w:fill="FFFFFF"/>
        <w:spacing w:before="0"/>
        <w:rPr>
          <w:ins w:id="8781" w:author="Unknown"/>
          <w:rFonts w:ascii="Segoe UI" w:hAnsi="Segoe UI" w:cs="Segoe UI"/>
          <w:b w:val="0"/>
          <w:bCs w:val="0"/>
          <w:color w:val="33393E"/>
          <w:sz w:val="36"/>
          <w:szCs w:val="36"/>
        </w:rPr>
      </w:pPr>
      <w:ins w:id="8782" w:author="Unknown">
        <w:r>
          <w:rPr>
            <w:rFonts w:ascii="Segoe UI" w:hAnsi="Segoe UI" w:cs="Segoe UI"/>
            <w:b w:val="0"/>
            <w:bCs w:val="0"/>
            <w:color w:val="33393E"/>
          </w:rPr>
          <w:t>Setting the initial directory</w:t>
        </w:r>
      </w:ins>
    </w:p>
    <w:p w:rsidR="00D75053" w:rsidRDefault="00D75053" w:rsidP="00D75053">
      <w:pPr>
        <w:pStyle w:val="NormalWeb"/>
        <w:shd w:val="clear" w:color="auto" w:fill="FFFFFF"/>
        <w:spacing w:before="288" w:beforeAutospacing="0" w:after="288" w:afterAutospacing="0"/>
        <w:rPr>
          <w:ins w:id="8783" w:author="Unknown"/>
          <w:rFonts w:ascii="Segoe UI" w:hAnsi="Segoe UI" w:cs="Segoe UI"/>
          <w:color w:val="212529"/>
          <w:sz w:val="18"/>
          <w:szCs w:val="18"/>
        </w:rPr>
      </w:pPr>
      <w:ins w:id="8784" w:author="Unknown">
        <w:r>
          <w:rPr>
            <w:rFonts w:ascii="Segoe UI" w:hAnsi="Segoe UI" w:cs="Segoe UI"/>
            <w:color w:val="212529"/>
            <w:sz w:val="18"/>
            <w:szCs w:val="18"/>
          </w:rPr>
          <w:t>The initial directory used by the SaveFileDialog is decided by Windows, but by using the </w:t>
        </w:r>
        <w:r>
          <w:rPr>
            <w:rStyle w:val="Strong"/>
            <w:rFonts w:ascii="Segoe UI" w:hAnsi="Segoe UI" w:cs="Segoe UI"/>
            <w:color w:val="212529"/>
            <w:sz w:val="18"/>
            <w:szCs w:val="18"/>
          </w:rPr>
          <w:t>InitialDirectory </w:t>
        </w:r>
        <w:r>
          <w:rPr>
            <w:rFonts w:ascii="Segoe UI" w:hAnsi="Segoe UI" w:cs="Segoe UI"/>
            <w:color w:val="212529"/>
            <w:sz w:val="18"/>
            <w:szCs w:val="18"/>
          </w:rPr>
          <w:t>property, you can override it. You will usually set this value to a user specified directory, the application directory or perhaps just to the directory last used. You can set it to a path in a string format, like this:</w:t>
        </w:r>
      </w:ins>
    </w:p>
    <w:p w:rsidR="00D75053" w:rsidRDefault="00D75053" w:rsidP="00D75053">
      <w:pPr>
        <w:pStyle w:val="HTMLPreformatted"/>
        <w:shd w:val="clear" w:color="auto" w:fill="FFFFFF"/>
        <w:rPr>
          <w:ins w:id="8785" w:author="Unknown"/>
          <w:rFonts w:ascii="Consolas" w:hAnsi="Consolas" w:cs="Consolas"/>
          <w:color w:val="212529"/>
          <w:sz w:val="16"/>
          <w:szCs w:val="16"/>
        </w:rPr>
      </w:pPr>
      <w:ins w:id="8786" w:author="Unknown">
        <w:r>
          <w:rPr>
            <w:rStyle w:val="HTMLCode"/>
            <w:rFonts w:ascii="Consolas" w:hAnsi="Consolas" w:cs="Consolas"/>
            <w:color w:val="000000"/>
            <w:shd w:val="clear" w:color="auto" w:fill="FFFFFF"/>
          </w:rPr>
          <w:lastRenderedPageBreak/>
          <w:t xml:space="preserve">saveFileDialog.InitialDirectory = </w:t>
        </w:r>
        <w:r>
          <w:rPr>
            <w:rStyle w:val="hljs-string"/>
            <w:rFonts w:ascii="Consolas" w:hAnsi="Consolas" w:cs="Consolas"/>
            <w:color w:val="A31515"/>
            <w:shd w:val="clear" w:color="auto" w:fill="FFFFFF"/>
          </w:rPr>
          <w:t>@"c:\temp\"</w:t>
        </w:r>
        <w:r>
          <w:rPr>
            <w:rStyle w:val="HTMLCode"/>
            <w:rFonts w:ascii="Consolas" w:hAnsi="Consolas" w:cs="Consolas"/>
            <w:color w:val="000000"/>
            <w:shd w:val="clear" w:color="auto" w:fill="FFFFFF"/>
          </w:rPr>
          <w:t>;</w:t>
        </w:r>
      </w:ins>
    </w:p>
    <w:p w:rsidR="00D75053" w:rsidRDefault="00D75053" w:rsidP="00D75053">
      <w:pPr>
        <w:pStyle w:val="NormalWeb"/>
        <w:shd w:val="clear" w:color="auto" w:fill="FFFFFF"/>
        <w:spacing w:before="288" w:beforeAutospacing="0" w:after="288" w:afterAutospacing="0"/>
        <w:rPr>
          <w:ins w:id="8787" w:author="Unknown"/>
          <w:rFonts w:ascii="Segoe UI" w:hAnsi="Segoe UI" w:cs="Segoe UI"/>
          <w:color w:val="212529"/>
          <w:sz w:val="18"/>
          <w:szCs w:val="18"/>
        </w:rPr>
      </w:pPr>
      <w:ins w:id="8788" w:author="Unknown">
        <w:r>
          <w:rPr>
            <w:rFonts w:ascii="Segoe UI" w:hAnsi="Segoe UI" w:cs="Segoe UI"/>
            <w:color w:val="212529"/>
            <w:sz w:val="18"/>
            <w:szCs w:val="18"/>
          </w:rPr>
          <w:t>If you want to use one of the special folders on Windows, e.g. the Desktop, My Documents or the Program Files directory, you have to take special care, since these may vary from each version of Windows and also depend on which user is logged in. The .NET framework can help you though, just use the Environment class and its members for dealing with special folders:</w:t>
        </w:r>
      </w:ins>
    </w:p>
    <w:p w:rsidR="00D75053" w:rsidRDefault="00D75053" w:rsidP="00D75053">
      <w:pPr>
        <w:pStyle w:val="HTMLPreformatted"/>
        <w:shd w:val="clear" w:color="auto" w:fill="FFFFFF"/>
        <w:rPr>
          <w:ins w:id="8789" w:author="Unknown"/>
          <w:rFonts w:ascii="Consolas" w:hAnsi="Consolas" w:cs="Consolas"/>
          <w:color w:val="212529"/>
          <w:sz w:val="16"/>
          <w:szCs w:val="16"/>
        </w:rPr>
      </w:pPr>
      <w:ins w:id="8790" w:author="Unknown">
        <w:r>
          <w:rPr>
            <w:rStyle w:val="HTMLCode"/>
            <w:rFonts w:ascii="Consolas" w:hAnsi="Consolas" w:cs="Consolas"/>
            <w:color w:val="000000"/>
            <w:shd w:val="clear" w:color="auto" w:fill="FFFFFF"/>
          </w:rPr>
          <w:t>saveFileDialog.InitialDirectory = Environment.GetFolderPath(Environment.SpecialFolder.MyDocuments);</w:t>
        </w:r>
      </w:ins>
    </w:p>
    <w:p w:rsidR="00D75053" w:rsidRDefault="00D75053" w:rsidP="00D75053">
      <w:pPr>
        <w:pStyle w:val="NormalWeb"/>
        <w:shd w:val="clear" w:color="auto" w:fill="FFFFFF"/>
        <w:spacing w:before="288" w:beforeAutospacing="0" w:after="288" w:afterAutospacing="0"/>
        <w:rPr>
          <w:ins w:id="8791" w:author="Unknown"/>
          <w:rFonts w:ascii="Segoe UI" w:hAnsi="Segoe UI" w:cs="Segoe UI"/>
          <w:color w:val="212529"/>
          <w:sz w:val="18"/>
          <w:szCs w:val="18"/>
        </w:rPr>
      </w:pPr>
      <w:ins w:id="8792" w:author="Unknown">
        <w:r>
          <w:rPr>
            <w:rFonts w:ascii="Segoe UI" w:hAnsi="Segoe UI" w:cs="Segoe UI"/>
            <w:color w:val="212529"/>
            <w:sz w:val="18"/>
            <w:szCs w:val="18"/>
          </w:rPr>
          <w:t>In this case, I get the path for the My Documents folder, but have a look at the SpecialFolder enumeration - it contains values for a lot of interesting paths. For a full list, please see this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"http://msdn.microsoft.com/en-us/library/system.environment.specialfolder.aspx"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MSDN article</w:t>
        </w:r>
        <w:r w:rsidR="003C5A45">
          <w:rPr>
            <w:rFonts w:ascii="Segoe UI" w:hAnsi="Segoe UI" w:cs="Segoe UI"/>
            <w:color w:val="212529"/>
            <w:sz w:val="18"/>
            <w:szCs w:val="18"/>
          </w:rPr>
          <w:fldChar w:fldCharType="end"/>
        </w:r>
        <w:r>
          <w:rPr>
            <w:rFonts w:ascii="Segoe UI" w:hAnsi="Segoe UI" w:cs="Segoe UI"/>
            <w:color w:val="212529"/>
            <w:sz w:val="18"/>
            <w:szCs w:val="18"/>
          </w:rPr>
          <w:t>.</w:t>
        </w:r>
      </w:ins>
    </w:p>
    <w:p w:rsidR="00D75053" w:rsidRDefault="00D75053" w:rsidP="00D75053">
      <w:pPr>
        <w:pStyle w:val="Heading2"/>
        <w:shd w:val="clear" w:color="auto" w:fill="FFFFFF"/>
        <w:spacing w:before="0"/>
        <w:rPr>
          <w:ins w:id="8793" w:author="Unknown"/>
          <w:rFonts w:ascii="Segoe UI" w:hAnsi="Segoe UI" w:cs="Segoe UI"/>
          <w:b w:val="0"/>
          <w:bCs w:val="0"/>
          <w:color w:val="33393E"/>
          <w:sz w:val="36"/>
          <w:szCs w:val="36"/>
        </w:rPr>
      </w:pPr>
      <w:ins w:id="8794" w:author="Unknown">
        <w:r>
          <w:rPr>
            <w:rFonts w:ascii="Segoe UI" w:hAnsi="Segoe UI" w:cs="Segoe UI"/>
            <w:b w:val="0"/>
            <w:bCs w:val="0"/>
            <w:color w:val="33393E"/>
          </w:rPr>
          <w:t>Options</w:t>
        </w:r>
      </w:ins>
    </w:p>
    <w:p w:rsidR="00D75053" w:rsidRDefault="00D75053" w:rsidP="00D75053">
      <w:pPr>
        <w:pStyle w:val="NormalWeb"/>
        <w:shd w:val="clear" w:color="auto" w:fill="FFFFFF"/>
        <w:spacing w:before="288" w:beforeAutospacing="0" w:after="288" w:afterAutospacing="0"/>
        <w:rPr>
          <w:ins w:id="8795" w:author="Unknown"/>
          <w:rFonts w:ascii="Segoe UI" w:hAnsi="Segoe UI" w:cs="Segoe UI"/>
          <w:color w:val="212529"/>
          <w:sz w:val="18"/>
          <w:szCs w:val="18"/>
        </w:rPr>
      </w:pPr>
      <w:ins w:id="8796" w:author="Unknown">
        <w:r>
          <w:rPr>
            <w:rFonts w:ascii="Segoe UI" w:hAnsi="Segoe UI" w:cs="Segoe UI"/>
            <w:color w:val="212529"/>
            <w:sz w:val="18"/>
            <w:szCs w:val="18"/>
          </w:rPr>
          <w:t>Besides the options already mentioned in this article, I want to draw your attention to the following properties, which will help you tailor the SaveFileDialog to your needs:</w:t>
        </w:r>
      </w:ins>
    </w:p>
    <w:p w:rsidR="00D75053" w:rsidRDefault="00D75053" w:rsidP="00D75053">
      <w:pPr>
        <w:pStyle w:val="NormalWeb"/>
        <w:shd w:val="clear" w:color="auto" w:fill="FFFFFF"/>
        <w:spacing w:before="288" w:beforeAutospacing="0" w:after="288" w:afterAutospacing="0"/>
        <w:rPr>
          <w:ins w:id="8797" w:author="Unknown"/>
          <w:rFonts w:ascii="Segoe UI" w:hAnsi="Segoe UI" w:cs="Segoe UI"/>
          <w:color w:val="212529"/>
          <w:sz w:val="18"/>
          <w:szCs w:val="18"/>
        </w:rPr>
      </w:pPr>
      <w:ins w:id="8798" w:author="Unknown">
        <w:r>
          <w:rPr>
            <w:rStyle w:val="Strong"/>
            <w:rFonts w:ascii="Segoe UI" w:hAnsi="Segoe UI" w:cs="Segoe UI"/>
            <w:color w:val="212529"/>
            <w:sz w:val="18"/>
            <w:szCs w:val="18"/>
          </w:rPr>
          <w:t>AddExtension</w:t>
        </w:r>
        <w:r>
          <w:rPr>
            <w:rFonts w:ascii="Segoe UI" w:hAnsi="Segoe UI" w:cs="Segoe UI"/>
            <w:color w:val="212529"/>
            <w:sz w:val="18"/>
            <w:szCs w:val="18"/>
          </w:rPr>
          <w:t> - defaults to true and determines if the SaveFileDialog should automatically append an extension to the filename, if the user omits it. The extension will be based on the selected filter, unless that's not possible, in which case it will fall back to the </w:t>
        </w:r>
        <w:r>
          <w:rPr>
            <w:rStyle w:val="Strong"/>
            <w:rFonts w:ascii="Segoe UI" w:hAnsi="Segoe UI" w:cs="Segoe UI"/>
            <w:color w:val="212529"/>
            <w:sz w:val="18"/>
            <w:szCs w:val="18"/>
          </w:rPr>
          <w:t>DefaultExt</w:t>
        </w:r>
        <w:r>
          <w:rPr>
            <w:rFonts w:ascii="Segoe UI" w:hAnsi="Segoe UI" w:cs="Segoe UI"/>
            <w:color w:val="212529"/>
            <w:sz w:val="18"/>
            <w:szCs w:val="18"/>
          </w:rPr>
          <w:t> property (if specified). If you want your application to be able to save files without file extensions, you may have to disable this option.</w:t>
        </w:r>
      </w:ins>
    </w:p>
    <w:p w:rsidR="00D75053" w:rsidRDefault="00D75053" w:rsidP="00D75053">
      <w:pPr>
        <w:pStyle w:val="NormalWeb"/>
        <w:shd w:val="clear" w:color="auto" w:fill="FFFFFF"/>
        <w:spacing w:before="288" w:beforeAutospacing="0" w:after="288" w:afterAutospacing="0"/>
        <w:rPr>
          <w:ins w:id="8799" w:author="Unknown"/>
          <w:rFonts w:ascii="Segoe UI" w:hAnsi="Segoe UI" w:cs="Segoe UI"/>
          <w:color w:val="212529"/>
          <w:sz w:val="18"/>
          <w:szCs w:val="18"/>
        </w:rPr>
      </w:pPr>
      <w:ins w:id="8800" w:author="Unknown">
        <w:r>
          <w:rPr>
            <w:rStyle w:val="Strong"/>
            <w:rFonts w:ascii="Segoe UI" w:hAnsi="Segoe UI" w:cs="Segoe UI"/>
            <w:color w:val="212529"/>
            <w:sz w:val="18"/>
            <w:szCs w:val="18"/>
          </w:rPr>
          <w:t>OverwritePrompt</w:t>
        </w:r>
        <w:r>
          <w:rPr>
            <w:rFonts w:ascii="Segoe UI" w:hAnsi="Segoe UI" w:cs="Segoe UI"/>
            <w:color w:val="212529"/>
            <w:sz w:val="18"/>
            <w:szCs w:val="18"/>
          </w:rPr>
          <w:t> - defaults to true and determines if the SaveFileDialog should ask for a confirmation if the user enters a file name which will result in an existing file being overwritten. You will normally want to leave this option enabled except in very special situations.</w:t>
        </w:r>
      </w:ins>
    </w:p>
    <w:p w:rsidR="00D75053" w:rsidRDefault="00D75053" w:rsidP="00D75053">
      <w:pPr>
        <w:pStyle w:val="NormalWeb"/>
        <w:shd w:val="clear" w:color="auto" w:fill="FFFFFF"/>
        <w:spacing w:before="288" w:beforeAutospacing="0" w:after="288" w:afterAutospacing="0"/>
        <w:rPr>
          <w:ins w:id="8801" w:author="Unknown"/>
          <w:rFonts w:ascii="Segoe UI" w:hAnsi="Segoe UI" w:cs="Segoe UI"/>
          <w:color w:val="212529"/>
          <w:sz w:val="18"/>
          <w:szCs w:val="18"/>
        </w:rPr>
      </w:pPr>
      <w:ins w:id="8802" w:author="Unknown">
        <w:r>
          <w:rPr>
            <w:rStyle w:val="Strong"/>
            <w:rFonts w:ascii="Segoe UI" w:hAnsi="Segoe UI" w:cs="Segoe UI"/>
            <w:color w:val="212529"/>
            <w:sz w:val="18"/>
            <w:szCs w:val="18"/>
          </w:rPr>
          <w:t>Title</w:t>
        </w:r>
        <w:r>
          <w:rPr>
            <w:rFonts w:ascii="Segoe UI" w:hAnsi="Segoe UI" w:cs="Segoe UI"/>
            <w:color w:val="212529"/>
            <w:sz w:val="18"/>
            <w:szCs w:val="18"/>
          </w:rPr>
          <w:t> - you may override this property if you want a custom title on your dialog. It defaults to "Save As" or the localized equivalent and the property is also valid for the OpenFileDialog.</w:t>
        </w:r>
      </w:ins>
    </w:p>
    <w:p w:rsidR="00D75053" w:rsidRDefault="00D75053" w:rsidP="00D75053">
      <w:pPr>
        <w:pStyle w:val="NormalWeb"/>
        <w:shd w:val="clear" w:color="auto" w:fill="FFFFFF"/>
        <w:spacing w:before="288" w:beforeAutospacing="0" w:after="288" w:afterAutospacing="0"/>
        <w:rPr>
          <w:ins w:id="8803" w:author="Unknown"/>
          <w:rFonts w:ascii="Segoe UI" w:hAnsi="Segoe UI" w:cs="Segoe UI"/>
          <w:color w:val="212529"/>
          <w:sz w:val="18"/>
          <w:szCs w:val="18"/>
        </w:rPr>
      </w:pPr>
      <w:ins w:id="8804" w:author="Unknown">
        <w:r>
          <w:rPr>
            <w:rStyle w:val="Strong"/>
            <w:rFonts w:ascii="Segoe UI" w:hAnsi="Segoe UI" w:cs="Segoe UI"/>
            <w:color w:val="212529"/>
            <w:sz w:val="18"/>
            <w:szCs w:val="18"/>
          </w:rPr>
          <w:t>ValidateNames </w:t>
        </w:r>
        <w:r>
          <w:rPr>
            <w:rFonts w:ascii="Segoe UI" w:hAnsi="Segoe UI" w:cs="Segoe UI"/>
            <w:color w:val="212529"/>
            <w:sz w:val="18"/>
            <w:szCs w:val="18"/>
          </w:rPr>
          <w:t>- defaults to true and unless it's disabled, it will ensure that the user enters only valid Windows file names before allowing the user to continue.</w:t>
        </w:r>
      </w:ins>
    </w:p>
    <w:p w:rsidR="00D75053" w:rsidRDefault="00D75053" w:rsidP="00D75053">
      <w:pPr>
        <w:shd w:val="clear" w:color="auto" w:fill="FFFFFF"/>
        <w:rPr>
          <w:rFonts w:ascii="Segoe UI" w:hAnsi="Segoe UI" w:cs="Segoe UI"/>
          <w:b/>
          <w:bCs/>
          <w:color w:val="C0C0C0"/>
        </w:rPr>
      </w:pPr>
      <w:r>
        <w:rPr>
          <w:rFonts w:ascii="Segoe UI" w:hAnsi="Segoe UI" w:cs="Segoe UI"/>
          <w:b/>
          <w:bCs/>
          <w:color w:val="C0C0C0"/>
        </w:rPr>
        <w:t>Dialogs:</w:t>
      </w:r>
    </w:p>
    <w:p w:rsidR="00D75053" w:rsidRDefault="00D75053" w:rsidP="00D75053">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other dialogs</w:t>
      </w:r>
    </w:p>
    <w:p w:rsidR="00D75053" w:rsidRDefault="00D75053" w:rsidP="00D75053">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Windows Forms comes with a range of dialogs which we haven't talked about in this tutorial yet, for the simple reason that they don't exist in WPF. The most important one is definitely the </w:t>
      </w:r>
      <w:hyperlink r:id="rId233" w:history="1">
        <w:r>
          <w:rPr>
            <w:rStyle w:val="Hyperlink"/>
            <w:rFonts w:ascii="Segoe UI" w:hAnsi="Segoe UI" w:cs="Segoe UI"/>
            <w:color w:val="808080"/>
            <w:sz w:val="18"/>
            <w:szCs w:val="18"/>
          </w:rPr>
          <w:t>FolderBrowserDialog</w:t>
        </w:r>
      </w:hyperlink>
      <w:r>
        <w:rPr>
          <w:rFonts w:ascii="Segoe UI" w:hAnsi="Segoe UI" w:cs="Segoe UI"/>
          <w:color w:val="212529"/>
          <w:sz w:val="18"/>
          <w:szCs w:val="18"/>
        </w:rPr>
        <w:t>, which lets the user select a folder within the file system, but other dialogs missing in WPF include the </w:t>
      </w:r>
      <w:hyperlink r:id="rId234" w:history="1">
        <w:r>
          <w:rPr>
            <w:rStyle w:val="Hyperlink"/>
            <w:rFonts w:ascii="Segoe UI" w:hAnsi="Segoe UI" w:cs="Segoe UI"/>
            <w:color w:val="808080"/>
            <w:sz w:val="18"/>
            <w:szCs w:val="18"/>
          </w:rPr>
          <w:t>ColorDialog</w:t>
        </w:r>
      </w:hyperlink>
      <w:r>
        <w:rPr>
          <w:rFonts w:ascii="Segoe UI" w:hAnsi="Segoe UI" w:cs="Segoe UI"/>
          <w:color w:val="212529"/>
          <w:sz w:val="18"/>
          <w:szCs w:val="18"/>
        </w:rPr>
        <w:t>, the</w:t>
      </w:r>
      <w:hyperlink r:id="rId235" w:history="1">
        <w:r>
          <w:rPr>
            <w:rStyle w:val="Hyperlink"/>
            <w:rFonts w:ascii="Segoe UI" w:hAnsi="Segoe UI" w:cs="Segoe UI"/>
            <w:color w:val="808080"/>
            <w:sz w:val="18"/>
            <w:szCs w:val="18"/>
          </w:rPr>
          <w:t>FontDialog</w:t>
        </w:r>
      </w:hyperlink>
      <w:r>
        <w:rPr>
          <w:rFonts w:ascii="Segoe UI" w:hAnsi="Segoe UI" w:cs="Segoe UI"/>
          <w:color w:val="212529"/>
          <w:sz w:val="18"/>
          <w:szCs w:val="18"/>
        </w:rPr>
        <w:t>, the</w:t>
      </w:r>
      <w:hyperlink r:id="rId236" w:history="1">
        <w:r>
          <w:rPr>
            <w:rStyle w:val="Hyperlink"/>
            <w:rFonts w:ascii="Segoe UI" w:hAnsi="Segoe UI" w:cs="Segoe UI"/>
            <w:color w:val="808080"/>
            <w:sz w:val="18"/>
            <w:szCs w:val="18"/>
          </w:rPr>
          <w:t>PrintPreviewDialog</w:t>
        </w:r>
      </w:hyperlink>
      <w:r>
        <w:rPr>
          <w:rFonts w:ascii="Segoe UI" w:hAnsi="Segoe UI" w:cs="Segoe UI"/>
          <w:color w:val="212529"/>
          <w:sz w:val="18"/>
          <w:szCs w:val="18"/>
        </w:rPr>
        <w:t> and the </w:t>
      </w:r>
      <w:hyperlink r:id="rId237" w:history="1">
        <w:r>
          <w:rPr>
            <w:rStyle w:val="Hyperlink"/>
            <w:rFonts w:ascii="Segoe UI" w:hAnsi="Segoe UI" w:cs="Segoe UI"/>
            <w:color w:val="808080"/>
            <w:sz w:val="18"/>
            <w:szCs w:val="18"/>
          </w:rPr>
          <w:t>PageSetupDialog</w:t>
        </w:r>
      </w:hyperlink>
      <w:r>
        <w:rPr>
          <w:rFonts w:ascii="Segoe UI" w:hAnsi="Segoe UI" w:cs="Segoe UI"/>
          <w:color w:val="212529"/>
          <w:sz w:val="18"/>
          <w:szCs w:val="18"/>
        </w:rPr>
        <w:t>.</w:t>
      </w:r>
    </w:p>
    <w:p w:rsidR="00D75053" w:rsidRDefault="00D75053" w:rsidP="00D75053">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This can be a real problem for WPF developers, since re-implementing these dialogs would be a huge task. Fortunately, WPF and WinForms can be mixed, simply by referencing the </w:t>
      </w:r>
      <w:r>
        <w:rPr>
          <w:rStyle w:val="Strong"/>
          <w:rFonts w:ascii="Segoe UI" w:hAnsi="Segoe UI" w:cs="Segoe UI"/>
          <w:color w:val="212529"/>
          <w:sz w:val="18"/>
          <w:szCs w:val="18"/>
        </w:rPr>
        <w:t>System.Windows.Forms</w:t>
      </w:r>
      <w:r>
        <w:rPr>
          <w:rFonts w:ascii="Segoe UI" w:hAnsi="Segoe UI" w:cs="Segoe UI"/>
          <w:color w:val="212529"/>
          <w:sz w:val="18"/>
          <w:szCs w:val="18"/>
        </w:rPr>
        <w:t> assembly, but since WPF uses different base types for both colors and dialogs, this is not always a viable solution. It is however an easy solution if you just need the FolderBrowserDialog, since it only deals with folder paths as simple strings, but some purists would argue that mixing WPF and WinForms is never the way to go.</w:t>
      </w:r>
    </w:p>
    <w:p w:rsidR="00D75053" w:rsidRDefault="00D75053" w:rsidP="00D75053">
      <w:pPr>
        <w:pStyle w:val="NormalWeb"/>
        <w:shd w:val="clear" w:color="auto" w:fill="FFFFFF"/>
        <w:spacing w:before="288" w:beforeAutospacing="0" w:after="288" w:afterAutospacing="0"/>
        <w:rPr>
          <w:ins w:id="8805" w:author="Unknown"/>
          <w:rFonts w:ascii="Segoe UI" w:hAnsi="Segoe UI" w:cs="Segoe UI"/>
          <w:color w:val="212529"/>
          <w:sz w:val="18"/>
          <w:szCs w:val="18"/>
        </w:rPr>
      </w:pPr>
      <w:ins w:id="8806" w:author="Unknown">
        <w:r>
          <w:rPr>
            <w:rFonts w:ascii="Segoe UI" w:hAnsi="Segoe UI" w:cs="Segoe UI"/>
            <w:color w:val="212529"/>
            <w:sz w:val="18"/>
            <w:szCs w:val="18"/>
          </w:rPr>
          <w:lastRenderedPageBreak/>
          <w:t>A better way to go, if you don't want to reinvent the wheel yourself, might be to use some of the work created by other developers. Here are a couple of links for article which offers a solution to some of the missing dialogs:</w:t>
        </w:r>
      </w:ins>
    </w:p>
    <w:p w:rsidR="00D75053" w:rsidRDefault="00D75053" w:rsidP="00D75053">
      <w:pPr>
        <w:pStyle w:val="NormalWeb"/>
        <w:shd w:val="clear" w:color="auto" w:fill="FFFFFF"/>
        <w:spacing w:before="288" w:beforeAutospacing="0" w:after="288" w:afterAutospacing="0"/>
        <w:rPr>
          <w:ins w:id="8807" w:author="Unknown"/>
          <w:rFonts w:ascii="Segoe UI" w:hAnsi="Segoe UI" w:cs="Segoe UI"/>
          <w:color w:val="212529"/>
          <w:sz w:val="18"/>
          <w:szCs w:val="18"/>
        </w:rPr>
      </w:pPr>
      <w:ins w:id="8808" w:author="Unknown">
        <w:r>
          <w:rPr>
            <w:rFonts w:ascii="Segoe UI" w:hAnsi="Segoe UI" w:cs="Segoe UI"/>
            <w:color w:val="212529"/>
            <w:sz w:val="18"/>
            <w:szCs w:val="18"/>
          </w:rPr>
          <w:t>-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"http://www.codeproject.com/Articles/368070/A-WPF-Font-Picker-with-Color"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A FontDialog alternative for WPF</w:t>
        </w:r>
        <w:r w:rsidR="003C5A45">
          <w:rPr>
            <w:rFonts w:ascii="Segoe UI" w:hAnsi="Segoe UI" w:cs="Segoe UI"/>
            <w:color w:val="212529"/>
            <w:sz w:val="18"/>
            <w:szCs w:val="18"/>
          </w:rPr>
          <w:fldChar w:fldCharType="end"/>
        </w:r>
      </w:ins>
    </w:p>
    <w:p w:rsidR="00D75053" w:rsidRDefault="00D75053" w:rsidP="00D75053">
      <w:pPr>
        <w:pStyle w:val="NormalWeb"/>
        <w:shd w:val="clear" w:color="auto" w:fill="FFFFFF"/>
        <w:spacing w:before="288" w:beforeAutospacing="0" w:after="288" w:afterAutospacing="0"/>
        <w:rPr>
          <w:ins w:id="8809" w:author="Unknown"/>
          <w:rFonts w:ascii="Segoe UI" w:hAnsi="Segoe UI" w:cs="Segoe UI"/>
          <w:color w:val="212529"/>
          <w:sz w:val="18"/>
          <w:szCs w:val="18"/>
        </w:rPr>
      </w:pPr>
      <w:ins w:id="8810" w:author="Unknown">
        <w:r>
          <w:rPr>
            <w:rFonts w:ascii="Segoe UI" w:hAnsi="Segoe UI" w:cs="Segoe UI"/>
            <w:color w:val="212529"/>
            <w:sz w:val="18"/>
            <w:szCs w:val="18"/>
          </w:rPr>
          <w:t>-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"http://www.codeproject.com/Articles/33001/WPF-A-Simple-Color-Picker-With-Preview"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A ColorDialog alternative for WPF</w:t>
        </w:r>
        <w:r w:rsidR="003C5A45">
          <w:rPr>
            <w:rFonts w:ascii="Segoe UI" w:hAnsi="Segoe UI" w:cs="Segoe UI"/>
            <w:color w:val="212529"/>
            <w:sz w:val="18"/>
            <w:szCs w:val="18"/>
          </w:rPr>
          <w:fldChar w:fldCharType="end"/>
        </w:r>
      </w:ins>
    </w:p>
    <w:p w:rsidR="00D75053" w:rsidRDefault="00D75053" w:rsidP="00D75053">
      <w:pPr>
        <w:pStyle w:val="NormalWeb"/>
        <w:shd w:val="clear" w:color="auto" w:fill="FFFFFF"/>
        <w:spacing w:before="288" w:beforeAutospacing="0" w:after="288" w:afterAutospacing="0"/>
        <w:rPr>
          <w:ins w:id="8811" w:author="Unknown"/>
          <w:rFonts w:ascii="Segoe UI" w:hAnsi="Segoe UI" w:cs="Segoe UI"/>
          <w:color w:val="212529"/>
          <w:sz w:val="18"/>
          <w:szCs w:val="18"/>
        </w:rPr>
      </w:pPr>
      <w:ins w:id="8812" w:author="Unknown">
        <w:r>
          <w:rPr>
            <w:rFonts w:ascii="Segoe UI" w:hAnsi="Segoe UI" w:cs="Segoe UI"/>
            <w:color w:val="212529"/>
            <w:sz w:val="18"/>
            <w:szCs w:val="18"/>
          </w:rPr>
          <w:t>In the end, you should choose the solution which fits the requirements of your application best.</w:t>
        </w:r>
      </w:ins>
    </w:p>
    <w:p w:rsidR="00CC65C8" w:rsidRDefault="00CC65C8" w:rsidP="00CC65C8">
      <w:pPr>
        <w:shd w:val="clear" w:color="auto" w:fill="FFFFFF"/>
        <w:rPr>
          <w:rFonts w:ascii="Segoe UI" w:hAnsi="Segoe UI" w:cs="Segoe UI"/>
          <w:b/>
          <w:bCs/>
          <w:color w:val="C0C0C0"/>
        </w:rPr>
      </w:pPr>
      <w:r>
        <w:rPr>
          <w:rFonts w:ascii="Segoe UI" w:hAnsi="Segoe UI" w:cs="Segoe UI"/>
          <w:b/>
          <w:bCs/>
          <w:color w:val="C0C0C0"/>
        </w:rPr>
        <w:t>Dialogs:</w:t>
      </w:r>
    </w:p>
    <w:p w:rsidR="00CC65C8" w:rsidRDefault="00CC65C8" w:rsidP="00CC65C8">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Creating a custom input dialog</w:t>
      </w:r>
    </w:p>
    <w:p w:rsidR="00CC65C8" w:rsidRDefault="00CC65C8" w:rsidP="00CC65C8">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last couple of articles, we've looked at using the built-in dialogs of WPF, but creating your own is almost just as easy. In fact, you really just need to create a Window, place the required controls in it and then show it.</w:t>
      </w:r>
    </w:p>
    <w:p w:rsidR="00CC65C8" w:rsidRDefault="00CC65C8" w:rsidP="00CC65C8">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However, there are a few things that you should remember when creating dialogs, to ensure that your application acts like other Windows applications. In this article, we'll create a very simple dialog to ask the user a question and then return the answer, while discussing the various good practices that you should follow.</w:t>
      </w:r>
    </w:p>
    <w:p w:rsidR="00CC65C8" w:rsidRDefault="00CC65C8" w:rsidP="00CC65C8">
      <w:pPr>
        <w:pStyle w:val="Heading2"/>
        <w:shd w:val="clear" w:color="auto" w:fill="FFFFFF"/>
        <w:spacing w:before="0"/>
        <w:rPr>
          <w:ins w:id="8813" w:author="Unknown"/>
          <w:rFonts w:ascii="Segoe UI" w:hAnsi="Segoe UI" w:cs="Segoe UI"/>
          <w:b w:val="0"/>
          <w:bCs w:val="0"/>
          <w:color w:val="33393E"/>
          <w:sz w:val="36"/>
          <w:szCs w:val="36"/>
        </w:rPr>
      </w:pPr>
      <w:ins w:id="8814" w:author="Unknown">
        <w:r>
          <w:rPr>
            <w:rFonts w:ascii="Segoe UI" w:hAnsi="Segoe UI" w:cs="Segoe UI"/>
            <w:b w:val="0"/>
            <w:bCs w:val="0"/>
            <w:color w:val="33393E"/>
          </w:rPr>
          <w:t>Designing the dialog</w:t>
        </w:r>
      </w:ins>
    </w:p>
    <w:p w:rsidR="00CC65C8" w:rsidRDefault="00CC65C8" w:rsidP="00CC65C8">
      <w:pPr>
        <w:pStyle w:val="NormalWeb"/>
        <w:shd w:val="clear" w:color="auto" w:fill="FFFFFF"/>
        <w:spacing w:before="288" w:beforeAutospacing="0" w:after="288" w:afterAutospacing="0"/>
        <w:rPr>
          <w:ins w:id="8815" w:author="Unknown"/>
          <w:rFonts w:ascii="Segoe UI" w:hAnsi="Segoe UI" w:cs="Segoe UI"/>
          <w:color w:val="212529"/>
          <w:sz w:val="18"/>
          <w:szCs w:val="18"/>
        </w:rPr>
      </w:pPr>
      <w:ins w:id="8816" w:author="Unknown">
        <w:r>
          <w:rPr>
            <w:rFonts w:ascii="Segoe UI" w:hAnsi="Segoe UI" w:cs="Segoe UI"/>
            <w:color w:val="212529"/>
            <w:sz w:val="18"/>
            <w:szCs w:val="18"/>
          </w:rPr>
          <w:t>For this particular dialog, I just wanted a Label telling the user which information we need from him/her, a TextBox for entering the answer, and then the usual Ok and Cancel buttons. I decided to add an icon to the dialog as well, for good looks. Here's the end result:</w:t>
        </w:r>
      </w:ins>
    </w:p>
    <w:p w:rsidR="00CC65C8" w:rsidRDefault="00CC65C8" w:rsidP="00CC65C8">
      <w:pPr>
        <w:rPr>
          <w:ins w:id="8817" w:author="Unknown"/>
          <w:rFonts w:ascii="Times New Roman" w:hAnsi="Times New Roman" w:cs="Times New Roman"/>
          <w:sz w:val="24"/>
          <w:szCs w:val="24"/>
        </w:rPr>
      </w:pPr>
      <w:r>
        <w:rPr>
          <w:noProof/>
        </w:rPr>
        <w:drawing>
          <wp:inline distT="0" distB="0" distL="0" distR="0">
            <wp:extent cx="3503930" cy="1455420"/>
            <wp:effectExtent l="19050" t="0" r="1270" b="0"/>
            <wp:docPr id="109" name="aelm831" descr="https://www.wpf-tutorial.com/Images/ArticleImages/1/chapters/dialogs/customdialog_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31" descr="https://www.wpf-tutorial.com/Images/ArticleImages/1/chapters/dialogs/customdialog_input.png"/>
                    <pic:cNvPicPr>
                      <a:picLocks noChangeAspect="1" noChangeArrowheads="1"/>
                    </pic:cNvPicPr>
                  </pic:nvPicPr>
                  <pic:blipFill>
                    <a:blip r:embed="rId238"/>
                    <a:srcRect/>
                    <a:stretch>
                      <a:fillRect/>
                    </a:stretch>
                  </pic:blipFill>
                  <pic:spPr bwMode="auto">
                    <a:xfrm>
                      <a:off x="0" y="0"/>
                      <a:ext cx="3503930" cy="1455420"/>
                    </a:xfrm>
                    <a:prstGeom prst="rect">
                      <a:avLst/>
                    </a:prstGeom>
                    <a:noFill/>
                    <a:ln w="9525">
                      <a:noFill/>
                      <a:miter lim="800000"/>
                      <a:headEnd/>
                      <a:tailEnd/>
                    </a:ln>
                  </pic:spPr>
                </pic:pic>
              </a:graphicData>
            </a:graphic>
          </wp:inline>
        </w:drawing>
      </w:r>
    </w:p>
    <w:p w:rsidR="00CC65C8" w:rsidRDefault="00CC65C8" w:rsidP="00CC65C8">
      <w:pPr>
        <w:pStyle w:val="NormalWeb"/>
        <w:shd w:val="clear" w:color="auto" w:fill="FFFFFF"/>
        <w:spacing w:before="288" w:beforeAutospacing="0" w:after="288" w:afterAutospacing="0"/>
        <w:rPr>
          <w:ins w:id="8818" w:author="Unknown"/>
          <w:rFonts w:ascii="Segoe UI" w:hAnsi="Segoe UI" w:cs="Segoe UI"/>
          <w:color w:val="212529"/>
          <w:sz w:val="18"/>
          <w:szCs w:val="18"/>
        </w:rPr>
      </w:pPr>
      <w:ins w:id="8819" w:author="Unknown">
        <w:r>
          <w:rPr>
            <w:rFonts w:ascii="Segoe UI" w:hAnsi="Segoe UI" w:cs="Segoe UI"/>
            <w:color w:val="212529"/>
            <w:sz w:val="18"/>
            <w:szCs w:val="18"/>
          </w:rPr>
          <w:t>And here's the code for the dialog:</w:t>
        </w:r>
      </w:ins>
    </w:p>
    <w:p w:rsidR="00CC65C8" w:rsidRDefault="003C5A45" w:rsidP="00CC65C8">
      <w:pPr>
        <w:shd w:val="clear" w:color="auto" w:fill="FFFFFF"/>
        <w:jc w:val="right"/>
        <w:rPr>
          <w:ins w:id="8820" w:author="Unknown"/>
          <w:rFonts w:ascii="Segoe UI" w:hAnsi="Segoe UI" w:cs="Segoe UI"/>
          <w:color w:val="212529"/>
          <w:sz w:val="18"/>
          <w:szCs w:val="18"/>
        </w:rPr>
      </w:pPr>
      <w:ins w:id="8821" w:author="Unknown">
        <w:r>
          <w:rPr>
            <w:rFonts w:ascii="Segoe UI" w:hAnsi="Segoe UI" w:cs="Segoe UI"/>
            <w:color w:val="212529"/>
            <w:sz w:val="18"/>
            <w:szCs w:val="18"/>
          </w:rPr>
          <w:fldChar w:fldCharType="begin"/>
        </w:r>
        <w:r w:rsidR="00CC65C8">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C65C8">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C65C8" w:rsidRDefault="00CC65C8" w:rsidP="00CC65C8">
      <w:pPr>
        <w:pStyle w:val="HTMLPreformatted"/>
        <w:shd w:val="clear" w:color="auto" w:fill="FFFFFF"/>
        <w:rPr>
          <w:ins w:id="8822" w:author="Unknown"/>
          <w:rStyle w:val="hljs-tag"/>
          <w:rFonts w:ascii="Consolas" w:hAnsi="Consolas" w:cs="Consolas"/>
          <w:color w:val="0000FF"/>
          <w:shd w:val="clear" w:color="auto" w:fill="FFFFFF"/>
        </w:rPr>
      </w:pPr>
      <w:ins w:id="8823"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"WpfTutorialSamples.Dialogs.InputDialogSample"</w:t>
        </w:r>
      </w:ins>
    </w:p>
    <w:p w:rsidR="00CC65C8" w:rsidRDefault="00CC65C8" w:rsidP="00CC65C8">
      <w:pPr>
        <w:pStyle w:val="HTMLPreformatted"/>
        <w:shd w:val="clear" w:color="auto" w:fill="FFFFFF"/>
        <w:rPr>
          <w:ins w:id="8824" w:author="Unknown"/>
          <w:rStyle w:val="hljs-tag"/>
          <w:rFonts w:ascii="Consolas" w:hAnsi="Consolas" w:cs="Consolas"/>
          <w:color w:val="0000FF"/>
          <w:shd w:val="clear" w:color="auto" w:fill="FFFFFF"/>
        </w:rPr>
      </w:pPr>
      <w:ins w:id="8825"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CC65C8" w:rsidRDefault="00CC65C8" w:rsidP="00CC65C8">
      <w:pPr>
        <w:pStyle w:val="HTMLPreformatted"/>
        <w:shd w:val="clear" w:color="auto" w:fill="FFFFFF"/>
        <w:rPr>
          <w:ins w:id="8826" w:author="Unknown"/>
          <w:rStyle w:val="hljs-tag"/>
          <w:rFonts w:ascii="Consolas" w:hAnsi="Consolas" w:cs="Consolas"/>
          <w:color w:val="0000FF"/>
          <w:shd w:val="clear" w:color="auto" w:fill="FFFFFF"/>
        </w:rPr>
      </w:pPr>
      <w:ins w:id="8827"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CC65C8" w:rsidRDefault="00CC65C8" w:rsidP="00CC65C8">
      <w:pPr>
        <w:pStyle w:val="HTMLPreformatted"/>
        <w:shd w:val="clear" w:color="auto" w:fill="FFFFFF"/>
        <w:rPr>
          <w:ins w:id="8828" w:author="Unknown"/>
          <w:rStyle w:val="hljs-tag"/>
          <w:rFonts w:ascii="Consolas" w:hAnsi="Consolas" w:cs="Consolas"/>
          <w:color w:val="0000FF"/>
          <w:shd w:val="clear" w:color="auto" w:fill="FFFFFF"/>
        </w:rPr>
      </w:pPr>
      <w:ins w:id="8829"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"Input"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SizeToContent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"WidthAndHeight"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WindowStartupLocation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"CenterScreen"</w:t>
        </w:r>
      </w:ins>
    </w:p>
    <w:p w:rsidR="00CC65C8" w:rsidRDefault="00CC65C8" w:rsidP="00CC65C8">
      <w:pPr>
        <w:pStyle w:val="HTMLPreformatted"/>
        <w:shd w:val="clear" w:color="auto" w:fill="FFFFFF"/>
        <w:rPr>
          <w:ins w:id="8830" w:author="Unknown"/>
          <w:rStyle w:val="HTMLCode"/>
          <w:rFonts w:ascii="Consolas" w:hAnsi="Consolas" w:cs="Consolas"/>
          <w:color w:val="000000"/>
          <w:shd w:val="clear" w:color="auto" w:fill="FFFFFF"/>
        </w:rPr>
      </w:pPr>
      <w:ins w:id="8831"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ContentRendered</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"Window_ContentRendered"</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32" w:author="Unknown"/>
          <w:rStyle w:val="HTMLCode"/>
          <w:rFonts w:ascii="Consolas" w:hAnsi="Consolas" w:cs="Consolas"/>
          <w:color w:val="000000"/>
          <w:shd w:val="clear" w:color="auto" w:fill="FFFFFF"/>
        </w:rPr>
      </w:pPr>
      <w:ins w:id="883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34" w:author="Unknown"/>
          <w:rStyle w:val="HTMLCode"/>
          <w:rFonts w:ascii="Consolas" w:hAnsi="Consolas" w:cs="Consolas"/>
          <w:color w:val="000000"/>
          <w:shd w:val="clear" w:color="auto" w:fill="FFFFFF"/>
        </w:rPr>
      </w:pPr>
      <w:ins w:id="883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36" w:author="Unknown"/>
          <w:rStyle w:val="HTMLCode"/>
          <w:rFonts w:ascii="Consolas" w:hAnsi="Consolas" w:cs="Consolas"/>
          <w:color w:val="000000"/>
          <w:shd w:val="clear" w:color="auto" w:fill="FFFFFF"/>
        </w:rPr>
      </w:pPr>
      <w:ins w:id="8837" w:author="Unknown">
        <w:r>
          <w:rPr>
            <w:rStyle w:val="HTMLCode"/>
            <w:rFonts w:ascii="Consolas" w:hAnsi="Consolas" w:cs="Consolas"/>
            <w:color w:val="000000"/>
            <w:shd w:val="clear" w:color="auto" w:fill="FFFFFF"/>
          </w:rPr>
          <w:lastRenderedPageBreak/>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ins>
    </w:p>
    <w:p w:rsidR="00CC65C8" w:rsidRDefault="00CC65C8" w:rsidP="00CC65C8">
      <w:pPr>
        <w:pStyle w:val="HTMLPreformatted"/>
        <w:shd w:val="clear" w:color="auto" w:fill="FFFFFF"/>
        <w:rPr>
          <w:ins w:id="8838" w:author="Unknown"/>
          <w:rStyle w:val="HTMLCode"/>
          <w:rFonts w:ascii="Consolas" w:hAnsi="Consolas" w:cs="Consolas"/>
          <w:color w:val="000000"/>
          <w:shd w:val="clear" w:color="auto" w:fill="FFFFFF"/>
        </w:rPr>
      </w:pPr>
      <w:ins w:id="883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color w:val="0000FF"/>
            <w:shd w:val="clear" w:color="auto" w:fill="FFFFFF"/>
          </w:rPr>
          <w:t xml:space="preserve"> /&gt;</w:t>
        </w:r>
      </w:ins>
    </w:p>
    <w:p w:rsidR="00CC65C8" w:rsidRDefault="00CC65C8" w:rsidP="00CC65C8">
      <w:pPr>
        <w:pStyle w:val="HTMLPreformatted"/>
        <w:shd w:val="clear" w:color="auto" w:fill="FFFFFF"/>
        <w:rPr>
          <w:ins w:id="8840" w:author="Unknown"/>
          <w:rStyle w:val="HTMLCode"/>
          <w:rFonts w:ascii="Consolas" w:hAnsi="Consolas" w:cs="Consolas"/>
          <w:color w:val="000000"/>
          <w:shd w:val="clear" w:color="auto" w:fill="FFFFFF"/>
        </w:rPr>
      </w:pPr>
      <w:ins w:id="884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42" w:author="Unknown"/>
          <w:rStyle w:val="HTMLCode"/>
          <w:rFonts w:ascii="Consolas" w:hAnsi="Consolas" w:cs="Consolas"/>
          <w:color w:val="000000"/>
          <w:shd w:val="clear" w:color="auto" w:fill="FFFFFF"/>
        </w:rPr>
      </w:pPr>
      <w:ins w:id="8843"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44" w:author="Unknown"/>
          <w:rStyle w:val="HTMLCode"/>
          <w:rFonts w:ascii="Consolas" w:hAnsi="Consolas" w:cs="Consolas"/>
          <w:color w:val="000000"/>
          <w:shd w:val="clear" w:color="auto" w:fill="FFFFFF"/>
        </w:rPr>
      </w:pPr>
      <w:ins w:id="8845"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ins>
    </w:p>
    <w:p w:rsidR="00CC65C8" w:rsidRDefault="00CC65C8" w:rsidP="00CC65C8">
      <w:pPr>
        <w:pStyle w:val="HTMLPreformatted"/>
        <w:shd w:val="clear" w:color="auto" w:fill="FFFFFF"/>
        <w:rPr>
          <w:ins w:id="8846" w:author="Unknown"/>
          <w:rStyle w:val="HTMLCode"/>
          <w:rFonts w:ascii="Consolas" w:hAnsi="Consolas" w:cs="Consolas"/>
          <w:color w:val="000000"/>
          <w:shd w:val="clear" w:color="auto" w:fill="FFFFFF"/>
        </w:rPr>
      </w:pPr>
      <w:ins w:id="884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ins>
    </w:p>
    <w:p w:rsidR="00CC65C8" w:rsidRDefault="00CC65C8" w:rsidP="00CC65C8">
      <w:pPr>
        <w:pStyle w:val="HTMLPreformatted"/>
        <w:shd w:val="clear" w:color="auto" w:fill="FFFFFF"/>
        <w:rPr>
          <w:ins w:id="8848" w:author="Unknown"/>
          <w:rStyle w:val="HTMLCode"/>
          <w:rFonts w:ascii="Consolas" w:hAnsi="Consolas" w:cs="Consolas"/>
          <w:color w:val="000000"/>
          <w:shd w:val="clear" w:color="auto" w:fill="FFFFFF"/>
        </w:rPr>
      </w:pPr>
      <w:ins w:id="884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RowDefinition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color w:val="0000FF"/>
            <w:shd w:val="clear" w:color="auto" w:fill="FFFFFF"/>
          </w:rPr>
          <w:t xml:space="preserve"> /&gt;</w:t>
        </w:r>
      </w:ins>
    </w:p>
    <w:p w:rsidR="00CC65C8" w:rsidRDefault="00CC65C8" w:rsidP="00CC65C8">
      <w:pPr>
        <w:pStyle w:val="HTMLPreformatted"/>
        <w:shd w:val="clear" w:color="auto" w:fill="FFFFFF"/>
        <w:rPr>
          <w:ins w:id="8850" w:author="Unknown"/>
          <w:rStyle w:val="HTMLCode"/>
          <w:rFonts w:ascii="Consolas" w:hAnsi="Consolas" w:cs="Consolas"/>
          <w:color w:val="000000"/>
          <w:shd w:val="clear" w:color="auto" w:fill="FFFFFF"/>
        </w:rPr>
      </w:pPr>
      <w:ins w:id="8851"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Grid.RowDefinitions</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52"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853" w:author="Unknown"/>
          <w:rStyle w:val="HTMLCode"/>
          <w:rFonts w:ascii="Consolas" w:hAnsi="Consolas" w:cs="Consolas"/>
          <w:color w:val="000000"/>
          <w:shd w:val="clear" w:color="auto" w:fill="FFFFFF"/>
        </w:rPr>
      </w:pPr>
      <w:ins w:id="885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"/WpfTutorialSamples;component/Images/question32.png"</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Grid.RowSpan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color w:val="0000FF"/>
            <w:shd w:val="clear" w:color="auto" w:fill="FFFFFF"/>
          </w:rPr>
          <w:t xml:space="preserve"> /&gt;</w:t>
        </w:r>
      </w:ins>
    </w:p>
    <w:p w:rsidR="00CC65C8" w:rsidRDefault="00CC65C8" w:rsidP="00CC65C8">
      <w:pPr>
        <w:pStyle w:val="HTMLPreformatted"/>
        <w:shd w:val="clear" w:color="auto" w:fill="FFFFFF"/>
        <w:rPr>
          <w:ins w:id="8855"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856" w:author="Unknown"/>
          <w:rStyle w:val="HTMLCode"/>
          <w:rFonts w:ascii="Consolas" w:hAnsi="Consolas" w:cs="Consolas"/>
          <w:color w:val="000000"/>
          <w:shd w:val="clear" w:color="auto" w:fill="FFFFFF"/>
        </w:rPr>
      </w:pPr>
      <w:ins w:id="8857"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"lblQuestion"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Question:</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58" w:author="Unknown"/>
          <w:rStyle w:val="HTMLCode"/>
          <w:rFonts w:ascii="Consolas" w:hAnsi="Consolas" w:cs="Consolas"/>
          <w:color w:val="000000"/>
          <w:shd w:val="clear" w:color="auto" w:fill="FFFFFF"/>
        </w:rPr>
      </w:pPr>
      <w:ins w:id="8859"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"txtAnswer"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Answer</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60"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861" w:author="Unknown"/>
          <w:rStyle w:val="HTMLCode"/>
          <w:rFonts w:ascii="Consolas" w:hAnsi="Consolas" w:cs="Consolas"/>
          <w:color w:val="000000"/>
          <w:shd w:val="clear" w:color="auto" w:fill="FFFFFF"/>
        </w:rPr>
      </w:pPr>
      <w:ins w:id="886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Grid.Row</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Grid.ColumnSpan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"0,15,0,0"</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63" w:author="Unknown"/>
          <w:rStyle w:val="HTMLCode"/>
          <w:rFonts w:ascii="Consolas" w:hAnsi="Consolas" w:cs="Consolas"/>
          <w:color w:val="000000"/>
          <w:shd w:val="clear" w:color="auto" w:fill="FFFFFF"/>
        </w:rPr>
      </w:pPr>
      <w:ins w:id="886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IsDefault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"btnDialogOk"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"btnDialogOk_Click"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"60"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"0,0,10,0"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_Ok</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65" w:author="Unknown"/>
          <w:rStyle w:val="HTMLCode"/>
          <w:rFonts w:ascii="Consolas" w:hAnsi="Consolas" w:cs="Consolas"/>
          <w:color w:val="000000"/>
          <w:shd w:val="clear" w:color="auto" w:fill="FFFFFF"/>
        </w:rPr>
      </w:pPr>
      <w:ins w:id="886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IsCancel</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MinWidth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"60"</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_Cancel</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67" w:author="Unknown"/>
          <w:rStyle w:val="HTMLCode"/>
          <w:rFonts w:ascii="Consolas" w:hAnsi="Consolas" w:cs="Consolas"/>
          <w:color w:val="000000"/>
          <w:shd w:val="clear" w:color="auto" w:fill="FFFFFF"/>
        </w:rPr>
      </w:pPr>
      <w:ins w:id="886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WrapPanel</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69" w:author="Unknown"/>
          <w:rStyle w:val="HTMLCode"/>
          <w:rFonts w:ascii="Consolas" w:hAnsi="Consolas" w:cs="Consolas"/>
          <w:color w:val="000000"/>
          <w:shd w:val="clear" w:color="auto" w:fill="FFFFFF"/>
        </w:rPr>
      </w:pPr>
      <w:ins w:id="887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871" w:author="Unknown"/>
          <w:rFonts w:ascii="Consolas" w:hAnsi="Consolas" w:cs="Consolas"/>
          <w:color w:val="212529"/>
          <w:sz w:val="16"/>
          <w:szCs w:val="16"/>
        </w:rPr>
      </w:pPr>
      <w:ins w:id="887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CC65C8" w:rsidRDefault="003C5A45" w:rsidP="00CC65C8">
      <w:pPr>
        <w:shd w:val="clear" w:color="auto" w:fill="FFFFFF"/>
        <w:jc w:val="right"/>
        <w:rPr>
          <w:ins w:id="8873" w:author="Unknown"/>
          <w:rFonts w:ascii="Segoe UI" w:hAnsi="Segoe UI" w:cs="Segoe UI"/>
          <w:color w:val="212529"/>
          <w:sz w:val="18"/>
          <w:szCs w:val="18"/>
        </w:rPr>
      </w:pPr>
      <w:ins w:id="8874" w:author="Unknown">
        <w:r>
          <w:rPr>
            <w:rFonts w:ascii="Segoe UI" w:hAnsi="Segoe UI" w:cs="Segoe UI"/>
            <w:color w:val="212529"/>
            <w:sz w:val="18"/>
            <w:szCs w:val="18"/>
          </w:rPr>
          <w:fldChar w:fldCharType="begin"/>
        </w:r>
        <w:r w:rsidR="00CC65C8">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C65C8">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C65C8" w:rsidRDefault="00CC65C8" w:rsidP="00CC65C8">
      <w:pPr>
        <w:pStyle w:val="HTMLPreformatted"/>
        <w:shd w:val="clear" w:color="auto" w:fill="FFFFFF"/>
        <w:rPr>
          <w:ins w:id="8875" w:author="Unknown"/>
          <w:rStyle w:val="HTMLCode"/>
          <w:rFonts w:ascii="Consolas" w:hAnsi="Consolas" w:cs="Consolas"/>
          <w:color w:val="000000"/>
          <w:shd w:val="clear" w:color="auto" w:fill="FFFFFF"/>
        </w:rPr>
      </w:pPr>
      <w:ins w:id="887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CC65C8" w:rsidRDefault="00CC65C8" w:rsidP="00CC65C8">
      <w:pPr>
        <w:pStyle w:val="HTMLPreformatted"/>
        <w:shd w:val="clear" w:color="auto" w:fill="FFFFFF"/>
        <w:rPr>
          <w:ins w:id="8877" w:author="Unknown"/>
          <w:rStyle w:val="HTMLCode"/>
          <w:rFonts w:ascii="Consolas" w:hAnsi="Consolas" w:cs="Consolas"/>
          <w:color w:val="000000"/>
          <w:shd w:val="clear" w:color="auto" w:fill="FFFFFF"/>
        </w:rPr>
      </w:pPr>
      <w:ins w:id="8878"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CC65C8" w:rsidRDefault="00CC65C8" w:rsidP="00CC65C8">
      <w:pPr>
        <w:pStyle w:val="HTMLPreformatted"/>
        <w:shd w:val="clear" w:color="auto" w:fill="FFFFFF"/>
        <w:rPr>
          <w:ins w:id="8879"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880" w:author="Unknown"/>
          <w:rStyle w:val="HTMLCode"/>
          <w:rFonts w:ascii="Consolas" w:hAnsi="Consolas" w:cs="Consolas"/>
          <w:color w:val="000000"/>
          <w:shd w:val="clear" w:color="auto" w:fill="FFFFFF"/>
        </w:rPr>
      </w:pPr>
      <w:ins w:id="8881"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WpfTutorialSamples.Dialogs</w:t>
        </w:r>
      </w:ins>
    </w:p>
    <w:p w:rsidR="00CC65C8" w:rsidRDefault="00CC65C8" w:rsidP="00CC65C8">
      <w:pPr>
        <w:pStyle w:val="HTMLPreformatted"/>
        <w:shd w:val="clear" w:color="auto" w:fill="FFFFFF"/>
        <w:rPr>
          <w:ins w:id="8882" w:author="Unknown"/>
          <w:rStyle w:val="HTMLCode"/>
          <w:rFonts w:ascii="Consolas" w:hAnsi="Consolas" w:cs="Consolas"/>
          <w:color w:val="000000"/>
          <w:shd w:val="clear" w:color="auto" w:fill="FFFFFF"/>
        </w:rPr>
      </w:pPr>
      <w:ins w:id="8883" w:author="Unknown">
        <w:r>
          <w:rPr>
            <w:rStyle w:val="HTMLCode"/>
            <w:rFonts w:ascii="Consolas" w:hAnsi="Consolas" w:cs="Consolas"/>
            <w:color w:val="000000"/>
            <w:shd w:val="clear" w:color="auto" w:fill="FFFFFF"/>
          </w:rPr>
          <w:t>{</w:t>
        </w:r>
      </w:ins>
    </w:p>
    <w:p w:rsidR="00CC65C8" w:rsidRDefault="00CC65C8" w:rsidP="00CC65C8">
      <w:pPr>
        <w:pStyle w:val="HTMLPreformatted"/>
        <w:shd w:val="clear" w:color="auto" w:fill="FFFFFF"/>
        <w:rPr>
          <w:ins w:id="8884" w:author="Unknown"/>
          <w:rStyle w:val="HTMLCode"/>
          <w:rFonts w:ascii="Consolas" w:hAnsi="Consolas" w:cs="Consolas"/>
          <w:color w:val="000000"/>
          <w:shd w:val="clear" w:color="auto" w:fill="FFFFFF"/>
        </w:rPr>
      </w:pPr>
      <w:ins w:id="8885"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InputDialogSample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CC65C8" w:rsidRDefault="00CC65C8" w:rsidP="00CC65C8">
      <w:pPr>
        <w:pStyle w:val="HTMLPreformatted"/>
        <w:shd w:val="clear" w:color="auto" w:fill="FFFFFF"/>
        <w:rPr>
          <w:ins w:id="8886" w:author="Unknown"/>
          <w:rStyle w:val="HTMLCode"/>
          <w:rFonts w:ascii="Consolas" w:hAnsi="Consolas" w:cs="Consolas"/>
          <w:color w:val="000000"/>
          <w:shd w:val="clear" w:color="auto" w:fill="FFFFFF"/>
        </w:rPr>
      </w:pPr>
      <w:ins w:id="8887" w:author="Unknown">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888" w:author="Unknown"/>
          <w:rStyle w:val="HTMLCode"/>
          <w:rFonts w:ascii="Consolas" w:hAnsi="Consolas" w:cs="Consolas"/>
          <w:color w:val="000000"/>
          <w:shd w:val="clear" w:color="auto" w:fill="FFFFFF"/>
        </w:rPr>
      </w:pPr>
      <w:ins w:id="888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InputDialogSample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string</w:t>
        </w:r>
        <w:r>
          <w:rPr>
            <w:rStyle w:val="hljs-params"/>
            <w:rFonts w:ascii="Consolas" w:hAnsi="Consolas" w:cs="Consolas"/>
            <w:color w:val="000000"/>
            <w:shd w:val="clear" w:color="auto" w:fill="FFFFFF"/>
          </w:rPr>
          <w:t xml:space="preserve"> question, </w:t>
        </w:r>
        <w:r>
          <w:rPr>
            <w:rStyle w:val="hljs-keyword"/>
            <w:rFonts w:ascii="Consolas" w:hAnsi="Consolas" w:cs="Consolas"/>
            <w:color w:val="0000FF"/>
            <w:shd w:val="clear" w:color="auto" w:fill="FFFFFF"/>
          </w:rPr>
          <w:t>string</w:t>
        </w:r>
        <w:r>
          <w:rPr>
            <w:rStyle w:val="hljs-params"/>
            <w:rFonts w:ascii="Consolas" w:hAnsi="Consolas" w:cs="Consolas"/>
            <w:color w:val="000000"/>
            <w:shd w:val="clear" w:color="auto" w:fill="FFFFFF"/>
          </w:rPr>
          <w:t xml:space="preserve"> defaultAnswer = </w:t>
        </w:r>
        <w:r>
          <w:rPr>
            <w:rStyle w:val="hljs-string"/>
            <w:rFonts w:ascii="Consolas" w:hAnsi="Consolas" w:cs="Consolas"/>
            <w:color w:val="A31515"/>
            <w:shd w:val="clear" w:color="auto" w:fill="FFFFFF"/>
          </w:rPr>
          <w:t>""</w:t>
        </w:r>
        <w:r>
          <w:rPr>
            <w:rStyle w:val="hljs-function"/>
            <w:rFonts w:ascii="Consolas" w:hAnsi="Consolas" w:cs="Consolas"/>
            <w:color w:val="000000"/>
            <w:shd w:val="clear" w:color="auto" w:fill="FFFFFF"/>
          </w:rPr>
          <w:t>)</w:t>
        </w:r>
      </w:ins>
    </w:p>
    <w:p w:rsidR="00CC65C8" w:rsidRDefault="00CC65C8" w:rsidP="00CC65C8">
      <w:pPr>
        <w:pStyle w:val="HTMLPreformatted"/>
        <w:shd w:val="clear" w:color="auto" w:fill="FFFFFF"/>
        <w:rPr>
          <w:ins w:id="8890" w:author="Unknown"/>
          <w:rStyle w:val="HTMLCode"/>
          <w:rFonts w:ascii="Consolas" w:hAnsi="Consolas" w:cs="Consolas"/>
          <w:color w:val="000000"/>
          <w:shd w:val="clear" w:color="auto" w:fill="FFFFFF"/>
        </w:rPr>
      </w:pPr>
      <w:ins w:id="889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892" w:author="Unknown"/>
          <w:rStyle w:val="HTMLCode"/>
          <w:rFonts w:ascii="Consolas" w:hAnsi="Consolas" w:cs="Consolas"/>
          <w:color w:val="000000"/>
          <w:shd w:val="clear" w:color="auto" w:fill="FFFFFF"/>
        </w:rPr>
      </w:pPr>
      <w:ins w:id="889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CC65C8" w:rsidRDefault="00CC65C8" w:rsidP="00CC65C8">
      <w:pPr>
        <w:pStyle w:val="HTMLPreformatted"/>
        <w:shd w:val="clear" w:color="auto" w:fill="FFFFFF"/>
        <w:rPr>
          <w:ins w:id="8894" w:author="Unknown"/>
          <w:rStyle w:val="HTMLCode"/>
          <w:rFonts w:ascii="Consolas" w:hAnsi="Consolas" w:cs="Consolas"/>
          <w:color w:val="000000"/>
          <w:shd w:val="clear" w:color="auto" w:fill="FFFFFF"/>
        </w:rPr>
      </w:pPr>
      <w:ins w:id="889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lblQuestion.Content = question;</w:t>
        </w:r>
      </w:ins>
    </w:p>
    <w:p w:rsidR="00CC65C8" w:rsidRDefault="00CC65C8" w:rsidP="00CC65C8">
      <w:pPr>
        <w:pStyle w:val="HTMLPreformatted"/>
        <w:shd w:val="clear" w:color="auto" w:fill="FFFFFF"/>
        <w:rPr>
          <w:ins w:id="8896" w:author="Unknown"/>
          <w:rStyle w:val="HTMLCode"/>
          <w:rFonts w:ascii="Consolas" w:hAnsi="Consolas" w:cs="Consolas"/>
          <w:color w:val="000000"/>
          <w:shd w:val="clear" w:color="auto" w:fill="FFFFFF"/>
        </w:rPr>
      </w:pPr>
      <w:ins w:id="889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txtAnswer.Text = defaultAnswer;</w:t>
        </w:r>
      </w:ins>
    </w:p>
    <w:p w:rsidR="00CC65C8" w:rsidRDefault="00CC65C8" w:rsidP="00CC65C8">
      <w:pPr>
        <w:pStyle w:val="HTMLPreformatted"/>
        <w:shd w:val="clear" w:color="auto" w:fill="FFFFFF"/>
        <w:rPr>
          <w:ins w:id="8898" w:author="Unknown"/>
          <w:rStyle w:val="HTMLCode"/>
          <w:rFonts w:ascii="Consolas" w:hAnsi="Consolas" w:cs="Consolas"/>
          <w:color w:val="000000"/>
          <w:shd w:val="clear" w:color="auto" w:fill="FFFFFF"/>
        </w:rPr>
      </w:pPr>
      <w:ins w:id="88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00"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901" w:author="Unknown"/>
          <w:rStyle w:val="HTMLCode"/>
          <w:rFonts w:ascii="Consolas" w:hAnsi="Consolas" w:cs="Consolas"/>
          <w:color w:val="000000"/>
          <w:shd w:val="clear" w:color="auto" w:fill="FFFFFF"/>
        </w:rPr>
      </w:pPr>
      <w:ins w:id="890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btnDialogOk_Click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CC65C8" w:rsidRDefault="00CC65C8" w:rsidP="00CC65C8">
      <w:pPr>
        <w:pStyle w:val="HTMLPreformatted"/>
        <w:shd w:val="clear" w:color="auto" w:fill="FFFFFF"/>
        <w:rPr>
          <w:ins w:id="8903" w:author="Unknown"/>
          <w:rStyle w:val="HTMLCode"/>
          <w:rFonts w:ascii="Consolas" w:hAnsi="Consolas" w:cs="Consolas"/>
          <w:color w:val="000000"/>
          <w:shd w:val="clear" w:color="auto" w:fill="FFFFFF"/>
        </w:rPr>
      </w:pPr>
      <w:ins w:id="890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05" w:author="Unknown"/>
          <w:rStyle w:val="HTMLCode"/>
          <w:rFonts w:ascii="Consolas" w:hAnsi="Consolas" w:cs="Consolas"/>
          <w:color w:val="000000"/>
          <w:shd w:val="clear" w:color="auto" w:fill="FFFFFF"/>
        </w:rPr>
      </w:pPr>
      <w:ins w:id="89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this</w:t>
        </w:r>
        <w:r>
          <w:rPr>
            <w:rStyle w:val="HTMLCode"/>
            <w:rFonts w:ascii="Consolas" w:hAnsi="Consolas" w:cs="Consolas"/>
            <w:color w:val="000000"/>
            <w:shd w:val="clear" w:color="auto" w:fill="FFFFFF"/>
          </w:rPr>
          <w:t xml:space="preserve">.DialogResult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CC65C8" w:rsidRDefault="00CC65C8" w:rsidP="00CC65C8">
      <w:pPr>
        <w:pStyle w:val="HTMLPreformatted"/>
        <w:shd w:val="clear" w:color="auto" w:fill="FFFFFF"/>
        <w:rPr>
          <w:ins w:id="8907" w:author="Unknown"/>
          <w:rStyle w:val="HTMLCode"/>
          <w:rFonts w:ascii="Consolas" w:hAnsi="Consolas" w:cs="Consolas"/>
          <w:color w:val="000000"/>
          <w:shd w:val="clear" w:color="auto" w:fill="FFFFFF"/>
        </w:rPr>
      </w:pPr>
      <w:ins w:id="890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09"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910" w:author="Unknown"/>
          <w:rStyle w:val="HTMLCode"/>
          <w:rFonts w:ascii="Consolas" w:hAnsi="Consolas" w:cs="Consolas"/>
          <w:color w:val="000000"/>
          <w:shd w:val="clear" w:color="auto" w:fill="FFFFFF"/>
        </w:rPr>
      </w:pPr>
      <w:ins w:id="891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Window_ContentRendered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EventArgs e</w:t>
        </w:r>
        <w:r>
          <w:rPr>
            <w:rStyle w:val="hljs-function"/>
            <w:rFonts w:ascii="Consolas" w:hAnsi="Consolas" w:cs="Consolas"/>
            <w:color w:val="000000"/>
            <w:shd w:val="clear" w:color="auto" w:fill="FFFFFF"/>
          </w:rPr>
          <w:t>)</w:t>
        </w:r>
      </w:ins>
    </w:p>
    <w:p w:rsidR="00CC65C8" w:rsidRDefault="00CC65C8" w:rsidP="00CC65C8">
      <w:pPr>
        <w:pStyle w:val="HTMLPreformatted"/>
        <w:shd w:val="clear" w:color="auto" w:fill="FFFFFF"/>
        <w:rPr>
          <w:ins w:id="8912" w:author="Unknown"/>
          <w:rStyle w:val="HTMLCode"/>
          <w:rFonts w:ascii="Consolas" w:hAnsi="Consolas" w:cs="Consolas"/>
          <w:color w:val="000000"/>
          <w:shd w:val="clear" w:color="auto" w:fill="FFFFFF"/>
        </w:rPr>
      </w:pPr>
      <w:ins w:id="891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14" w:author="Unknown"/>
          <w:rStyle w:val="HTMLCode"/>
          <w:rFonts w:ascii="Consolas" w:hAnsi="Consolas" w:cs="Consolas"/>
          <w:color w:val="000000"/>
          <w:shd w:val="clear" w:color="auto" w:fill="FFFFFF"/>
        </w:rPr>
      </w:pPr>
      <w:ins w:id="8915"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txtAnswer.SelectAll();</w:t>
        </w:r>
      </w:ins>
    </w:p>
    <w:p w:rsidR="00CC65C8" w:rsidRDefault="00CC65C8" w:rsidP="00CC65C8">
      <w:pPr>
        <w:pStyle w:val="HTMLPreformatted"/>
        <w:shd w:val="clear" w:color="auto" w:fill="FFFFFF"/>
        <w:rPr>
          <w:ins w:id="8916" w:author="Unknown"/>
          <w:rStyle w:val="HTMLCode"/>
          <w:rFonts w:ascii="Consolas" w:hAnsi="Consolas" w:cs="Consolas"/>
          <w:color w:val="000000"/>
          <w:shd w:val="clear" w:color="auto" w:fill="FFFFFF"/>
        </w:rPr>
      </w:pPr>
      <w:ins w:id="891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txtAnswer.Focus();</w:t>
        </w:r>
      </w:ins>
    </w:p>
    <w:p w:rsidR="00CC65C8" w:rsidRDefault="00CC65C8" w:rsidP="00CC65C8">
      <w:pPr>
        <w:pStyle w:val="HTMLPreformatted"/>
        <w:shd w:val="clear" w:color="auto" w:fill="FFFFFF"/>
        <w:rPr>
          <w:ins w:id="8918" w:author="Unknown"/>
          <w:rStyle w:val="HTMLCode"/>
          <w:rFonts w:ascii="Consolas" w:hAnsi="Consolas" w:cs="Consolas"/>
          <w:color w:val="000000"/>
          <w:shd w:val="clear" w:color="auto" w:fill="FFFFFF"/>
        </w:rPr>
      </w:pPr>
      <w:ins w:id="891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20"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921" w:author="Unknown"/>
          <w:rStyle w:val="HTMLCode"/>
          <w:rFonts w:ascii="Consolas" w:hAnsi="Consolas" w:cs="Consolas"/>
          <w:color w:val="000000"/>
          <w:shd w:val="clear" w:color="auto" w:fill="FFFFFF"/>
        </w:rPr>
      </w:pPr>
      <w:ins w:id="892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string</w:t>
        </w:r>
        <w:r>
          <w:rPr>
            <w:rStyle w:val="HTMLCode"/>
            <w:rFonts w:ascii="Consolas" w:hAnsi="Consolas" w:cs="Consolas"/>
            <w:color w:val="000000"/>
            <w:shd w:val="clear" w:color="auto" w:fill="FFFFFF"/>
          </w:rPr>
          <w:t xml:space="preserve"> Answer</w:t>
        </w:r>
      </w:ins>
    </w:p>
    <w:p w:rsidR="00CC65C8" w:rsidRDefault="00CC65C8" w:rsidP="00CC65C8">
      <w:pPr>
        <w:pStyle w:val="HTMLPreformatted"/>
        <w:shd w:val="clear" w:color="auto" w:fill="FFFFFF"/>
        <w:rPr>
          <w:ins w:id="8923" w:author="Unknown"/>
          <w:rStyle w:val="HTMLCode"/>
          <w:rFonts w:ascii="Consolas" w:hAnsi="Consolas" w:cs="Consolas"/>
          <w:color w:val="000000"/>
          <w:shd w:val="clear" w:color="auto" w:fill="FFFFFF"/>
        </w:rPr>
      </w:pPr>
      <w:ins w:id="892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25" w:author="Unknown"/>
          <w:rStyle w:val="HTMLCode"/>
          <w:rFonts w:ascii="Consolas" w:hAnsi="Consolas" w:cs="Consolas"/>
          <w:color w:val="000000"/>
          <w:shd w:val="clear" w:color="auto" w:fill="FFFFFF"/>
        </w:rPr>
      </w:pPr>
      <w:ins w:id="892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get</w:t>
        </w:r>
        <w:r>
          <w:rPr>
            <w:rStyle w:val="HTMLCode"/>
            <w:rFonts w:ascii="Consolas" w:hAnsi="Consolas" w:cs="Consolas"/>
            <w:color w:val="000000"/>
            <w:shd w:val="clear" w:color="auto" w:fill="FFFFFF"/>
          </w:rPr>
          <w:t xml:space="preserve"> { </w:t>
        </w:r>
        <w:r>
          <w:rPr>
            <w:rStyle w:val="hljs-keyword"/>
            <w:rFonts w:ascii="Consolas" w:hAnsi="Consolas" w:cs="Consolas"/>
            <w:color w:val="0000FF"/>
            <w:shd w:val="clear" w:color="auto" w:fill="FFFFFF"/>
          </w:rPr>
          <w:t>return</w:t>
        </w:r>
        <w:r>
          <w:rPr>
            <w:rStyle w:val="HTMLCode"/>
            <w:rFonts w:ascii="Consolas" w:hAnsi="Consolas" w:cs="Consolas"/>
            <w:color w:val="000000"/>
            <w:shd w:val="clear" w:color="auto" w:fill="FFFFFF"/>
          </w:rPr>
          <w:t xml:space="preserve"> txtAnswer.Text; }</w:t>
        </w:r>
      </w:ins>
    </w:p>
    <w:p w:rsidR="00CC65C8" w:rsidRDefault="00CC65C8" w:rsidP="00CC65C8">
      <w:pPr>
        <w:pStyle w:val="HTMLPreformatted"/>
        <w:shd w:val="clear" w:color="auto" w:fill="FFFFFF"/>
        <w:rPr>
          <w:ins w:id="8927" w:author="Unknown"/>
          <w:rStyle w:val="HTMLCode"/>
          <w:rFonts w:ascii="Consolas" w:hAnsi="Consolas" w:cs="Consolas"/>
          <w:color w:val="000000"/>
          <w:shd w:val="clear" w:color="auto" w:fill="FFFFFF"/>
        </w:rPr>
      </w:pPr>
      <w:ins w:id="892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29" w:author="Unknown"/>
          <w:rStyle w:val="HTMLCode"/>
          <w:rFonts w:ascii="Consolas" w:hAnsi="Consolas" w:cs="Consolas"/>
          <w:color w:val="000000"/>
          <w:shd w:val="clear" w:color="auto" w:fill="FFFFFF"/>
        </w:rPr>
      </w:pPr>
      <w:ins w:id="8930" w:author="Unknown">
        <w:r>
          <w:rPr>
            <w:rStyle w:val="HTMLCode"/>
            <w:rFonts w:ascii="Consolas" w:hAnsi="Consolas" w:cs="Consolas"/>
            <w:color w:val="000000"/>
            <w:shd w:val="clear" w:color="auto" w:fill="FFFFFF"/>
          </w:rPr>
          <w:lastRenderedPageBreak/>
          <w:tab/>
          <w:t>}</w:t>
        </w:r>
      </w:ins>
    </w:p>
    <w:p w:rsidR="00CC65C8" w:rsidRDefault="00CC65C8" w:rsidP="00CC65C8">
      <w:pPr>
        <w:pStyle w:val="HTMLPreformatted"/>
        <w:shd w:val="clear" w:color="auto" w:fill="FFFFFF"/>
        <w:rPr>
          <w:ins w:id="8931" w:author="Unknown"/>
          <w:rFonts w:ascii="Consolas" w:hAnsi="Consolas" w:cs="Consolas"/>
          <w:color w:val="212529"/>
          <w:sz w:val="16"/>
          <w:szCs w:val="16"/>
        </w:rPr>
      </w:pPr>
      <w:ins w:id="8932" w:author="Unknown">
        <w:r>
          <w:rPr>
            <w:rStyle w:val="HTMLCode"/>
            <w:rFonts w:ascii="Consolas" w:hAnsi="Consolas" w:cs="Consolas"/>
            <w:color w:val="000000"/>
            <w:shd w:val="clear" w:color="auto" w:fill="FFFFFF"/>
          </w:rPr>
          <w:t>}</w:t>
        </w:r>
      </w:ins>
    </w:p>
    <w:p w:rsidR="00CC65C8" w:rsidRDefault="00CC65C8" w:rsidP="00CC65C8">
      <w:pPr>
        <w:pStyle w:val="NormalWeb"/>
        <w:shd w:val="clear" w:color="auto" w:fill="FFFFFF"/>
        <w:spacing w:before="288" w:beforeAutospacing="0" w:after="288" w:afterAutospacing="0"/>
        <w:rPr>
          <w:ins w:id="8933" w:author="Unknown"/>
          <w:rFonts w:ascii="Segoe UI" w:hAnsi="Segoe UI" w:cs="Segoe UI"/>
          <w:color w:val="212529"/>
          <w:sz w:val="18"/>
          <w:szCs w:val="18"/>
        </w:rPr>
      </w:pPr>
      <w:ins w:id="8934" w:author="Unknown">
        <w:r>
          <w:rPr>
            <w:rFonts w:ascii="Segoe UI" w:hAnsi="Segoe UI" w:cs="Segoe UI"/>
            <w:color w:val="212529"/>
            <w:sz w:val="18"/>
            <w:szCs w:val="18"/>
          </w:rPr>
          <w:t>The code is pretty simple, but here are the things that you should pay special attention to:</w:t>
        </w:r>
      </w:ins>
    </w:p>
    <w:p w:rsidR="00CC65C8" w:rsidRDefault="00CC65C8" w:rsidP="00CC65C8">
      <w:pPr>
        <w:pStyle w:val="Heading2"/>
        <w:shd w:val="clear" w:color="auto" w:fill="FFFFFF"/>
        <w:spacing w:before="0"/>
        <w:rPr>
          <w:ins w:id="8935" w:author="Unknown"/>
          <w:rFonts w:ascii="Segoe UI" w:hAnsi="Segoe UI" w:cs="Segoe UI"/>
          <w:b w:val="0"/>
          <w:bCs w:val="0"/>
          <w:color w:val="33393E"/>
          <w:sz w:val="36"/>
          <w:szCs w:val="36"/>
        </w:rPr>
      </w:pPr>
      <w:ins w:id="8936" w:author="Unknown">
        <w:r>
          <w:rPr>
            <w:rFonts w:ascii="Segoe UI" w:hAnsi="Segoe UI" w:cs="Segoe UI"/>
            <w:b w:val="0"/>
            <w:bCs w:val="0"/>
            <w:color w:val="33393E"/>
          </w:rPr>
          <w:t>XAML</w:t>
        </w:r>
      </w:ins>
    </w:p>
    <w:p w:rsidR="00CC65C8" w:rsidRDefault="00CC65C8" w:rsidP="00CC65C8">
      <w:pPr>
        <w:pStyle w:val="NormalWeb"/>
        <w:shd w:val="clear" w:color="auto" w:fill="FFFFFF"/>
        <w:spacing w:before="288" w:beforeAutospacing="0" w:after="288" w:afterAutospacing="0"/>
        <w:rPr>
          <w:ins w:id="8937" w:author="Unknown"/>
          <w:rFonts w:ascii="Segoe UI" w:hAnsi="Segoe UI" w:cs="Segoe UI"/>
          <w:color w:val="212529"/>
          <w:sz w:val="18"/>
          <w:szCs w:val="18"/>
        </w:rPr>
      </w:pPr>
      <w:ins w:id="8938" w:author="Unknown">
        <w:r>
          <w:rPr>
            <w:rFonts w:ascii="Segoe UI" w:hAnsi="Segoe UI" w:cs="Segoe UI"/>
            <w:color w:val="212529"/>
            <w:sz w:val="18"/>
            <w:szCs w:val="18"/>
          </w:rPr>
          <w:t>In the </w:t>
        </w:r>
        <w:r>
          <w:rPr>
            <w:rStyle w:val="Strong"/>
            <w:rFonts w:ascii="Segoe UI" w:hAnsi="Segoe UI" w:cs="Segoe UI"/>
            <w:color w:val="212529"/>
            <w:sz w:val="18"/>
            <w:szCs w:val="18"/>
          </w:rPr>
          <w:t>XAML</w:t>
        </w:r>
        <w:r>
          <w:rPr>
            <w:rFonts w:ascii="Segoe UI" w:hAnsi="Segoe UI" w:cs="Segoe UI"/>
            <w:color w:val="212529"/>
            <w:sz w:val="18"/>
            <w:szCs w:val="18"/>
          </w:rPr>
          <w:t> part, I've used a Grid for layout of the controls - nothing fancy here. I've removed the Width and Height properties of the Window and instead set it to automatically resize to match the content - this makes sense in a dialog, so you don't have to fine tune the size to make everything look alright. Instead, use margins and minimum sizes to ensure that things look the way you want them to, while still allowing the user to resize the dialog.</w:t>
        </w:r>
      </w:ins>
    </w:p>
    <w:p w:rsidR="00CC65C8" w:rsidRDefault="00CC65C8" w:rsidP="00CC65C8">
      <w:pPr>
        <w:pStyle w:val="NormalWeb"/>
        <w:shd w:val="clear" w:color="auto" w:fill="FFFFFF"/>
        <w:spacing w:before="288" w:beforeAutospacing="0" w:after="288" w:afterAutospacing="0"/>
        <w:rPr>
          <w:ins w:id="8939" w:author="Unknown"/>
          <w:rFonts w:ascii="Segoe UI" w:hAnsi="Segoe UI" w:cs="Segoe UI"/>
          <w:color w:val="212529"/>
          <w:sz w:val="18"/>
          <w:szCs w:val="18"/>
        </w:rPr>
      </w:pPr>
      <w:ins w:id="8940" w:author="Unknown">
        <w:r>
          <w:rPr>
            <w:rFonts w:ascii="Segoe UI" w:hAnsi="Segoe UI" w:cs="Segoe UI"/>
            <w:color w:val="212529"/>
            <w:sz w:val="18"/>
            <w:szCs w:val="18"/>
          </w:rPr>
          <w:t>Another property which I've changed on the Window is the </w:t>
        </w:r>
        <w:r>
          <w:rPr>
            <w:rStyle w:val="Strong"/>
            <w:rFonts w:ascii="Segoe UI" w:hAnsi="Segoe UI" w:cs="Segoe UI"/>
            <w:color w:val="212529"/>
            <w:sz w:val="18"/>
            <w:szCs w:val="18"/>
          </w:rPr>
          <w:t>WindowStartupLocation</w:t>
        </w:r>
        <w:r>
          <w:rPr>
            <w:rFonts w:ascii="Segoe UI" w:hAnsi="Segoe UI" w:cs="Segoe UI"/>
            <w:color w:val="212529"/>
            <w:sz w:val="18"/>
            <w:szCs w:val="18"/>
          </w:rPr>
          <w:t> property. For a dialog like this, and probably for most other non-main windows, you should change this value to CenterScreen or CenterOwner, to change the default behavior where your window will appear in a position decided by Windows, unless you manually specify </w:t>
        </w:r>
        <w:r>
          <w:rPr>
            <w:rStyle w:val="Strong"/>
            <w:rFonts w:ascii="Segoe UI" w:hAnsi="Segoe UI" w:cs="Segoe UI"/>
            <w:color w:val="212529"/>
            <w:sz w:val="18"/>
            <w:szCs w:val="18"/>
          </w:rPr>
          <w:t>Top</w:t>
        </w:r>
        <w:r>
          <w:rPr>
            <w:rFonts w:ascii="Segoe UI" w:hAnsi="Segoe UI" w:cs="Segoe UI"/>
            <w:color w:val="212529"/>
            <w:sz w:val="18"/>
            <w:szCs w:val="18"/>
          </w:rPr>
          <w:t> and </w:t>
        </w:r>
        <w:r>
          <w:rPr>
            <w:rStyle w:val="Strong"/>
            <w:rFonts w:ascii="Segoe UI" w:hAnsi="Segoe UI" w:cs="Segoe UI"/>
            <w:color w:val="212529"/>
            <w:sz w:val="18"/>
            <w:szCs w:val="18"/>
          </w:rPr>
          <w:t>Left</w:t>
        </w:r>
        <w:r>
          <w:rPr>
            <w:rFonts w:ascii="Segoe UI" w:hAnsi="Segoe UI" w:cs="Segoe UI"/>
            <w:color w:val="212529"/>
            <w:sz w:val="18"/>
            <w:szCs w:val="18"/>
          </w:rPr>
          <w:t> properties for it.</w:t>
        </w:r>
      </w:ins>
    </w:p>
    <w:p w:rsidR="00CC65C8" w:rsidRDefault="00CC65C8" w:rsidP="00CC65C8">
      <w:pPr>
        <w:pStyle w:val="NormalWeb"/>
        <w:shd w:val="clear" w:color="auto" w:fill="FFFFFF"/>
        <w:spacing w:before="288" w:beforeAutospacing="0" w:after="288" w:afterAutospacing="0"/>
        <w:rPr>
          <w:ins w:id="8941" w:author="Unknown"/>
          <w:rFonts w:ascii="Segoe UI" w:hAnsi="Segoe UI" w:cs="Segoe UI"/>
          <w:color w:val="212529"/>
          <w:sz w:val="18"/>
          <w:szCs w:val="18"/>
        </w:rPr>
      </w:pPr>
      <w:ins w:id="8942" w:author="Unknown">
        <w:r>
          <w:rPr>
            <w:rFonts w:ascii="Segoe UI" w:hAnsi="Segoe UI" w:cs="Segoe UI"/>
            <w:color w:val="212529"/>
            <w:sz w:val="18"/>
            <w:szCs w:val="18"/>
          </w:rPr>
          <w:t>Also pay special attention to the two properties I've used on the dialog buttons: </w:t>
        </w:r>
        <w:r>
          <w:rPr>
            <w:rStyle w:val="Strong"/>
            <w:rFonts w:ascii="Segoe UI" w:hAnsi="Segoe UI" w:cs="Segoe UI"/>
            <w:color w:val="212529"/>
            <w:sz w:val="18"/>
            <w:szCs w:val="18"/>
          </w:rPr>
          <w:t>IsCancel</w:t>
        </w:r>
        <w:r>
          <w:rPr>
            <w:rFonts w:ascii="Segoe UI" w:hAnsi="Segoe UI" w:cs="Segoe UI"/>
            <w:color w:val="212529"/>
            <w:sz w:val="18"/>
            <w:szCs w:val="18"/>
          </w:rPr>
          <w:t> and </w:t>
        </w:r>
        <w:r>
          <w:rPr>
            <w:rStyle w:val="Strong"/>
            <w:rFonts w:ascii="Segoe UI" w:hAnsi="Segoe UI" w:cs="Segoe UI"/>
            <w:color w:val="212529"/>
            <w:sz w:val="18"/>
            <w:szCs w:val="18"/>
          </w:rPr>
          <w:t>IsDefault</w:t>
        </w:r>
        <w:r>
          <w:rPr>
            <w:rFonts w:ascii="Segoe UI" w:hAnsi="Segoe UI" w:cs="Segoe UI"/>
            <w:color w:val="212529"/>
            <w:sz w:val="18"/>
            <w:szCs w:val="18"/>
          </w:rPr>
          <w:t>. IsCancel tells WPF that if the user clicks this button, the </w:t>
        </w:r>
        <w:r>
          <w:rPr>
            <w:rStyle w:val="Strong"/>
            <w:rFonts w:ascii="Segoe UI" w:hAnsi="Segoe UI" w:cs="Segoe UI"/>
            <w:color w:val="212529"/>
            <w:sz w:val="18"/>
            <w:szCs w:val="18"/>
          </w:rPr>
          <w:t>DialogResult</w:t>
        </w:r>
        <w:r>
          <w:rPr>
            <w:rFonts w:ascii="Segoe UI" w:hAnsi="Segoe UI" w:cs="Segoe UI"/>
            <w:color w:val="212529"/>
            <w:sz w:val="18"/>
            <w:szCs w:val="18"/>
          </w:rPr>
          <w:t> of the Window should be set to </w:t>
        </w:r>
        <w:r>
          <w:rPr>
            <w:rStyle w:val="Emphasis"/>
            <w:rFonts w:ascii="Segoe UI" w:hAnsi="Segoe UI" w:cs="Segoe UI"/>
            <w:color w:val="212529"/>
            <w:sz w:val="18"/>
            <w:szCs w:val="18"/>
          </w:rPr>
          <w:t>false</w:t>
        </w:r>
        <w:r>
          <w:rPr>
            <w:rFonts w:ascii="Segoe UI" w:hAnsi="Segoe UI" w:cs="Segoe UI"/>
            <w:color w:val="212529"/>
            <w:sz w:val="18"/>
            <w:szCs w:val="18"/>
          </w:rPr>
          <w:t> which will also close the window. This also ensures that the user can press the </w:t>
        </w:r>
        <w:r>
          <w:rPr>
            <w:rStyle w:val="Strong"/>
            <w:rFonts w:ascii="Segoe UI" w:hAnsi="Segoe UI" w:cs="Segoe UI"/>
            <w:color w:val="212529"/>
            <w:sz w:val="18"/>
            <w:szCs w:val="18"/>
          </w:rPr>
          <w:t>Esc</w:t>
        </w:r>
        <w:r>
          <w:rPr>
            <w:rFonts w:ascii="Segoe UI" w:hAnsi="Segoe UI" w:cs="Segoe UI"/>
            <w:color w:val="212529"/>
            <w:sz w:val="18"/>
            <w:szCs w:val="18"/>
          </w:rPr>
          <w:t> key on their keyboard to close the window, something that should always be possible in a Windows dialog.</w:t>
        </w:r>
      </w:ins>
    </w:p>
    <w:p w:rsidR="00CC65C8" w:rsidRDefault="00CC65C8" w:rsidP="00CC65C8">
      <w:pPr>
        <w:pStyle w:val="NormalWeb"/>
        <w:shd w:val="clear" w:color="auto" w:fill="FFFFFF"/>
        <w:spacing w:before="288" w:beforeAutospacing="0" w:after="288" w:afterAutospacing="0"/>
        <w:rPr>
          <w:ins w:id="8943" w:author="Unknown"/>
          <w:rFonts w:ascii="Segoe UI" w:hAnsi="Segoe UI" w:cs="Segoe UI"/>
          <w:color w:val="212529"/>
          <w:sz w:val="18"/>
          <w:szCs w:val="18"/>
        </w:rPr>
      </w:pPr>
      <w:ins w:id="8944" w:author="Unknown">
        <w:r>
          <w:rPr>
            <w:rFonts w:ascii="Segoe UI" w:hAnsi="Segoe UI" w:cs="Segoe UI"/>
            <w:color w:val="212529"/>
            <w:sz w:val="18"/>
            <w:szCs w:val="18"/>
          </w:rPr>
          <w:t>The </w:t>
        </w:r>
        <w:r>
          <w:rPr>
            <w:rStyle w:val="Strong"/>
            <w:rFonts w:ascii="Segoe UI" w:hAnsi="Segoe UI" w:cs="Segoe UI"/>
            <w:color w:val="212529"/>
            <w:sz w:val="18"/>
            <w:szCs w:val="18"/>
          </w:rPr>
          <w:t>IsDefault</w:t>
        </w:r>
        <w:r>
          <w:rPr>
            <w:rFonts w:ascii="Segoe UI" w:hAnsi="Segoe UI" w:cs="Segoe UI"/>
            <w:color w:val="212529"/>
            <w:sz w:val="18"/>
            <w:szCs w:val="18"/>
          </w:rPr>
          <w:t> property gives focus to the Ok button and also ensures that if the user presses the Enter key on their keyboard, this button is activated. An event handler is needed to set the DialogResult for this though, as described later.</w:t>
        </w:r>
      </w:ins>
    </w:p>
    <w:p w:rsidR="00CC65C8" w:rsidRDefault="00CC65C8" w:rsidP="00CC65C8">
      <w:pPr>
        <w:pStyle w:val="Heading2"/>
        <w:shd w:val="clear" w:color="auto" w:fill="FFFFFF"/>
        <w:spacing w:before="0"/>
        <w:rPr>
          <w:ins w:id="8945" w:author="Unknown"/>
          <w:rFonts w:ascii="Segoe UI" w:hAnsi="Segoe UI" w:cs="Segoe UI"/>
          <w:b w:val="0"/>
          <w:bCs w:val="0"/>
          <w:color w:val="33393E"/>
          <w:sz w:val="36"/>
          <w:szCs w:val="36"/>
        </w:rPr>
      </w:pPr>
      <w:ins w:id="8946" w:author="Unknown">
        <w:r>
          <w:rPr>
            <w:rFonts w:ascii="Segoe UI" w:hAnsi="Segoe UI" w:cs="Segoe UI"/>
            <w:b w:val="0"/>
            <w:bCs w:val="0"/>
            <w:color w:val="33393E"/>
          </w:rPr>
          <w:t>Code-behind</w:t>
        </w:r>
      </w:ins>
    </w:p>
    <w:p w:rsidR="00CC65C8" w:rsidRDefault="00CC65C8" w:rsidP="00CC65C8">
      <w:pPr>
        <w:pStyle w:val="NormalWeb"/>
        <w:shd w:val="clear" w:color="auto" w:fill="FFFFFF"/>
        <w:spacing w:before="288" w:beforeAutospacing="0" w:after="288" w:afterAutospacing="0"/>
        <w:rPr>
          <w:ins w:id="8947" w:author="Unknown"/>
          <w:rFonts w:ascii="Segoe UI" w:hAnsi="Segoe UI" w:cs="Segoe UI"/>
          <w:color w:val="212529"/>
          <w:sz w:val="18"/>
          <w:szCs w:val="18"/>
        </w:rPr>
      </w:pPr>
      <w:ins w:id="8948" w:author="Unknown">
        <w:r>
          <w:rPr>
            <w:rFonts w:ascii="Segoe UI" w:hAnsi="Segoe UI" w:cs="Segoe UI"/>
            <w:color w:val="212529"/>
            <w:sz w:val="18"/>
            <w:szCs w:val="18"/>
          </w:rPr>
          <w:t>In </w:t>
        </w:r>
        <w:r>
          <w:rPr>
            <w:rStyle w:val="Strong"/>
            <w:rFonts w:ascii="Segoe UI" w:hAnsi="Segoe UI" w:cs="Segoe UI"/>
            <w:color w:val="212529"/>
            <w:sz w:val="18"/>
            <w:szCs w:val="18"/>
          </w:rPr>
          <w:t>Code-behind</w:t>
        </w:r>
        <w:r>
          <w:rPr>
            <w:rFonts w:ascii="Segoe UI" w:hAnsi="Segoe UI" w:cs="Segoe UI"/>
            <w:color w:val="212529"/>
            <w:sz w:val="18"/>
            <w:szCs w:val="18"/>
          </w:rPr>
          <w:t>, I changed the constructor to take two parameters, with one being optional. This allows us to place the question and the default answer, if provided, into the designated UI controls.</w:t>
        </w:r>
      </w:ins>
    </w:p>
    <w:p w:rsidR="00CC65C8" w:rsidRDefault="00CC65C8" w:rsidP="00CC65C8">
      <w:pPr>
        <w:pStyle w:val="NormalWeb"/>
        <w:shd w:val="clear" w:color="auto" w:fill="FFFFFF"/>
        <w:spacing w:before="288" w:beforeAutospacing="0" w:after="288" w:afterAutospacing="0"/>
        <w:rPr>
          <w:ins w:id="8949" w:author="Unknown"/>
          <w:rFonts w:ascii="Segoe UI" w:hAnsi="Segoe UI" w:cs="Segoe UI"/>
          <w:color w:val="212529"/>
          <w:sz w:val="18"/>
          <w:szCs w:val="18"/>
        </w:rPr>
      </w:pPr>
      <w:ins w:id="8950" w:author="Unknown">
        <w:r>
          <w:rPr>
            <w:rFonts w:ascii="Segoe UI" w:hAnsi="Segoe UI" w:cs="Segoe UI"/>
            <w:color w:val="212529"/>
            <w:sz w:val="18"/>
            <w:szCs w:val="18"/>
          </w:rPr>
          <w:t>The Ok button has an event handler which ensures that the special DialogResult property of the Window is set to </w:t>
        </w:r>
        <w:r>
          <w:rPr>
            <w:rStyle w:val="Emphasis"/>
            <w:rFonts w:ascii="Segoe UI" w:hAnsi="Segoe UI" w:cs="Segoe UI"/>
            <w:color w:val="212529"/>
            <w:sz w:val="18"/>
            <w:szCs w:val="18"/>
          </w:rPr>
          <w:t>true</w:t>
        </w:r>
        <w:r>
          <w:rPr>
            <w:rFonts w:ascii="Segoe UI" w:hAnsi="Segoe UI" w:cs="Segoe UI"/>
            <w:color w:val="212529"/>
            <w:sz w:val="18"/>
            <w:szCs w:val="18"/>
          </w:rPr>
          <w:t> when clicked, to signal to the initiator of the dialog that the user accepted the entered value. We don't have one for the Cancel button, because WPF handles this for us when we set the </w:t>
        </w:r>
        <w:r>
          <w:rPr>
            <w:rStyle w:val="Strong"/>
            <w:rFonts w:ascii="Segoe UI" w:hAnsi="Segoe UI" w:cs="Segoe UI"/>
            <w:color w:val="212529"/>
            <w:sz w:val="18"/>
            <w:szCs w:val="18"/>
          </w:rPr>
          <w:t>IsCancel</w:t>
        </w:r>
        <w:r>
          <w:rPr>
            <w:rFonts w:ascii="Segoe UI" w:hAnsi="Segoe UI" w:cs="Segoe UI"/>
            <w:color w:val="212529"/>
            <w:sz w:val="18"/>
            <w:szCs w:val="18"/>
          </w:rPr>
          <w:t> property to true, as described above.</w:t>
        </w:r>
      </w:ins>
    </w:p>
    <w:p w:rsidR="00CC65C8" w:rsidRDefault="00CC65C8" w:rsidP="00CC65C8">
      <w:pPr>
        <w:pStyle w:val="NormalWeb"/>
        <w:shd w:val="clear" w:color="auto" w:fill="FFFFFF"/>
        <w:spacing w:before="288" w:beforeAutospacing="0" w:after="288" w:afterAutospacing="0"/>
        <w:rPr>
          <w:ins w:id="8951" w:author="Unknown"/>
          <w:rFonts w:ascii="Segoe UI" w:hAnsi="Segoe UI" w:cs="Segoe UI"/>
          <w:color w:val="212529"/>
          <w:sz w:val="18"/>
          <w:szCs w:val="18"/>
        </w:rPr>
      </w:pPr>
      <w:ins w:id="8952" w:author="Unknown">
        <w:r>
          <w:rPr>
            <w:rFonts w:ascii="Segoe UI" w:hAnsi="Segoe UI" w:cs="Segoe UI"/>
            <w:color w:val="212529"/>
            <w:sz w:val="18"/>
            <w:szCs w:val="18"/>
          </w:rPr>
          <w:t>To give focus to the TextBox upon showing the dialog, I've subscribed to the </w:t>
        </w:r>
        <w:r>
          <w:rPr>
            <w:rStyle w:val="Strong"/>
            <w:rFonts w:ascii="Segoe UI" w:hAnsi="Segoe UI" w:cs="Segoe UI"/>
            <w:color w:val="212529"/>
            <w:sz w:val="18"/>
            <w:szCs w:val="18"/>
          </w:rPr>
          <w:t>ContentRendered</w:t>
        </w:r>
        <w:r>
          <w:rPr>
            <w:rFonts w:ascii="Segoe UI" w:hAnsi="Segoe UI" w:cs="Segoe UI"/>
            <w:color w:val="212529"/>
            <w:sz w:val="18"/>
            <w:szCs w:val="18"/>
          </w:rPr>
          <w:t> event, where I select all the text in the control and then give focus. If I just wanted to give focus, I could have use the FocusManager.FocusedElement attached property on the Window, but in this case, I also want to select the text, to allow the user to instantly overwrite the answer provided by default (if any).</w:t>
        </w:r>
      </w:ins>
    </w:p>
    <w:p w:rsidR="00CC65C8" w:rsidRDefault="00CC65C8" w:rsidP="00CC65C8">
      <w:pPr>
        <w:pStyle w:val="NormalWeb"/>
        <w:shd w:val="clear" w:color="auto" w:fill="FFFFFF"/>
        <w:spacing w:before="288" w:beforeAutospacing="0" w:after="288" w:afterAutospacing="0"/>
        <w:rPr>
          <w:ins w:id="8953" w:author="Unknown"/>
          <w:rFonts w:ascii="Segoe UI" w:hAnsi="Segoe UI" w:cs="Segoe UI"/>
          <w:color w:val="212529"/>
          <w:sz w:val="18"/>
          <w:szCs w:val="18"/>
        </w:rPr>
      </w:pPr>
      <w:ins w:id="8954" w:author="Unknown">
        <w:r>
          <w:rPr>
            <w:rFonts w:ascii="Segoe UI" w:hAnsi="Segoe UI" w:cs="Segoe UI"/>
            <w:color w:val="212529"/>
            <w:sz w:val="18"/>
            <w:szCs w:val="18"/>
          </w:rPr>
          <w:t>A last detail is the </w:t>
        </w:r>
        <w:r>
          <w:rPr>
            <w:rStyle w:val="Strong"/>
            <w:rFonts w:ascii="Segoe UI" w:hAnsi="Segoe UI" w:cs="Segoe UI"/>
            <w:color w:val="212529"/>
            <w:sz w:val="18"/>
            <w:szCs w:val="18"/>
          </w:rPr>
          <w:t>Answer</w:t>
        </w:r>
        <w:r>
          <w:rPr>
            <w:rFonts w:ascii="Segoe UI" w:hAnsi="Segoe UI" w:cs="Segoe UI"/>
            <w:color w:val="212529"/>
            <w:sz w:val="18"/>
            <w:szCs w:val="18"/>
          </w:rPr>
          <w:t> property which I've implemented. It simply gives access to the entered value of the TextBox control, but it's good practice to provide a property with the return value(s) of the dialog, instead of directly accessing controls from outside the window. This also allows you to influence the return value before returning it, if needed.</w:t>
        </w:r>
      </w:ins>
    </w:p>
    <w:p w:rsidR="00CC65C8" w:rsidRDefault="00CC65C8" w:rsidP="00CC65C8">
      <w:pPr>
        <w:pStyle w:val="Heading2"/>
        <w:shd w:val="clear" w:color="auto" w:fill="FFFFFF"/>
        <w:spacing w:before="0"/>
        <w:rPr>
          <w:ins w:id="8955" w:author="Unknown"/>
          <w:rFonts w:ascii="Segoe UI" w:hAnsi="Segoe UI" w:cs="Segoe UI"/>
          <w:b w:val="0"/>
          <w:bCs w:val="0"/>
          <w:color w:val="33393E"/>
          <w:sz w:val="36"/>
          <w:szCs w:val="36"/>
        </w:rPr>
      </w:pPr>
      <w:ins w:id="8956" w:author="Unknown">
        <w:r>
          <w:rPr>
            <w:rFonts w:ascii="Segoe UI" w:hAnsi="Segoe UI" w:cs="Segoe UI"/>
            <w:b w:val="0"/>
            <w:bCs w:val="0"/>
            <w:color w:val="33393E"/>
          </w:rPr>
          <w:t>Using the dialog</w:t>
        </w:r>
      </w:ins>
    </w:p>
    <w:p w:rsidR="00CC65C8" w:rsidRDefault="00CC65C8" w:rsidP="00CC65C8">
      <w:pPr>
        <w:pStyle w:val="NormalWeb"/>
        <w:shd w:val="clear" w:color="auto" w:fill="FFFFFF"/>
        <w:spacing w:before="288" w:beforeAutospacing="0" w:after="288" w:afterAutospacing="0"/>
        <w:rPr>
          <w:ins w:id="8957" w:author="Unknown"/>
          <w:rFonts w:ascii="Segoe UI" w:hAnsi="Segoe UI" w:cs="Segoe UI"/>
          <w:color w:val="212529"/>
          <w:sz w:val="18"/>
          <w:szCs w:val="18"/>
        </w:rPr>
      </w:pPr>
      <w:ins w:id="8958" w:author="Unknown">
        <w:r>
          <w:rPr>
            <w:rFonts w:ascii="Segoe UI" w:hAnsi="Segoe UI" w:cs="Segoe UI"/>
            <w:color w:val="212529"/>
            <w:sz w:val="18"/>
            <w:szCs w:val="18"/>
          </w:rPr>
          <w:t>With all the above in place, we're now ready to actually use our dialog. It's a very simple task, so I've created a small application for testing it. Here's the code:</w:t>
        </w:r>
      </w:ins>
    </w:p>
    <w:p w:rsidR="00CC65C8" w:rsidRDefault="003C5A45" w:rsidP="00CC65C8">
      <w:pPr>
        <w:shd w:val="clear" w:color="auto" w:fill="FFFFFF"/>
        <w:jc w:val="right"/>
        <w:rPr>
          <w:ins w:id="8959" w:author="Unknown"/>
          <w:rFonts w:ascii="Segoe UI" w:hAnsi="Segoe UI" w:cs="Segoe UI"/>
          <w:color w:val="212529"/>
          <w:sz w:val="18"/>
          <w:szCs w:val="18"/>
        </w:rPr>
      </w:pPr>
      <w:ins w:id="8960" w:author="Unknown">
        <w:r>
          <w:rPr>
            <w:rFonts w:ascii="Segoe UI" w:hAnsi="Segoe UI" w:cs="Segoe UI"/>
            <w:color w:val="212529"/>
            <w:sz w:val="18"/>
            <w:szCs w:val="18"/>
          </w:rPr>
          <w:lastRenderedPageBreak/>
          <w:fldChar w:fldCharType="begin"/>
        </w:r>
        <w:r w:rsidR="00CC65C8">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C65C8">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C65C8" w:rsidRDefault="00CC65C8" w:rsidP="00CC65C8">
      <w:pPr>
        <w:pStyle w:val="HTMLPreformatted"/>
        <w:shd w:val="clear" w:color="auto" w:fill="FFFFFF"/>
        <w:rPr>
          <w:ins w:id="8961" w:author="Unknown"/>
          <w:rStyle w:val="hljs-tag"/>
          <w:rFonts w:ascii="Consolas" w:hAnsi="Consolas" w:cs="Consolas"/>
          <w:color w:val="0000FF"/>
          <w:shd w:val="clear" w:color="auto" w:fill="FFFFFF"/>
        </w:rPr>
      </w:pPr>
      <w:ins w:id="8962"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"WpfTutorialSamples.Dialogs.InputDialogAppSample"</w:t>
        </w:r>
      </w:ins>
    </w:p>
    <w:p w:rsidR="00CC65C8" w:rsidRDefault="00CC65C8" w:rsidP="00CC65C8">
      <w:pPr>
        <w:pStyle w:val="HTMLPreformatted"/>
        <w:shd w:val="clear" w:color="auto" w:fill="FFFFFF"/>
        <w:rPr>
          <w:ins w:id="8963" w:author="Unknown"/>
          <w:rStyle w:val="hljs-tag"/>
          <w:rFonts w:ascii="Consolas" w:hAnsi="Consolas" w:cs="Consolas"/>
          <w:color w:val="0000FF"/>
          <w:shd w:val="clear" w:color="auto" w:fill="FFFFFF"/>
        </w:rPr>
      </w:pPr>
      <w:ins w:id="8964"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"http://schemas.microsoft.com/winfx/2006/xaml/presentation"</w:t>
        </w:r>
      </w:ins>
    </w:p>
    <w:p w:rsidR="00CC65C8" w:rsidRDefault="00CC65C8" w:rsidP="00CC65C8">
      <w:pPr>
        <w:pStyle w:val="HTMLPreformatted"/>
        <w:shd w:val="clear" w:color="auto" w:fill="FFFFFF"/>
        <w:rPr>
          <w:ins w:id="8965" w:author="Unknown"/>
          <w:rStyle w:val="hljs-tag"/>
          <w:rFonts w:ascii="Consolas" w:hAnsi="Consolas" w:cs="Consolas"/>
          <w:color w:val="0000FF"/>
          <w:shd w:val="clear" w:color="auto" w:fill="FFFFFF"/>
        </w:rPr>
      </w:pPr>
      <w:ins w:id="8966"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"http://schemas.microsoft.com/winfx/2006/xaml"</w:t>
        </w:r>
      </w:ins>
    </w:p>
    <w:p w:rsidR="00CC65C8" w:rsidRDefault="00CC65C8" w:rsidP="00CC65C8">
      <w:pPr>
        <w:pStyle w:val="HTMLPreformatted"/>
        <w:shd w:val="clear" w:color="auto" w:fill="FFFFFF"/>
        <w:rPr>
          <w:ins w:id="8967" w:author="Unknown"/>
          <w:rStyle w:val="HTMLCode"/>
          <w:rFonts w:ascii="Consolas" w:hAnsi="Consolas" w:cs="Consolas"/>
          <w:color w:val="000000"/>
          <w:shd w:val="clear" w:color="auto" w:fill="FFFFFF"/>
        </w:rPr>
      </w:pPr>
      <w:ins w:id="8968" w:author="Unknown">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"InputDialogAppSample"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969" w:author="Unknown"/>
          <w:rStyle w:val="HTMLCode"/>
          <w:rFonts w:ascii="Consolas" w:hAnsi="Consolas" w:cs="Consolas"/>
          <w:color w:val="000000"/>
          <w:shd w:val="clear" w:color="auto" w:fill="FFFFFF"/>
        </w:rPr>
      </w:pPr>
      <w:ins w:id="8970"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971" w:author="Unknown"/>
          <w:rStyle w:val="HTMLCode"/>
          <w:rFonts w:ascii="Consolas" w:hAnsi="Consolas" w:cs="Consolas"/>
          <w:color w:val="000000"/>
          <w:shd w:val="clear" w:color="auto" w:fill="FFFFFF"/>
        </w:rPr>
      </w:pPr>
      <w:ins w:id="8972"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Hello, world. My name is:</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973" w:author="Unknown"/>
          <w:rStyle w:val="HTMLCode"/>
          <w:rFonts w:ascii="Consolas" w:hAnsi="Consolas" w:cs="Consolas"/>
          <w:color w:val="000000"/>
          <w:shd w:val="clear" w:color="auto" w:fill="FFFFFF"/>
        </w:rPr>
      </w:pPr>
      <w:ins w:id="8974"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"lblName"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"0,10"</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FontWeight</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"Bold"</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[No name entered]</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975" w:author="Unknown"/>
          <w:rStyle w:val="HTMLCode"/>
          <w:rFonts w:ascii="Consolas" w:hAnsi="Consolas" w:cs="Consolas"/>
          <w:color w:val="000000"/>
          <w:shd w:val="clear" w:color="auto" w:fill="FFFFFF"/>
        </w:rPr>
      </w:pPr>
      <w:ins w:id="8976"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"btnEnterName"</w:t>
        </w:r>
        <w:r>
          <w:rPr>
            <w:rStyle w:val="hljs-tag"/>
            <w:rFonts w:ascii="Consolas" w:hAnsi="Consolas" w:cs="Consolas"/>
            <w:color w:val="0000FF"/>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color w:val="0000FF"/>
            <w:shd w:val="clear" w:color="auto" w:fill="FFFFFF"/>
          </w:rPr>
          <w:t>=</w:t>
        </w:r>
        <w:r>
          <w:rPr>
            <w:rStyle w:val="hljs-string"/>
            <w:rFonts w:ascii="Consolas" w:hAnsi="Consolas" w:cs="Consolas"/>
            <w:color w:val="A31515"/>
            <w:shd w:val="clear" w:color="auto" w:fill="FFFFFF"/>
          </w:rPr>
          <w:t>"btnEnterName_Click"</w:t>
        </w:r>
        <w:r>
          <w:rPr>
            <w:rStyle w:val="hljs-tag"/>
            <w:rFonts w:ascii="Consolas" w:hAnsi="Consolas" w:cs="Consolas"/>
            <w:color w:val="0000FF"/>
            <w:shd w:val="clear" w:color="auto" w:fill="FFFFFF"/>
          </w:rPr>
          <w:t>&gt;</w:t>
        </w:r>
        <w:r>
          <w:rPr>
            <w:rStyle w:val="HTMLCode"/>
            <w:rFonts w:ascii="Consolas" w:hAnsi="Consolas" w:cs="Consolas"/>
            <w:color w:val="000000"/>
            <w:shd w:val="clear" w:color="auto" w:fill="FFFFFF"/>
          </w:rPr>
          <w:t>Enter name...</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977" w:author="Unknown"/>
          <w:rStyle w:val="HTMLCode"/>
          <w:rFonts w:ascii="Consolas" w:hAnsi="Consolas" w:cs="Consolas"/>
          <w:color w:val="000000"/>
          <w:shd w:val="clear" w:color="auto" w:fill="FFFFFF"/>
        </w:rPr>
      </w:pPr>
      <w:ins w:id="8978" w:author="Unknown">
        <w:r>
          <w:rPr>
            <w:rStyle w:val="HTMLCode"/>
            <w:rFonts w:ascii="Consolas" w:hAnsi="Consolas" w:cs="Consolas"/>
            <w:color w:val="000000"/>
            <w:shd w:val="clear" w:color="auto" w:fill="FFFFFF"/>
          </w:rPr>
          <w:t xml:space="preserve">    </w:t>
        </w:r>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color w:val="0000FF"/>
            <w:shd w:val="clear" w:color="auto" w:fill="FFFFFF"/>
          </w:rPr>
          <w:t>&gt;</w:t>
        </w:r>
      </w:ins>
    </w:p>
    <w:p w:rsidR="00CC65C8" w:rsidRDefault="00CC65C8" w:rsidP="00CC65C8">
      <w:pPr>
        <w:pStyle w:val="HTMLPreformatted"/>
        <w:shd w:val="clear" w:color="auto" w:fill="FFFFFF"/>
        <w:rPr>
          <w:ins w:id="8979" w:author="Unknown"/>
          <w:rFonts w:ascii="Consolas" w:hAnsi="Consolas" w:cs="Consolas"/>
          <w:color w:val="212529"/>
          <w:sz w:val="16"/>
          <w:szCs w:val="16"/>
        </w:rPr>
      </w:pPr>
      <w:ins w:id="8980" w:author="Unknown">
        <w:r>
          <w:rPr>
            <w:rStyle w:val="hljs-tag"/>
            <w:rFonts w:ascii="Consolas" w:hAnsi="Consolas" w:cs="Consolas"/>
            <w:color w:val="0000FF"/>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color w:val="0000FF"/>
            <w:shd w:val="clear" w:color="auto" w:fill="FFFFFF"/>
          </w:rPr>
          <w:t>&gt;</w:t>
        </w:r>
      </w:ins>
    </w:p>
    <w:p w:rsidR="00CC65C8" w:rsidRDefault="003C5A45" w:rsidP="00CC65C8">
      <w:pPr>
        <w:shd w:val="clear" w:color="auto" w:fill="FFFFFF"/>
        <w:jc w:val="right"/>
        <w:rPr>
          <w:ins w:id="8981" w:author="Unknown"/>
          <w:rFonts w:ascii="Segoe UI" w:hAnsi="Segoe UI" w:cs="Segoe UI"/>
          <w:color w:val="212529"/>
          <w:sz w:val="18"/>
          <w:szCs w:val="18"/>
        </w:rPr>
      </w:pPr>
      <w:ins w:id="8982" w:author="Unknown">
        <w:r>
          <w:rPr>
            <w:rFonts w:ascii="Segoe UI" w:hAnsi="Segoe UI" w:cs="Segoe UI"/>
            <w:color w:val="212529"/>
            <w:sz w:val="18"/>
            <w:szCs w:val="18"/>
          </w:rPr>
          <w:fldChar w:fldCharType="begin"/>
        </w:r>
        <w:r w:rsidR="00CC65C8">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CC65C8">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CC65C8" w:rsidRDefault="00CC65C8" w:rsidP="00CC65C8">
      <w:pPr>
        <w:pStyle w:val="HTMLPreformatted"/>
        <w:shd w:val="clear" w:color="auto" w:fill="FFFFFF"/>
        <w:rPr>
          <w:ins w:id="8983" w:author="Unknown"/>
          <w:rStyle w:val="HTMLCode"/>
          <w:rFonts w:ascii="Consolas" w:hAnsi="Consolas" w:cs="Consolas"/>
          <w:color w:val="000000"/>
          <w:shd w:val="clear" w:color="auto" w:fill="FFFFFF"/>
        </w:rPr>
      </w:pPr>
      <w:ins w:id="8984"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t>
        </w:r>
      </w:ins>
    </w:p>
    <w:p w:rsidR="00CC65C8" w:rsidRDefault="00CC65C8" w:rsidP="00CC65C8">
      <w:pPr>
        <w:pStyle w:val="HTMLPreformatted"/>
        <w:shd w:val="clear" w:color="auto" w:fill="FFFFFF"/>
        <w:rPr>
          <w:ins w:id="8985" w:author="Unknown"/>
          <w:rStyle w:val="HTMLCode"/>
          <w:rFonts w:ascii="Consolas" w:hAnsi="Consolas" w:cs="Consolas"/>
          <w:color w:val="000000"/>
          <w:shd w:val="clear" w:color="auto" w:fill="FFFFFF"/>
        </w:rPr>
      </w:pPr>
      <w:ins w:id="8986" w:author="Unknown">
        <w:r>
          <w:rPr>
            <w:rStyle w:val="hljs-keyword"/>
            <w:rFonts w:ascii="Consolas" w:hAnsi="Consolas" w:cs="Consolas"/>
            <w:color w:val="0000FF"/>
            <w:shd w:val="clear" w:color="auto" w:fill="FFFFFF"/>
          </w:rPr>
          <w:t>using</w:t>
        </w:r>
        <w:r>
          <w:rPr>
            <w:rStyle w:val="HTMLCode"/>
            <w:rFonts w:ascii="Consolas" w:hAnsi="Consolas" w:cs="Consolas"/>
            <w:color w:val="000000"/>
            <w:shd w:val="clear" w:color="auto" w:fill="FFFFFF"/>
          </w:rPr>
          <w:t xml:space="preserve"> System.Windows;</w:t>
        </w:r>
      </w:ins>
    </w:p>
    <w:p w:rsidR="00CC65C8" w:rsidRDefault="00CC65C8" w:rsidP="00CC65C8">
      <w:pPr>
        <w:pStyle w:val="HTMLPreformatted"/>
        <w:shd w:val="clear" w:color="auto" w:fill="FFFFFF"/>
        <w:rPr>
          <w:ins w:id="8987"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8988" w:author="Unknown"/>
          <w:rStyle w:val="HTMLCode"/>
          <w:rFonts w:ascii="Consolas" w:hAnsi="Consolas" w:cs="Consolas"/>
          <w:color w:val="000000"/>
          <w:shd w:val="clear" w:color="auto" w:fill="FFFFFF"/>
        </w:rPr>
      </w:pPr>
      <w:ins w:id="8989" w:author="Unknown">
        <w:r>
          <w:rPr>
            <w:rStyle w:val="hljs-keyword"/>
            <w:rFonts w:ascii="Consolas" w:hAnsi="Consolas" w:cs="Consolas"/>
            <w:color w:val="0000FF"/>
            <w:shd w:val="clear" w:color="auto" w:fill="FFFFFF"/>
          </w:rPr>
          <w:t>namespace</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WpfTutorialSamples.Dialogs</w:t>
        </w:r>
      </w:ins>
    </w:p>
    <w:p w:rsidR="00CC65C8" w:rsidRDefault="00CC65C8" w:rsidP="00CC65C8">
      <w:pPr>
        <w:pStyle w:val="HTMLPreformatted"/>
        <w:shd w:val="clear" w:color="auto" w:fill="FFFFFF"/>
        <w:rPr>
          <w:ins w:id="8990" w:author="Unknown"/>
          <w:rStyle w:val="HTMLCode"/>
          <w:rFonts w:ascii="Consolas" w:hAnsi="Consolas" w:cs="Consolas"/>
          <w:color w:val="000000"/>
          <w:shd w:val="clear" w:color="auto" w:fill="FFFFFF"/>
        </w:rPr>
      </w:pPr>
      <w:ins w:id="8991" w:author="Unknown">
        <w:r>
          <w:rPr>
            <w:rStyle w:val="HTMLCode"/>
            <w:rFonts w:ascii="Consolas" w:hAnsi="Consolas" w:cs="Consolas"/>
            <w:color w:val="000000"/>
            <w:shd w:val="clear" w:color="auto" w:fill="FFFFFF"/>
          </w:rPr>
          <w:t>{</w:t>
        </w:r>
      </w:ins>
    </w:p>
    <w:p w:rsidR="00CC65C8" w:rsidRDefault="00CC65C8" w:rsidP="00CC65C8">
      <w:pPr>
        <w:pStyle w:val="HTMLPreformatted"/>
        <w:shd w:val="clear" w:color="auto" w:fill="FFFFFF"/>
        <w:rPr>
          <w:ins w:id="8992" w:author="Unknown"/>
          <w:rStyle w:val="HTMLCode"/>
          <w:rFonts w:ascii="Consolas" w:hAnsi="Consolas" w:cs="Consolas"/>
          <w:color w:val="000000"/>
          <w:shd w:val="clear" w:color="auto" w:fill="FFFFFF"/>
        </w:rPr>
      </w:pPr>
      <w:ins w:id="8993" w:author="Unknown">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InputDialogAppSample</w:t>
        </w:r>
        <w:r>
          <w:rPr>
            <w:rStyle w:val="HTMLCode"/>
            <w:rFonts w:ascii="Consolas"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CC65C8" w:rsidRDefault="00CC65C8" w:rsidP="00CC65C8">
      <w:pPr>
        <w:pStyle w:val="HTMLPreformatted"/>
        <w:shd w:val="clear" w:color="auto" w:fill="FFFFFF"/>
        <w:rPr>
          <w:ins w:id="8994" w:author="Unknown"/>
          <w:rStyle w:val="HTMLCode"/>
          <w:rFonts w:ascii="Consolas" w:hAnsi="Consolas" w:cs="Consolas"/>
          <w:color w:val="000000"/>
          <w:shd w:val="clear" w:color="auto" w:fill="FFFFFF"/>
        </w:rPr>
      </w:pPr>
      <w:ins w:id="8995" w:author="Unknown">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8996" w:author="Unknown"/>
          <w:rStyle w:val="HTMLCode"/>
          <w:rFonts w:ascii="Consolas" w:hAnsi="Consolas" w:cs="Consolas"/>
          <w:color w:val="000000"/>
          <w:shd w:val="clear" w:color="auto" w:fill="FFFFFF"/>
        </w:rPr>
      </w:pPr>
      <w:ins w:id="8997"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InputDialogAppSample</w:t>
        </w:r>
        <w:r>
          <w:rPr>
            <w:rStyle w:val="hljs-function"/>
            <w:rFonts w:ascii="Consolas" w:hAnsi="Consolas" w:cs="Consolas"/>
            <w:color w:val="000000"/>
            <w:shd w:val="clear" w:color="auto" w:fill="FFFFFF"/>
          </w:rPr>
          <w:t>()</w:t>
        </w:r>
      </w:ins>
    </w:p>
    <w:p w:rsidR="00CC65C8" w:rsidRDefault="00CC65C8" w:rsidP="00CC65C8">
      <w:pPr>
        <w:pStyle w:val="HTMLPreformatted"/>
        <w:shd w:val="clear" w:color="auto" w:fill="FFFFFF"/>
        <w:rPr>
          <w:ins w:id="8998" w:author="Unknown"/>
          <w:rStyle w:val="HTMLCode"/>
          <w:rFonts w:ascii="Consolas" w:hAnsi="Consolas" w:cs="Consolas"/>
          <w:color w:val="000000"/>
          <w:shd w:val="clear" w:color="auto" w:fill="FFFFFF"/>
        </w:rPr>
      </w:pPr>
      <w:ins w:id="8999"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9000" w:author="Unknown"/>
          <w:rStyle w:val="HTMLCode"/>
          <w:rFonts w:ascii="Consolas" w:hAnsi="Consolas" w:cs="Consolas"/>
          <w:color w:val="000000"/>
          <w:shd w:val="clear" w:color="auto" w:fill="FFFFFF"/>
        </w:rPr>
      </w:pPr>
      <w:ins w:id="9001"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InitializeComponent();</w:t>
        </w:r>
      </w:ins>
    </w:p>
    <w:p w:rsidR="00CC65C8" w:rsidRDefault="00CC65C8" w:rsidP="00CC65C8">
      <w:pPr>
        <w:pStyle w:val="HTMLPreformatted"/>
        <w:shd w:val="clear" w:color="auto" w:fill="FFFFFF"/>
        <w:rPr>
          <w:ins w:id="9002" w:author="Unknown"/>
          <w:rStyle w:val="HTMLCode"/>
          <w:rFonts w:ascii="Consolas" w:hAnsi="Consolas" w:cs="Consolas"/>
          <w:color w:val="000000"/>
          <w:shd w:val="clear" w:color="auto" w:fill="FFFFFF"/>
        </w:rPr>
      </w:pPr>
      <w:ins w:id="9003"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9004" w:author="Unknown"/>
          <w:rStyle w:val="HTMLCode"/>
          <w:rFonts w:ascii="Consolas" w:hAnsi="Consolas" w:cs="Consolas"/>
          <w:color w:val="000000"/>
          <w:shd w:val="clear" w:color="auto" w:fill="FFFFFF"/>
        </w:rPr>
      </w:pPr>
    </w:p>
    <w:p w:rsidR="00CC65C8" w:rsidRDefault="00CC65C8" w:rsidP="00CC65C8">
      <w:pPr>
        <w:pStyle w:val="HTMLPreformatted"/>
        <w:shd w:val="clear" w:color="auto" w:fill="FFFFFF"/>
        <w:rPr>
          <w:ins w:id="9005" w:author="Unknown"/>
          <w:rStyle w:val="HTMLCode"/>
          <w:rFonts w:ascii="Consolas" w:hAnsi="Consolas" w:cs="Consolas"/>
          <w:color w:val="000000"/>
          <w:shd w:val="clear" w:color="auto" w:fill="FFFFFF"/>
        </w:rPr>
      </w:pPr>
      <w:ins w:id="900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btnEnterName_Click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CC65C8" w:rsidRDefault="00CC65C8" w:rsidP="00CC65C8">
      <w:pPr>
        <w:pStyle w:val="HTMLPreformatted"/>
        <w:shd w:val="clear" w:color="auto" w:fill="FFFFFF"/>
        <w:rPr>
          <w:ins w:id="9007" w:author="Unknown"/>
          <w:rStyle w:val="HTMLCode"/>
          <w:rFonts w:ascii="Consolas" w:hAnsi="Consolas" w:cs="Consolas"/>
          <w:color w:val="000000"/>
          <w:shd w:val="clear" w:color="auto" w:fill="FFFFFF"/>
        </w:rPr>
      </w:pPr>
      <w:ins w:id="9008"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9009" w:author="Unknown"/>
          <w:rStyle w:val="HTMLCode"/>
          <w:rFonts w:ascii="Consolas" w:hAnsi="Consolas" w:cs="Consolas"/>
          <w:color w:val="000000"/>
          <w:shd w:val="clear" w:color="auto" w:fill="FFFFFF"/>
        </w:rPr>
      </w:pPr>
      <w:ins w:id="9010"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 xml:space="preserve">InputDialogSample inputDialog = </w:t>
        </w:r>
        <w:r>
          <w:rPr>
            <w:rStyle w:val="hljs-keyword"/>
            <w:rFonts w:ascii="Consolas" w:hAnsi="Consolas" w:cs="Consolas"/>
            <w:color w:val="0000FF"/>
            <w:shd w:val="clear" w:color="auto" w:fill="FFFFFF"/>
          </w:rPr>
          <w:t>new</w:t>
        </w:r>
        <w:r>
          <w:rPr>
            <w:rStyle w:val="HTMLCode"/>
            <w:rFonts w:ascii="Consolas" w:hAnsi="Consolas" w:cs="Consolas"/>
            <w:color w:val="000000"/>
            <w:shd w:val="clear" w:color="auto" w:fill="FFFFFF"/>
          </w:rPr>
          <w:t xml:space="preserve"> InputDialogSample(</w:t>
        </w:r>
        <w:r>
          <w:rPr>
            <w:rStyle w:val="hljs-string"/>
            <w:rFonts w:ascii="Consolas" w:hAnsi="Consolas" w:cs="Consolas"/>
            <w:color w:val="A31515"/>
            <w:shd w:val="clear" w:color="auto" w:fill="FFFFFF"/>
          </w:rPr>
          <w:t>"Please enter your name:"</w:t>
        </w:r>
        <w:r>
          <w:rPr>
            <w:rStyle w:val="HTMLCode"/>
            <w:rFonts w:ascii="Consolas" w:hAnsi="Consolas" w:cs="Consolas"/>
            <w:color w:val="000000"/>
            <w:shd w:val="clear" w:color="auto" w:fill="FFFFFF"/>
          </w:rPr>
          <w:t xml:space="preserve">, </w:t>
        </w:r>
        <w:r>
          <w:rPr>
            <w:rStyle w:val="hljs-string"/>
            <w:rFonts w:ascii="Consolas" w:hAnsi="Consolas" w:cs="Consolas"/>
            <w:color w:val="A31515"/>
            <w:shd w:val="clear" w:color="auto" w:fill="FFFFFF"/>
          </w:rPr>
          <w:t>"John Doe"</w:t>
        </w:r>
        <w:r>
          <w:rPr>
            <w:rStyle w:val="HTMLCode"/>
            <w:rFonts w:ascii="Consolas" w:hAnsi="Consolas" w:cs="Consolas"/>
            <w:color w:val="000000"/>
            <w:shd w:val="clear" w:color="auto" w:fill="FFFFFF"/>
          </w:rPr>
          <w:t>);</w:t>
        </w:r>
      </w:ins>
    </w:p>
    <w:p w:rsidR="00CC65C8" w:rsidRDefault="00CC65C8" w:rsidP="00CC65C8">
      <w:pPr>
        <w:pStyle w:val="HTMLPreformatted"/>
        <w:shd w:val="clear" w:color="auto" w:fill="FFFFFF"/>
        <w:rPr>
          <w:ins w:id="9011" w:author="Unknown"/>
          <w:rStyle w:val="HTMLCode"/>
          <w:rFonts w:ascii="Consolas" w:hAnsi="Consolas" w:cs="Consolas"/>
          <w:color w:val="000000"/>
          <w:shd w:val="clear" w:color="auto" w:fill="FFFFFF"/>
        </w:rPr>
      </w:pPr>
      <w:ins w:id="9012"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ljs-keyword"/>
            <w:rFonts w:ascii="Consolas" w:hAnsi="Consolas" w:cs="Consolas"/>
            <w:color w:val="0000FF"/>
            <w:shd w:val="clear" w:color="auto" w:fill="FFFFFF"/>
          </w:rPr>
          <w:t>if</w:t>
        </w:r>
        <w:r>
          <w:rPr>
            <w:rStyle w:val="HTMLCode"/>
            <w:rFonts w:ascii="Consolas" w:hAnsi="Consolas" w:cs="Consolas"/>
            <w:color w:val="000000"/>
            <w:shd w:val="clear" w:color="auto" w:fill="FFFFFF"/>
          </w:rPr>
          <w:t xml:space="preserve">(inputDialog.ShowDialog() == </w:t>
        </w:r>
        <w:r>
          <w:rPr>
            <w:rStyle w:val="hljs-literal"/>
            <w:rFonts w:ascii="Consolas" w:hAnsi="Consolas" w:cs="Consolas"/>
            <w:color w:val="A31515"/>
            <w:shd w:val="clear" w:color="auto" w:fill="FFFFFF"/>
          </w:rPr>
          <w:t>true</w:t>
        </w:r>
        <w:r>
          <w:rPr>
            <w:rStyle w:val="HTMLCode"/>
            <w:rFonts w:ascii="Consolas" w:hAnsi="Consolas" w:cs="Consolas"/>
            <w:color w:val="000000"/>
            <w:shd w:val="clear" w:color="auto" w:fill="FFFFFF"/>
          </w:rPr>
          <w:t>)</w:t>
        </w:r>
      </w:ins>
    </w:p>
    <w:p w:rsidR="00CC65C8" w:rsidRDefault="00CC65C8" w:rsidP="00CC65C8">
      <w:pPr>
        <w:pStyle w:val="HTMLPreformatted"/>
        <w:shd w:val="clear" w:color="auto" w:fill="FFFFFF"/>
        <w:rPr>
          <w:ins w:id="9013" w:author="Unknown"/>
          <w:rStyle w:val="HTMLCode"/>
          <w:rFonts w:ascii="Consolas" w:hAnsi="Consolas" w:cs="Consolas"/>
          <w:color w:val="000000"/>
          <w:shd w:val="clear" w:color="auto" w:fill="FFFFFF"/>
        </w:rPr>
      </w:pPr>
      <w:ins w:id="9014"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lblName.Text = inputDialog.Answer;</w:t>
        </w:r>
      </w:ins>
    </w:p>
    <w:p w:rsidR="00CC65C8" w:rsidRDefault="00CC65C8" w:rsidP="00CC65C8">
      <w:pPr>
        <w:pStyle w:val="HTMLPreformatted"/>
        <w:shd w:val="clear" w:color="auto" w:fill="FFFFFF"/>
        <w:rPr>
          <w:ins w:id="9015" w:author="Unknown"/>
          <w:rStyle w:val="HTMLCode"/>
          <w:rFonts w:ascii="Consolas" w:hAnsi="Consolas" w:cs="Consolas"/>
          <w:color w:val="000000"/>
          <w:shd w:val="clear" w:color="auto" w:fill="FFFFFF"/>
        </w:rPr>
      </w:pPr>
      <w:ins w:id="9016" w:author="Unknown">
        <w:r>
          <w:rPr>
            <w:rStyle w:val="HTMLCode"/>
            <w:rFonts w:ascii="Consolas" w:hAnsi="Consolas" w:cs="Consolas"/>
            <w:color w:val="000000"/>
            <w:shd w:val="clear" w:color="auto" w:fill="FFFFFF"/>
          </w:rPr>
          <w:tab/>
        </w:r>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9017" w:author="Unknown"/>
          <w:rStyle w:val="HTMLCode"/>
          <w:rFonts w:ascii="Consolas" w:hAnsi="Consolas" w:cs="Consolas"/>
          <w:color w:val="000000"/>
          <w:shd w:val="clear" w:color="auto" w:fill="FFFFFF"/>
        </w:rPr>
      </w:pPr>
      <w:ins w:id="9018" w:author="Unknown">
        <w:r>
          <w:rPr>
            <w:rStyle w:val="HTMLCode"/>
            <w:rFonts w:ascii="Consolas" w:hAnsi="Consolas" w:cs="Consolas"/>
            <w:color w:val="000000"/>
            <w:shd w:val="clear" w:color="auto" w:fill="FFFFFF"/>
          </w:rPr>
          <w:tab/>
          <w:t>}</w:t>
        </w:r>
      </w:ins>
    </w:p>
    <w:p w:rsidR="00CC65C8" w:rsidRDefault="00CC65C8" w:rsidP="00CC65C8">
      <w:pPr>
        <w:pStyle w:val="HTMLPreformatted"/>
        <w:shd w:val="clear" w:color="auto" w:fill="FFFFFF"/>
        <w:rPr>
          <w:ins w:id="9019" w:author="Unknown"/>
          <w:rFonts w:ascii="Consolas" w:hAnsi="Consolas" w:cs="Consolas"/>
          <w:color w:val="212529"/>
          <w:sz w:val="16"/>
          <w:szCs w:val="16"/>
        </w:rPr>
      </w:pPr>
      <w:ins w:id="9020" w:author="Unknown">
        <w:r>
          <w:rPr>
            <w:rStyle w:val="HTMLCode"/>
            <w:rFonts w:ascii="Consolas" w:hAnsi="Consolas" w:cs="Consolas"/>
            <w:color w:val="000000"/>
            <w:shd w:val="clear" w:color="auto" w:fill="FFFFFF"/>
          </w:rPr>
          <w:t>}</w:t>
        </w:r>
      </w:ins>
    </w:p>
    <w:p w:rsidR="00CC65C8" w:rsidRDefault="00CC65C8" w:rsidP="00CC65C8">
      <w:pPr>
        <w:rPr>
          <w:ins w:id="9021" w:author="Unknown"/>
          <w:rFonts w:ascii="Times New Roman" w:hAnsi="Times New Roman" w:cs="Times New Roman"/>
          <w:sz w:val="24"/>
          <w:szCs w:val="24"/>
        </w:rPr>
      </w:pPr>
      <w:r>
        <w:rPr>
          <w:noProof/>
        </w:rPr>
        <w:drawing>
          <wp:inline distT="0" distB="0" distL="0" distR="0">
            <wp:extent cx="2860040" cy="1426210"/>
            <wp:effectExtent l="19050" t="0" r="0" b="0"/>
            <wp:docPr id="108" name="aelm850" descr="https://www.wpf-tutorial.com/Images/ArticleImages/1/chapters/dialogs/customdialog_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50" descr="https://www.wpf-tutorial.com/Images/ArticleImages/1/chapters/dialogs/customdialog_app.png"/>
                    <pic:cNvPicPr>
                      <a:picLocks noChangeAspect="1" noChangeArrowheads="1"/>
                    </pic:cNvPicPr>
                  </pic:nvPicPr>
                  <pic:blipFill>
                    <a:blip r:embed="rId239"/>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CC65C8" w:rsidRDefault="00CC65C8" w:rsidP="00CC65C8">
      <w:pPr>
        <w:pStyle w:val="NormalWeb"/>
        <w:shd w:val="clear" w:color="auto" w:fill="FFFFFF"/>
        <w:spacing w:before="288" w:beforeAutospacing="0" w:after="288" w:afterAutospacing="0"/>
        <w:rPr>
          <w:ins w:id="9022" w:author="Unknown"/>
          <w:rFonts w:ascii="Segoe UI" w:hAnsi="Segoe UI" w:cs="Segoe UI"/>
          <w:color w:val="212529"/>
          <w:sz w:val="18"/>
          <w:szCs w:val="18"/>
        </w:rPr>
      </w:pPr>
      <w:ins w:id="9023" w:author="Unknown">
        <w:r>
          <w:rPr>
            <w:rFonts w:ascii="Segoe UI" w:hAnsi="Segoe UI" w:cs="Segoe UI"/>
            <w:color w:val="212529"/>
            <w:sz w:val="18"/>
            <w:szCs w:val="18"/>
          </w:rPr>
          <w:t>There's nothing special to it - just a couple of TextBlock controls and a Button for invoking the dialog. In the Click event handler, we instantiate the </w:t>
        </w:r>
        <w:r>
          <w:rPr>
            <w:rStyle w:val="Strong"/>
            <w:rFonts w:ascii="Segoe UI" w:hAnsi="Segoe UI" w:cs="Segoe UI"/>
            <w:color w:val="212529"/>
            <w:sz w:val="18"/>
            <w:szCs w:val="18"/>
          </w:rPr>
          <w:t>InputDialogSample</w:t>
        </w:r>
        <w:r>
          <w:rPr>
            <w:rFonts w:ascii="Segoe UI" w:hAnsi="Segoe UI" w:cs="Segoe UI"/>
            <w:color w:val="212529"/>
            <w:sz w:val="18"/>
            <w:szCs w:val="18"/>
          </w:rPr>
          <w:t> window, providing a question and a default answer, and then we use the ShowDialog() method to show it - you should always use ShowDialog() method and not just Show() for a modal dialog like this.</w:t>
        </w:r>
      </w:ins>
    </w:p>
    <w:p w:rsidR="00CC65C8" w:rsidRDefault="00CC65C8" w:rsidP="00CC65C8">
      <w:pPr>
        <w:pStyle w:val="NormalWeb"/>
        <w:shd w:val="clear" w:color="auto" w:fill="FFFFFF"/>
        <w:spacing w:before="288" w:beforeAutospacing="0" w:after="288" w:afterAutospacing="0"/>
        <w:rPr>
          <w:ins w:id="9024" w:author="Unknown"/>
          <w:rFonts w:ascii="Segoe UI" w:hAnsi="Segoe UI" w:cs="Segoe UI"/>
          <w:color w:val="212529"/>
          <w:sz w:val="18"/>
          <w:szCs w:val="18"/>
        </w:rPr>
      </w:pPr>
      <w:ins w:id="9025" w:author="Unknown">
        <w:r>
          <w:rPr>
            <w:rFonts w:ascii="Segoe UI" w:hAnsi="Segoe UI" w:cs="Segoe UI"/>
            <w:color w:val="212529"/>
            <w:sz w:val="18"/>
            <w:szCs w:val="18"/>
          </w:rPr>
          <w:t>If the result of the dialog is true, meaning that the user has activated the Ok button either by clicking it or pressing Enter, the result is assigned to the name Label. That's all there is to it!</w:t>
        </w:r>
      </w:ins>
    </w:p>
    <w:p w:rsidR="007B3941" w:rsidRDefault="007B3941" w:rsidP="007B3941">
      <w:pPr>
        <w:shd w:val="clear" w:color="auto" w:fill="FFFFFF"/>
        <w:rPr>
          <w:rFonts w:ascii="Segoe UI" w:hAnsi="Segoe UI" w:cs="Segoe UI"/>
          <w:b/>
          <w:bCs/>
          <w:color w:val="C0C0C0"/>
        </w:rPr>
      </w:pPr>
      <w:r>
        <w:rPr>
          <w:rFonts w:ascii="Segoe UI" w:hAnsi="Segoe UI" w:cs="Segoe UI"/>
          <w:b/>
          <w:bCs/>
          <w:color w:val="C0C0C0"/>
        </w:rPr>
        <w:lastRenderedPageBreak/>
        <w:t>Common interface controls:</w:t>
      </w:r>
    </w:p>
    <w:p w:rsidR="007B3941" w:rsidRDefault="007B3941" w:rsidP="007B3941">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WPF Menu control</w:t>
      </w:r>
    </w:p>
    <w:p w:rsidR="007B3941" w:rsidRDefault="007B3941" w:rsidP="007B394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One of the most common parts of a Windows application is the menu, sometimes referred to as the main menu because only one usually exists in the application. The menu is practical because it offers a lot of options, using only very little space, and even though Microsoft is pushing the Ribbon as a replacement for the good, old menu and toolbars, they definitely still have their place in every good developer's toolbox.</w:t>
      </w:r>
    </w:p>
    <w:p w:rsidR="007B3941" w:rsidRDefault="007B3941" w:rsidP="007B3941">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comes with a fine control for creating menus called... Menu. Adding items to it is very simple - you simply add MenuItem elements to it, and each MenuItem can have a range of sub-items, allowing you to create hierarchical menus as you know them from a lot of Windows applications. Let's jump straight to an example where we use the Menu:</w:t>
      </w:r>
    </w:p>
    <w:p w:rsidR="007B3941" w:rsidRDefault="003C5A45" w:rsidP="007B3941">
      <w:pPr>
        <w:shd w:val="clear" w:color="auto" w:fill="FFFFFF"/>
        <w:jc w:val="right"/>
        <w:rPr>
          <w:ins w:id="9026" w:author="Unknown"/>
          <w:rFonts w:ascii="Segoe UI" w:hAnsi="Segoe UI" w:cs="Segoe UI"/>
          <w:color w:val="212529"/>
          <w:sz w:val="18"/>
          <w:szCs w:val="18"/>
        </w:rPr>
      </w:pPr>
      <w:ins w:id="9027" w:author="Unknown">
        <w:r>
          <w:rPr>
            <w:rFonts w:ascii="Segoe UI" w:hAnsi="Segoe UI" w:cs="Segoe UI"/>
            <w:color w:val="212529"/>
            <w:sz w:val="18"/>
            <w:szCs w:val="18"/>
          </w:rPr>
          <w:fldChar w:fldCharType="begin"/>
        </w:r>
        <w:r w:rsidR="007B394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B394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B3941" w:rsidRDefault="007B3941" w:rsidP="007B3941">
      <w:pPr>
        <w:pStyle w:val="HTMLPreformatted"/>
        <w:shd w:val="clear" w:color="auto" w:fill="FFFFFF"/>
        <w:rPr>
          <w:ins w:id="9028" w:author="Unknown"/>
          <w:rStyle w:val="hljs-tag"/>
          <w:rFonts w:ascii="Consolas" w:hAnsi="Consolas" w:cs="Consolas"/>
          <w:shd w:val="clear" w:color="auto" w:fill="FFFFFF"/>
        </w:rPr>
      </w:pPr>
      <w:ins w:id="902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"WpfTutorialSamples.Common_interface_controls.MenuSample"</w:t>
        </w:r>
      </w:ins>
    </w:p>
    <w:p w:rsidR="007B3941" w:rsidRDefault="007B3941" w:rsidP="007B3941">
      <w:pPr>
        <w:pStyle w:val="HTMLPreformatted"/>
        <w:shd w:val="clear" w:color="auto" w:fill="FFFFFF"/>
        <w:rPr>
          <w:ins w:id="9030" w:author="Unknown"/>
          <w:rStyle w:val="hljs-tag"/>
          <w:rFonts w:ascii="Consolas" w:hAnsi="Consolas" w:cs="Consolas"/>
          <w:shd w:val="clear" w:color="auto" w:fill="FFFFFF"/>
        </w:rPr>
      </w:pPr>
      <w:ins w:id="903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7B3941" w:rsidRDefault="007B3941" w:rsidP="007B3941">
      <w:pPr>
        <w:pStyle w:val="HTMLPreformatted"/>
        <w:shd w:val="clear" w:color="auto" w:fill="FFFFFF"/>
        <w:rPr>
          <w:ins w:id="9032" w:author="Unknown"/>
          <w:rStyle w:val="hljs-tag"/>
          <w:rFonts w:ascii="Consolas" w:hAnsi="Consolas" w:cs="Consolas"/>
          <w:shd w:val="clear" w:color="auto" w:fill="FFFFFF"/>
        </w:rPr>
      </w:pPr>
      <w:ins w:id="903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7B3941" w:rsidRDefault="007B3941" w:rsidP="007B3941">
      <w:pPr>
        <w:pStyle w:val="HTMLPreformatted"/>
        <w:shd w:val="clear" w:color="auto" w:fill="FFFFFF"/>
        <w:rPr>
          <w:ins w:id="9034" w:author="Unknown"/>
          <w:rStyle w:val="HTMLCode"/>
          <w:rFonts w:ascii="Consolas" w:eastAsiaTheme="majorEastAsia" w:hAnsi="Consolas" w:cs="Consolas"/>
          <w:color w:val="000000"/>
          <w:shd w:val="clear" w:color="auto" w:fill="FFFFFF"/>
        </w:rPr>
      </w:pPr>
      <w:ins w:id="903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36" w:author="Unknown"/>
          <w:rStyle w:val="HTMLCode"/>
          <w:rFonts w:ascii="Consolas" w:eastAsiaTheme="majorEastAsia" w:hAnsi="Consolas" w:cs="Consolas"/>
          <w:color w:val="000000"/>
          <w:shd w:val="clear" w:color="auto" w:fill="FFFFFF"/>
        </w:rPr>
      </w:pPr>
      <w:ins w:id="903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38" w:author="Unknown"/>
          <w:rStyle w:val="HTMLCode"/>
          <w:rFonts w:ascii="Consolas" w:eastAsiaTheme="majorEastAsia" w:hAnsi="Consolas" w:cs="Consolas"/>
          <w:color w:val="000000"/>
          <w:shd w:val="clear" w:color="auto" w:fill="FFFFFF"/>
        </w:rPr>
      </w:pPr>
      <w:ins w:id="903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40" w:author="Unknown"/>
          <w:rStyle w:val="HTMLCode"/>
          <w:rFonts w:ascii="Consolas" w:eastAsiaTheme="majorEastAsia" w:hAnsi="Consolas" w:cs="Consolas"/>
          <w:color w:val="000000"/>
          <w:shd w:val="clear" w:color="auto" w:fill="FFFFFF"/>
        </w:rPr>
      </w:pPr>
      <w:ins w:id="904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"_File"</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42" w:author="Unknown"/>
          <w:rStyle w:val="HTMLCode"/>
          <w:rFonts w:ascii="Consolas" w:eastAsiaTheme="majorEastAsia" w:hAnsi="Consolas" w:cs="Consolas"/>
          <w:color w:val="000000"/>
          <w:shd w:val="clear" w:color="auto" w:fill="FFFFFF"/>
        </w:rPr>
      </w:pPr>
      <w:ins w:id="904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"_New"</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44" w:author="Unknown"/>
          <w:rStyle w:val="HTMLCode"/>
          <w:rFonts w:ascii="Consolas" w:eastAsiaTheme="majorEastAsia" w:hAnsi="Consolas" w:cs="Consolas"/>
          <w:color w:val="000000"/>
          <w:shd w:val="clear" w:color="auto" w:fill="FFFFFF"/>
        </w:rPr>
      </w:pPr>
      <w:ins w:id="904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"_Open"</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46" w:author="Unknown"/>
          <w:rStyle w:val="HTMLCode"/>
          <w:rFonts w:ascii="Consolas" w:eastAsiaTheme="majorEastAsia" w:hAnsi="Consolas" w:cs="Consolas"/>
          <w:color w:val="000000"/>
          <w:shd w:val="clear" w:color="auto" w:fill="FFFFFF"/>
        </w:rPr>
      </w:pPr>
      <w:ins w:id="90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"_Save"</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48" w:author="Unknown"/>
          <w:rStyle w:val="HTMLCode"/>
          <w:rFonts w:ascii="Consolas" w:eastAsiaTheme="majorEastAsia" w:hAnsi="Consolas" w:cs="Consolas"/>
          <w:color w:val="000000"/>
          <w:shd w:val="clear" w:color="auto" w:fill="FFFFFF"/>
        </w:rPr>
      </w:pPr>
      <w:ins w:id="90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50" w:author="Unknown"/>
          <w:rStyle w:val="HTMLCode"/>
          <w:rFonts w:ascii="Consolas" w:eastAsiaTheme="majorEastAsia" w:hAnsi="Consolas" w:cs="Consolas"/>
          <w:color w:val="000000"/>
          <w:shd w:val="clear" w:color="auto" w:fill="FFFFFF"/>
        </w:rPr>
      </w:pPr>
      <w:ins w:id="90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"_Exit"</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52" w:author="Unknown"/>
          <w:rStyle w:val="HTMLCode"/>
          <w:rFonts w:ascii="Consolas" w:eastAsiaTheme="majorEastAsia" w:hAnsi="Consolas" w:cs="Consolas"/>
          <w:color w:val="000000"/>
          <w:shd w:val="clear" w:color="auto" w:fill="FFFFFF"/>
        </w:rPr>
      </w:pPr>
      <w:ins w:id="905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54" w:author="Unknown"/>
          <w:rStyle w:val="HTMLCode"/>
          <w:rFonts w:ascii="Consolas" w:eastAsiaTheme="majorEastAsia" w:hAnsi="Consolas" w:cs="Consolas"/>
          <w:color w:val="000000"/>
          <w:shd w:val="clear" w:color="auto" w:fill="FFFFFF"/>
        </w:rPr>
      </w:pPr>
      <w:ins w:id="90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56" w:author="Unknown"/>
          <w:rStyle w:val="HTMLCode"/>
          <w:rFonts w:ascii="Consolas" w:eastAsiaTheme="majorEastAsia" w:hAnsi="Consolas" w:cs="Consolas"/>
          <w:color w:val="000000"/>
          <w:shd w:val="clear" w:color="auto" w:fill="FFFFFF"/>
        </w:rPr>
      </w:pPr>
      <w:ins w:id="905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58" w:author="Unknown"/>
          <w:rStyle w:val="HTMLCode"/>
          <w:rFonts w:ascii="Consolas" w:eastAsiaTheme="majorEastAsia" w:hAnsi="Consolas" w:cs="Consolas"/>
          <w:color w:val="000000"/>
          <w:shd w:val="clear" w:color="auto" w:fill="FFFFFF"/>
        </w:rPr>
      </w:pPr>
      <w:ins w:id="905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60" w:author="Unknown"/>
          <w:rFonts w:ascii="Consolas" w:hAnsi="Consolas" w:cs="Consolas"/>
          <w:color w:val="212529"/>
          <w:sz w:val="16"/>
          <w:szCs w:val="16"/>
        </w:rPr>
      </w:pPr>
      <w:ins w:id="906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7B3941" w:rsidRDefault="007B3941" w:rsidP="007B3941">
      <w:pPr>
        <w:rPr>
          <w:ins w:id="9062" w:author="Unknown"/>
          <w:rFonts w:ascii="Times New Roman" w:hAnsi="Times New Roman" w:cs="Times New Roman"/>
          <w:sz w:val="24"/>
          <w:szCs w:val="24"/>
        </w:rPr>
      </w:pPr>
      <w:r>
        <w:rPr>
          <w:noProof/>
        </w:rPr>
        <w:drawing>
          <wp:inline distT="0" distB="0" distL="0" distR="0">
            <wp:extent cx="1901825" cy="1901825"/>
            <wp:effectExtent l="19050" t="0" r="3175" b="0"/>
            <wp:docPr id="112" name="aelm856" descr="https://www.wpf-tutorial.com/Images/ArticleImages/1/chapters/common-interface-controls/menu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56" descr="https://www.wpf-tutorial.com/Images/ArticleImages/1/chapters/common-interface-controls/menu_simple.png"/>
                    <pic:cNvPicPr>
                      <a:picLocks noChangeAspect="1" noChangeArrowheads="1"/>
                    </pic:cNvPicPr>
                  </pic:nvPicPr>
                  <pic:blipFill>
                    <a:blip r:embed="rId240"/>
                    <a:srcRect/>
                    <a:stretch>
                      <a:fillRect/>
                    </a:stretch>
                  </pic:blipFill>
                  <pic:spPr bwMode="auto">
                    <a:xfrm>
                      <a:off x="0" y="0"/>
                      <a:ext cx="1901825" cy="1901825"/>
                    </a:xfrm>
                    <a:prstGeom prst="rect">
                      <a:avLst/>
                    </a:prstGeom>
                    <a:noFill/>
                    <a:ln w="9525">
                      <a:noFill/>
                      <a:miter lim="800000"/>
                      <a:headEnd/>
                      <a:tailEnd/>
                    </a:ln>
                  </pic:spPr>
                </pic:pic>
              </a:graphicData>
            </a:graphic>
          </wp:inline>
        </w:drawing>
      </w:r>
    </w:p>
    <w:p w:rsidR="007B3941" w:rsidRDefault="007B3941" w:rsidP="007B3941">
      <w:pPr>
        <w:pStyle w:val="NormalWeb"/>
        <w:shd w:val="clear" w:color="auto" w:fill="FFFFFF"/>
        <w:spacing w:before="288" w:beforeAutospacing="0" w:after="288" w:afterAutospacing="0"/>
        <w:rPr>
          <w:ins w:id="9063" w:author="Unknown"/>
          <w:rFonts w:ascii="Segoe UI" w:hAnsi="Segoe UI" w:cs="Segoe UI"/>
          <w:color w:val="212529"/>
          <w:sz w:val="18"/>
          <w:szCs w:val="18"/>
        </w:rPr>
      </w:pPr>
      <w:ins w:id="9064" w:author="Unknown">
        <w:r>
          <w:rPr>
            <w:rFonts w:ascii="Segoe UI" w:hAnsi="Segoe UI" w:cs="Segoe UI"/>
            <w:color w:val="212529"/>
            <w:sz w:val="18"/>
            <w:szCs w:val="18"/>
          </w:rPr>
          <w:t>As in most Windows applications, my menu is placed in the top of the window, but in keeping with the enormous flexibility of WPF, you can actually place a Menu control wherever you like, and in any width or height that you may desire.</w:t>
        </w:r>
      </w:ins>
    </w:p>
    <w:p w:rsidR="007B3941" w:rsidRDefault="007B3941" w:rsidP="007B3941">
      <w:pPr>
        <w:pStyle w:val="NormalWeb"/>
        <w:shd w:val="clear" w:color="auto" w:fill="FFFFFF"/>
        <w:spacing w:before="288" w:beforeAutospacing="0" w:after="288" w:afterAutospacing="0"/>
        <w:rPr>
          <w:ins w:id="9065" w:author="Unknown"/>
          <w:rFonts w:ascii="Segoe UI" w:hAnsi="Segoe UI" w:cs="Segoe UI"/>
          <w:color w:val="212529"/>
          <w:sz w:val="18"/>
          <w:szCs w:val="18"/>
        </w:rPr>
      </w:pPr>
      <w:ins w:id="9066" w:author="Unknown">
        <w:r>
          <w:rPr>
            <w:rFonts w:ascii="Segoe UI" w:hAnsi="Segoe UI" w:cs="Segoe UI"/>
            <w:color w:val="212529"/>
            <w:sz w:val="18"/>
            <w:szCs w:val="18"/>
          </w:rPr>
          <w:lastRenderedPageBreak/>
          <w:t>I have defined a single top-level item, with 4 child items and a separator. I use the </w:t>
        </w:r>
        <w:r>
          <w:rPr>
            <w:rStyle w:val="Strong"/>
            <w:rFonts w:ascii="Segoe UI" w:hAnsi="Segoe UI" w:cs="Segoe UI"/>
            <w:color w:val="212529"/>
            <w:sz w:val="18"/>
            <w:szCs w:val="18"/>
          </w:rPr>
          <w:t>Header</w:t>
        </w:r>
        <w:r>
          <w:rPr>
            <w:rFonts w:ascii="Segoe UI" w:hAnsi="Segoe UI" w:cs="Segoe UI"/>
            <w:color w:val="212529"/>
            <w:sz w:val="18"/>
            <w:szCs w:val="18"/>
          </w:rPr>
          <w:t> property to define the label of the item, and you should notice the underscore before the first character of each label. It tells WPF to use that character as the accelerator key, which means that the user can press the Alt key followed by the given character, to activate the menu item. This works all the way from the top-level item and down the hierarchy, meaning that in this example I could press </w:t>
        </w:r>
        <w:r>
          <w:rPr>
            <w:rStyle w:val="Strong"/>
            <w:rFonts w:ascii="Segoe UI" w:hAnsi="Segoe UI" w:cs="Segoe UI"/>
            <w:color w:val="212529"/>
            <w:sz w:val="18"/>
            <w:szCs w:val="18"/>
          </w:rPr>
          <w:t>Alt</w:t>
        </w:r>
        <w:r>
          <w:rPr>
            <w:rFonts w:ascii="Segoe UI" w:hAnsi="Segoe UI" w:cs="Segoe UI"/>
            <w:color w:val="212529"/>
            <w:sz w:val="18"/>
            <w:szCs w:val="18"/>
          </w:rPr>
          <w:t>, then </w:t>
        </w:r>
        <w:r>
          <w:rPr>
            <w:rStyle w:val="Strong"/>
            <w:rFonts w:ascii="Segoe UI" w:hAnsi="Segoe UI" w:cs="Segoe UI"/>
            <w:color w:val="212529"/>
            <w:sz w:val="18"/>
            <w:szCs w:val="18"/>
          </w:rPr>
          <w:t>F</w:t>
        </w:r>
        <w:r>
          <w:rPr>
            <w:rFonts w:ascii="Segoe UI" w:hAnsi="Segoe UI" w:cs="Segoe UI"/>
            <w:color w:val="212529"/>
            <w:sz w:val="18"/>
            <w:szCs w:val="18"/>
          </w:rPr>
          <w:t> and then </w:t>
        </w:r>
        <w:r>
          <w:rPr>
            <w:rStyle w:val="Strong"/>
            <w:rFonts w:ascii="Segoe UI" w:hAnsi="Segoe UI" w:cs="Segoe UI"/>
            <w:color w:val="212529"/>
            <w:sz w:val="18"/>
            <w:szCs w:val="18"/>
          </w:rPr>
          <w:t>N</w:t>
        </w:r>
        <w:r>
          <w:rPr>
            <w:rFonts w:ascii="Segoe UI" w:hAnsi="Segoe UI" w:cs="Segoe UI"/>
            <w:color w:val="212529"/>
            <w:sz w:val="18"/>
            <w:szCs w:val="18"/>
          </w:rPr>
          <w:t>, to activate the </w:t>
        </w:r>
        <w:r>
          <w:rPr>
            <w:rStyle w:val="Emphasis"/>
            <w:rFonts w:ascii="Segoe UI" w:hAnsi="Segoe UI" w:cs="Segoe UI"/>
            <w:color w:val="212529"/>
            <w:sz w:val="18"/>
            <w:szCs w:val="18"/>
          </w:rPr>
          <w:t>New</w:t>
        </w:r>
        <w:r>
          <w:rPr>
            <w:rFonts w:ascii="Segoe UI" w:hAnsi="Segoe UI" w:cs="Segoe UI"/>
            <w:color w:val="212529"/>
            <w:sz w:val="18"/>
            <w:szCs w:val="18"/>
          </w:rPr>
          <w:t> item.</w:t>
        </w:r>
      </w:ins>
    </w:p>
    <w:p w:rsidR="007B3941" w:rsidRDefault="007B3941" w:rsidP="007B3941">
      <w:pPr>
        <w:pStyle w:val="Heading2"/>
        <w:shd w:val="clear" w:color="auto" w:fill="FFFFFF"/>
        <w:spacing w:before="0"/>
        <w:rPr>
          <w:ins w:id="9067" w:author="Unknown"/>
          <w:rFonts w:ascii="Segoe UI" w:hAnsi="Segoe UI" w:cs="Segoe UI"/>
          <w:b w:val="0"/>
          <w:bCs w:val="0"/>
          <w:color w:val="33393E"/>
          <w:sz w:val="36"/>
          <w:szCs w:val="36"/>
        </w:rPr>
      </w:pPr>
      <w:ins w:id="9068" w:author="Unknown">
        <w:r>
          <w:rPr>
            <w:rFonts w:ascii="Segoe UI" w:hAnsi="Segoe UI" w:cs="Segoe UI"/>
            <w:b w:val="0"/>
            <w:bCs w:val="0"/>
            <w:color w:val="33393E"/>
          </w:rPr>
          <w:t>Icons and checkboxes</w:t>
        </w:r>
      </w:ins>
    </w:p>
    <w:p w:rsidR="007B3941" w:rsidRDefault="007B3941" w:rsidP="007B3941">
      <w:pPr>
        <w:pStyle w:val="NormalWeb"/>
        <w:shd w:val="clear" w:color="auto" w:fill="FFFFFF"/>
        <w:spacing w:before="288" w:beforeAutospacing="0" w:after="288" w:afterAutospacing="0"/>
        <w:rPr>
          <w:ins w:id="9069" w:author="Unknown"/>
          <w:rFonts w:ascii="Segoe UI" w:hAnsi="Segoe UI" w:cs="Segoe UI"/>
          <w:color w:val="212529"/>
          <w:sz w:val="18"/>
          <w:szCs w:val="18"/>
        </w:rPr>
      </w:pPr>
      <w:ins w:id="9070" w:author="Unknown">
        <w:r>
          <w:rPr>
            <w:rFonts w:ascii="Segoe UI" w:hAnsi="Segoe UI" w:cs="Segoe UI"/>
            <w:color w:val="212529"/>
            <w:sz w:val="18"/>
            <w:szCs w:val="18"/>
          </w:rPr>
          <w:t>Two common features of a menu item is the icon, used to more easily identify the menu item and what it does, and the ability to have checkable menu items, which can toggle a specific feature on and off. The WPF MenuItem supports both, and it's very easy to use:</w:t>
        </w:r>
      </w:ins>
    </w:p>
    <w:p w:rsidR="007B3941" w:rsidRDefault="003C5A45" w:rsidP="007B3941">
      <w:pPr>
        <w:shd w:val="clear" w:color="auto" w:fill="FFFFFF"/>
        <w:jc w:val="right"/>
        <w:rPr>
          <w:ins w:id="9071" w:author="Unknown"/>
          <w:rFonts w:ascii="Segoe UI" w:hAnsi="Segoe UI" w:cs="Segoe UI"/>
          <w:color w:val="212529"/>
          <w:sz w:val="18"/>
          <w:szCs w:val="18"/>
        </w:rPr>
      </w:pPr>
      <w:ins w:id="9072" w:author="Unknown">
        <w:r>
          <w:rPr>
            <w:rFonts w:ascii="Segoe UI" w:hAnsi="Segoe UI" w:cs="Segoe UI"/>
            <w:color w:val="212529"/>
            <w:sz w:val="18"/>
            <w:szCs w:val="18"/>
          </w:rPr>
          <w:fldChar w:fldCharType="begin"/>
        </w:r>
        <w:r w:rsidR="007B394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B394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B3941" w:rsidRDefault="007B3941" w:rsidP="007B3941">
      <w:pPr>
        <w:pStyle w:val="HTMLPreformatted"/>
        <w:shd w:val="clear" w:color="auto" w:fill="FFFFFF"/>
        <w:rPr>
          <w:ins w:id="9073" w:author="Unknown"/>
          <w:rStyle w:val="hljs-tag"/>
          <w:rFonts w:ascii="Consolas" w:hAnsi="Consolas" w:cs="Consolas"/>
          <w:shd w:val="clear" w:color="auto" w:fill="FFFFFF"/>
        </w:rPr>
      </w:pPr>
      <w:ins w:id="907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"WpfTutorialSamples.Common_interface_controls.MenuIconCheckableSample"</w:t>
        </w:r>
      </w:ins>
    </w:p>
    <w:p w:rsidR="007B3941" w:rsidRDefault="007B3941" w:rsidP="007B3941">
      <w:pPr>
        <w:pStyle w:val="HTMLPreformatted"/>
        <w:shd w:val="clear" w:color="auto" w:fill="FFFFFF"/>
        <w:rPr>
          <w:ins w:id="9075" w:author="Unknown"/>
          <w:rStyle w:val="hljs-tag"/>
          <w:rFonts w:ascii="Consolas" w:hAnsi="Consolas" w:cs="Consolas"/>
          <w:shd w:val="clear" w:color="auto" w:fill="FFFFFF"/>
        </w:rPr>
      </w:pPr>
      <w:ins w:id="9076"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7B3941" w:rsidRDefault="007B3941" w:rsidP="007B3941">
      <w:pPr>
        <w:pStyle w:val="HTMLPreformatted"/>
        <w:shd w:val="clear" w:color="auto" w:fill="FFFFFF"/>
        <w:rPr>
          <w:ins w:id="9077" w:author="Unknown"/>
          <w:rStyle w:val="hljs-tag"/>
          <w:rFonts w:ascii="Consolas" w:hAnsi="Consolas" w:cs="Consolas"/>
          <w:shd w:val="clear" w:color="auto" w:fill="FFFFFF"/>
        </w:rPr>
      </w:pPr>
      <w:ins w:id="907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7B3941" w:rsidRDefault="007B3941" w:rsidP="007B3941">
      <w:pPr>
        <w:pStyle w:val="HTMLPreformatted"/>
        <w:shd w:val="clear" w:color="auto" w:fill="FFFFFF"/>
        <w:rPr>
          <w:ins w:id="9079" w:author="Unknown"/>
          <w:rStyle w:val="HTMLCode"/>
          <w:rFonts w:ascii="Consolas" w:eastAsiaTheme="majorEastAsia" w:hAnsi="Consolas" w:cs="Consolas"/>
          <w:color w:val="000000"/>
          <w:shd w:val="clear" w:color="auto" w:fill="FFFFFF"/>
        </w:rPr>
      </w:pPr>
      <w:ins w:id="908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"MenuIconCheckableSample"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81" w:author="Unknown"/>
          <w:rStyle w:val="HTMLCode"/>
          <w:rFonts w:ascii="Consolas" w:eastAsiaTheme="majorEastAsia" w:hAnsi="Consolas" w:cs="Consolas"/>
          <w:color w:val="000000"/>
          <w:shd w:val="clear" w:color="auto" w:fill="FFFFFF"/>
        </w:rPr>
      </w:pPr>
      <w:ins w:id="90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83" w:author="Unknown"/>
          <w:rStyle w:val="HTMLCode"/>
          <w:rFonts w:ascii="Consolas" w:eastAsiaTheme="majorEastAsia" w:hAnsi="Consolas" w:cs="Consolas"/>
          <w:color w:val="000000"/>
          <w:shd w:val="clear" w:color="auto" w:fill="FFFFFF"/>
        </w:rPr>
      </w:pPr>
      <w:ins w:id="90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85" w:author="Unknown"/>
          <w:rStyle w:val="HTMLCode"/>
          <w:rFonts w:ascii="Consolas" w:eastAsiaTheme="majorEastAsia" w:hAnsi="Consolas" w:cs="Consolas"/>
          <w:color w:val="000000"/>
          <w:shd w:val="clear" w:color="auto" w:fill="FFFFFF"/>
        </w:rPr>
      </w:pPr>
      <w:ins w:id="908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"_File"</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87" w:author="Unknown"/>
          <w:rStyle w:val="HTMLCode"/>
          <w:rFonts w:ascii="Consolas" w:eastAsiaTheme="majorEastAsia" w:hAnsi="Consolas" w:cs="Consolas"/>
          <w:color w:val="000000"/>
          <w:shd w:val="clear" w:color="auto" w:fill="FFFFFF"/>
        </w:rPr>
      </w:pPr>
      <w:ins w:id="90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"_Exit"</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89" w:author="Unknown"/>
          <w:rStyle w:val="HTMLCode"/>
          <w:rFonts w:ascii="Consolas" w:eastAsiaTheme="majorEastAsia" w:hAnsi="Consolas" w:cs="Consolas"/>
          <w:color w:val="000000"/>
          <w:shd w:val="clear" w:color="auto" w:fill="FFFFFF"/>
        </w:rPr>
      </w:pPr>
      <w:ins w:id="909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91" w:author="Unknown"/>
          <w:rStyle w:val="HTMLCode"/>
          <w:rFonts w:ascii="Consolas" w:eastAsiaTheme="majorEastAsia" w:hAnsi="Consolas" w:cs="Consolas"/>
          <w:color w:val="000000"/>
          <w:shd w:val="clear" w:color="auto" w:fill="FFFFFF"/>
        </w:rPr>
      </w:pPr>
      <w:ins w:id="909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"_Tools"</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93" w:author="Unknown"/>
          <w:rStyle w:val="HTMLCode"/>
          <w:rFonts w:ascii="Consolas" w:eastAsiaTheme="majorEastAsia" w:hAnsi="Consolas" w:cs="Consolas"/>
          <w:color w:val="000000"/>
          <w:shd w:val="clear" w:color="auto" w:fill="FFFFFF"/>
        </w:rPr>
      </w:pPr>
      <w:ins w:id="909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"_Manage users"</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95" w:author="Unknown"/>
          <w:rStyle w:val="HTMLCode"/>
          <w:rFonts w:ascii="Consolas" w:eastAsiaTheme="majorEastAsia" w:hAnsi="Consolas" w:cs="Consolas"/>
          <w:color w:val="000000"/>
          <w:shd w:val="clear" w:color="auto" w:fill="FFFFFF"/>
        </w:rPr>
      </w:pPr>
      <w:ins w:id="909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097" w:author="Unknown"/>
          <w:rStyle w:val="HTMLCode"/>
          <w:rFonts w:ascii="Consolas" w:eastAsiaTheme="majorEastAsia" w:hAnsi="Consolas" w:cs="Consolas"/>
          <w:color w:val="000000"/>
          <w:shd w:val="clear" w:color="auto" w:fill="FFFFFF"/>
        </w:rPr>
      </w:pPr>
      <w:ins w:id="909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"/WpfTutorialSamples;component/Images/user.png"</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099" w:author="Unknown"/>
          <w:rStyle w:val="HTMLCode"/>
          <w:rFonts w:ascii="Consolas" w:eastAsiaTheme="majorEastAsia" w:hAnsi="Consolas" w:cs="Consolas"/>
          <w:color w:val="000000"/>
          <w:shd w:val="clear" w:color="auto" w:fill="FFFFFF"/>
        </w:rPr>
      </w:pPr>
      <w:ins w:id="910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01" w:author="Unknown"/>
          <w:rStyle w:val="HTMLCode"/>
          <w:rFonts w:ascii="Consolas" w:eastAsiaTheme="majorEastAsia" w:hAnsi="Consolas" w:cs="Consolas"/>
          <w:color w:val="000000"/>
          <w:shd w:val="clear" w:color="auto" w:fill="FFFFFF"/>
        </w:rPr>
      </w:pPr>
      <w:ins w:id="910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03" w:author="Unknown"/>
          <w:rStyle w:val="HTMLCode"/>
          <w:rFonts w:ascii="Consolas" w:eastAsiaTheme="majorEastAsia" w:hAnsi="Consolas" w:cs="Consolas"/>
          <w:color w:val="000000"/>
          <w:shd w:val="clear" w:color="auto" w:fill="FFFFFF"/>
        </w:rPr>
      </w:pPr>
      <w:ins w:id="910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"_Show groups"</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IsCheckable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IsChecked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05" w:author="Unknown"/>
          <w:rStyle w:val="HTMLCode"/>
          <w:rFonts w:ascii="Consolas" w:eastAsiaTheme="majorEastAsia" w:hAnsi="Consolas" w:cs="Consolas"/>
          <w:color w:val="000000"/>
          <w:shd w:val="clear" w:color="auto" w:fill="FFFFFF"/>
        </w:rPr>
      </w:pPr>
      <w:ins w:id="910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07" w:author="Unknown"/>
          <w:rStyle w:val="HTMLCode"/>
          <w:rFonts w:ascii="Consolas" w:eastAsiaTheme="majorEastAsia" w:hAnsi="Consolas" w:cs="Consolas"/>
          <w:color w:val="000000"/>
          <w:shd w:val="clear" w:color="auto" w:fill="FFFFFF"/>
        </w:rPr>
      </w:pPr>
      <w:ins w:id="910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09" w:author="Unknown"/>
          <w:rStyle w:val="HTMLCode"/>
          <w:rFonts w:ascii="Consolas" w:eastAsiaTheme="majorEastAsia" w:hAnsi="Consolas" w:cs="Consolas"/>
          <w:color w:val="000000"/>
          <w:shd w:val="clear" w:color="auto" w:fill="FFFFFF"/>
        </w:rPr>
      </w:pPr>
      <w:ins w:id="911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11" w:author="Unknown"/>
          <w:rStyle w:val="HTMLCode"/>
          <w:rFonts w:ascii="Consolas" w:eastAsiaTheme="majorEastAsia" w:hAnsi="Consolas" w:cs="Consolas"/>
          <w:color w:val="000000"/>
          <w:shd w:val="clear" w:color="auto" w:fill="FFFFFF"/>
        </w:rPr>
      </w:pPr>
      <w:ins w:id="911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13" w:author="Unknown"/>
          <w:rFonts w:ascii="Consolas" w:hAnsi="Consolas" w:cs="Consolas"/>
          <w:color w:val="212529"/>
          <w:sz w:val="16"/>
          <w:szCs w:val="16"/>
        </w:rPr>
      </w:pPr>
      <w:ins w:id="911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7B3941" w:rsidRDefault="007B3941" w:rsidP="007B3941">
      <w:pPr>
        <w:rPr>
          <w:ins w:id="9115" w:author="Unknown"/>
          <w:rFonts w:ascii="Times New Roman" w:hAnsi="Times New Roman" w:cs="Times New Roman"/>
          <w:sz w:val="24"/>
          <w:szCs w:val="24"/>
        </w:rPr>
      </w:pPr>
      <w:r>
        <w:rPr>
          <w:noProof/>
        </w:rPr>
        <w:drawing>
          <wp:inline distT="0" distB="0" distL="0" distR="0">
            <wp:extent cx="2860040" cy="1426210"/>
            <wp:effectExtent l="19050" t="0" r="0" b="0"/>
            <wp:docPr id="111" name="aelm862" descr="https://www.wpf-tutorial.com/Images/ArticleImages/1/chapters/common-interface-controls/menu_icon_check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62" descr="https://www.wpf-tutorial.com/Images/ArticleImages/1/chapters/common-interface-controls/menu_icon_checkable.png"/>
                    <pic:cNvPicPr>
                      <a:picLocks noChangeAspect="1" noChangeArrowheads="1"/>
                    </pic:cNvPicPr>
                  </pic:nvPicPr>
                  <pic:blipFill>
                    <a:blip r:embed="rId241"/>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7B3941" w:rsidRDefault="007B3941" w:rsidP="007B3941">
      <w:pPr>
        <w:pStyle w:val="NormalWeb"/>
        <w:shd w:val="clear" w:color="auto" w:fill="FFFFFF"/>
        <w:spacing w:before="288" w:beforeAutospacing="0" w:after="288" w:afterAutospacing="0"/>
        <w:rPr>
          <w:ins w:id="9116" w:author="Unknown"/>
          <w:rFonts w:ascii="Segoe UI" w:hAnsi="Segoe UI" w:cs="Segoe UI"/>
          <w:color w:val="212529"/>
          <w:sz w:val="18"/>
          <w:szCs w:val="18"/>
        </w:rPr>
      </w:pPr>
      <w:ins w:id="9117" w:author="Unknown">
        <w:r>
          <w:rPr>
            <w:rFonts w:ascii="Segoe UI" w:hAnsi="Segoe UI" w:cs="Segoe UI"/>
            <w:color w:val="212529"/>
            <w:sz w:val="18"/>
            <w:szCs w:val="18"/>
          </w:rPr>
          <w:t>For this example I've created a secondary top-level item, where I've added two items: One with an icon defined, using the </w:t>
        </w:r>
        <w:r>
          <w:rPr>
            <w:rStyle w:val="Strong"/>
            <w:rFonts w:ascii="Segoe UI" w:hAnsi="Segoe UI" w:cs="Segoe UI"/>
            <w:color w:val="212529"/>
            <w:sz w:val="18"/>
            <w:szCs w:val="18"/>
          </w:rPr>
          <w:t>Icon</w:t>
        </w:r>
        <w:r>
          <w:rPr>
            <w:rFonts w:ascii="Segoe UI" w:hAnsi="Segoe UI" w:cs="Segoe UI"/>
            <w:color w:val="212529"/>
            <w:sz w:val="18"/>
            <w:szCs w:val="18"/>
          </w:rPr>
          <w:t> property with a standard Image control inside of it, and one where we use the </w:t>
        </w:r>
        <w:r>
          <w:rPr>
            <w:rStyle w:val="Strong"/>
            <w:rFonts w:ascii="Segoe UI" w:hAnsi="Segoe UI" w:cs="Segoe UI"/>
            <w:color w:val="212529"/>
            <w:sz w:val="18"/>
            <w:szCs w:val="18"/>
          </w:rPr>
          <w:t>IsCheckable</w:t>
        </w:r>
        <w:r>
          <w:rPr>
            <w:rFonts w:ascii="Segoe UI" w:hAnsi="Segoe UI" w:cs="Segoe UI"/>
            <w:color w:val="212529"/>
            <w:sz w:val="18"/>
            <w:szCs w:val="18"/>
          </w:rPr>
          <w:t> property to allow the user to check and uncheck the item. I even used the </w:t>
        </w:r>
        <w:r>
          <w:rPr>
            <w:rStyle w:val="Strong"/>
            <w:rFonts w:ascii="Segoe UI" w:hAnsi="Segoe UI" w:cs="Segoe UI"/>
            <w:color w:val="212529"/>
            <w:sz w:val="18"/>
            <w:szCs w:val="18"/>
          </w:rPr>
          <w:t>IsChecked</w:t>
        </w:r>
        <w:r>
          <w:rPr>
            <w:rFonts w:ascii="Segoe UI" w:hAnsi="Segoe UI" w:cs="Segoe UI"/>
            <w:color w:val="212529"/>
            <w:sz w:val="18"/>
            <w:szCs w:val="18"/>
          </w:rPr>
          <w:t> property to have it checked by default. From Code-behind, this is the same property that you can read to know whether a given menu item is checked or not.</w:t>
        </w:r>
      </w:ins>
    </w:p>
    <w:p w:rsidR="007B3941" w:rsidRDefault="007B3941" w:rsidP="007B3941">
      <w:pPr>
        <w:pStyle w:val="Heading2"/>
        <w:shd w:val="clear" w:color="auto" w:fill="FFFFFF"/>
        <w:spacing w:before="0"/>
        <w:rPr>
          <w:ins w:id="9118" w:author="Unknown"/>
          <w:rFonts w:ascii="Segoe UI" w:hAnsi="Segoe UI" w:cs="Segoe UI"/>
          <w:b w:val="0"/>
          <w:bCs w:val="0"/>
          <w:color w:val="33393E"/>
          <w:sz w:val="36"/>
          <w:szCs w:val="36"/>
        </w:rPr>
      </w:pPr>
      <w:ins w:id="9119" w:author="Unknown">
        <w:r>
          <w:rPr>
            <w:rFonts w:ascii="Segoe UI" w:hAnsi="Segoe UI" w:cs="Segoe UI"/>
            <w:b w:val="0"/>
            <w:bCs w:val="0"/>
            <w:color w:val="33393E"/>
          </w:rPr>
          <w:lastRenderedPageBreak/>
          <w:t>Handling clicks</w:t>
        </w:r>
      </w:ins>
    </w:p>
    <w:p w:rsidR="007B3941" w:rsidRDefault="007B3941" w:rsidP="007B3941">
      <w:pPr>
        <w:pStyle w:val="NormalWeb"/>
        <w:shd w:val="clear" w:color="auto" w:fill="FFFFFF"/>
        <w:spacing w:before="288" w:beforeAutospacing="0" w:after="288" w:afterAutospacing="0"/>
        <w:rPr>
          <w:ins w:id="9120" w:author="Unknown"/>
          <w:rFonts w:ascii="Segoe UI" w:hAnsi="Segoe UI" w:cs="Segoe UI"/>
          <w:color w:val="212529"/>
          <w:sz w:val="18"/>
          <w:szCs w:val="18"/>
        </w:rPr>
      </w:pPr>
      <w:ins w:id="9121" w:author="Unknown">
        <w:r>
          <w:rPr>
            <w:rFonts w:ascii="Segoe UI" w:hAnsi="Segoe UI" w:cs="Segoe UI"/>
            <w:color w:val="212529"/>
            <w:sz w:val="18"/>
            <w:szCs w:val="18"/>
          </w:rPr>
          <w:t>When the user clicks on a menu item, you will usually want something to happen. The easiest way is to simply add a click event handler to the MenuItem, like this:</w:t>
        </w:r>
      </w:ins>
    </w:p>
    <w:p w:rsidR="007B3941" w:rsidRDefault="007B3941" w:rsidP="007B3941">
      <w:pPr>
        <w:pStyle w:val="HTMLPreformatted"/>
        <w:shd w:val="clear" w:color="auto" w:fill="FFFFFF"/>
        <w:rPr>
          <w:ins w:id="9122" w:author="Unknown"/>
          <w:rFonts w:ascii="Consolas" w:hAnsi="Consolas" w:cs="Consolas"/>
          <w:color w:val="212529"/>
          <w:sz w:val="16"/>
          <w:szCs w:val="16"/>
        </w:rPr>
      </w:pPr>
      <w:ins w:id="912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"_New"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"mnuNew_Click"</w:t>
        </w:r>
        <w:r>
          <w:rPr>
            <w:rStyle w:val="hljs-tag"/>
            <w:rFonts w:ascii="Consolas" w:hAnsi="Consolas" w:cs="Consolas"/>
            <w:shd w:val="clear" w:color="auto" w:fill="FFFFFF"/>
          </w:rPr>
          <w:t xml:space="preserve"> /&gt;</w:t>
        </w:r>
      </w:ins>
    </w:p>
    <w:p w:rsidR="007B3941" w:rsidRDefault="007B3941" w:rsidP="007B3941">
      <w:pPr>
        <w:pStyle w:val="NormalWeb"/>
        <w:shd w:val="clear" w:color="auto" w:fill="FFFFFF"/>
        <w:spacing w:before="288" w:beforeAutospacing="0" w:after="288" w:afterAutospacing="0"/>
        <w:rPr>
          <w:ins w:id="9124" w:author="Unknown"/>
          <w:rFonts w:ascii="Segoe UI" w:hAnsi="Segoe UI" w:cs="Segoe UI"/>
          <w:color w:val="212529"/>
          <w:sz w:val="18"/>
          <w:szCs w:val="18"/>
        </w:rPr>
      </w:pPr>
      <w:ins w:id="9125" w:author="Unknown">
        <w:r>
          <w:rPr>
            <w:rFonts w:ascii="Segoe UI" w:hAnsi="Segoe UI" w:cs="Segoe UI"/>
            <w:color w:val="212529"/>
            <w:sz w:val="18"/>
            <w:szCs w:val="18"/>
          </w:rPr>
          <w:t>In Code-behind you will then need to implement the mnuNew_Click method, like this:</w:t>
        </w:r>
      </w:ins>
    </w:p>
    <w:p w:rsidR="007B3941" w:rsidRDefault="007B3941" w:rsidP="007B3941">
      <w:pPr>
        <w:pStyle w:val="HTMLPreformatted"/>
        <w:shd w:val="clear" w:color="auto" w:fill="FFFFFF"/>
        <w:rPr>
          <w:ins w:id="9126" w:author="Unknown"/>
          <w:rStyle w:val="HTMLCode"/>
          <w:rFonts w:ascii="Consolas" w:eastAsiaTheme="majorEastAsia" w:hAnsi="Consolas" w:cs="Consolas"/>
          <w:color w:val="000000"/>
          <w:shd w:val="clear" w:color="auto" w:fill="FFFFFF"/>
        </w:rPr>
      </w:pPr>
      <w:ins w:id="9127" w:author="Unknown">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mnuNew_Click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7B3941" w:rsidRDefault="007B3941" w:rsidP="007B3941">
      <w:pPr>
        <w:pStyle w:val="HTMLPreformatted"/>
        <w:shd w:val="clear" w:color="auto" w:fill="FFFFFF"/>
        <w:rPr>
          <w:ins w:id="9128" w:author="Unknown"/>
          <w:rStyle w:val="HTMLCode"/>
          <w:rFonts w:ascii="Consolas" w:eastAsiaTheme="majorEastAsia" w:hAnsi="Consolas" w:cs="Consolas"/>
          <w:color w:val="000000"/>
          <w:shd w:val="clear" w:color="auto" w:fill="FFFFFF"/>
        </w:rPr>
      </w:pPr>
      <w:ins w:id="9129" w:author="Unknown">
        <w:r>
          <w:rPr>
            <w:rStyle w:val="HTMLCode"/>
            <w:rFonts w:ascii="Consolas" w:eastAsiaTheme="majorEastAsia" w:hAnsi="Consolas" w:cs="Consolas"/>
            <w:color w:val="000000"/>
            <w:shd w:val="clear" w:color="auto" w:fill="FFFFFF"/>
          </w:rPr>
          <w:t>{</w:t>
        </w:r>
      </w:ins>
    </w:p>
    <w:p w:rsidR="007B3941" w:rsidRDefault="007B3941" w:rsidP="007B3941">
      <w:pPr>
        <w:pStyle w:val="HTMLPreformatted"/>
        <w:shd w:val="clear" w:color="auto" w:fill="FFFFFF"/>
        <w:rPr>
          <w:ins w:id="9130" w:author="Unknown"/>
          <w:rStyle w:val="HTMLCode"/>
          <w:rFonts w:ascii="Consolas" w:eastAsiaTheme="majorEastAsia" w:hAnsi="Consolas" w:cs="Consolas"/>
          <w:color w:val="000000"/>
          <w:shd w:val="clear" w:color="auto" w:fill="FFFFFF"/>
        </w:rPr>
      </w:pPr>
      <w:ins w:id="9131" w:author="Unknown">
        <w:r>
          <w:rPr>
            <w:rStyle w:val="HTMLCode"/>
            <w:rFonts w:ascii="Consolas" w:eastAsiaTheme="majorEastAsia" w:hAnsi="Consolas" w:cs="Consolas"/>
            <w:color w:val="000000"/>
            <w:shd w:val="clear" w:color="auto" w:fill="FFFFFF"/>
          </w:rPr>
          <w:tab/>
          <w:t>MessageBox.Show(</w:t>
        </w:r>
        <w:r>
          <w:rPr>
            <w:rStyle w:val="hljs-string"/>
            <w:rFonts w:ascii="Consolas" w:hAnsi="Consolas" w:cs="Consolas"/>
            <w:color w:val="A31515"/>
            <w:shd w:val="clear" w:color="auto" w:fill="FFFFFF"/>
          </w:rPr>
          <w:t>"New"</w:t>
        </w:r>
        <w:r>
          <w:rPr>
            <w:rStyle w:val="HTMLCode"/>
            <w:rFonts w:ascii="Consolas" w:eastAsiaTheme="majorEastAsia" w:hAnsi="Consolas" w:cs="Consolas"/>
            <w:color w:val="000000"/>
            <w:shd w:val="clear" w:color="auto" w:fill="FFFFFF"/>
          </w:rPr>
          <w:t>);</w:t>
        </w:r>
      </w:ins>
    </w:p>
    <w:p w:rsidR="007B3941" w:rsidRDefault="007B3941" w:rsidP="007B3941">
      <w:pPr>
        <w:pStyle w:val="HTMLPreformatted"/>
        <w:shd w:val="clear" w:color="auto" w:fill="FFFFFF"/>
        <w:rPr>
          <w:ins w:id="9132" w:author="Unknown"/>
          <w:rFonts w:ascii="Consolas" w:hAnsi="Consolas" w:cs="Consolas"/>
          <w:color w:val="212529"/>
          <w:sz w:val="16"/>
          <w:szCs w:val="16"/>
        </w:rPr>
      </w:pPr>
      <w:ins w:id="9133" w:author="Unknown">
        <w:r>
          <w:rPr>
            <w:rStyle w:val="HTMLCode"/>
            <w:rFonts w:ascii="Consolas" w:eastAsiaTheme="majorEastAsia" w:hAnsi="Consolas" w:cs="Consolas"/>
            <w:color w:val="000000"/>
            <w:shd w:val="clear" w:color="auto" w:fill="FFFFFF"/>
          </w:rPr>
          <w:t>}</w:t>
        </w:r>
      </w:ins>
    </w:p>
    <w:p w:rsidR="007B3941" w:rsidRDefault="007B3941" w:rsidP="007B3941">
      <w:pPr>
        <w:pStyle w:val="NormalWeb"/>
        <w:shd w:val="clear" w:color="auto" w:fill="FFFFFF"/>
        <w:spacing w:before="288" w:beforeAutospacing="0" w:after="288" w:afterAutospacing="0"/>
        <w:rPr>
          <w:ins w:id="9134" w:author="Unknown"/>
          <w:rFonts w:ascii="Segoe UI" w:hAnsi="Segoe UI" w:cs="Segoe UI"/>
          <w:color w:val="212529"/>
          <w:sz w:val="18"/>
          <w:szCs w:val="18"/>
        </w:rPr>
      </w:pPr>
      <w:ins w:id="9135" w:author="Unknown">
        <w:r>
          <w:rPr>
            <w:rFonts w:ascii="Segoe UI" w:hAnsi="Segoe UI" w:cs="Segoe UI"/>
            <w:color w:val="212529"/>
            <w:sz w:val="18"/>
            <w:szCs w:val="18"/>
          </w:rPr>
          <w:t>This will suffice for the more simple applications, or when prototyping something, but the WPF way is to use a Command for this.</w:t>
        </w:r>
      </w:ins>
    </w:p>
    <w:p w:rsidR="007B3941" w:rsidRDefault="007B3941" w:rsidP="007B3941">
      <w:pPr>
        <w:pStyle w:val="Heading2"/>
        <w:shd w:val="clear" w:color="auto" w:fill="FFFFFF"/>
        <w:spacing w:before="0"/>
        <w:rPr>
          <w:ins w:id="9136" w:author="Unknown"/>
          <w:rFonts w:ascii="Segoe UI" w:hAnsi="Segoe UI" w:cs="Segoe UI"/>
          <w:b w:val="0"/>
          <w:bCs w:val="0"/>
          <w:color w:val="33393E"/>
          <w:sz w:val="36"/>
          <w:szCs w:val="36"/>
        </w:rPr>
      </w:pPr>
      <w:ins w:id="9137" w:author="Unknown">
        <w:r>
          <w:rPr>
            <w:rFonts w:ascii="Segoe UI" w:hAnsi="Segoe UI" w:cs="Segoe UI"/>
            <w:b w:val="0"/>
            <w:bCs w:val="0"/>
            <w:color w:val="33393E"/>
          </w:rPr>
          <w:t>Keyboard shortcuts and Commands</w:t>
        </w:r>
      </w:ins>
    </w:p>
    <w:p w:rsidR="007B3941" w:rsidRDefault="007B3941" w:rsidP="007B3941">
      <w:pPr>
        <w:pStyle w:val="NormalWeb"/>
        <w:shd w:val="clear" w:color="auto" w:fill="FFFFFF"/>
        <w:spacing w:before="288" w:beforeAutospacing="0" w:after="288" w:afterAutospacing="0"/>
        <w:rPr>
          <w:ins w:id="9138" w:author="Unknown"/>
          <w:rFonts w:ascii="Segoe UI" w:hAnsi="Segoe UI" w:cs="Segoe UI"/>
          <w:color w:val="212529"/>
          <w:sz w:val="18"/>
          <w:szCs w:val="18"/>
        </w:rPr>
      </w:pPr>
      <w:ins w:id="9139" w:author="Unknown">
        <w:r>
          <w:rPr>
            <w:rFonts w:ascii="Segoe UI" w:hAnsi="Segoe UI" w:cs="Segoe UI"/>
            <w:color w:val="212529"/>
            <w:sz w:val="18"/>
            <w:szCs w:val="18"/>
          </w:rPr>
          <w:t>You can easily handle the Click event of a menu item like we did above, but the more common approach is to use WPF commands. There's a lot of theory on using and creating commands, so they have their own category of articles here on the site, but for now, I can tell you that they have a couple of advantages when used in WPF, especially in combination with a Menu or a Toolbar.</w:t>
        </w:r>
      </w:ins>
    </w:p>
    <w:p w:rsidR="007B3941" w:rsidRDefault="007B3941" w:rsidP="007B3941">
      <w:pPr>
        <w:pStyle w:val="NormalWeb"/>
        <w:shd w:val="clear" w:color="auto" w:fill="FFFFFF"/>
        <w:spacing w:before="288" w:beforeAutospacing="0" w:after="288" w:afterAutospacing="0"/>
        <w:rPr>
          <w:ins w:id="9140" w:author="Unknown"/>
          <w:rFonts w:ascii="Segoe UI" w:hAnsi="Segoe UI" w:cs="Segoe UI"/>
          <w:color w:val="212529"/>
          <w:sz w:val="18"/>
          <w:szCs w:val="18"/>
        </w:rPr>
      </w:pPr>
      <w:ins w:id="9141" w:author="Unknown">
        <w:r>
          <w:rPr>
            <w:rFonts w:ascii="Segoe UI" w:hAnsi="Segoe UI" w:cs="Segoe UI"/>
            <w:color w:val="212529"/>
            <w:sz w:val="18"/>
            <w:szCs w:val="18"/>
          </w:rPr>
          <w:t>First of all, they ensure that you can have the same action on a toolbar, a menu and even a context menu, without having to implement the same code in multiple places. They also make the handling of keyboard shortcuts a whole lot easier, because unlike with WinForms, WPF is not listening for keyboard shortcuts automatically if you assign them to e.g. a menu item - you will have to do that manually.</w:t>
        </w:r>
      </w:ins>
    </w:p>
    <w:p w:rsidR="007B3941" w:rsidRDefault="007B3941" w:rsidP="007B3941">
      <w:pPr>
        <w:pStyle w:val="NormalWeb"/>
        <w:shd w:val="clear" w:color="auto" w:fill="FFFFFF"/>
        <w:spacing w:before="288" w:beforeAutospacing="0" w:after="288" w:afterAutospacing="0"/>
        <w:rPr>
          <w:ins w:id="9142" w:author="Unknown"/>
          <w:rFonts w:ascii="Segoe UI" w:hAnsi="Segoe UI" w:cs="Segoe UI"/>
          <w:color w:val="212529"/>
          <w:sz w:val="18"/>
          <w:szCs w:val="18"/>
        </w:rPr>
      </w:pPr>
      <w:ins w:id="9143" w:author="Unknown">
        <w:r>
          <w:rPr>
            <w:rFonts w:ascii="Segoe UI" w:hAnsi="Segoe UI" w:cs="Segoe UI"/>
            <w:color w:val="212529"/>
            <w:sz w:val="18"/>
            <w:szCs w:val="18"/>
          </w:rPr>
          <w:t>However, when using commands, WPF is all ears and will respond to keyboard shortcuts automatically. The text (Header) of the menu item is also set automatically (although you can overwrite it if needed), and so is the InputGestureText, which shows the user which keyboard shortcut can be used to invoke the specific menu item. Let's jump straight to an example of combining the Menu with WPF commands:</w:t>
        </w:r>
      </w:ins>
    </w:p>
    <w:p w:rsidR="007B3941" w:rsidRDefault="003C5A45" w:rsidP="007B3941">
      <w:pPr>
        <w:shd w:val="clear" w:color="auto" w:fill="FFFFFF"/>
        <w:jc w:val="right"/>
        <w:rPr>
          <w:ins w:id="9144" w:author="Unknown"/>
          <w:rFonts w:ascii="Segoe UI" w:hAnsi="Segoe UI" w:cs="Segoe UI"/>
          <w:color w:val="212529"/>
          <w:sz w:val="18"/>
          <w:szCs w:val="18"/>
        </w:rPr>
      </w:pPr>
      <w:ins w:id="9145" w:author="Unknown">
        <w:r>
          <w:rPr>
            <w:rFonts w:ascii="Segoe UI" w:hAnsi="Segoe UI" w:cs="Segoe UI"/>
            <w:color w:val="212529"/>
            <w:sz w:val="18"/>
            <w:szCs w:val="18"/>
          </w:rPr>
          <w:fldChar w:fldCharType="begin"/>
        </w:r>
        <w:r w:rsidR="007B394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B394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B3941" w:rsidRDefault="007B3941" w:rsidP="007B3941">
      <w:pPr>
        <w:pStyle w:val="HTMLPreformatted"/>
        <w:shd w:val="clear" w:color="auto" w:fill="FFFFFF"/>
        <w:rPr>
          <w:ins w:id="9146" w:author="Unknown"/>
          <w:rStyle w:val="hljs-tag"/>
          <w:rFonts w:ascii="Consolas" w:hAnsi="Consolas" w:cs="Consolas"/>
          <w:shd w:val="clear" w:color="auto" w:fill="FFFFFF"/>
        </w:rPr>
      </w:pPr>
      <w:ins w:id="914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"WpfTutorialSamples.Common_interface_controls.MenuWithCommandsSample"</w:t>
        </w:r>
      </w:ins>
    </w:p>
    <w:p w:rsidR="007B3941" w:rsidRDefault="007B3941" w:rsidP="007B3941">
      <w:pPr>
        <w:pStyle w:val="HTMLPreformatted"/>
        <w:shd w:val="clear" w:color="auto" w:fill="FFFFFF"/>
        <w:rPr>
          <w:ins w:id="9148" w:author="Unknown"/>
          <w:rStyle w:val="hljs-tag"/>
          <w:rFonts w:ascii="Consolas" w:hAnsi="Consolas" w:cs="Consolas"/>
          <w:shd w:val="clear" w:color="auto" w:fill="FFFFFF"/>
        </w:rPr>
      </w:pPr>
      <w:ins w:id="914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7B3941" w:rsidRDefault="007B3941" w:rsidP="007B3941">
      <w:pPr>
        <w:pStyle w:val="HTMLPreformatted"/>
        <w:shd w:val="clear" w:color="auto" w:fill="FFFFFF"/>
        <w:rPr>
          <w:ins w:id="9150" w:author="Unknown"/>
          <w:rStyle w:val="hljs-tag"/>
          <w:rFonts w:ascii="Consolas" w:hAnsi="Consolas" w:cs="Consolas"/>
          <w:shd w:val="clear" w:color="auto" w:fill="FFFFFF"/>
        </w:rPr>
      </w:pPr>
      <w:ins w:id="915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7B3941" w:rsidRDefault="007B3941" w:rsidP="007B3941">
      <w:pPr>
        <w:pStyle w:val="HTMLPreformatted"/>
        <w:shd w:val="clear" w:color="auto" w:fill="FFFFFF"/>
        <w:rPr>
          <w:ins w:id="9152" w:author="Unknown"/>
          <w:rStyle w:val="HTMLCode"/>
          <w:rFonts w:ascii="Consolas" w:eastAsiaTheme="majorEastAsia" w:hAnsi="Consolas" w:cs="Consolas"/>
          <w:color w:val="000000"/>
          <w:shd w:val="clear" w:color="auto" w:fill="FFFFFF"/>
        </w:rPr>
      </w:pPr>
      <w:ins w:id="915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"MenuWithCommandsSample"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54" w:author="Unknown"/>
          <w:rStyle w:val="HTMLCode"/>
          <w:rFonts w:ascii="Consolas" w:eastAsiaTheme="majorEastAsia" w:hAnsi="Consolas" w:cs="Consolas"/>
          <w:color w:val="000000"/>
          <w:shd w:val="clear" w:color="auto" w:fill="FFFFFF"/>
        </w:rPr>
      </w:pPr>
      <w:ins w:id="91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56" w:author="Unknown"/>
          <w:rStyle w:val="HTMLCode"/>
          <w:rFonts w:ascii="Consolas" w:eastAsiaTheme="majorEastAsia" w:hAnsi="Consolas" w:cs="Consolas"/>
          <w:color w:val="000000"/>
          <w:shd w:val="clear" w:color="auto" w:fill="FFFFFF"/>
        </w:rPr>
      </w:pPr>
      <w:ins w:id="915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"NewCommand_CanExecute"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Executed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"NewCommand_Executed"</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58" w:author="Unknown"/>
          <w:rStyle w:val="HTMLCode"/>
          <w:rFonts w:ascii="Consolas" w:eastAsiaTheme="majorEastAsia" w:hAnsi="Consolas" w:cs="Consolas"/>
          <w:color w:val="000000"/>
          <w:shd w:val="clear" w:color="auto" w:fill="FFFFFF"/>
        </w:rPr>
      </w:pPr>
      <w:ins w:id="915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60" w:author="Unknown"/>
          <w:rStyle w:val="HTMLCode"/>
          <w:rFonts w:ascii="Consolas" w:eastAsiaTheme="majorEastAsia" w:hAnsi="Consolas" w:cs="Consolas"/>
          <w:color w:val="000000"/>
          <w:shd w:val="clear" w:color="auto" w:fill="FFFFFF"/>
        </w:rPr>
      </w:pPr>
      <w:ins w:id="91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62" w:author="Unknown"/>
          <w:rStyle w:val="HTMLCode"/>
          <w:rFonts w:ascii="Consolas" w:eastAsiaTheme="majorEastAsia" w:hAnsi="Consolas" w:cs="Consolas"/>
          <w:color w:val="000000"/>
          <w:shd w:val="clear" w:color="auto" w:fill="FFFFFF"/>
        </w:rPr>
      </w:pPr>
      <w:ins w:id="916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64" w:author="Unknown"/>
          <w:rStyle w:val="HTMLCode"/>
          <w:rFonts w:ascii="Consolas" w:eastAsiaTheme="majorEastAsia" w:hAnsi="Consolas" w:cs="Consolas"/>
          <w:color w:val="000000"/>
          <w:shd w:val="clear" w:color="auto" w:fill="FFFFFF"/>
        </w:rPr>
      </w:pPr>
      <w:ins w:id="916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"_File"</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66" w:author="Unknown"/>
          <w:rStyle w:val="HTMLCode"/>
          <w:rFonts w:ascii="Consolas" w:eastAsiaTheme="majorEastAsia" w:hAnsi="Consolas" w:cs="Consolas"/>
          <w:color w:val="000000"/>
          <w:shd w:val="clear" w:color="auto" w:fill="FFFFFF"/>
        </w:rPr>
      </w:pPr>
      <w:ins w:id="91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68" w:author="Unknown"/>
          <w:rStyle w:val="HTMLCode"/>
          <w:rFonts w:ascii="Consolas" w:eastAsiaTheme="majorEastAsia" w:hAnsi="Consolas" w:cs="Consolas"/>
          <w:color w:val="000000"/>
          <w:shd w:val="clear" w:color="auto" w:fill="FFFFFF"/>
        </w:rPr>
      </w:pPr>
      <w:ins w:id="91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70" w:author="Unknown"/>
          <w:rStyle w:val="HTMLCode"/>
          <w:rFonts w:ascii="Consolas" w:eastAsiaTheme="majorEastAsia" w:hAnsi="Consolas" w:cs="Consolas"/>
          <w:color w:val="000000"/>
          <w:shd w:val="clear" w:color="auto" w:fill="FFFFFF"/>
        </w:rPr>
      </w:pPr>
      <w:ins w:id="91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"_Exit"</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72" w:author="Unknown"/>
          <w:rStyle w:val="HTMLCode"/>
          <w:rFonts w:ascii="Consolas" w:eastAsiaTheme="majorEastAsia" w:hAnsi="Consolas" w:cs="Consolas"/>
          <w:color w:val="000000"/>
          <w:shd w:val="clear" w:color="auto" w:fill="FFFFFF"/>
        </w:rPr>
      </w:pPr>
      <w:ins w:id="91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74" w:author="Unknown"/>
          <w:rStyle w:val="HTMLCode"/>
          <w:rFonts w:ascii="Consolas" w:eastAsiaTheme="majorEastAsia" w:hAnsi="Consolas" w:cs="Consolas"/>
          <w:color w:val="000000"/>
          <w:shd w:val="clear" w:color="auto" w:fill="FFFFFF"/>
        </w:rPr>
      </w:pPr>
      <w:ins w:id="9175"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"_Edit"</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76" w:author="Unknown"/>
          <w:rStyle w:val="HTMLCode"/>
          <w:rFonts w:ascii="Consolas" w:eastAsiaTheme="majorEastAsia" w:hAnsi="Consolas" w:cs="Consolas"/>
          <w:color w:val="000000"/>
          <w:shd w:val="clear" w:color="auto" w:fill="FFFFFF"/>
        </w:rPr>
      </w:pPr>
      <w:ins w:id="91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78" w:author="Unknown"/>
          <w:rStyle w:val="HTMLCode"/>
          <w:rFonts w:ascii="Consolas" w:eastAsiaTheme="majorEastAsia" w:hAnsi="Consolas" w:cs="Consolas"/>
          <w:color w:val="000000"/>
          <w:shd w:val="clear" w:color="auto" w:fill="FFFFFF"/>
        </w:rPr>
      </w:pPr>
      <w:ins w:id="91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80" w:author="Unknown"/>
          <w:rStyle w:val="HTMLCode"/>
          <w:rFonts w:ascii="Consolas" w:eastAsiaTheme="majorEastAsia" w:hAnsi="Consolas" w:cs="Consolas"/>
          <w:color w:val="000000"/>
          <w:shd w:val="clear" w:color="auto" w:fill="FFFFFF"/>
        </w:rPr>
      </w:pPr>
      <w:ins w:id="91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82" w:author="Unknown"/>
          <w:rStyle w:val="HTMLCode"/>
          <w:rFonts w:ascii="Consolas" w:eastAsiaTheme="majorEastAsia" w:hAnsi="Consolas" w:cs="Consolas"/>
          <w:color w:val="000000"/>
          <w:shd w:val="clear" w:color="auto" w:fill="FFFFFF"/>
        </w:rPr>
      </w:pPr>
      <w:ins w:id="91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84" w:author="Unknown"/>
          <w:rStyle w:val="HTMLCode"/>
          <w:rFonts w:ascii="Consolas" w:eastAsiaTheme="majorEastAsia" w:hAnsi="Consolas" w:cs="Consolas"/>
          <w:color w:val="000000"/>
          <w:shd w:val="clear" w:color="auto" w:fill="FFFFFF"/>
        </w:rPr>
      </w:pPr>
      <w:ins w:id="91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86" w:author="Unknown"/>
          <w:rStyle w:val="HTMLCode"/>
          <w:rFonts w:ascii="Consolas" w:eastAsiaTheme="majorEastAsia" w:hAnsi="Consolas" w:cs="Consolas"/>
          <w:color w:val="000000"/>
          <w:shd w:val="clear" w:color="auto" w:fill="FFFFFF"/>
        </w:rPr>
      </w:pPr>
    </w:p>
    <w:p w:rsidR="007B3941" w:rsidRDefault="007B3941" w:rsidP="007B3941">
      <w:pPr>
        <w:pStyle w:val="HTMLPreformatted"/>
        <w:shd w:val="clear" w:color="auto" w:fill="FFFFFF"/>
        <w:rPr>
          <w:ins w:id="9187" w:author="Unknown"/>
          <w:rStyle w:val="HTMLCode"/>
          <w:rFonts w:ascii="Consolas" w:eastAsiaTheme="majorEastAsia" w:hAnsi="Consolas" w:cs="Consolas"/>
          <w:color w:val="000000"/>
          <w:shd w:val="clear" w:color="auto" w:fill="FFFFFF"/>
        </w:rPr>
      </w:pPr>
      <w:ins w:id="918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shd w:val="clear" w:color="auto" w:fill="FFFFFF"/>
          </w:rPr>
          <w:t xml:space="preserve"> /&gt;</w:t>
        </w:r>
      </w:ins>
    </w:p>
    <w:p w:rsidR="007B3941" w:rsidRDefault="007B3941" w:rsidP="007B3941">
      <w:pPr>
        <w:pStyle w:val="HTMLPreformatted"/>
        <w:shd w:val="clear" w:color="auto" w:fill="FFFFFF"/>
        <w:rPr>
          <w:ins w:id="9189" w:author="Unknown"/>
          <w:rStyle w:val="HTMLCode"/>
          <w:rFonts w:ascii="Consolas" w:eastAsiaTheme="majorEastAsia" w:hAnsi="Consolas" w:cs="Consolas"/>
          <w:color w:val="000000"/>
          <w:shd w:val="clear" w:color="auto" w:fill="FFFFFF"/>
        </w:rPr>
      </w:pPr>
      <w:ins w:id="919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7B3941" w:rsidRDefault="007B3941" w:rsidP="007B3941">
      <w:pPr>
        <w:pStyle w:val="HTMLPreformatted"/>
        <w:shd w:val="clear" w:color="auto" w:fill="FFFFFF"/>
        <w:rPr>
          <w:ins w:id="9191" w:author="Unknown"/>
          <w:rFonts w:ascii="Consolas" w:hAnsi="Consolas" w:cs="Consolas"/>
          <w:color w:val="212529"/>
          <w:sz w:val="16"/>
          <w:szCs w:val="16"/>
        </w:rPr>
      </w:pPr>
      <w:ins w:id="919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7B3941" w:rsidRDefault="003C5A45" w:rsidP="007B3941">
      <w:pPr>
        <w:shd w:val="clear" w:color="auto" w:fill="FFFFFF"/>
        <w:jc w:val="right"/>
        <w:rPr>
          <w:ins w:id="9193" w:author="Unknown"/>
          <w:rFonts w:ascii="Segoe UI" w:hAnsi="Segoe UI" w:cs="Segoe UI"/>
          <w:color w:val="212529"/>
          <w:sz w:val="18"/>
          <w:szCs w:val="18"/>
        </w:rPr>
      </w:pPr>
      <w:ins w:id="9194" w:author="Unknown">
        <w:r>
          <w:rPr>
            <w:rFonts w:ascii="Segoe UI" w:hAnsi="Segoe UI" w:cs="Segoe UI"/>
            <w:color w:val="212529"/>
            <w:sz w:val="18"/>
            <w:szCs w:val="18"/>
          </w:rPr>
          <w:fldChar w:fldCharType="begin"/>
        </w:r>
        <w:r w:rsidR="007B3941">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7B3941">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7B3941" w:rsidRDefault="007B3941" w:rsidP="007B3941">
      <w:pPr>
        <w:pStyle w:val="HTMLPreformatted"/>
        <w:shd w:val="clear" w:color="auto" w:fill="FFFFFF"/>
        <w:rPr>
          <w:ins w:id="9195" w:author="Unknown"/>
          <w:rStyle w:val="HTMLCode"/>
          <w:rFonts w:ascii="Consolas" w:eastAsiaTheme="majorEastAsia" w:hAnsi="Consolas" w:cs="Consolas"/>
          <w:color w:val="000000"/>
          <w:shd w:val="clear" w:color="auto" w:fill="FFFFFF"/>
        </w:rPr>
      </w:pPr>
      <w:ins w:id="9196"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7B3941" w:rsidRDefault="007B3941" w:rsidP="007B3941">
      <w:pPr>
        <w:pStyle w:val="HTMLPreformatted"/>
        <w:shd w:val="clear" w:color="auto" w:fill="FFFFFF"/>
        <w:rPr>
          <w:ins w:id="9197" w:author="Unknown"/>
          <w:rStyle w:val="HTMLCode"/>
          <w:rFonts w:ascii="Consolas" w:eastAsiaTheme="majorEastAsia" w:hAnsi="Consolas" w:cs="Consolas"/>
          <w:color w:val="000000"/>
          <w:shd w:val="clear" w:color="auto" w:fill="FFFFFF"/>
        </w:rPr>
      </w:pPr>
      <w:ins w:id="9198"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7B3941" w:rsidRDefault="007B3941" w:rsidP="007B3941">
      <w:pPr>
        <w:pStyle w:val="HTMLPreformatted"/>
        <w:shd w:val="clear" w:color="auto" w:fill="FFFFFF"/>
        <w:rPr>
          <w:ins w:id="9199" w:author="Unknown"/>
          <w:rStyle w:val="HTMLCode"/>
          <w:rFonts w:ascii="Consolas" w:eastAsiaTheme="majorEastAsia" w:hAnsi="Consolas" w:cs="Consolas"/>
          <w:color w:val="000000"/>
          <w:shd w:val="clear" w:color="auto" w:fill="FFFFFF"/>
        </w:rPr>
      </w:pPr>
      <w:ins w:id="920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System.Windows.Input;</w:t>
        </w:r>
      </w:ins>
    </w:p>
    <w:p w:rsidR="007B3941" w:rsidRDefault="007B3941" w:rsidP="007B3941">
      <w:pPr>
        <w:pStyle w:val="HTMLPreformatted"/>
        <w:shd w:val="clear" w:color="auto" w:fill="FFFFFF"/>
        <w:rPr>
          <w:ins w:id="9201" w:author="Unknown"/>
          <w:rStyle w:val="HTMLCode"/>
          <w:rFonts w:ascii="Consolas" w:eastAsiaTheme="majorEastAsia" w:hAnsi="Consolas" w:cs="Consolas"/>
          <w:color w:val="000000"/>
          <w:shd w:val="clear" w:color="auto" w:fill="FFFFFF"/>
        </w:rPr>
      </w:pPr>
    </w:p>
    <w:p w:rsidR="007B3941" w:rsidRDefault="007B3941" w:rsidP="007B3941">
      <w:pPr>
        <w:pStyle w:val="HTMLPreformatted"/>
        <w:shd w:val="clear" w:color="auto" w:fill="FFFFFF"/>
        <w:rPr>
          <w:ins w:id="9202" w:author="Unknown"/>
          <w:rStyle w:val="HTMLCode"/>
          <w:rFonts w:ascii="Consolas" w:eastAsiaTheme="majorEastAsia" w:hAnsi="Consolas" w:cs="Consolas"/>
          <w:color w:val="000000"/>
          <w:shd w:val="clear" w:color="auto" w:fill="FFFFFF"/>
        </w:rPr>
      </w:pPr>
      <w:ins w:id="9203"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WpfTutorialSamples.Common_interface_controls</w:t>
        </w:r>
      </w:ins>
    </w:p>
    <w:p w:rsidR="007B3941" w:rsidRDefault="007B3941" w:rsidP="007B3941">
      <w:pPr>
        <w:pStyle w:val="HTMLPreformatted"/>
        <w:shd w:val="clear" w:color="auto" w:fill="FFFFFF"/>
        <w:rPr>
          <w:ins w:id="9204" w:author="Unknown"/>
          <w:rStyle w:val="HTMLCode"/>
          <w:rFonts w:ascii="Consolas" w:eastAsiaTheme="majorEastAsia" w:hAnsi="Consolas" w:cs="Consolas"/>
          <w:color w:val="000000"/>
          <w:shd w:val="clear" w:color="auto" w:fill="FFFFFF"/>
        </w:rPr>
      </w:pPr>
      <w:ins w:id="9205" w:author="Unknown">
        <w:r>
          <w:rPr>
            <w:rStyle w:val="HTMLCode"/>
            <w:rFonts w:ascii="Consolas" w:eastAsiaTheme="majorEastAsia" w:hAnsi="Consolas" w:cs="Consolas"/>
            <w:color w:val="000000"/>
            <w:shd w:val="clear" w:color="auto" w:fill="FFFFFF"/>
          </w:rPr>
          <w:t>{</w:t>
        </w:r>
      </w:ins>
    </w:p>
    <w:p w:rsidR="007B3941" w:rsidRDefault="007B3941" w:rsidP="007B3941">
      <w:pPr>
        <w:pStyle w:val="HTMLPreformatted"/>
        <w:shd w:val="clear" w:color="auto" w:fill="FFFFFF"/>
        <w:rPr>
          <w:ins w:id="9206" w:author="Unknown"/>
          <w:rStyle w:val="HTMLCode"/>
          <w:rFonts w:ascii="Consolas" w:eastAsiaTheme="majorEastAsia" w:hAnsi="Consolas" w:cs="Consolas"/>
          <w:color w:val="000000"/>
          <w:shd w:val="clear" w:color="auto" w:fill="FFFFFF"/>
        </w:rPr>
      </w:pPr>
      <w:ins w:id="9207"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MenuWithCommandsSample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7B3941" w:rsidRDefault="007B3941" w:rsidP="007B3941">
      <w:pPr>
        <w:pStyle w:val="HTMLPreformatted"/>
        <w:shd w:val="clear" w:color="auto" w:fill="FFFFFF"/>
        <w:rPr>
          <w:ins w:id="9208" w:author="Unknown"/>
          <w:rStyle w:val="HTMLCode"/>
          <w:rFonts w:ascii="Consolas" w:eastAsiaTheme="majorEastAsia" w:hAnsi="Consolas" w:cs="Consolas"/>
          <w:color w:val="000000"/>
          <w:shd w:val="clear" w:color="auto" w:fill="FFFFFF"/>
        </w:rPr>
      </w:pPr>
      <w:ins w:id="9209" w:author="Unknown">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10" w:author="Unknown"/>
          <w:rStyle w:val="HTMLCode"/>
          <w:rFonts w:ascii="Consolas" w:eastAsiaTheme="majorEastAsia" w:hAnsi="Consolas" w:cs="Consolas"/>
          <w:color w:val="000000"/>
          <w:shd w:val="clear" w:color="auto" w:fill="FFFFFF"/>
        </w:rPr>
      </w:pPr>
      <w:ins w:id="92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MenuWithCommandsSample</w:t>
        </w:r>
        <w:r>
          <w:rPr>
            <w:rStyle w:val="hljs-function"/>
            <w:rFonts w:ascii="Consolas" w:hAnsi="Consolas" w:cs="Consolas"/>
            <w:color w:val="000000"/>
            <w:shd w:val="clear" w:color="auto" w:fill="FFFFFF"/>
          </w:rPr>
          <w:t>()</w:t>
        </w:r>
      </w:ins>
    </w:p>
    <w:p w:rsidR="007B3941" w:rsidRDefault="007B3941" w:rsidP="007B3941">
      <w:pPr>
        <w:pStyle w:val="HTMLPreformatted"/>
        <w:shd w:val="clear" w:color="auto" w:fill="FFFFFF"/>
        <w:rPr>
          <w:ins w:id="9212" w:author="Unknown"/>
          <w:rStyle w:val="HTMLCode"/>
          <w:rFonts w:ascii="Consolas" w:eastAsiaTheme="majorEastAsia" w:hAnsi="Consolas" w:cs="Consolas"/>
          <w:color w:val="000000"/>
          <w:shd w:val="clear" w:color="auto" w:fill="FFFFFF"/>
        </w:rPr>
      </w:pPr>
      <w:ins w:id="92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14" w:author="Unknown"/>
          <w:rStyle w:val="HTMLCode"/>
          <w:rFonts w:ascii="Consolas" w:eastAsiaTheme="majorEastAsia" w:hAnsi="Consolas" w:cs="Consolas"/>
          <w:color w:val="000000"/>
          <w:shd w:val="clear" w:color="auto" w:fill="FFFFFF"/>
        </w:rPr>
      </w:pPr>
      <w:ins w:id="92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7B3941" w:rsidRDefault="007B3941" w:rsidP="007B3941">
      <w:pPr>
        <w:pStyle w:val="HTMLPreformatted"/>
        <w:shd w:val="clear" w:color="auto" w:fill="FFFFFF"/>
        <w:rPr>
          <w:ins w:id="9216" w:author="Unknown"/>
          <w:rStyle w:val="HTMLCode"/>
          <w:rFonts w:ascii="Consolas" w:eastAsiaTheme="majorEastAsia" w:hAnsi="Consolas" w:cs="Consolas"/>
          <w:color w:val="000000"/>
          <w:shd w:val="clear" w:color="auto" w:fill="FFFFFF"/>
        </w:rPr>
      </w:pPr>
      <w:ins w:id="92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18" w:author="Unknown"/>
          <w:rStyle w:val="HTMLCode"/>
          <w:rFonts w:ascii="Consolas" w:eastAsiaTheme="majorEastAsia" w:hAnsi="Consolas" w:cs="Consolas"/>
          <w:color w:val="000000"/>
          <w:shd w:val="clear" w:color="auto" w:fill="FFFFFF"/>
        </w:rPr>
      </w:pPr>
    </w:p>
    <w:p w:rsidR="007B3941" w:rsidRDefault="007B3941" w:rsidP="007B3941">
      <w:pPr>
        <w:pStyle w:val="HTMLPreformatted"/>
        <w:shd w:val="clear" w:color="auto" w:fill="FFFFFF"/>
        <w:rPr>
          <w:ins w:id="9219" w:author="Unknown"/>
          <w:rStyle w:val="HTMLCode"/>
          <w:rFonts w:ascii="Consolas" w:eastAsiaTheme="majorEastAsia" w:hAnsi="Consolas" w:cs="Consolas"/>
          <w:color w:val="000000"/>
          <w:shd w:val="clear" w:color="auto" w:fill="FFFFFF"/>
        </w:rPr>
      </w:pPr>
      <w:ins w:id="92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NewCommand_CanExecute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7B3941" w:rsidRDefault="007B3941" w:rsidP="007B3941">
      <w:pPr>
        <w:pStyle w:val="HTMLPreformatted"/>
        <w:shd w:val="clear" w:color="auto" w:fill="FFFFFF"/>
        <w:rPr>
          <w:ins w:id="9221" w:author="Unknown"/>
          <w:rStyle w:val="HTMLCode"/>
          <w:rFonts w:ascii="Consolas" w:eastAsiaTheme="majorEastAsia" w:hAnsi="Consolas" w:cs="Consolas"/>
          <w:color w:val="000000"/>
          <w:shd w:val="clear" w:color="auto" w:fill="FFFFFF"/>
        </w:rPr>
      </w:pPr>
      <w:ins w:id="92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23" w:author="Unknown"/>
          <w:rStyle w:val="HTMLCode"/>
          <w:rFonts w:ascii="Consolas" w:eastAsiaTheme="majorEastAsia" w:hAnsi="Consolas" w:cs="Consolas"/>
          <w:color w:val="000000"/>
          <w:shd w:val="clear" w:color="auto" w:fill="FFFFFF"/>
        </w:rPr>
      </w:pPr>
      <w:ins w:id="92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7B3941" w:rsidRDefault="007B3941" w:rsidP="007B3941">
      <w:pPr>
        <w:pStyle w:val="HTMLPreformatted"/>
        <w:shd w:val="clear" w:color="auto" w:fill="FFFFFF"/>
        <w:rPr>
          <w:ins w:id="9225" w:author="Unknown"/>
          <w:rStyle w:val="HTMLCode"/>
          <w:rFonts w:ascii="Consolas" w:eastAsiaTheme="majorEastAsia" w:hAnsi="Consolas" w:cs="Consolas"/>
          <w:color w:val="000000"/>
          <w:shd w:val="clear" w:color="auto" w:fill="FFFFFF"/>
        </w:rPr>
      </w:pPr>
      <w:ins w:id="92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27" w:author="Unknown"/>
          <w:rStyle w:val="HTMLCode"/>
          <w:rFonts w:ascii="Consolas" w:eastAsiaTheme="majorEastAsia" w:hAnsi="Consolas" w:cs="Consolas"/>
          <w:color w:val="000000"/>
          <w:shd w:val="clear" w:color="auto" w:fill="FFFFFF"/>
        </w:rPr>
      </w:pPr>
    </w:p>
    <w:p w:rsidR="007B3941" w:rsidRDefault="007B3941" w:rsidP="007B3941">
      <w:pPr>
        <w:pStyle w:val="HTMLPreformatted"/>
        <w:shd w:val="clear" w:color="auto" w:fill="FFFFFF"/>
        <w:rPr>
          <w:ins w:id="9228" w:author="Unknown"/>
          <w:rStyle w:val="HTMLCode"/>
          <w:rFonts w:ascii="Consolas" w:eastAsiaTheme="majorEastAsia" w:hAnsi="Consolas" w:cs="Consolas"/>
          <w:color w:val="000000"/>
          <w:shd w:val="clear" w:color="auto" w:fill="FFFFFF"/>
        </w:rPr>
      </w:pPr>
      <w:ins w:id="92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NewCommand_Executed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ExecutedRoutedEventArgs e</w:t>
        </w:r>
        <w:r>
          <w:rPr>
            <w:rStyle w:val="hljs-function"/>
            <w:rFonts w:ascii="Consolas" w:hAnsi="Consolas" w:cs="Consolas"/>
            <w:color w:val="000000"/>
            <w:shd w:val="clear" w:color="auto" w:fill="FFFFFF"/>
          </w:rPr>
          <w:t>)</w:t>
        </w:r>
      </w:ins>
    </w:p>
    <w:p w:rsidR="007B3941" w:rsidRDefault="007B3941" w:rsidP="007B3941">
      <w:pPr>
        <w:pStyle w:val="HTMLPreformatted"/>
        <w:shd w:val="clear" w:color="auto" w:fill="FFFFFF"/>
        <w:rPr>
          <w:ins w:id="9230" w:author="Unknown"/>
          <w:rStyle w:val="HTMLCode"/>
          <w:rFonts w:ascii="Consolas" w:eastAsiaTheme="majorEastAsia" w:hAnsi="Consolas" w:cs="Consolas"/>
          <w:color w:val="000000"/>
          <w:shd w:val="clear" w:color="auto" w:fill="FFFFFF"/>
        </w:rPr>
      </w:pPr>
      <w:ins w:id="92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32" w:author="Unknown"/>
          <w:rStyle w:val="HTMLCode"/>
          <w:rFonts w:ascii="Consolas" w:eastAsiaTheme="majorEastAsia" w:hAnsi="Consolas" w:cs="Consolas"/>
          <w:color w:val="000000"/>
          <w:shd w:val="clear" w:color="auto" w:fill="FFFFFF"/>
        </w:rPr>
      </w:pPr>
      <w:ins w:id="92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txtEditor.Text = </w:t>
        </w:r>
        <w:r>
          <w:rPr>
            <w:rStyle w:val="hljs-string"/>
            <w:rFonts w:ascii="Consolas" w:hAnsi="Consolas" w:cs="Consolas"/>
            <w:color w:val="A31515"/>
            <w:shd w:val="clear" w:color="auto" w:fill="FFFFFF"/>
          </w:rPr>
          <w:t>""</w:t>
        </w:r>
        <w:r>
          <w:rPr>
            <w:rStyle w:val="HTMLCode"/>
            <w:rFonts w:ascii="Consolas" w:eastAsiaTheme="majorEastAsia" w:hAnsi="Consolas" w:cs="Consolas"/>
            <w:color w:val="000000"/>
            <w:shd w:val="clear" w:color="auto" w:fill="FFFFFF"/>
          </w:rPr>
          <w:t>;</w:t>
        </w:r>
      </w:ins>
    </w:p>
    <w:p w:rsidR="007B3941" w:rsidRDefault="007B3941" w:rsidP="007B3941">
      <w:pPr>
        <w:pStyle w:val="HTMLPreformatted"/>
        <w:shd w:val="clear" w:color="auto" w:fill="FFFFFF"/>
        <w:rPr>
          <w:ins w:id="9234" w:author="Unknown"/>
          <w:rStyle w:val="HTMLCode"/>
          <w:rFonts w:ascii="Consolas" w:eastAsiaTheme="majorEastAsia" w:hAnsi="Consolas" w:cs="Consolas"/>
          <w:color w:val="000000"/>
          <w:shd w:val="clear" w:color="auto" w:fill="FFFFFF"/>
        </w:rPr>
      </w:pPr>
      <w:ins w:id="92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36" w:author="Unknown"/>
          <w:rStyle w:val="HTMLCode"/>
          <w:rFonts w:ascii="Consolas" w:eastAsiaTheme="majorEastAsia" w:hAnsi="Consolas" w:cs="Consolas"/>
          <w:color w:val="000000"/>
          <w:shd w:val="clear" w:color="auto" w:fill="FFFFFF"/>
        </w:rPr>
      </w:pPr>
      <w:ins w:id="9237" w:author="Unknown">
        <w:r>
          <w:rPr>
            <w:rStyle w:val="HTMLCode"/>
            <w:rFonts w:ascii="Consolas" w:eastAsiaTheme="majorEastAsia" w:hAnsi="Consolas" w:cs="Consolas"/>
            <w:color w:val="000000"/>
            <w:shd w:val="clear" w:color="auto" w:fill="FFFFFF"/>
          </w:rPr>
          <w:tab/>
          <w:t>}</w:t>
        </w:r>
      </w:ins>
    </w:p>
    <w:p w:rsidR="007B3941" w:rsidRDefault="007B3941" w:rsidP="007B3941">
      <w:pPr>
        <w:pStyle w:val="HTMLPreformatted"/>
        <w:shd w:val="clear" w:color="auto" w:fill="FFFFFF"/>
        <w:rPr>
          <w:ins w:id="9238" w:author="Unknown"/>
          <w:rFonts w:ascii="Consolas" w:hAnsi="Consolas" w:cs="Consolas"/>
          <w:color w:val="212529"/>
          <w:sz w:val="16"/>
          <w:szCs w:val="16"/>
        </w:rPr>
      </w:pPr>
      <w:ins w:id="9239" w:author="Unknown">
        <w:r>
          <w:rPr>
            <w:rStyle w:val="HTMLCode"/>
            <w:rFonts w:ascii="Consolas" w:eastAsiaTheme="majorEastAsia" w:hAnsi="Consolas" w:cs="Consolas"/>
            <w:color w:val="000000"/>
            <w:shd w:val="clear" w:color="auto" w:fill="FFFFFF"/>
          </w:rPr>
          <w:t>}</w:t>
        </w:r>
      </w:ins>
    </w:p>
    <w:p w:rsidR="007B3941" w:rsidRDefault="007B3941" w:rsidP="007B3941">
      <w:pPr>
        <w:rPr>
          <w:ins w:id="9240" w:author="Unknown"/>
          <w:rFonts w:ascii="Times New Roman" w:hAnsi="Times New Roman" w:cs="Times New Roman"/>
          <w:sz w:val="24"/>
          <w:szCs w:val="24"/>
        </w:rPr>
      </w:pPr>
      <w:r>
        <w:rPr>
          <w:noProof/>
        </w:rPr>
        <w:drawing>
          <wp:inline distT="0" distB="0" distL="0" distR="0">
            <wp:extent cx="2860040" cy="1901825"/>
            <wp:effectExtent l="19050" t="0" r="0" b="0"/>
            <wp:docPr id="110" name="aelm876" descr="https://www.wpf-tutorial.com/Images/ArticleImages/1/chapters/common-interface-controls/menu_with_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76" descr="https://www.wpf-tutorial.com/Images/ArticleImages/1/chapters/common-interface-controls/menu_with_commands.png"/>
                    <pic:cNvPicPr>
                      <a:picLocks noChangeAspect="1" noChangeArrowheads="1"/>
                    </pic:cNvPicPr>
                  </pic:nvPicPr>
                  <pic:blipFill>
                    <a:blip r:embed="rId242"/>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7B3941" w:rsidRDefault="007B3941" w:rsidP="007B3941">
      <w:pPr>
        <w:pStyle w:val="NormalWeb"/>
        <w:shd w:val="clear" w:color="auto" w:fill="FFFFFF"/>
        <w:spacing w:before="288" w:beforeAutospacing="0" w:after="288" w:afterAutospacing="0"/>
        <w:rPr>
          <w:ins w:id="9241" w:author="Unknown"/>
          <w:rFonts w:ascii="Segoe UI" w:hAnsi="Segoe UI" w:cs="Segoe UI"/>
          <w:color w:val="212529"/>
          <w:sz w:val="18"/>
          <w:szCs w:val="18"/>
        </w:rPr>
      </w:pPr>
      <w:ins w:id="9242" w:author="Unknown">
        <w:r>
          <w:rPr>
            <w:rFonts w:ascii="Segoe UI" w:hAnsi="Segoe UI" w:cs="Segoe UI"/>
            <w:color w:val="212529"/>
            <w:sz w:val="18"/>
            <w:szCs w:val="18"/>
          </w:rPr>
          <w:t>It might not be completely obvious, but by using commands, we just got a whole bunch of things for free: Keyboard shortcuts, text and </w:t>
        </w:r>
        <w:r>
          <w:rPr>
            <w:rStyle w:val="Strong"/>
            <w:rFonts w:ascii="Segoe UI" w:hAnsi="Segoe UI" w:cs="Segoe UI"/>
            <w:color w:val="212529"/>
            <w:sz w:val="18"/>
            <w:szCs w:val="18"/>
          </w:rPr>
          <w:t>InputGestureText</w:t>
        </w:r>
        <w:r>
          <w:rPr>
            <w:rFonts w:ascii="Segoe UI" w:hAnsi="Segoe UI" w:cs="Segoe UI"/>
            <w:color w:val="212529"/>
            <w:sz w:val="18"/>
            <w:szCs w:val="18"/>
          </w:rPr>
          <w:t xml:space="preserve"> on the items and WPF automatically enables/disables the items depending on </w:t>
        </w:r>
        <w:r>
          <w:rPr>
            <w:rFonts w:ascii="Segoe UI" w:hAnsi="Segoe UI" w:cs="Segoe UI"/>
            <w:color w:val="212529"/>
            <w:sz w:val="18"/>
            <w:szCs w:val="18"/>
          </w:rPr>
          <w:lastRenderedPageBreak/>
          <w:t>the active control and its state. In this case, Cut and Copy are disabled because no text is selected, but Paste is enabled, because my clipboard is not empty!</w:t>
        </w:r>
      </w:ins>
    </w:p>
    <w:p w:rsidR="007B3941" w:rsidRDefault="007B3941" w:rsidP="007B3941">
      <w:pPr>
        <w:pStyle w:val="NormalWeb"/>
        <w:shd w:val="clear" w:color="auto" w:fill="FFFFFF"/>
        <w:spacing w:before="288" w:beforeAutospacing="0" w:after="288" w:afterAutospacing="0"/>
        <w:rPr>
          <w:ins w:id="9243" w:author="Unknown"/>
          <w:rFonts w:ascii="Segoe UI" w:hAnsi="Segoe UI" w:cs="Segoe UI"/>
          <w:color w:val="212529"/>
          <w:sz w:val="18"/>
          <w:szCs w:val="18"/>
        </w:rPr>
      </w:pPr>
      <w:ins w:id="9244" w:author="Unknown">
        <w:r>
          <w:rPr>
            <w:rFonts w:ascii="Segoe UI" w:hAnsi="Segoe UI" w:cs="Segoe UI"/>
            <w:color w:val="212529"/>
            <w:sz w:val="18"/>
            <w:szCs w:val="18"/>
          </w:rPr>
          <w:t>And because WPF knows how to handle certain commands in combination with certain controls, in this case the Cut/Copy/Paste commands in combination with a text input control, we don't even have to handle their Execute events - they work right out of the box! We do have to handle it for the</w:t>
        </w:r>
        <w:r>
          <w:rPr>
            <w:rStyle w:val="Strong"/>
            <w:rFonts w:ascii="Segoe UI" w:hAnsi="Segoe UI" w:cs="Segoe UI"/>
            <w:color w:val="212529"/>
            <w:sz w:val="18"/>
            <w:szCs w:val="18"/>
          </w:rPr>
          <w:t>New</w:t>
        </w:r>
        <w:r>
          <w:rPr>
            <w:rFonts w:ascii="Segoe UI" w:hAnsi="Segoe UI" w:cs="Segoe UI"/>
            <w:color w:val="212529"/>
            <w:sz w:val="18"/>
            <w:szCs w:val="18"/>
          </w:rPr>
          <w:t> command though, since WPF has no way of guessing what we want it to do when the user activates it. This is done with the </w:t>
        </w:r>
        <w:r>
          <w:rPr>
            <w:rStyle w:val="Strong"/>
            <w:rFonts w:ascii="Segoe UI" w:hAnsi="Segoe UI" w:cs="Segoe UI"/>
            <w:color w:val="212529"/>
            <w:sz w:val="18"/>
            <w:szCs w:val="18"/>
          </w:rPr>
          <w:t>CommandBindings</w:t>
        </w:r>
        <w:r>
          <w:rPr>
            <w:rFonts w:ascii="Segoe UI" w:hAnsi="Segoe UI" w:cs="Segoe UI"/>
            <w:color w:val="212529"/>
            <w:sz w:val="18"/>
            <w:szCs w:val="18"/>
          </w:rPr>
          <w:t> of the Window, all explained in detail in the chapter on commands.</w:t>
        </w:r>
      </w:ins>
    </w:p>
    <w:p w:rsidR="00DB6CDA" w:rsidRDefault="00DB6CDA" w:rsidP="00DB6CDA">
      <w:pPr>
        <w:shd w:val="clear" w:color="auto" w:fill="FFFFFF"/>
        <w:rPr>
          <w:rFonts w:ascii="Segoe UI" w:hAnsi="Segoe UI" w:cs="Segoe UI"/>
          <w:b/>
          <w:bCs/>
          <w:color w:val="C0C0C0"/>
        </w:rPr>
      </w:pPr>
      <w:r>
        <w:rPr>
          <w:rFonts w:ascii="Segoe UI" w:hAnsi="Segoe UI" w:cs="Segoe UI"/>
          <w:b/>
          <w:bCs/>
          <w:color w:val="C0C0C0"/>
        </w:rPr>
        <w:t>Common interface controls:</w:t>
      </w:r>
    </w:p>
    <w:p w:rsidR="00DB6CDA" w:rsidRDefault="00DB6CDA" w:rsidP="00DB6CDA">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WPF ContextMenu</w:t>
      </w:r>
    </w:p>
    <w:p w:rsidR="00DB6CDA" w:rsidRDefault="00DB6CDA" w:rsidP="00DB6CD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 context menu, often referred to as a popup or pop-up menu, is a menu which is shown upon certain user actions, usually a right-click with the mouse on a specific control or window. Contextual menus are often used to offer functionality that's relevant within a single control.</w:t>
      </w:r>
    </w:p>
    <w:p w:rsidR="00DB6CDA" w:rsidRDefault="00DB6CDA" w:rsidP="00DB6CDA">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WPF comes with a ContextMenu control and because it's almost always tied to a specific control, that's also usually how you add it to the interface. This is done through the ContextProperty, which all controls exposes (it comes from the FrameworkElement which most WPF controls inherits from). Consider the next example to see how it's done:</w:t>
      </w:r>
    </w:p>
    <w:p w:rsidR="00DB6CDA" w:rsidRDefault="003C5A45" w:rsidP="00DB6CDA">
      <w:pPr>
        <w:shd w:val="clear" w:color="auto" w:fill="FFFFFF"/>
        <w:jc w:val="right"/>
        <w:rPr>
          <w:ins w:id="9245" w:author="Unknown"/>
          <w:rFonts w:ascii="Segoe UI" w:hAnsi="Segoe UI" w:cs="Segoe UI"/>
          <w:color w:val="212529"/>
          <w:sz w:val="18"/>
          <w:szCs w:val="18"/>
        </w:rPr>
      </w:pPr>
      <w:ins w:id="9246" w:author="Unknown">
        <w:r>
          <w:rPr>
            <w:rFonts w:ascii="Segoe UI" w:hAnsi="Segoe UI" w:cs="Segoe UI"/>
            <w:color w:val="212529"/>
            <w:sz w:val="18"/>
            <w:szCs w:val="18"/>
          </w:rPr>
          <w:fldChar w:fldCharType="begin"/>
        </w:r>
        <w:r w:rsidR="00DB6CD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B6CD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B6CDA" w:rsidRDefault="00DB6CDA" w:rsidP="00DB6CDA">
      <w:pPr>
        <w:pStyle w:val="HTMLPreformatted"/>
        <w:shd w:val="clear" w:color="auto" w:fill="FFFFFF"/>
        <w:rPr>
          <w:ins w:id="9247" w:author="Unknown"/>
          <w:rStyle w:val="hljs-tag"/>
          <w:rFonts w:ascii="Consolas" w:hAnsi="Consolas" w:cs="Consolas"/>
          <w:shd w:val="clear" w:color="auto" w:fill="FFFFFF"/>
        </w:rPr>
      </w:pPr>
      <w:ins w:id="924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"WpfTutorialSamples.Common_interface_controls.ContextMenuSample"</w:t>
        </w:r>
      </w:ins>
    </w:p>
    <w:p w:rsidR="00DB6CDA" w:rsidRDefault="00DB6CDA" w:rsidP="00DB6CDA">
      <w:pPr>
        <w:pStyle w:val="HTMLPreformatted"/>
        <w:shd w:val="clear" w:color="auto" w:fill="FFFFFF"/>
        <w:rPr>
          <w:ins w:id="9249" w:author="Unknown"/>
          <w:rStyle w:val="hljs-tag"/>
          <w:rFonts w:ascii="Consolas" w:hAnsi="Consolas" w:cs="Consolas"/>
          <w:shd w:val="clear" w:color="auto" w:fill="FFFFFF"/>
        </w:rPr>
      </w:pPr>
      <w:ins w:id="925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DB6CDA" w:rsidRDefault="00DB6CDA" w:rsidP="00DB6CDA">
      <w:pPr>
        <w:pStyle w:val="HTMLPreformatted"/>
        <w:shd w:val="clear" w:color="auto" w:fill="FFFFFF"/>
        <w:rPr>
          <w:ins w:id="9251" w:author="Unknown"/>
          <w:rStyle w:val="hljs-tag"/>
          <w:rFonts w:ascii="Consolas" w:hAnsi="Consolas" w:cs="Consolas"/>
          <w:shd w:val="clear" w:color="auto" w:fill="FFFFFF"/>
        </w:rPr>
      </w:pPr>
      <w:ins w:id="925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DB6CDA" w:rsidRDefault="00DB6CDA" w:rsidP="00DB6CDA">
      <w:pPr>
        <w:pStyle w:val="HTMLPreformatted"/>
        <w:shd w:val="clear" w:color="auto" w:fill="FFFFFF"/>
        <w:rPr>
          <w:ins w:id="9253" w:author="Unknown"/>
          <w:rStyle w:val="HTMLCode"/>
          <w:rFonts w:ascii="Consolas" w:eastAsiaTheme="majorEastAsia" w:hAnsi="Consolas" w:cs="Consolas"/>
          <w:color w:val="000000"/>
          <w:shd w:val="clear" w:color="auto" w:fill="FFFFFF"/>
        </w:rPr>
      </w:pPr>
      <w:ins w:id="925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"ContextMenuSample"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55" w:author="Unknown"/>
          <w:rStyle w:val="HTMLCode"/>
          <w:rFonts w:ascii="Consolas" w:eastAsiaTheme="majorEastAsia" w:hAnsi="Consolas" w:cs="Consolas"/>
          <w:color w:val="000000"/>
          <w:shd w:val="clear" w:color="auto" w:fill="FFFFFF"/>
        </w:rPr>
      </w:pPr>
      <w:ins w:id="925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57" w:author="Unknown"/>
          <w:rStyle w:val="HTMLCode"/>
          <w:rFonts w:ascii="Consolas" w:eastAsiaTheme="majorEastAsia" w:hAnsi="Consolas" w:cs="Consolas"/>
          <w:color w:val="000000"/>
          <w:shd w:val="clear" w:color="auto" w:fill="FFFFFF"/>
        </w:rPr>
      </w:pPr>
      <w:ins w:id="925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"Right-click 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59" w:author="Unknown"/>
          <w:rStyle w:val="HTMLCode"/>
          <w:rFonts w:ascii="Consolas" w:eastAsiaTheme="majorEastAsia" w:hAnsi="Consolas" w:cs="Consolas"/>
          <w:color w:val="000000"/>
          <w:shd w:val="clear" w:color="auto" w:fill="FFFFFF"/>
        </w:rPr>
      </w:pPr>
      <w:ins w:id="926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61" w:author="Unknown"/>
          <w:rStyle w:val="HTMLCode"/>
          <w:rFonts w:ascii="Consolas" w:eastAsiaTheme="majorEastAsia" w:hAnsi="Consolas" w:cs="Consolas"/>
          <w:color w:val="000000"/>
          <w:shd w:val="clear" w:color="auto" w:fill="FFFFFF"/>
        </w:rPr>
      </w:pPr>
      <w:ins w:id="926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63" w:author="Unknown"/>
          <w:rStyle w:val="HTMLCode"/>
          <w:rFonts w:ascii="Consolas" w:eastAsiaTheme="majorEastAsia" w:hAnsi="Consolas" w:cs="Consolas"/>
          <w:color w:val="000000"/>
          <w:shd w:val="clear" w:color="auto" w:fill="FFFFFF"/>
        </w:rPr>
      </w:pPr>
      <w:ins w:id="92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 item 1"</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265" w:author="Unknown"/>
          <w:rStyle w:val="HTMLCode"/>
          <w:rFonts w:ascii="Consolas" w:eastAsiaTheme="majorEastAsia" w:hAnsi="Consolas" w:cs="Consolas"/>
          <w:color w:val="000000"/>
          <w:shd w:val="clear" w:color="auto" w:fill="FFFFFF"/>
        </w:rPr>
      </w:pPr>
      <w:ins w:id="92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 item 2"</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267" w:author="Unknown"/>
          <w:rStyle w:val="HTMLCode"/>
          <w:rFonts w:ascii="Consolas" w:eastAsiaTheme="majorEastAsia" w:hAnsi="Consolas" w:cs="Consolas"/>
          <w:color w:val="000000"/>
          <w:shd w:val="clear" w:color="auto" w:fill="FFFFFF"/>
        </w:rPr>
      </w:pPr>
      <w:ins w:id="92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269" w:author="Unknown"/>
          <w:rStyle w:val="HTMLCode"/>
          <w:rFonts w:ascii="Consolas" w:eastAsiaTheme="majorEastAsia" w:hAnsi="Consolas" w:cs="Consolas"/>
          <w:color w:val="000000"/>
          <w:shd w:val="clear" w:color="auto" w:fill="FFFFFF"/>
        </w:rPr>
      </w:pPr>
      <w:ins w:id="92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 item 3"</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271" w:author="Unknown"/>
          <w:rStyle w:val="HTMLCode"/>
          <w:rFonts w:ascii="Consolas" w:eastAsiaTheme="majorEastAsia" w:hAnsi="Consolas" w:cs="Consolas"/>
          <w:color w:val="000000"/>
          <w:shd w:val="clear" w:color="auto" w:fill="FFFFFF"/>
        </w:rPr>
      </w:pPr>
      <w:ins w:id="927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73" w:author="Unknown"/>
          <w:rStyle w:val="HTMLCode"/>
          <w:rFonts w:ascii="Consolas" w:eastAsiaTheme="majorEastAsia" w:hAnsi="Consolas" w:cs="Consolas"/>
          <w:color w:val="000000"/>
          <w:shd w:val="clear" w:color="auto" w:fill="FFFFFF"/>
        </w:rPr>
      </w:pPr>
      <w:ins w:id="92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75" w:author="Unknown"/>
          <w:rStyle w:val="HTMLCode"/>
          <w:rFonts w:ascii="Consolas" w:eastAsiaTheme="majorEastAsia" w:hAnsi="Consolas" w:cs="Consolas"/>
          <w:color w:val="000000"/>
          <w:shd w:val="clear" w:color="auto" w:fill="FFFFFF"/>
        </w:rPr>
      </w:pPr>
      <w:ins w:id="92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77" w:author="Unknown"/>
          <w:rStyle w:val="HTMLCode"/>
          <w:rFonts w:ascii="Consolas" w:eastAsiaTheme="majorEastAsia" w:hAnsi="Consolas" w:cs="Consolas"/>
          <w:color w:val="000000"/>
          <w:shd w:val="clear" w:color="auto" w:fill="FFFFFF"/>
        </w:rPr>
      </w:pPr>
      <w:ins w:id="92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79" w:author="Unknown"/>
          <w:rFonts w:ascii="Consolas" w:hAnsi="Consolas" w:cs="Consolas"/>
          <w:color w:val="212529"/>
          <w:sz w:val="16"/>
          <w:szCs w:val="16"/>
        </w:rPr>
      </w:pPr>
      <w:ins w:id="928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DB6CDA" w:rsidRDefault="00DB6CDA" w:rsidP="00DB6CDA">
      <w:pPr>
        <w:rPr>
          <w:ins w:id="9281" w:author="Unknown"/>
          <w:rFonts w:ascii="Times New Roman" w:hAnsi="Times New Roman" w:cs="Times New Roman"/>
          <w:sz w:val="24"/>
          <w:szCs w:val="24"/>
        </w:rPr>
      </w:pPr>
      <w:r>
        <w:rPr>
          <w:noProof/>
        </w:rPr>
        <w:lastRenderedPageBreak/>
        <w:drawing>
          <wp:inline distT="0" distB="0" distL="0" distR="0">
            <wp:extent cx="2377440" cy="2377440"/>
            <wp:effectExtent l="19050" t="0" r="3810" b="0"/>
            <wp:docPr id="115" name="aelm884" descr="https://www.wpf-tutorial.com/Images/ArticleImages/1/chapters/common-interface-controls/contextmenu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84" descr="https://www.wpf-tutorial.com/Images/ArticleImages/1/chapters/common-interface-controls/contextmenu_simple.png"/>
                    <pic:cNvPicPr>
                      <a:picLocks noChangeAspect="1" noChangeArrowheads="1"/>
                    </pic:cNvPicPr>
                  </pic:nvPicPr>
                  <pic:blipFill>
                    <a:blip r:embed="rId243"/>
                    <a:srcRect/>
                    <a:stretch>
                      <a:fillRect/>
                    </a:stretch>
                  </pic:blipFill>
                  <pic:spPr bwMode="auto">
                    <a:xfrm>
                      <a:off x="0" y="0"/>
                      <a:ext cx="2377440" cy="2377440"/>
                    </a:xfrm>
                    <a:prstGeom prst="rect">
                      <a:avLst/>
                    </a:prstGeom>
                    <a:noFill/>
                    <a:ln w="9525">
                      <a:noFill/>
                      <a:miter lim="800000"/>
                      <a:headEnd/>
                      <a:tailEnd/>
                    </a:ln>
                  </pic:spPr>
                </pic:pic>
              </a:graphicData>
            </a:graphic>
          </wp:inline>
        </w:drawing>
      </w:r>
    </w:p>
    <w:p w:rsidR="00DB6CDA" w:rsidRDefault="00DB6CDA" w:rsidP="00DB6CDA">
      <w:pPr>
        <w:pStyle w:val="NormalWeb"/>
        <w:shd w:val="clear" w:color="auto" w:fill="FFFFFF"/>
        <w:spacing w:before="288" w:beforeAutospacing="0" w:after="288" w:afterAutospacing="0"/>
        <w:rPr>
          <w:ins w:id="9282" w:author="Unknown"/>
          <w:rFonts w:ascii="Segoe UI" w:hAnsi="Segoe UI" w:cs="Segoe UI"/>
          <w:color w:val="212529"/>
          <w:sz w:val="18"/>
          <w:szCs w:val="18"/>
        </w:rPr>
      </w:pPr>
      <w:ins w:id="9283" w:author="Unknown">
        <w:r>
          <w:rPr>
            <w:rFonts w:ascii="Segoe UI" w:hAnsi="Segoe UI" w:cs="Segoe UI"/>
            <w:color w:val="212529"/>
            <w:sz w:val="18"/>
            <w:szCs w:val="18"/>
          </w:rPr>
          <w:t>If you've already read the chapter on the regular menu, you will soon realize that the ContextMenu works exactly the same way, and no wonder, since they both inherit the MenuBase class. Just like we saw in the examples on using the regular Menu, you can of course add Click events to these items to handle when the user clicks on them, but a more WPF-suitable way is to use Commands.</w:t>
        </w:r>
      </w:ins>
    </w:p>
    <w:p w:rsidR="00DB6CDA" w:rsidRDefault="00DB6CDA" w:rsidP="00DB6CDA">
      <w:pPr>
        <w:pStyle w:val="Heading2"/>
        <w:shd w:val="clear" w:color="auto" w:fill="FFFFFF"/>
        <w:spacing w:before="0"/>
        <w:rPr>
          <w:ins w:id="9284" w:author="Unknown"/>
          <w:rFonts w:ascii="Segoe UI" w:hAnsi="Segoe UI" w:cs="Segoe UI"/>
          <w:b w:val="0"/>
          <w:bCs w:val="0"/>
          <w:color w:val="33393E"/>
          <w:sz w:val="36"/>
          <w:szCs w:val="36"/>
        </w:rPr>
      </w:pPr>
      <w:ins w:id="9285" w:author="Unknown">
        <w:r>
          <w:rPr>
            <w:rFonts w:ascii="Segoe UI" w:hAnsi="Segoe UI" w:cs="Segoe UI"/>
            <w:b w:val="0"/>
            <w:bCs w:val="0"/>
            <w:color w:val="33393E"/>
          </w:rPr>
          <w:t>ContextMenu with Commands and icons</w:t>
        </w:r>
      </w:ins>
    </w:p>
    <w:p w:rsidR="00DB6CDA" w:rsidRDefault="00DB6CDA" w:rsidP="00DB6CDA">
      <w:pPr>
        <w:pStyle w:val="NormalWeb"/>
        <w:shd w:val="clear" w:color="auto" w:fill="FFFFFF"/>
        <w:spacing w:before="288" w:beforeAutospacing="0" w:after="288" w:afterAutospacing="0"/>
        <w:rPr>
          <w:ins w:id="9286" w:author="Unknown"/>
          <w:rFonts w:ascii="Segoe UI" w:hAnsi="Segoe UI" w:cs="Segoe UI"/>
          <w:color w:val="212529"/>
          <w:sz w:val="18"/>
          <w:szCs w:val="18"/>
        </w:rPr>
      </w:pPr>
      <w:ins w:id="9287" w:author="Unknown">
        <w:r>
          <w:rPr>
            <w:rFonts w:ascii="Segoe UI" w:hAnsi="Segoe UI" w:cs="Segoe UI"/>
            <w:color w:val="212529"/>
            <w:sz w:val="18"/>
            <w:szCs w:val="18"/>
          </w:rPr>
          <w:t>In this next example, I'm going to show you two key concepts when using the ContextMenu: The usage of WPF Commands, which will provide us with lots of functionality including a Click event handler, a text and a shortcut text, simply by assigning something to the Command property. I will also show you to use icons on your ContextMenu items. Have a look:</w:t>
        </w:r>
      </w:ins>
    </w:p>
    <w:p w:rsidR="00DB6CDA" w:rsidRDefault="003C5A45" w:rsidP="00DB6CDA">
      <w:pPr>
        <w:shd w:val="clear" w:color="auto" w:fill="FFFFFF"/>
        <w:jc w:val="right"/>
        <w:rPr>
          <w:ins w:id="9288" w:author="Unknown"/>
          <w:rFonts w:ascii="Segoe UI" w:hAnsi="Segoe UI" w:cs="Segoe UI"/>
          <w:color w:val="212529"/>
          <w:sz w:val="18"/>
          <w:szCs w:val="18"/>
        </w:rPr>
      </w:pPr>
      <w:ins w:id="9289" w:author="Unknown">
        <w:r>
          <w:rPr>
            <w:rFonts w:ascii="Segoe UI" w:hAnsi="Segoe UI" w:cs="Segoe UI"/>
            <w:color w:val="212529"/>
            <w:sz w:val="18"/>
            <w:szCs w:val="18"/>
          </w:rPr>
          <w:fldChar w:fldCharType="begin"/>
        </w:r>
        <w:r w:rsidR="00DB6CD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B6CD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B6CDA" w:rsidRDefault="00DB6CDA" w:rsidP="00DB6CDA">
      <w:pPr>
        <w:pStyle w:val="HTMLPreformatted"/>
        <w:shd w:val="clear" w:color="auto" w:fill="FFFFFF"/>
        <w:rPr>
          <w:ins w:id="9290" w:author="Unknown"/>
          <w:rStyle w:val="hljs-tag"/>
          <w:rFonts w:ascii="Consolas" w:hAnsi="Consolas" w:cs="Consolas"/>
          <w:shd w:val="clear" w:color="auto" w:fill="FFFFFF"/>
        </w:rPr>
      </w:pPr>
      <w:ins w:id="9291"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"WpfTutorialSamples.Common_interface_controls.ContextMenuWithCommandsSample"</w:t>
        </w:r>
      </w:ins>
    </w:p>
    <w:p w:rsidR="00DB6CDA" w:rsidRDefault="00DB6CDA" w:rsidP="00DB6CDA">
      <w:pPr>
        <w:pStyle w:val="HTMLPreformatted"/>
        <w:shd w:val="clear" w:color="auto" w:fill="FFFFFF"/>
        <w:rPr>
          <w:ins w:id="9292" w:author="Unknown"/>
          <w:rStyle w:val="hljs-tag"/>
          <w:rFonts w:ascii="Consolas" w:hAnsi="Consolas" w:cs="Consolas"/>
          <w:shd w:val="clear" w:color="auto" w:fill="FFFFFF"/>
        </w:rPr>
      </w:pPr>
      <w:ins w:id="929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DB6CDA" w:rsidRDefault="00DB6CDA" w:rsidP="00DB6CDA">
      <w:pPr>
        <w:pStyle w:val="HTMLPreformatted"/>
        <w:shd w:val="clear" w:color="auto" w:fill="FFFFFF"/>
        <w:rPr>
          <w:ins w:id="9294" w:author="Unknown"/>
          <w:rStyle w:val="hljs-tag"/>
          <w:rFonts w:ascii="Consolas" w:hAnsi="Consolas" w:cs="Consolas"/>
          <w:shd w:val="clear" w:color="auto" w:fill="FFFFFF"/>
        </w:rPr>
      </w:pPr>
      <w:ins w:id="929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DB6CDA" w:rsidRDefault="00DB6CDA" w:rsidP="00DB6CDA">
      <w:pPr>
        <w:pStyle w:val="HTMLPreformatted"/>
        <w:shd w:val="clear" w:color="auto" w:fill="FFFFFF"/>
        <w:rPr>
          <w:ins w:id="9296" w:author="Unknown"/>
          <w:rStyle w:val="HTMLCode"/>
          <w:rFonts w:ascii="Consolas" w:eastAsiaTheme="majorEastAsia" w:hAnsi="Consolas" w:cs="Consolas"/>
          <w:color w:val="000000"/>
          <w:shd w:val="clear" w:color="auto" w:fill="FFFFFF"/>
        </w:rPr>
      </w:pPr>
      <w:ins w:id="929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"ContextMenuWithCommandsSample"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298" w:author="Unknown"/>
          <w:rStyle w:val="HTMLCode"/>
          <w:rFonts w:ascii="Consolas" w:eastAsiaTheme="majorEastAsia" w:hAnsi="Consolas" w:cs="Consolas"/>
          <w:color w:val="000000"/>
          <w:shd w:val="clear" w:color="auto" w:fill="FFFFFF"/>
        </w:rPr>
      </w:pPr>
      <w:ins w:id="929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00" w:author="Unknown"/>
          <w:rStyle w:val="HTMLCode"/>
          <w:rFonts w:ascii="Consolas" w:eastAsiaTheme="majorEastAsia" w:hAnsi="Consolas" w:cs="Consolas"/>
          <w:color w:val="000000"/>
          <w:shd w:val="clear" w:color="auto" w:fill="FFFFFF"/>
        </w:rPr>
      </w:pPr>
      <w:ins w:id="930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"Right-click here for context 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02" w:author="Unknown"/>
          <w:rStyle w:val="HTMLCode"/>
          <w:rFonts w:ascii="Consolas" w:eastAsiaTheme="majorEastAsia" w:hAnsi="Consolas" w:cs="Consolas"/>
          <w:color w:val="000000"/>
          <w:shd w:val="clear" w:color="auto" w:fill="FFFFFF"/>
        </w:rPr>
      </w:pPr>
      <w:ins w:id="930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04" w:author="Unknown"/>
          <w:rStyle w:val="HTMLCode"/>
          <w:rFonts w:ascii="Consolas" w:eastAsiaTheme="majorEastAsia" w:hAnsi="Consolas" w:cs="Consolas"/>
          <w:color w:val="000000"/>
          <w:shd w:val="clear" w:color="auto" w:fill="FFFFFF"/>
        </w:rPr>
      </w:pPr>
      <w:ins w:id="930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06" w:author="Unknown"/>
          <w:rStyle w:val="HTMLCode"/>
          <w:rFonts w:ascii="Consolas" w:eastAsiaTheme="majorEastAsia" w:hAnsi="Consolas" w:cs="Consolas"/>
          <w:color w:val="000000"/>
          <w:shd w:val="clear" w:color="auto" w:fill="FFFFFF"/>
        </w:rPr>
      </w:pPr>
      <w:ins w:id="930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08" w:author="Unknown"/>
          <w:rStyle w:val="HTMLCode"/>
          <w:rFonts w:ascii="Consolas" w:eastAsiaTheme="majorEastAsia" w:hAnsi="Consolas" w:cs="Consolas"/>
          <w:color w:val="000000"/>
          <w:shd w:val="clear" w:color="auto" w:fill="FFFFFF"/>
        </w:rPr>
      </w:pPr>
      <w:ins w:id="930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10" w:author="Unknown"/>
          <w:rStyle w:val="HTMLCode"/>
          <w:rFonts w:ascii="Consolas" w:eastAsiaTheme="majorEastAsia" w:hAnsi="Consolas" w:cs="Consolas"/>
          <w:color w:val="000000"/>
          <w:shd w:val="clear" w:color="auto" w:fill="FFFFFF"/>
        </w:rPr>
      </w:pPr>
      <w:ins w:id="931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"/WpfTutorialSamples;component/Images/cut.png"</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12" w:author="Unknown"/>
          <w:rStyle w:val="HTMLCode"/>
          <w:rFonts w:ascii="Consolas" w:eastAsiaTheme="majorEastAsia" w:hAnsi="Consolas" w:cs="Consolas"/>
          <w:color w:val="000000"/>
          <w:shd w:val="clear" w:color="auto" w:fill="FFFFFF"/>
        </w:rPr>
      </w:pPr>
      <w:ins w:id="931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14" w:author="Unknown"/>
          <w:rStyle w:val="HTMLCode"/>
          <w:rFonts w:ascii="Consolas" w:eastAsiaTheme="majorEastAsia" w:hAnsi="Consolas" w:cs="Consolas"/>
          <w:color w:val="000000"/>
          <w:shd w:val="clear" w:color="auto" w:fill="FFFFFF"/>
        </w:rPr>
      </w:pPr>
      <w:ins w:id="931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16" w:author="Unknown"/>
          <w:rStyle w:val="HTMLCode"/>
          <w:rFonts w:ascii="Consolas" w:eastAsiaTheme="majorEastAsia" w:hAnsi="Consolas" w:cs="Consolas"/>
          <w:color w:val="000000"/>
          <w:shd w:val="clear" w:color="auto" w:fill="FFFFFF"/>
        </w:rPr>
      </w:pPr>
      <w:ins w:id="931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18" w:author="Unknown"/>
          <w:rStyle w:val="HTMLCode"/>
          <w:rFonts w:ascii="Consolas" w:eastAsiaTheme="majorEastAsia" w:hAnsi="Consolas" w:cs="Consolas"/>
          <w:color w:val="000000"/>
          <w:shd w:val="clear" w:color="auto" w:fill="FFFFFF"/>
        </w:rPr>
      </w:pPr>
      <w:ins w:id="931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20" w:author="Unknown"/>
          <w:rStyle w:val="HTMLCode"/>
          <w:rFonts w:ascii="Consolas" w:eastAsiaTheme="majorEastAsia" w:hAnsi="Consolas" w:cs="Consolas"/>
          <w:color w:val="000000"/>
          <w:shd w:val="clear" w:color="auto" w:fill="FFFFFF"/>
        </w:rPr>
      </w:pPr>
      <w:ins w:id="932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"/WpfTutorialSamples;component/Images/copy.png"</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22" w:author="Unknown"/>
          <w:rStyle w:val="HTMLCode"/>
          <w:rFonts w:ascii="Consolas" w:eastAsiaTheme="majorEastAsia" w:hAnsi="Consolas" w:cs="Consolas"/>
          <w:color w:val="000000"/>
          <w:shd w:val="clear" w:color="auto" w:fill="FFFFFF"/>
        </w:rPr>
      </w:pPr>
      <w:ins w:id="932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24" w:author="Unknown"/>
          <w:rStyle w:val="HTMLCode"/>
          <w:rFonts w:ascii="Consolas" w:eastAsiaTheme="majorEastAsia" w:hAnsi="Consolas" w:cs="Consolas"/>
          <w:color w:val="000000"/>
          <w:shd w:val="clear" w:color="auto" w:fill="FFFFFF"/>
        </w:rPr>
      </w:pPr>
      <w:ins w:id="932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26" w:author="Unknown"/>
          <w:rStyle w:val="HTMLCode"/>
          <w:rFonts w:ascii="Consolas" w:eastAsiaTheme="majorEastAsia" w:hAnsi="Consolas" w:cs="Consolas"/>
          <w:color w:val="000000"/>
          <w:shd w:val="clear" w:color="auto" w:fill="FFFFFF"/>
        </w:rPr>
      </w:pPr>
      <w:ins w:id="932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28" w:author="Unknown"/>
          <w:rStyle w:val="HTMLCode"/>
          <w:rFonts w:ascii="Consolas" w:eastAsiaTheme="majorEastAsia" w:hAnsi="Consolas" w:cs="Consolas"/>
          <w:color w:val="000000"/>
          <w:shd w:val="clear" w:color="auto" w:fill="FFFFFF"/>
        </w:rPr>
      </w:pPr>
      <w:ins w:id="9329"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30" w:author="Unknown"/>
          <w:rStyle w:val="HTMLCode"/>
          <w:rFonts w:ascii="Consolas" w:eastAsiaTheme="majorEastAsia" w:hAnsi="Consolas" w:cs="Consolas"/>
          <w:color w:val="000000"/>
          <w:shd w:val="clear" w:color="auto" w:fill="FFFFFF"/>
        </w:rPr>
      </w:pPr>
      <w:ins w:id="933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"/WpfTutorialSamples;component/Images/paste.png"</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32" w:author="Unknown"/>
          <w:rStyle w:val="HTMLCode"/>
          <w:rFonts w:ascii="Consolas" w:eastAsiaTheme="majorEastAsia" w:hAnsi="Consolas" w:cs="Consolas"/>
          <w:color w:val="000000"/>
          <w:shd w:val="clear" w:color="auto" w:fill="FFFFFF"/>
        </w:rPr>
      </w:pPr>
      <w:ins w:id="933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MenuItem.Icon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34" w:author="Unknown"/>
          <w:rStyle w:val="HTMLCode"/>
          <w:rFonts w:ascii="Consolas" w:eastAsiaTheme="majorEastAsia" w:hAnsi="Consolas" w:cs="Consolas"/>
          <w:color w:val="000000"/>
          <w:shd w:val="clear" w:color="auto" w:fill="FFFFFF"/>
        </w:rPr>
      </w:pPr>
      <w:ins w:id="933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36" w:author="Unknown"/>
          <w:rStyle w:val="HTMLCode"/>
          <w:rFonts w:ascii="Consolas" w:eastAsiaTheme="majorEastAsia" w:hAnsi="Consolas" w:cs="Consolas"/>
          <w:color w:val="000000"/>
          <w:shd w:val="clear" w:color="auto" w:fill="FFFFFF"/>
        </w:rPr>
      </w:pPr>
      <w:ins w:id="933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38" w:author="Unknown"/>
          <w:rStyle w:val="HTMLCode"/>
          <w:rFonts w:ascii="Consolas" w:eastAsiaTheme="majorEastAsia" w:hAnsi="Consolas" w:cs="Consolas"/>
          <w:color w:val="000000"/>
          <w:shd w:val="clear" w:color="auto" w:fill="FFFFFF"/>
        </w:rPr>
      </w:pPr>
      <w:ins w:id="933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40" w:author="Unknown"/>
          <w:rStyle w:val="HTMLCode"/>
          <w:rFonts w:ascii="Consolas" w:eastAsiaTheme="majorEastAsia" w:hAnsi="Consolas" w:cs="Consolas"/>
          <w:color w:val="000000"/>
          <w:shd w:val="clear" w:color="auto" w:fill="FFFFFF"/>
        </w:rPr>
      </w:pPr>
      <w:ins w:id="934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42" w:author="Unknown"/>
          <w:rStyle w:val="HTMLCode"/>
          <w:rFonts w:ascii="Consolas" w:eastAsiaTheme="majorEastAsia" w:hAnsi="Consolas" w:cs="Consolas"/>
          <w:color w:val="000000"/>
          <w:shd w:val="clear" w:color="auto" w:fill="FFFFFF"/>
        </w:rPr>
      </w:pPr>
      <w:ins w:id="934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44" w:author="Unknown"/>
          <w:rFonts w:ascii="Consolas" w:hAnsi="Consolas" w:cs="Consolas"/>
          <w:color w:val="212529"/>
          <w:sz w:val="16"/>
          <w:szCs w:val="16"/>
        </w:rPr>
      </w:pPr>
      <w:ins w:id="934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DB6CDA" w:rsidRDefault="00DB6CDA" w:rsidP="00DB6CDA">
      <w:pPr>
        <w:rPr>
          <w:ins w:id="9346" w:author="Unknown"/>
          <w:rFonts w:ascii="Times New Roman" w:hAnsi="Times New Roman" w:cs="Times New Roman"/>
          <w:sz w:val="24"/>
          <w:szCs w:val="24"/>
        </w:rPr>
      </w:pPr>
      <w:r>
        <w:rPr>
          <w:noProof/>
        </w:rPr>
        <w:drawing>
          <wp:inline distT="0" distB="0" distL="0" distR="0">
            <wp:extent cx="2377440" cy="1901825"/>
            <wp:effectExtent l="19050" t="0" r="3810" b="0"/>
            <wp:docPr id="114" name="aelm889" descr="https://www.wpf-tutorial.com/Images/ArticleImages/1/chapters/common-interface-controls/contextmenu_commands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89" descr="https://www.wpf-tutorial.com/Images/ArticleImages/1/chapters/common-interface-controls/contextmenu_commands_images.png"/>
                    <pic:cNvPicPr>
                      <a:picLocks noChangeAspect="1" noChangeArrowheads="1"/>
                    </pic:cNvPicPr>
                  </pic:nvPicPr>
                  <pic:blipFill>
                    <a:blip r:embed="rId244"/>
                    <a:srcRect/>
                    <a:stretch>
                      <a:fillRect/>
                    </a:stretch>
                  </pic:blipFill>
                  <pic:spPr bwMode="auto">
                    <a:xfrm>
                      <a:off x="0" y="0"/>
                      <a:ext cx="2377440" cy="1901825"/>
                    </a:xfrm>
                    <a:prstGeom prst="rect">
                      <a:avLst/>
                    </a:prstGeom>
                    <a:noFill/>
                    <a:ln w="9525">
                      <a:noFill/>
                      <a:miter lim="800000"/>
                      <a:headEnd/>
                      <a:tailEnd/>
                    </a:ln>
                  </pic:spPr>
                </pic:pic>
              </a:graphicData>
            </a:graphic>
          </wp:inline>
        </w:drawing>
      </w:r>
    </w:p>
    <w:p w:rsidR="00DB6CDA" w:rsidRDefault="00DB6CDA" w:rsidP="00DB6CDA">
      <w:pPr>
        <w:pStyle w:val="NormalWeb"/>
        <w:shd w:val="clear" w:color="auto" w:fill="FFFFFF"/>
        <w:spacing w:before="288" w:beforeAutospacing="0" w:after="288" w:afterAutospacing="0"/>
        <w:rPr>
          <w:ins w:id="9347" w:author="Unknown"/>
          <w:rFonts w:ascii="Segoe UI" w:hAnsi="Segoe UI" w:cs="Segoe UI"/>
          <w:color w:val="212529"/>
          <w:sz w:val="18"/>
          <w:szCs w:val="18"/>
        </w:rPr>
      </w:pPr>
      <w:ins w:id="9348" w:author="Unknown">
        <w:r>
          <w:rPr>
            <w:rFonts w:ascii="Segoe UI" w:hAnsi="Segoe UI" w:cs="Segoe UI"/>
            <w:color w:val="212529"/>
            <w:sz w:val="18"/>
            <w:szCs w:val="18"/>
          </w:rPr>
          <w:t>Try running the example and see for yourself how much functionality we get for free by assigning commands to the items. Also notice how fairly simple it is to use icons on the menu items of the ContextMenu.</w:t>
        </w:r>
      </w:ins>
    </w:p>
    <w:p w:rsidR="00DB6CDA" w:rsidRDefault="00DB6CDA" w:rsidP="00DB6CDA">
      <w:pPr>
        <w:pStyle w:val="Heading2"/>
        <w:shd w:val="clear" w:color="auto" w:fill="FFFFFF"/>
        <w:spacing w:before="0"/>
        <w:rPr>
          <w:ins w:id="9349" w:author="Unknown"/>
          <w:rFonts w:ascii="Segoe UI" w:hAnsi="Segoe UI" w:cs="Segoe UI"/>
          <w:b w:val="0"/>
          <w:bCs w:val="0"/>
          <w:color w:val="33393E"/>
          <w:sz w:val="36"/>
          <w:szCs w:val="36"/>
        </w:rPr>
      </w:pPr>
      <w:ins w:id="9350" w:author="Unknown">
        <w:r>
          <w:rPr>
            <w:rFonts w:ascii="Segoe UI" w:hAnsi="Segoe UI" w:cs="Segoe UI"/>
            <w:b w:val="0"/>
            <w:bCs w:val="0"/>
            <w:color w:val="33393E"/>
          </w:rPr>
          <w:t>Invoke ContextMenu from Code-behind</w:t>
        </w:r>
      </w:ins>
    </w:p>
    <w:p w:rsidR="00DB6CDA" w:rsidRDefault="00DB6CDA" w:rsidP="00DB6CDA">
      <w:pPr>
        <w:pStyle w:val="NormalWeb"/>
        <w:shd w:val="clear" w:color="auto" w:fill="FFFFFF"/>
        <w:spacing w:before="288" w:beforeAutospacing="0" w:after="288" w:afterAutospacing="0"/>
        <w:rPr>
          <w:ins w:id="9351" w:author="Unknown"/>
          <w:rFonts w:ascii="Segoe UI" w:hAnsi="Segoe UI" w:cs="Segoe UI"/>
          <w:color w:val="212529"/>
          <w:sz w:val="18"/>
          <w:szCs w:val="18"/>
        </w:rPr>
      </w:pPr>
      <w:ins w:id="9352" w:author="Unknown">
        <w:r>
          <w:rPr>
            <w:rFonts w:ascii="Segoe UI" w:hAnsi="Segoe UI" w:cs="Segoe UI"/>
            <w:color w:val="212529"/>
            <w:sz w:val="18"/>
            <w:szCs w:val="18"/>
          </w:rPr>
          <w:t>So far, the ContextMenu has been invoked when right-clicking on the control to which it belongs. WPF does this for us automatically, when we assign it to the </w:t>
        </w:r>
        <w:r>
          <w:rPr>
            <w:rStyle w:val="Strong"/>
            <w:rFonts w:ascii="Segoe UI" w:hAnsi="Segoe UI" w:cs="Segoe UI"/>
            <w:color w:val="212529"/>
            <w:sz w:val="18"/>
            <w:szCs w:val="18"/>
          </w:rPr>
          <w:t>ContextMenu</w:t>
        </w:r>
        <w:r>
          <w:rPr>
            <w:rFonts w:ascii="Segoe UI" w:hAnsi="Segoe UI" w:cs="Segoe UI"/>
            <w:color w:val="212529"/>
            <w:sz w:val="18"/>
            <w:szCs w:val="18"/>
          </w:rPr>
          <w:t> property. However, in some situations, you might very well want to invoke it manually from code. This is pretty easy as well, so let's re-use the first example to demonstrate it with:</w:t>
        </w:r>
      </w:ins>
    </w:p>
    <w:p w:rsidR="00DB6CDA" w:rsidRDefault="003C5A45" w:rsidP="00DB6CDA">
      <w:pPr>
        <w:shd w:val="clear" w:color="auto" w:fill="FFFFFF"/>
        <w:jc w:val="right"/>
        <w:rPr>
          <w:ins w:id="9353" w:author="Unknown"/>
          <w:rFonts w:ascii="Segoe UI" w:hAnsi="Segoe UI" w:cs="Segoe UI"/>
          <w:color w:val="212529"/>
          <w:sz w:val="18"/>
          <w:szCs w:val="18"/>
        </w:rPr>
      </w:pPr>
      <w:ins w:id="9354" w:author="Unknown">
        <w:r>
          <w:rPr>
            <w:rFonts w:ascii="Segoe UI" w:hAnsi="Segoe UI" w:cs="Segoe UI"/>
            <w:color w:val="212529"/>
            <w:sz w:val="18"/>
            <w:szCs w:val="18"/>
          </w:rPr>
          <w:fldChar w:fldCharType="begin"/>
        </w:r>
        <w:r w:rsidR="00DB6CD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B6CD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B6CDA" w:rsidRDefault="00DB6CDA" w:rsidP="00DB6CDA">
      <w:pPr>
        <w:pStyle w:val="HTMLPreformatted"/>
        <w:shd w:val="clear" w:color="auto" w:fill="FFFFFF"/>
        <w:rPr>
          <w:ins w:id="9355" w:author="Unknown"/>
          <w:rStyle w:val="hljs-tag"/>
          <w:rFonts w:ascii="Consolas" w:hAnsi="Consolas" w:cs="Consolas"/>
          <w:shd w:val="clear" w:color="auto" w:fill="FFFFFF"/>
        </w:rPr>
      </w:pPr>
      <w:ins w:id="935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"WpfTutorialSamples.Common_interface_controls.ContextMenuManuallyInvokedSample"</w:t>
        </w:r>
      </w:ins>
    </w:p>
    <w:p w:rsidR="00DB6CDA" w:rsidRDefault="00DB6CDA" w:rsidP="00DB6CDA">
      <w:pPr>
        <w:pStyle w:val="HTMLPreformatted"/>
        <w:shd w:val="clear" w:color="auto" w:fill="FFFFFF"/>
        <w:rPr>
          <w:ins w:id="9357" w:author="Unknown"/>
          <w:rStyle w:val="hljs-tag"/>
          <w:rFonts w:ascii="Consolas" w:hAnsi="Consolas" w:cs="Consolas"/>
          <w:shd w:val="clear" w:color="auto" w:fill="FFFFFF"/>
        </w:rPr>
      </w:pPr>
      <w:ins w:id="9358"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DB6CDA" w:rsidRDefault="00DB6CDA" w:rsidP="00DB6CDA">
      <w:pPr>
        <w:pStyle w:val="HTMLPreformatted"/>
        <w:shd w:val="clear" w:color="auto" w:fill="FFFFFF"/>
        <w:rPr>
          <w:ins w:id="9359" w:author="Unknown"/>
          <w:rStyle w:val="hljs-tag"/>
          <w:rFonts w:ascii="Consolas" w:hAnsi="Consolas" w:cs="Consolas"/>
          <w:shd w:val="clear" w:color="auto" w:fill="FFFFFF"/>
        </w:rPr>
      </w:pPr>
      <w:ins w:id="936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DB6CDA" w:rsidRDefault="00DB6CDA" w:rsidP="00DB6CDA">
      <w:pPr>
        <w:pStyle w:val="HTMLPreformatted"/>
        <w:shd w:val="clear" w:color="auto" w:fill="FFFFFF"/>
        <w:rPr>
          <w:ins w:id="9361" w:author="Unknown"/>
          <w:rStyle w:val="HTMLCode"/>
          <w:rFonts w:ascii="Consolas" w:eastAsiaTheme="majorEastAsia" w:hAnsi="Consolas" w:cs="Consolas"/>
          <w:color w:val="000000"/>
          <w:shd w:val="clear" w:color="auto" w:fill="FFFFFF"/>
        </w:rPr>
      </w:pPr>
      <w:ins w:id="936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"ContextMenuManuallyInvokedSample"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"250"</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63" w:author="Unknown"/>
          <w:rStyle w:val="HTMLCode"/>
          <w:rFonts w:ascii="Consolas" w:eastAsiaTheme="majorEastAsia" w:hAnsi="Consolas" w:cs="Consolas"/>
          <w:color w:val="000000"/>
          <w:shd w:val="clear" w:color="auto" w:fill="FFFFFF"/>
        </w:rPr>
      </w:pPr>
      <w:ins w:id="93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65" w:author="Unknown"/>
          <w:rStyle w:val="HTMLCode"/>
          <w:rFonts w:ascii="Consolas" w:eastAsiaTheme="majorEastAsia" w:hAnsi="Consolas" w:cs="Consolas"/>
          <w:color w:val="000000"/>
          <w:shd w:val="clear" w:color="auto" w:fill="FFFFFF"/>
        </w:rPr>
      </w:pPr>
      <w:ins w:id="93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ContextMenu</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x:Key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"cmButton"</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67" w:author="Unknown"/>
          <w:rStyle w:val="HTMLCode"/>
          <w:rFonts w:ascii="Consolas" w:eastAsiaTheme="majorEastAsia" w:hAnsi="Consolas" w:cs="Consolas"/>
          <w:color w:val="000000"/>
          <w:shd w:val="clear" w:color="auto" w:fill="FFFFFF"/>
        </w:rPr>
      </w:pPr>
      <w:ins w:id="93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 item 1"</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69" w:author="Unknown"/>
          <w:rStyle w:val="HTMLCode"/>
          <w:rFonts w:ascii="Consolas" w:eastAsiaTheme="majorEastAsia" w:hAnsi="Consolas" w:cs="Consolas"/>
          <w:color w:val="000000"/>
          <w:shd w:val="clear" w:color="auto" w:fill="FFFFFF"/>
        </w:rPr>
      </w:pPr>
      <w:ins w:id="93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 item 2"</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71" w:author="Unknown"/>
          <w:rStyle w:val="HTMLCode"/>
          <w:rFonts w:ascii="Consolas" w:eastAsiaTheme="majorEastAsia" w:hAnsi="Consolas" w:cs="Consolas"/>
          <w:color w:val="000000"/>
          <w:shd w:val="clear" w:color="auto" w:fill="FFFFFF"/>
        </w:rPr>
      </w:pPr>
      <w:ins w:id="937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73" w:author="Unknown"/>
          <w:rStyle w:val="HTMLCode"/>
          <w:rFonts w:ascii="Consolas" w:eastAsiaTheme="majorEastAsia" w:hAnsi="Consolas" w:cs="Consolas"/>
          <w:color w:val="000000"/>
          <w:shd w:val="clear" w:color="auto" w:fill="FFFFFF"/>
        </w:rPr>
      </w:pPr>
      <w:ins w:id="93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MenuItem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Header</w:t>
        </w:r>
        <w:r>
          <w:rPr>
            <w:rStyle w:val="hljs-tag"/>
            <w:rFonts w:ascii="Consolas" w:hAnsi="Consolas" w:cs="Consolas"/>
            <w:shd w:val="clear" w:color="auto" w:fill="FFFFFF"/>
          </w:rPr>
          <w:t>=</w:t>
        </w:r>
        <w:r>
          <w:rPr>
            <w:rStyle w:val="hljs-string"/>
            <w:rFonts w:ascii="Consolas" w:hAnsi="Consolas" w:cs="Consolas"/>
            <w:color w:val="A31515"/>
            <w:shd w:val="clear" w:color="auto" w:fill="FFFFFF"/>
          </w:rPr>
          <w:t>"Menu item 3"</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75" w:author="Unknown"/>
          <w:rStyle w:val="HTMLCode"/>
          <w:rFonts w:ascii="Consolas" w:eastAsiaTheme="majorEastAsia" w:hAnsi="Consolas" w:cs="Consolas"/>
          <w:color w:val="000000"/>
          <w:shd w:val="clear" w:color="auto" w:fill="FFFFFF"/>
        </w:rPr>
      </w:pPr>
      <w:ins w:id="93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ContextMenu</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77" w:author="Unknown"/>
          <w:rStyle w:val="HTMLCode"/>
          <w:rFonts w:ascii="Consolas" w:eastAsiaTheme="majorEastAsia" w:hAnsi="Consolas" w:cs="Consolas"/>
          <w:color w:val="000000"/>
          <w:shd w:val="clear" w:color="auto" w:fill="FFFFFF"/>
        </w:rPr>
      </w:pPr>
      <w:ins w:id="93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Window.Resources</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79" w:author="Unknown"/>
          <w:rStyle w:val="HTMLCode"/>
          <w:rFonts w:ascii="Consolas" w:eastAsiaTheme="majorEastAsia" w:hAnsi="Consolas" w:cs="Consolas"/>
          <w:color w:val="000000"/>
          <w:shd w:val="clear" w:color="auto" w:fill="FFFFFF"/>
        </w:rPr>
      </w:pPr>
      <w:ins w:id="93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81" w:author="Unknown"/>
          <w:rStyle w:val="HTMLCode"/>
          <w:rFonts w:ascii="Consolas" w:eastAsiaTheme="majorEastAsia" w:hAnsi="Consolas" w:cs="Consolas"/>
          <w:color w:val="000000"/>
          <w:shd w:val="clear" w:color="auto" w:fill="FFFFFF"/>
        </w:rPr>
      </w:pPr>
      <w:ins w:id="93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"Click me!"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VerticalAlignment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HorizontalAlignment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"Center"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Click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"Button_Click"</w:t>
        </w:r>
        <w:r>
          <w:rPr>
            <w:rStyle w:val="hljs-tag"/>
            <w:rFonts w:ascii="Consolas" w:hAnsi="Consolas" w:cs="Consolas"/>
            <w:shd w:val="clear" w:color="auto" w:fill="FFFFFF"/>
          </w:rPr>
          <w:t xml:space="preserve"> /&gt;</w:t>
        </w:r>
      </w:ins>
    </w:p>
    <w:p w:rsidR="00DB6CDA" w:rsidRDefault="00DB6CDA" w:rsidP="00DB6CDA">
      <w:pPr>
        <w:pStyle w:val="HTMLPreformatted"/>
        <w:shd w:val="clear" w:color="auto" w:fill="FFFFFF"/>
        <w:rPr>
          <w:ins w:id="9383" w:author="Unknown"/>
          <w:rStyle w:val="HTMLCode"/>
          <w:rFonts w:ascii="Consolas" w:eastAsiaTheme="majorEastAsia" w:hAnsi="Consolas" w:cs="Consolas"/>
          <w:color w:val="000000"/>
          <w:shd w:val="clear" w:color="auto" w:fill="FFFFFF"/>
        </w:rPr>
      </w:pPr>
      <w:ins w:id="9384"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DB6CDA" w:rsidRDefault="00DB6CDA" w:rsidP="00DB6CDA">
      <w:pPr>
        <w:pStyle w:val="HTMLPreformatted"/>
        <w:shd w:val="clear" w:color="auto" w:fill="FFFFFF"/>
        <w:rPr>
          <w:ins w:id="9385" w:author="Unknown"/>
          <w:rFonts w:ascii="Consolas" w:hAnsi="Consolas" w:cs="Consolas"/>
          <w:color w:val="212529"/>
          <w:sz w:val="16"/>
          <w:szCs w:val="16"/>
        </w:rPr>
      </w:pPr>
      <w:ins w:id="938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DB6CDA" w:rsidRDefault="003C5A45" w:rsidP="00DB6CDA">
      <w:pPr>
        <w:shd w:val="clear" w:color="auto" w:fill="FFFFFF"/>
        <w:jc w:val="right"/>
        <w:rPr>
          <w:ins w:id="9387" w:author="Unknown"/>
          <w:rFonts w:ascii="Segoe UI" w:hAnsi="Segoe UI" w:cs="Segoe UI"/>
          <w:color w:val="212529"/>
          <w:sz w:val="18"/>
          <w:szCs w:val="18"/>
        </w:rPr>
      </w:pPr>
      <w:ins w:id="9388" w:author="Unknown">
        <w:r>
          <w:rPr>
            <w:rFonts w:ascii="Segoe UI" w:hAnsi="Segoe UI" w:cs="Segoe UI"/>
            <w:color w:val="212529"/>
            <w:sz w:val="18"/>
            <w:szCs w:val="18"/>
          </w:rPr>
          <w:fldChar w:fldCharType="begin"/>
        </w:r>
        <w:r w:rsidR="00DB6CDA">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DB6CDA">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DB6CDA" w:rsidRDefault="00DB6CDA" w:rsidP="00DB6CDA">
      <w:pPr>
        <w:pStyle w:val="HTMLPreformatted"/>
        <w:shd w:val="clear" w:color="auto" w:fill="FFFFFF"/>
        <w:rPr>
          <w:ins w:id="9389" w:author="Unknown"/>
          <w:rStyle w:val="HTMLCode"/>
          <w:rFonts w:ascii="Consolas" w:eastAsiaTheme="majorEastAsia" w:hAnsi="Consolas" w:cs="Consolas"/>
          <w:color w:val="000000"/>
          <w:shd w:val="clear" w:color="auto" w:fill="FFFFFF"/>
        </w:rPr>
      </w:pPr>
      <w:ins w:id="9390"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DB6CDA" w:rsidRDefault="00DB6CDA" w:rsidP="00DB6CDA">
      <w:pPr>
        <w:pStyle w:val="HTMLPreformatted"/>
        <w:shd w:val="clear" w:color="auto" w:fill="FFFFFF"/>
        <w:rPr>
          <w:ins w:id="9391" w:author="Unknown"/>
          <w:rStyle w:val="HTMLCode"/>
          <w:rFonts w:ascii="Consolas" w:eastAsiaTheme="majorEastAsia" w:hAnsi="Consolas" w:cs="Consolas"/>
          <w:color w:val="000000"/>
          <w:shd w:val="clear" w:color="auto" w:fill="FFFFFF"/>
        </w:rPr>
      </w:pPr>
      <w:ins w:id="9392"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DB6CDA" w:rsidRDefault="00DB6CDA" w:rsidP="00DB6CDA">
      <w:pPr>
        <w:pStyle w:val="HTMLPreformatted"/>
        <w:shd w:val="clear" w:color="auto" w:fill="FFFFFF"/>
        <w:rPr>
          <w:ins w:id="9393" w:author="Unknown"/>
          <w:rStyle w:val="HTMLCode"/>
          <w:rFonts w:ascii="Consolas" w:eastAsiaTheme="majorEastAsia" w:hAnsi="Consolas" w:cs="Consolas"/>
          <w:color w:val="000000"/>
          <w:shd w:val="clear" w:color="auto" w:fill="FFFFFF"/>
        </w:rPr>
      </w:pPr>
      <w:ins w:id="9394"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System.Windows.Controls;</w:t>
        </w:r>
      </w:ins>
    </w:p>
    <w:p w:rsidR="00DB6CDA" w:rsidRDefault="00DB6CDA" w:rsidP="00DB6CDA">
      <w:pPr>
        <w:pStyle w:val="HTMLPreformatted"/>
        <w:shd w:val="clear" w:color="auto" w:fill="FFFFFF"/>
        <w:rPr>
          <w:ins w:id="9395" w:author="Unknown"/>
          <w:rStyle w:val="HTMLCode"/>
          <w:rFonts w:ascii="Consolas" w:eastAsiaTheme="majorEastAsia" w:hAnsi="Consolas" w:cs="Consolas"/>
          <w:color w:val="000000"/>
          <w:shd w:val="clear" w:color="auto" w:fill="FFFFFF"/>
        </w:rPr>
      </w:pPr>
    </w:p>
    <w:p w:rsidR="00DB6CDA" w:rsidRDefault="00DB6CDA" w:rsidP="00DB6CDA">
      <w:pPr>
        <w:pStyle w:val="HTMLPreformatted"/>
        <w:shd w:val="clear" w:color="auto" w:fill="FFFFFF"/>
        <w:rPr>
          <w:ins w:id="9396" w:author="Unknown"/>
          <w:rStyle w:val="HTMLCode"/>
          <w:rFonts w:ascii="Consolas" w:eastAsiaTheme="majorEastAsia" w:hAnsi="Consolas" w:cs="Consolas"/>
          <w:color w:val="000000"/>
          <w:shd w:val="clear" w:color="auto" w:fill="FFFFFF"/>
        </w:rPr>
      </w:pPr>
      <w:ins w:id="9397"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WpfTutorialSamples.Common_interface_controls</w:t>
        </w:r>
      </w:ins>
    </w:p>
    <w:p w:rsidR="00DB6CDA" w:rsidRDefault="00DB6CDA" w:rsidP="00DB6CDA">
      <w:pPr>
        <w:pStyle w:val="HTMLPreformatted"/>
        <w:shd w:val="clear" w:color="auto" w:fill="FFFFFF"/>
        <w:rPr>
          <w:ins w:id="9398" w:author="Unknown"/>
          <w:rStyle w:val="HTMLCode"/>
          <w:rFonts w:ascii="Consolas" w:eastAsiaTheme="majorEastAsia" w:hAnsi="Consolas" w:cs="Consolas"/>
          <w:color w:val="000000"/>
          <w:shd w:val="clear" w:color="auto" w:fill="FFFFFF"/>
        </w:rPr>
      </w:pPr>
      <w:ins w:id="9399" w:author="Unknown">
        <w:r>
          <w:rPr>
            <w:rStyle w:val="HTMLCode"/>
            <w:rFonts w:ascii="Consolas" w:eastAsiaTheme="majorEastAsia" w:hAnsi="Consolas" w:cs="Consolas"/>
            <w:color w:val="000000"/>
            <w:shd w:val="clear" w:color="auto" w:fill="FFFFFF"/>
          </w:rPr>
          <w:t>{</w:t>
        </w:r>
      </w:ins>
    </w:p>
    <w:p w:rsidR="00DB6CDA" w:rsidRDefault="00DB6CDA" w:rsidP="00DB6CDA">
      <w:pPr>
        <w:pStyle w:val="HTMLPreformatted"/>
        <w:shd w:val="clear" w:color="auto" w:fill="FFFFFF"/>
        <w:rPr>
          <w:ins w:id="9400" w:author="Unknown"/>
          <w:rStyle w:val="HTMLCode"/>
          <w:rFonts w:ascii="Consolas" w:eastAsiaTheme="majorEastAsia" w:hAnsi="Consolas" w:cs="Consolas"/>
          <w:color w:val="000000"/>
          <w:shd w:val="clear" w:color="auto" w:fill="FFFFFF"/>
        </w:rPr>
      </w:pPr>
      <w:ins w:id="9401"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ContextMenuManuallyInvokedSample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DB6CDA" w:rsidRDefault="00DB6CDA" w:rsidP="00DB6CDA">
      <w:pPr>
        <w:pStyle w:val="HTMLPreformatted"/>
        <w:shd w:val="clear" w:color="auto" w:fill="FFFFFF"/>
        <w:rPr>
          <w:ins w:id="9402" w:author="Unknown"/>
          <w:rStyle w:val="HTMLCode"/>
          <w:rFonts w:ascii="Consolas" w:eastAsiaTheme="majorEastAsia" w:hAnsi="Consolas" w:cs="Consolas"/>
          <w:color w:val="000000"/>
          <w:shd w:val="clear" w:color="auto" w:fill="FFFFFF"/>
        </w:rPr>
      </w:pPr>
      <w:ins w:id="9403" w:author="Unknown">
        <w:r>
          <w:rPr>
            <w:rStyle w:val="HTMLCode"/>
            <w:rFonts w:ascii="Consolas" w:eastAsiaTheme="majorEastAsia" w:hAnsi="Consolas" w:cs="Consolas"/>
            <w:color w:val="000000"/>
            <w:shd w:val="clear" w:color="auto" w:fill="FFFFFF"/>
          </w:rPr>
          <w:tab/>
          <w:t>{</w:t>
        </w:r>
      </w:ins>
    </w:p>
    <w:p w:rsidR="00DB6CDA" w:rsidRDefault="00DB6CDA" w:rsidP="00DB6CDA">
      <w:pPr>
        <w:pStyle w:val="HTMLPreformatted"/>
        <w:shd w:val="clear" w:color="auto" w:fill="FFFFFF"/>
        <w:rPr>
          <w:ins w:id="9404" w:author="Unknown"/>
          <w:rStyle w:val="HTMLCode"/>
          <w:rFonts w:ascii="Consolas" w:eastAsiaTheme="majorEastAsia" w:hAnsi="Consolas" w:cs="Consolas"/>
          <w:color w:val="000000"/>
          <w:shd w:val="clear" w:color="auto" w:fill="FFFFFF"/>
        </w:rPr>
      </w:pPr>
      <w:ins w:id="940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ContextMenuManuallyInvokedSample</w:t>
        </w:r>
        <w:r>
          <w:rPr>
            <w:rStyle w:val="hljs-function"/>
            <w:rFonts w:ascii="Consolas" w:hAnsi="Consolas" w:cs="Consolas"/>
            <w:color w:val="000000"/>
            <w:shd w:val="clear" w:color="auto" w:fill="FFFFFF"/>
          </w:rPr>
          <w:t>()</w:t>
        </w:r>
      </w:ins>
    </w:p>
    <w:p w:rsidR="00DB6CDA" w:rsidRDefault="00DB6CDA" w:rsidP="00DB6CDA">
      <w:pPr>
        <w:pStyle w:val="HTMLPreformatted"/>
        <w:shd w:val="clear" w:color="auto" w:fill="FFFFFF"/>
        <w:rPr>
          <w:ins w:id="9406" w:author="Unknown"/>
          <w:rStyle w:val="HTMLCode"/>
          <w:rFonts w:ascii="Consolas" w:eastAsiaTheme="majorEastAsia" w:hAnsi="Consolas" w:cs="Consolas"/>
          <w:color w:val="000000"/>
          <w:shd w:val="clear" w:color="auto" w:fill="FFFFFF"/>
        </w:rPr>
      </w:pPr>
      <w:ins w:id="940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B6CDA" w:rsidRDefault="00DB6CDA" w:rsidP="00DB6CDA">
      <w:pPr>
        <w:pStyle w:val="HTMLPreformatted"/>
        <w:shd w:val="clear" w:color="auto" w:fill="FFFFFF"/>
        <w:rPr>
          <w:ins w:id="9408" w:author="Unknown"/>
          <w:rStyle w:val="HTMLCode"/>
          <w:rFonts w:ascii="Consolas" w:eastAsiaTheme="majorEastAsia" w:hAnsi="Consolas" w:cs="Consolas"/>
          <w:color w:val="000000"/>
          <w:shd w:val="clear" w:color="auto" w:fill="FFFFFF"/>
        </w:rPr>
      </w:pPr>
      <w:ins w:id="940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DB6CDA" w:rsidRDefault="00DB6CDA" w:rsidP="00DB6CDA">
      <w:pPr>
        <w:pStyle w:val="HTMLPreformatted"/>
        <w:shd w:val="clear" w:color="auto" w:fill="FFFFFF"/>
        <w:rPr>
          <w:ins w:id="9410" w:author="Unknown"/>
          <w:rStyle w:val="HTMLCode"/>
          <w:rFonts w:ascii="Consolas" w:eastAsiaTheme="majorEastAsia" w:hAnsi="Consolas" w:cs="Consolas"/>
          <w:color w:val="000000"/>
          <w:shd w:val="clear" w:color="auto" w:fill="FFFFFF"/>
        </w:rPr>
      </w:pPr>
      <w:ins w:id="941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B6CDA" w:rsidRDefault="00DB6CDA" w:rsidP="00DB6CDA">
      <w:pPr>
        <w:pStyle w:val="HTMLPreformatted"/>
        <w:shd w:val="clear" w:color="auto" w:fill="FFFFFF"/>
        <w:rPr>
          <w:ins w:id="9412" w:author="Unknown"/>
          <w:rStyle w:val="HTMLCode"/>
          <w:rFonts w:ascii="Consolas" w:eastAsiaTheme="majorEastAsia" w:hAnsi="Consolas" w:cs="Consolas"/>
          <w:color w:val="000000"/>
          <w:shd w:val="clear" w:color="auto" w:fill="FFFFFF"/>
        </w:rPr>
      </w:pPr>
    </w:p>
    <w:p w:rsidR="00DB6CDA" w:rsidRDefault="00DB6CDA" w:rsidP="00DB6CDA">
      <w:pPr>
        <w:pStyle w:val="HTMLPreformatted"/>
        <w:shd w:val="clear" w:color="auto" w:fill="FFFFFF"/>
        <w:rPr>
          <w:ins w:id="9413" w:author="Unknown"/>
          <w:rStyle w:val="HTMLCode"/>
          <w:rFonts w:ascii="Consolas" w:eastAsiaTheme="majorEastAsia" w:hAnsi="Consolas" w:cs="Consolas"/>
          <w:color w:val="000000"/>
          <w:shd w:val="clear" w:color="auto" w:fill="FFFFFF"/>
        </w:rPr>
      </w:pPr>
      <w:ins w:id="94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Button_Click</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DB6CDA" w:rsidRDefault="00DB6CDA" w:rsidP="00DB6CDA">
      <w:pPr>
        <w:pStyle w:val="HTMLPreformatted"/>
        <w:shd w:val="clear" w:color="auto" w:fill="FFFFFF"/>
        <w:rPr>
          <w:ins w:id="9415" w:author="Unknown"/>
          <w:rStyle w:val="HTMLCode"/>
          <w:rFonts w:ascii="Consolas" w:eastAsiaTheme="majorEastAsia" w:hAnsi="Consolas" w:cs="Consolas"/>
          <w:color w:val="000000"/>
          <w:shd w:val="clear" w:color="auto" w:fill="FFFFFF"/>
        </w:rPr>
      </w:pPr>
      <w:ins w:id="94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B6CDA" w:rsidRDefault="00DB6CDA" w:rsidP="00DB6CDA">
      <w:pPr>
        <w:pStyle w:val="HTMLPreformatted"/>
        <w:shd w:val="clear" w:color="auto" w:fill="FFFFFF"/>
        <w:rPr>
          <w:ins w:id="9417" w:author="Unknown"/>
          <w:rStyle w:val="HTMLCode"/>
          <w:rFonts w:ascii="Consolas" w:eastAsiaTheme="majorEastAsia" w:hAnsi="Consolas" w:cs="Consolas"/>
          <w:color w:val="000000"/>
          <w:shd w:val="clear" w:color="auto" w:fill="FFFFFF"/>
        </w:rPr>
      </w:pPr>
      <w:ins w:id="941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ContextMenu cm = </w:t>
        </w:r>
        <w:r>
          <w:rPr>
            <w:rStyle w:val="hljs-keyword"/>
            <w:rFonts w:ascii="Consolas" w:hAnsi="Consolas" w:cs="Consolas"/>
            <w:color w:val="0000FF"/>
            <w:shd w:val="clear" w:color="auto" w:fill="FFFFFF"/>
          </w:rPr>
          <w:t>this</w:t>
        </w:r>
        <w:r>
          <w:rPr>
            <w:rStyle w:val="HTMLCode"/>
            <w:rFonts w:ascii="Consolas" w:eastAsiaTheme="majorEastAsia" w:hAnsi="Consolas" w:cs="Consolas"/>
            <w:color w:val="000000"/>
            <w:shd w:val="clear" w:color="auto" w:fill="FFFFFF"/>
          </w:rPr>
          <w:t>.FindResource(</w:t>
        </w:r>
        <w:r>
          <w:rPr>
            <w:rStyle w:val="hljs-string"/>
            <w:rFonts w:ascii="Consolas" w:hAnsi="Consolas" w:cs="Consolas"/>
            <w:color w:val="A31515"/>
            <w:shd w:val="clear" w:color="auto" w:fill="FFFFFF"/>
          </w:rPr>
          <w:t>"cmButton"</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ContextMenu;</w:t>
        </w:r>
      </w:ins>
    </w:p>
    <w:p w:rsidR="00DB6CDA" w:rsidRDefault="00DB6CDA" w:rsidP="00DB6CDA">
      <w:pPr>
        <w:pStyle w:val="HTMLPreformatted"/>
        <w:shd w:val="clear" w:color="auto" w:fill="FFFFFF"/>
        <w:rPr>
          <w:ins w:id="9419" w:author="Unknown"/>
          <w:rStyle w:val="HTMLCode"/>
          <w:rFonts w:ascii="Consolas" w:eastAsiaTheme="majorEastAsia" w:hAnsi="Consolas" w:cs="Consolas"/>
          <w:color w:val="000000"/>
          <w:shd w:val="clear" w:color="auto" w:fill="FFFFFF"/>
        </w:rPr>
      </w:pPr>
      <w:ins w:id="942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cm.PlacementTarget = sender </w:t>
        </w:r>
        <w:r>
          <w:rPr>
            <w:rStyle w:val="hljs-keyword"/>
            <w:rFonts w:ascii="Consolas" w:hAnsi="Consolas" w:cs="Consolas"/>
            <w:color w:val="0000FF"/>
            <w:shd w:val="clear" w:color="auto" w:fill="FFFFFF"/>
          </w:rPr>
          <w:t>as</w:t>
        </w:r>
        <w:r>
          <w:rPr>
            <w:rStyle w:val="HTMLCode"/>
            <w:rFonts w:ascii="Consolas" w:eastAsiaTheme="majorEastAsia" w:hAnsi="Consolas" w:cs="Consolas"/>
            <w:color w:val="000000"/>
            <w:shd w:val="clear" w:color="auto" w:fill="FFFFFF"/>
          </w:rPr>
          <w:t xml:space="preserve"> Button;</w:t>
        </w:r>
      </w:ins>
    </w:p>
    <w:p w:rsidR="00DB6CDA" w:rsidRDefault="00DB6CDA" w:rsidP="00DB6CDA">
      <w:pPr>
        <w:pStyle w:val="HTMLPreformatted"/>
        <w:shd w:val="clear" w:color="auto" w:fill="FFFFFF"/>
        <w:rPr>
          <w:ins w:id="9421" w:author="Unknown"/>
          <w:rStyle w:val="HTMLCode"/>
          <w:rFonts w:ascii="Consolas" w:eastAsiaTheme="majorEastAsia" w:hAnsi="Consolas" w:cs="Consolas"/>
          <w:color w:val="000000"/>
          <w:shd w:val="clear" w:color="auto" w:fill="FFFFFF"/>
        </w:rPr>
      </w:pPr>
      <w:ins w:id="942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cm.IsOpen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DB6CDA" w:rsidRDefault="00DB6CDA" w:rsidP="00DB6CDA">
      <w:pPr>
        <w:pStyle w:val="HTMLPreformatted"/>
        <w:shd w:val="clear" w:color="auto" w:fill="FFFFFF"/>
        <w:rPr>
          <w:ins w:id="9423" w:author="Unknown"/>
          <w:rStyle w:val="HTMLCode"/>
          <w:rFonts w:ascii="Consolas" w:eastAsiaTheme="majorEastAsia" w:hAnsi="Consolas" w:cs="Consolas"/>
          <w:color w:val="000000"/>
          <w:shd w:val="clear" w:color="auto" w:fill="FFFFFF"/>
        </w:rPr>
      </w:pPr>
      <w:ins w:id="94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DB6CDA" w:rsidRDefault="00DB6CDA" w:rsidP="00DB6CDA">
      <w:pPr>
        <w:pStyle w:val="HTMLPreformatted"/>
        <w:shd w:val="clear" w:color="auto" w:fill="FFFFFF"/>
        <w:rPr>
          <w:ins w:id="9425" w:author="Unknown"/>
          <w:rStyle w:val="HTMLCode"/>
          <w:rFonts w:ascii="Consolas" w:eastAsiaTheme="majorEastAsia" w:hAnsi="Consolas" w:cs="Consolas"/>
          <w:color w:val="000000"/>
          <w:shd w:val="clear" w:color="auto" w:fill="FFFFFF"/>
        </w:rPr>
      </w:pPr>
      <w:ins w:id="9426" w:author="Unknown">
        <w:r>
          <w:rPr>
            <w:rStyle w:val="HTMLCode"/>
            <w:rFonts w:ascii="Consolas" w:eastAsiaTheme="majorEastAsia" w:hAnsi="Consolas" w:cs="Consolas"/>
            <w:color w:val="000000"/>
            <w:shd w:val="clear" w:color="auto" w:fill="FFFFFF"/>
          </w:rPr>
          <w:tab/>
          <w:t>}</w:t>
        </w:r>
      </w:ins>
    </w:p>
    <w:p w:rsidR="00DB6CDA" w:rsidRDefault="00DB6CDA" w:rsidP="00DB6CDA">
      <w:pPr>
        <w:pStyle w:val="HTMLPreformatted"/>
        <w:shd w:val="clear" w:color="auto" w:fill="FFFFFF"/>
        <w:rPr>
          <w:ins w:id="9427" w:author="Unknown"/>
          <w:rFonts w:ascii="Consolas" w:hAnsi="Consolas" w:cs="Consolas"/>
          <w:color w:val="212529"/>
          <w:sz w:val="16"/>
          <w:szCs w:val="16"/>
        </w:rPr>
      </w:pPr>
      <w:ins w:id="9428" w:author="Unknown">
        <w:r>
          <w:rPr>
            <w:rStyle w:val="HTMLCode"/>
            <w:rFonts w:ascii="Consolas" w:eastAsiaTheme="majorEastAsia" w:hAnsi="Consolas" w:cs="Consolas"/>
            <w:color w:val="000000"/>
            <w:shd w:val="clear" w:color="auto" w:fill="FFFFFF"/>
          </w:rPr>
          <w:t>}</w:t>
        </w:r>
      </w:ins>
    </w:p>
    <w:p w:rsidR="00DB6CDA" w:rsidRDefault="00DB6CDA" w:rsidP="00DB6CDA">
      <w:pPr>
        <w:rPr>
          <w:ins w:id="9429" w:author="Unknown"/>
          <w:rFonts w:ascii="Times New Roman" w:hAnsi="Times New Roman" w:cs="Times New Roman"/>
          <w:sz w:val="24"/>
          <w:szCs w:val="24"/>
        </w:rPr>
      </w:pPr>
      <w:r>
        <w:rPr>
          <w:noProof/>
        </w:rPr>
        <w:drawing>
          <wp:inline distT="0" distB="0" distL="0" distR="0">
            <wp:extent cx="2377440" cy="2377440"/>
            <wp:effectExtent l="19050" t="0" r="3810" b="0"/>
            <wp:docPr id="113" name="aelm895" descr="https://www.wpf-tutorial.com/Images/ArticleImages/1/chapters/common-interface-controls/contextmenu_manually_invo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895" descr="https://www.wpf-tutorial.com/Images/ArticleImages/1/chapters/common-interface-controls/contextmenu_manually_invoked.png"/>
                    <pic:cNvPicPr>
                      <a:picLocks noChangeAspect="1" noChangeArrowheads="1"/>
                    </pic:cNvPicPr>
                  </pic:nvPicPr>
                  <pic:blipFill>
                    <a:blip r:embed="rId245"/>
                    <a:srcRect/>
                    <a:stretch>
                      <a:fillRect/>
                    </a:stretch>
                  </pic:blipFill>
                  <pic:spPr bwMode="auto">
                    <a:xfrm>
                      <a:off x="0" y="0"/>
                      <a:ext cx="2377440" cy="2377440"/>
                    </a:xfrm>
                    <a:prstGeom prst="rect">
                      <a:avLst/>
                    </a:prstGeom>
                    <a:noFill/>
                    <a:ln w="9525">
                      <a:noFill/>
                      <a:miter lim="800000"/>
                      <a:headEnd/>
                      <a:tailEnd/>
                    </a:ln>
                  </pic:spPr>
                </pic:pic>
              </a:graphicData>
            </a:graphic>
          </wp:inline>
        </w:drawing>
      </w:r>
    </w:p>
    <w:p w:rsidR="00DB6CDA" w:rsidRDefault="00DB6CDA" w:rsidP="00DB6CDA">
      <w:pPr>
        <w:pStyle w:val="NormalWeb"/>
        <w:shd w:val="clear" w:color="auto" w:fill="FFFFFF"/>
        <w:spacing w:before="288" w:beforeAutospacing="0" w:after="288" w:afterAutospacing="0"/>
        <w:rPr>
          <w:ins w:id="9430" w:author="Unknown"/>
          <w:rFonts w:ascii="Segoe UI" w:hAnsi="Segoe UI" w:cs="Segoe UI"/>
          <w:color w:val="212529"/>
          <w:sz w:val="18"/>
          <w:szCs w:val="18"/>
        </w:rPr>
      </w:pPr>
      <w:ins w:id="9431" w:author="Unknown">
        <w:r>
          <w:rPr>
            <w:rFonts w:ascii="Segoe UI" w:hAnsi="Segoe UI" w:cs="Segoe UI"/>
            <w:color w:val="212529"/>
            <w:sz w:val="18"/>
            <w:szCs w:val="18"/>
          </w:rPr>
          <w:t>The first thing you should notice is that I've moved the ContextMenu away from the button. Instead, I've added it as a resource of the Window, to make it available from all everywhere within the Window. This also makes it a lot easier to find when we need to show it.</w:t>
        </w:r>
      </w:ins>
    </w:p>
    <w:p w:rsidR="00DB6CDA" w:rsidRDefault="00DB6CDA" w:rsidP="00DB6CDA">
      <w:pPr>
        <w:pStyle w:val="NormalWeb"/>
        <w:shd w:val="clear" w:color="auto" w:fill="FFFFFF"/>
        <w:spacing w:before="288" w:beforeAutospacing="0" w:after="288" w:afterAutospacing="0"/>
        <w:rPr>
          <w:ins w:id="9432" w:author="Unknown"/>
          <w:rFonts w:ascii="Segoe UI" w:hAnsi="Segoe UI" w:cs="Segoe UI"/>
          <w:color w:val="212529"/>
          <w:sz w:val="18"/>
          <w:szCs w:val="18"/>
        </w:rPr>
      </w:pPr>
      <w:ins w:id="9433" w:author="Unknown">
        <w:r>
          <w:rPr>
            <w:rFonts w:ascii="Segoe UI" w:hAnsi="Segoe UI" w:cs="Segoe UI"/>
            <w:color w:val="212529"/>
            <w:sz w:val="18"/>
            <w:szCs w:val="18"/>
          </w:rPr>
          <w:t>The Button now has a Click event handler, which I handle in Code-behind. From there, I simply find the ContextMenu instance within the window resources and then I do two things: I set it's PlacementTarget property, which tells WPF which element it should calculate the position based on, and then I set the IsOpen to true, to open the menu. That's all you need!</w:t>
        </w:r>
      </w:ins>
    </w:p>
    <w:p w:rsidR="00FD21F0" w:rsidRDefault="00FD21F0" w:rsidP="00FD21F0">
      <w:pPr>
        <w:shd w:val="clear" w:color="auto" w:fill="FFFFFF"/>
        <w:rPr>
          <w:rFonts w:ascii="Segoe UI" w:hAnsi="Segoe UI" w:cs="Segoe UI"/>
          <w:b/>
          <w:bCs/>
          <w:color w:val="C0C0C0"/>
        </w:rPr>
      </w:pPr>
      <w:r>
        <w:rPr>
          <w:rFonts w:ascii="Segoe UI" w:hAnsi="Segoe UI" w:cs="Segoe UI"/>
          <w:b/>
          <w:bCs/>
          <w:color w:val="C0C0C0"/>
        </w:rPr>
        <w:t>Common interface controls:</w:t>
      </w:r>
    </w:p>
    <w:p w:rsidR="00FD21F0" w:rsidRDefault="00FD21F0" w:rsidP="00FD21F0">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lastRenderedPageBreak/>
        <w:t>The WPF ToolBar control</w:t>
      </w:r>
    </w:p>
    <w:p w:rsidR="00FD21F0" w:rsidRDefault="00FD21F0" w:rsidP="00FD21F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toolbar is a row of commands, usually sitting right below the main menu of a standard Windows application. This could in fact be a simple panel with buttons on it, but by using the WPF ToolBar control, you get some extra goodies like automatic overflow handling and the possibility for the end-user to re-position your toolbars.</w:t>
      </w:r>
    </w:p>
    <w:p w:rsidR="00FD21F0" w:rsidRDefault="00FD21F0" w:rsidP="00FD21F0">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A WPF ToolBar is usually placed inside of a ToolBarTray control. The ToolBarTray will handle stuff like placement and sizing, and you can have multiple ToolBar controls inside of the ToolBarTray element. Let's try a pretty basic example, to see what it all looks like:</w:t>
      </w:r>
    </w:p>
    <w:p w:rsidR="00FD21F0" w:rsidRDefault="003C5A45" w:rsidP="00FD21F0">
      <w:pPr>
        <w:shd w:val="clear" w:color="auto" w:fill="FFFFFF"/>
        <w:jc w:val="right"/>
        <w:rPr>
          <w:ins w:id="9434" w:author="Unknown"/>
          <w:rFonts w:ascii="Segoe UI" w:hAnsi="Segoe UI" w:cs="Segoe UI"/>
          <w:color w:val="212529"/>
          <w:sz w:val="18"/>
          <w:szCs w:val="18"/>
        </w:rPr>
      </w:pPr>
      <w:ins w:id="9435" w:author="Unknown">
        <w:r>
          <w:rPr>
            <w:rFonts w:ascii="Segoe UI" w:hAnsi="Segoe UI" w:cs="Segoe UI"/>
            <w:color w:val="212529"/>
            <w:sz w:val="18"/>
            <w:szCs w:val="18"/>
          </w:rPr>
          <w:fldChar w:fldCharType="begin"/>
        </w:r>
        <w:r w:rsidR="00FD21F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D21F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D21F0" w:rsidRDefault="00FD21F0" w:rsidP="00FD21F0">
      <w:pPr>
        <w:pStyle w:val="HTMLPreformatted"/>
        <w:shd w:val="clear" w:color="auto" w:fill="FFFFFF"/>
        <w:rPr>
          <w:ins w:id="9436" w:author="Unknown"/>
          <w:rStyle w:val="hljs-tag"/>
          <w:rFonts w:ascii="Consolas" w:hAnsi="Consolas" w:cs="Consolas"/>
          <w:shd w:val="clear" w:color="auto" w:fill="FFFFFF"/>
        </w:rPr>
      </w:pPr>
      <w:ins w:id="943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"WpfTutorialSamples.Common_interface_controls.ToolbarSample"</w:t>
        </w:r>
      </w:ins>
    </w:p>
    <w:p w:rsidR="00FD21F0" w:rsidRDefault="00FD21F0" w:rsidP="00FD21F0">
      <w:pPr>
        <w:pStyle w:val="HTMLPreformatted"/>
        <w:shd w:val="clear" w:color="auto" w:fill="FFFFFF"/>
        <w:rPr>
          <w:ins w:id="9438" w:author="Unknown"/>
          <w:rStyle w:val="hljs-tag"/>
          <w:rFonts w:ascii="Consolas" w:hAnsi="Consolas" w:cs="Consolas"/>
          <w:shd w:val="clear" w:color="auto" w:fill="FFFFFF"/>
        </w:rPr>
      </w:pPr>
      <w:ins w:id="943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D21F0" w:rsidRDefault="00FD21F0" w:rsidP="00FD21F0">
      <w:pPr>
        <w:pStyle w:val="HTMLPreformatted"/>
        <w:shd w:val="clear" w:color="auto" w:fill="FFFFFF"/>
        <w:rPr>
          <w:ins w:id="9440" w:author="Unknown"/>
          <w:rStyle w:val="hljs-tag"/>
          <w:rFonts w:ascii="Consolas" w:hAnsi="Consolas" w:cs="Consolas"/>
          <w:shd w:val="clear" w:color="auto" w:fill="FFFFFF"/>
        </w:rPr>
      </w:pPr>
      <w:ins w:id="944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D21F0" w:rsidRDefault="00FD21F0" w:rsidP="00FD21F0">
      <w:pPr>
        <w:pStyle w:val="HTMLPreformatted"/>
        <w:shd w:val="clear" w:color="auto" w:fill="FFFFFF"/>
        <w:rPr>
          <w:ins w:id="9442" w:author="Unknown"/>
          <w:rStyle w:val="HTMLCode"/>
          <w:rFonts w:ascii="Consolas" w:eastAsiaTheme="majorEastAsia" w:hAnsi="Consolas" w:cs="Consolas"/>
          <w:color w:val="000000"/>
          <w:shd w:val="clear" w:color="auto" w:fill="FFFFFF"/>
        </w:rPr>
      </w:pPr>
      <w:ins w:id="944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"ToolbarSample"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44" w:author="Unknown"/>
          <w:rStyle w:val="HTMLCode"/>
          <w:rFonts w:ascii="Consolas" w:eastAsiaTheme="majorEastAsia" w:hAnsi="Consolas" w:cs="Consolas"/>
          <w:color w:val="000000"/>
          <w:shd w:val="clear" w:color="auto" w:fill="FFFFFF"/>
        </w:rPr>
      </w:pPr>
      <w:ins w:id="944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46" w:author="Unknown"/>
          <w:rStyle w:val="HTMLCode"/>
          <w:rFonts w:ascii="Consolas" w:eastAsiaTheme="majorEastAsia" w:hAnsi="Consolas" w:cs="Consolas"/>
          <w:color w:val="000000"/>
          <w:shd w:val="clear" w:color="auto" w:fill="FFFFFF"/>
        </w:rPr>
      </w:pPr>
      <w:ins w:id="944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"CommonCommandBinding_CanExecute"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48" w:author="Unknown"/>
          <w:rStyle w:val="HTMLCode"/>
          <w:rFonts w:ascii="Consolas" w:eastAsiaTheme="majorEastAsia" w:hAnsi="Consolas" w:cs="Consolas"/>
          <w:color w:val="000000"/>
          <w:shd w:val="clear" w:color="auto" w:fill="FFFFFF"/>
        </w:rPr>
      </w:pPr>
      <w:ins w:id="944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"Open"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"CommonCommandBinding_CanExecute"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50" w:author="Unknown"/>
          <w:rStyle w:val="HTMLCode"/>
          <w:rFonts w:ascii="Consolas" w:eastAsiaTheme="majorEastAsia" w:hAnsi="Consolas" w:cs="Consolas"/>
          <w:color w:val="000000"/>
          <w:shd w:val="clear" w:color="auto" w:fill="FFFFFF"/>
        </w:rPr>
      </w:pPr>
      <w:ins w:id="945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CommandBinding</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"Save"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CanExecute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"CommonCommandBinding_CanExecute"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52" w:author="Unknown"/>
          <w:rStyle w:val="HTMLCode"/>
          <w:rFonts w:ascii="Consolas" w:eastAsiaTheme="majorEastAsia" w:hAnsi="Consolas" w:cs="Consolas"/>
          <w:color w:val="000000"/>
          <w:shd w:val="clear" w:color="auto" w:fill="FFFFFF"/>
        </w:rPr>
      </w:pPr>
      <w:ins w:id="945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Window.CommandBindings</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54" w:author="Unknown"/>
          <w:rStyle w:val="HTMLCode"/>
          <w:rFonts w:ascii="Consolas" w:eastAsiaTheme="majorEastAsia" w:hAnsi="Consolas" w:cs="Consolas"/>
          <w:color w:val="000000"/>
          <w:shd w:val="clear" w:color="auto" w:fill="FFFFFF"/>
        </w:rPr>
      </w:pPr>
      <w:ins w:id="94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56" w:author="Unknown"/>
          <w:rStyle w:val="HTMLCode"/>
          <w:rFonts w:ascii="Consolas" w:eastAsiaTheme="majorEastAsia" w:hAnsi="Consolas" w:cs="Consolas"/>
          <w:color w:val="000000"/>
          <w:shd w:val="clear" w:color="auto" w:fill="FFFFFF"/>
        </w:rPr>
      </w:pPr>
      <w:ins w:id="945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58" w:author="Unknown"/>
          <w:rStyle w:val="HTMLCode"/>
          <w:rFonts w:ascii="Consolas" w:eastAsiaTheme="majorEastAsia" w:hAnsi="Consolas" w:cs="Consolas"/>
          <w:color w:val="000000"/>
          <w:shd w:val="clear" w:color="auto" w:fill="FFFFFF"/>
        </w:rPr>
      </w:pPr>
      <w:ins w:id="945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60" w:author="Unknown"/>
          <w:rStyle w:val="HTMLCode"/>
          <w:rFonts w:ascii="Consolas" w:eastAsiaTheme="majorEastAsia" w:hAnsi="Consolas" w:cs="Consolas"/>
          <w:color w:val="000000"/>
          <w:shd w:val="clear" w:color="auto" w:fill="FFFFFF"/>
        </w:rPr>
      </w:pPr>
      <w:ins w:id="94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"New"</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62" w:author="Unknown"/>
          <w:rStyle w:val="HTMLCode"/>
          <w:rFonts w:ascii="Consolas" w:eastAsiaTheme="majorEastAsia" w:hAnsi="Consolas" w:cs="Consolas"/>
          <w:color w:val="000000"/>
          <w:shd w:val="clear" w:color="auto" w:fill="FFFFFF"/>
        </w:rPr>
      </w:pPr>
      <w:ins w:id="946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"Open"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"Open"</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64" w:author="Unknown"/>
          <w:rStyle w:val="HTMLCode"/>
          <w:rFonts w:ascii="Consolas" w:eastAsiaTheme="majorEastAsia" w:hAnsi="Consolas" w:cs="Consolas"/>
          <w:color w:val="000000"/>
          <w:shd w:val="clear" w:color="auto" w:fill="FFFFFF"/>
        </w:rPr>
      </w:pPr>
      <w:ins w:id="946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"Save"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"Save"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66" w:author="Unknown"/>
          <w:rStyle w:val="HTMLCode"/>
          <w:rFonts w:ascii="Consolas" w:eastAsiaTheme="majorEastAsia" w:hAnsi="Consolas" w:cs="Consolas"/>
          <w:color w:val="000000"/>
          <w:shd w:val="clear" w:color="auto" w:fill="FFFFFF"/>
        </w:rPr>
      </w:pPr>
      <w:ins w:id="94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68" w:author="Unknown"/>
          <w:rStyle w:val="HTMLCode"/>
          <w:rFonts w:ascii="Consolas" w:eastAsiaTheme="majorEastAsia" w:hAnsi="Consolas" w:cs="Consolas"/>
          <w:color w:val="000000"/>
          <w:shd w:val="clear" w:color="auto" w:fill="FFFFFF"/>
        </w:rPr>
      </w:pPr>
      <w:ins w:id="94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70" w:author="Unknown"/>
          <w:rStyle w:val="HTMLCode"/>
          <w:rFonts w:ascii="Consolas" w:eastAsiaTheme="majorEastAsia" w:hAnsi="Consolas" w:cs="Consolas"/>
          <w:color w:val="000000"/>
          <w:shd w:val="clear" w:color="auto" w:fill="FFFFFF"/>
        </w:rPr>
      </w:pPr>
      <w:ins w:id="94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72" w:author="Unknown"/>
          <w:rStyle w:val="HTMLCode"/>
          <w:rFonts w:ascii="Consolas" w:eastAsiaTheme="majorEastAsia" w:hAnsi="Consolas" w:cs="Consolas"/>
          <w:color w:val="000000"/>
          <w:shd w:val="clear" w:color="auto" w:fill="FFFFFF"/>
        </w:rPr>
      </w:pPr>
      <w:ins w:id="94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74" w:author="Unknown"/>
          <w:rStyle w:val="HTMLCode"/>
          <w:rFonts w:ascii="Consolas" w:eastAsiaTheme="majorEastAsia" w:hAnsi="Consolas" w:cs="Consolas"/>
          <w:color w:val="000000"/>
          <w:shd w:val="clear" w:color="auto" w:fill="FFFFFF"/>
        </w:rPr>
      </w:pPr>
      <w:ins w:id="94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76" w:author="Unknown"/>
          <w:rStyle w:val="HTMLCode"/>
          <w:rFonts w:ascii="Consolas" w:eastAsiaTheme="majorEastAsia" w:hAnsi="Consolas" w:cs="Consolas"/>
          <w:color w:val="000000"/>
          <w:shd w:val="clear" w:color="auto" w:fill="FFFFFF"/>
        </w:rPr>
      </w:pPr>
      <w:ins w:id="94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78" w:author="Unknown"/>
          <w:rStyle w:val="HTMLCode"/>
          <w:rFonts w:ascii="Consolas" w:eastAsiaTheme="majorEastAsia" w:hAnsi="Consolas" w:cs="Consolas"/>
          <w:color w:val="000000"/>
          <w:shd w:val="clear" w:color="auto" w:fill="FFFFFF"/>
        </w:rPr>
      </w:pPr>
      <w:ins w:id="94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80" w:author="Unknown"/>
          <w:rStyle w:val="HTMLCode"/>
          <w:rFonts w:ascii="Consolas" w:eastAsiaTheme="majorEastAsia" w:hAnsi="Consolas" w:cs="Consolas"/>
          <w:color w:val="000000"/>
          <w:shd w:val="clear" w:color="auto" w:fill="FFFFFF"/>
        </w:rPr>
      </w:pPr>
      <w:ins w:id="94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482" w:author="Unknown"/>
          <w:rStyle w:val="HTMLCode"/>
          <w:rFonts w:ascii="Consolas" w:eastAsiaTheme="majorEastAsia" w:hAnsi="Consolas" w:cs="Consolas"/>
          <w:color w:val="000000"/>
          <w:shd w:val="clear" w:color="auto" w:fill="FFFFFF"/>
        </w:rPr>
      </w:pPr>
      <w:ins w:id="94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484" w:author="Unknown"/>
          <w:rFonts w:ascii="Consolas" w:hAnsi="Consolas" w:cs="Consolas"/>
          <w:color w:val="212529"/>
          <w:sz w:val="16"/>
          <w:szCs w:val="16"/>
        </w:rPr>
      </w:pPr>
      <w:ins w:id="948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D21F0" w:rsidRDefault="003C5A45" w:rsidP="00FD21F0">
      <w:pPr>
        <w:shd w:val="clear" w:color="auto" w:fill="FFFFFF"/>
        <w:jc w:val="right"/>
        <w:rPr>
          <w:ins w:id="9486" w:author="Unknown"/>
          <w:rFonts w:ascii="Segoe UI" w:hAnsi="Segoe UI" w:cs="Segoe UI"/>
          <w:color w:val="212529"/>
          <w:sz w:val="18"/>
          <w:szCs w:val="18"/>
        </w:rPr>
      </w:pPr>
      <w:ins w:id="9487" w:author="Unknown">
        <w:r>
          <w:rPr>
            <w:rFonts w:ascii="Segoe UI" w:hAnsi="Segoe UI" w:cs="Segoe UI"/>
            <w:color w:val="212529"/>
            <w:sz w:val="18"/>
            <w:szCs w:val="18"/>
          </w:rPr>
          <w:fldChar w:fldCharType="begin"/>
        </w:r>
        <w:r w:rsidR="00FD21F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D21F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D21F0" w:rsidRDefault="00FD21F0" w:rsidP="00FD21F0">
      <w:pPr>
        <w:pStyle w:val="HTMLPreformatted"/>
        <w:shd w:val="clear" w:color="auto" w:fill="FFFFFF"/>
        <w:rPr>
          <w:ins w:id="9488" w:author="Unknown"/>
          <w:rStyle w:val="HTMLCode"/>
          <w:rFonts w:ascii="Consolas" w:eastAsiaTheme="majorEastAsia" w:hAnsi="Consolas" w:cs="Consolas"/>
          <w:color w:val="000000"/>
          <w:shd w:val="clear" w:color="auto" w:fill="FFFFFF"/>
        </w:rPr>
      </w:pPr>
      <w:ins w:id="948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FD21F0" w:rsidRDefault="00FD21F0" w:rsidP="00FD21F0">
      <w:pPr>
        <w:pStyle w:val="HTMLPreformatted"/>
        <w:shd w:val="clear" w:color="auto" w:fill="FFFFFF"/>
        <w:rPr>
          <w:ins w:id="9490" w:author="Unknown"/>
          <w:rStyle w:val="HTMLCode"/>
          <w:rFonts w:ascii="Consolas" w:eastAsiaTheme="majorEastAsia" w:hAnsi="Consolas" w:cs="Consolas"/>
          <w:color w:val="000000"/>
          <w:shd w:val="clear" w:color="auto" w:fill="FFFFFF"/>
        </w:rPr>
      </w:pPr>
      <w:ins w:id="9491"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FD21F0" w:rsidRDefault="00FD21F0" w:rsidP="00FD21F0">
      <w:pPr>
        <w:pStyle w:val="HTMLPreformatted"/>
        <w:shd w:val="clear" w:color="auto" w:fill="FFFFFF"/>
        <w:rPr>
          <w:ins w:id="9492" w:author="Unknown"/>
          <w:rStyle w:val="HTMLCode"/>
          <w:rFonts w:ascii="Consolas" w:eastAsiaTheme="majorEastAsia" w:hAnsi="Consolas" w:cs="Consolas"/>
          <w:color w:val="000000"/>
          <w:shd w:val="clear" w:color="auto" w:fill="FFFFFF"/>
        </w:rPr>
      </w:pPr>
      <w:ins w:id="9493"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System.Windows.Input;</w:t>
        </w:r>
      </w:ins>
    </w:p>
    <w:p w:rsidR="00FD21F0" w:rsidRDefault="00FD21F0" w:rsidP="00FD21F0">
      <w:pPr>
        <w:pStyle w:val="HTMLPreformatted"/>
        <w:shd w:val="clear" w:color="auto" w:fill="FFFFFF"/>
        <w:rPr>
          <w:ins w:id="9494" w:author="Unknown"/>
          <w:rStyle w:val="HTMLCode"/>
          <w:rFonts w:ascii="Consolas" w:eastAsiaTheme="majorEastAsia" w:hAnsi="Consolas" w:cs="Consolas"/>
          <w:color w:val="000000"/>
          <w:shd w:val="clear" w:color="auto" w:fill="FFFFFF"/>
        </w:rPr>
      </w:pPr>
    </w:p>
    <w:p w:rsidR="00FD21F0" w:rsidRDefault="00FD21F0" w:rsidP="00FD21F0">
      <w:pPr>
        <w:pStyle w:val="HTMLPreformatted"/>
        <w:shd w:val="clear" w:color="auto" w:fill="FFFFFF"/>
        <w:rPr>
          <w:ins w:id="9495" w:author="Unknown"/>
          <w:rStyle w:val="HTMLCode"/>
          <w:rFonts w:ascii="Consolas" w:eastAsiaTheme="majorEastAsia" w:hAnsi="Consolas" w:cs="Consolas"/>
          <w:color w:val="000000"/>
          <w:shd w:val="clear" w:color="auto" w:fill="FFFFFF"/>
        </w:rPr>
      </w:pPr>
      <w:ins w:id="9496"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WpfTutorialSamples.Common_interface_controls</w:t>
        </w:r>
      </w:ins>
    </w:p>
    <w:p w:rsidR="00FD21F0" w:rsidRDefault="00FD21F0" w:rsidP="00FD21F0">
      <w:pPr>
        <w:pStyle w:val="HTMLPreformatted"/>
        <w:shd w:val="clear" w:color="auto" w:fill="FFFFFF"/>
        <w:rPr>
          <w:ins w:id="9497" w:author="Unknown"/>
          <w:rStyle w:val="HTMLCode"/>
          <w:rFonts w:ascii="Consolas" w:eastAsiaTheme="majorEastAsia" w:hAnsi="Consolas" w:cs="Consolas"/>
          <w:color w:val="000000"/>
          <w:shd w:val="clear" w:color="auto" w:fill="FFFFFF"/>
        </w:rPr>
      </w:pPr>
      <w:ins w:id="9498" w:author="Unknown">
        <w:r>
          <w:rPr>
            <w:rStyle w:val="HTMLCode"/>
            <w:rFonts w:ascii="Consolas" w:eastAsiaTheme="majorEastAsia" w:hAnsi="Consolas" w:cs="Consolas"/>
            <w:color w:val="000000"/>
            <w:shd w:val="clear" w:color="auto" w:fill="FFFFFF"/>
          </w:rPr>
          <w:t>{</w:t>
        </w:r>
      </w:ins>
    </w:p>
    <w:p w:rsidR="00FD21F0" w:rsidRDefault="00FD21F0" w:rsidP="00FD21F0">
      <w:pPr>
        <w:pStyle w:val="HTMLPreformatted"/>
        <w:shd w:val="clear" w:color="auto" w:fill="FFFFFF"/>
        <w:rPr>
          <w:ins w:id="9499" w:author="Unknown"/>
          <w:rStyle w:val="HTMLCode"/>
          <w:rFonts w:ascii="Consolas" w:eastAsiaTheme="majorEastAsia" w:hAnsi="Consolas" w:cs="Consolas"/>
          <w:color w:val="000000"/>
          <w:shd w:val="clear" w:color="auto" w:fill="FFFFFF"/>
        </w:rPr>
      </w:pPr>
      <w:ins w:id="9500"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ToolbarSample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FD21F0" w:rsidRDefault="00FD21F0" w:rsidP="00FD21F0">
      <w:pPr>
        <w:pStyle w:val="HTMLPreformatted"/>
        <w:shd w:val="clear" w:color="auto" w:fill="FFFFFF"/>
        <w:rPr>
          <w:ins w:id="9501" w:author="Unknown"/>
          <w:rStyle w:val="HTMLCode"/>
          <w:rFonts w:ascii="Consolas" w:eastAsiaTheme="majorEastAsia" w:hAnsi="Consolas" w:cs="Consolas"/>
          <w:color w:val="000000"/>
          <w:shd w:val="clear" w:color="auto" w:fill="FFFFFF"/>
        </w:rPr>
      </w:pPr>
      <w:ins w:id="9502" w:author="Unknown">
        <w:r>
          <w:rPr>
            <w:rStyle w:val="HTMLCode"/>
            <w:rFonts w:ascii="Consolas" w:eastAsiaTheme="majorEastAsia" w:hAnsi="Consolas" w:cs="Consolas"/>
            <w:color w:val="000000"/>
            <w:shd w:val="clear" w:color="auto" w:fill="FFFFFF"/>
          </w:rPr>
          <w:tab/>
          <w:t>{</w:t>
        </w:r>
      </w:ins>
    </w:p>
    <w:p w:rsidR="00FD21F0" w:rsidRDefault="00FD21F0" w:rsidP="00FD21F0">
      <w:pPr>
        <w:pStyle w:val="HTMLPreformatted"/>
        <w:shd w:val="clear" w:color="auto" w:fill="FFFFFF"/>
        <w:rPr>
          <w:ins w:id="9503" w:author="Unknown"/>
          <w:rStyle w:val="HTMLCode"/>
          <w:rFonts w:ascii="Consolas" w:eastAsiaTheme="majorEastAsia" w:hAnsi="Consolas" w:cs="Consolas"/>
          <w:color w:val="000000"/>
          <w:shd w:val="clear" w:color="auto" w:fill="FFFFFF"/>
        </w:rPr>
      </w:pPr>
      <w:ins w:id="950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ToolbarSample</w:t>
        </w:r>
        <w:r>
          <w:rPr>
            <w:rStyle w:val="hljs-function"/>
            <w:rFonts w:ascii="Consolas" w:hAnsi="Consolas" w:cs="Consolas"/>
            <w:color w:val="000000"/>
            <w:shd w:val="clear" w:color="auto" w:fill="FFFFFF"/>
          </w:rPr>
          <w:t>()</w:t>
        </w:r>
      </w:ins>
    </w:p>
    <w:p w:rsidR="00FD21F0" w:rsidRDefault="00FD21F0" w:rsidP="00FD21F0">
      <w:pPr>
        <w:pStyle w:val="HTMLPreformatted"/>
        <w:shd w:val="clear" w:color="auto" w:fill="FFFFFF"/>
        <w:rPr>
          <w:ins w:id="9505" w:author="Unknown"/>
          <w:rStyle w:val="HTMLCode"/>
          <w:rFonts w:ascii="Consolas" w:eastAsiaTheme="majorEastAsia" w:hAnsi="Consolas" w:cs="Consolas"/>
          <w:color w:val="000000"/>
          <w:shd w:val="clear" w:color="auto" w:fill="FFFFFF"/>
        </w:rPr>
      </w:pPr>
      <w:ins w:id="950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D21F0" w:rsidRDefault="00FD21F0" w:rsidP="00FD21F0">
      <w:pPr>
        <w:pStyle w:val="HTMLPreformatted"/>
        <w:shd w:val="clear" w:color="auto" w:fill="FFFFFF"/>
        <w:rPr>
          <w:ins w:id="9507" w:author="Unknown"/>
          <w:rStyle w:val="HTMLCode"/>
          <w:rFonts w:ascii="Consolas" w:eastAsiaTheme="majorEastAsia" w:hAnsi="Consolas" w:cs="Consolas"/>
          <w:color w:val="000000"/>
          <w:shd w:val="clear" w:color="auto" w:fill="FFFFFF"/>
        </w:rPr>
      </w:pPr>
      <w:ins w:id="950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FD21F0" w:rsidRDefault="00FD21F0" w:rsidP="00FD21F0">
      <w:pPr>
        <w:pStyle w:val="HTMLPreformatted"/>
        <w:shd w:val="clear" w:color="auto" w:fill="FFFFFF"/>
        <w:rPr>
          <w:ins w:id="9509" w:author="Unknown"/>
          <w:rStyle w:val="HTMLCode"/>
          <w:rFonts w:ascii="Consolas" w:eastAsiaTheme="majorEastAsia" w:hAnsi="Consolas" w:cs="Consolas"/>
          <w:color w:val="000000"/>
          <w:shd w:val="clear" w:color="auto" w:fill="FFFFFF"/>
        </w:rPr>
      </w:pPr>
      <w:ins w:id="9510"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t>}</w:t>
        </w:r>
      </w:ins>
    </w:p>
    <w:p w:rsidR="00FD21F0" w:rsidRDefault="00FD21F0" w:rsidP="00FD21F0">
      <w:pPr>
        <w:pStyle w:val="HTMLPreformatted"/>
        <w:shd w:val="clear" w:color="auto" w:fill="FFFFFF"/>
        <w:rPr>
          <w:ins w:id="9511" w:author="Unknown"/>
          <w:rStyle w:val="HTMLCode"/>
          <w:rFonts w:ascii="Consolas" w:eastAsiaTheme="majorEastAsia" w:hAnsi="Consolas" w:cs="Consolas"/>
          <w:color w:val="000000"/>
          <w:shd w:val="clear" w:color="auto" w:fill="FFFFFF"/>
        </w:rPr>
      </w:pPr>
    </w:p>
    <w:p w:rsidR="00FD21F0" w:rsidRDefault="00FD21F0" w:rsidP="00FD21F0">
      <w:pPr>
        <w:pStyle w:val="HTMLPreformatted"/>
        <w:shd w:val="clear" w:color="auto" w:fill="FFFFFF"/>
        <w:rPr>
          <w:ins w:id="9512" w:author="Unknown"/>
          <w:rStyle w:val="HTMLCode"/>
          <w:rFonts w:ascii="Consolas" w:eastAsiaTheme="majorEastAsia" w:hAnsi="Consolas" w:cs="Consolas"/>
          <w:color w:val="000000"/>
          <w:shd w:val="clear" w:color="auto" w:fill="FFFFFF"/>
        </w:rPr>
      </w:pPr>
      <w:ins w:id="95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CommonCommandBinding_CanExecute</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CanExecuteRoutedEventArgs e</w:t>
        </w:r>
        <w:r>
          <w:rPr>
            <w:rStyle w:val="hljs-function"/>
            <w:rFonts w:ascii="Consolas" w:hAnsi="Consolas" w:cs="Consolas"/>
            <w:color w:val="000000"/>
            <w:shd w:val="clear" w:color="auto" w:fill="FFFFFF"/>
          </w:rPr>
          <w:t>)</w:t>
        </w:r>
      </w:ins>
    </w:p>
    <w:p w:rsidR="00FD21F0" w:rsidRDefault="00FD21F0" w:rsidP="00FD21F0">
      <w:pPr>
        <w:pStyle w:val="HTMLPreformatted"/>
        <w:shd w:val="clear" w:color="auto" w:fill="FFFFFF"/>
        <w:rPr>
          <w:ins w:id="9514" w:author="Unknown"/>
          <w:rStyle w:val="HTMLCode"/>
          <w:rFonts w:ascii="Consolas" w:eastAsiaTheme="majorEastAsia" w:hAnsi="Consolas" w:cs="Consolas"/>
          <w:color w:val="000000"/>
          <w:shd w:val="clear" w:color="auto" w:fill="FFFFFF"/>
        </w:rPr>
      </w:pPr>
      <w:ins w:id="95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D21F0" w:rsidRDefault="00FD21F0" w:rsidP="00FD21F0">
      <w:pPr>
        <w:pStyle w:val="HTMLPreformatted"/>
        <w:shd w:val="clear" w:color="auto" w:fill="FFFFFF"/>
        <w:rPr>
          <w:ins w:id="9516" w:author="Unknown"/>
          <w:rStyle w:val="HTMLCode"/>
          <w:rFonts w:ascii="Consolas" w:eastAsiaTheme="majorEastAsia" w:hAnsi="Consolas" w:cs="Consolas"/>
          <w:color w:val="000000"/>
          <w:shd w:val="clear" w:color="auto" w:fill="FFFFFF"/>
        </w:rPr>
      </w:pPr>
      <w:ins w:id="95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e.CanExecute = </w:t>
        </w:r>
        <w:r>
          <w:rPr>
            <w:rStyle w:val="hljs-literal"/>
            <w:rFonts w:ascii="Consolas" w:hAnsi="Consolas" w:cs="Consolas"/>
            <w:color w:val="A31515"/>
            <w:shd w:val="clear" w:color="auto" w:fill="FFFFFF"/>
          </w:rPr>
          <w:t>true</w:t>
        </w:r>
        <w:r>
          <w:rPr>
            <w:rStyle w:val="HTMLCode"/>
            <w:rFonts w:ascii="Consolas" w:eastAsiaTheme="majorEastAsia" w:hAnsi="Consolas" w:cs="Consolas"/>
            <w:color w:val="000000"/>
            <w:shd w:val="clear" w:color="auto" w:fill="FFFFFF"/>
          </w:rPr>
          <w:t>;</w:t>
        </w:r>
      </w:ins>
    </w:p>
    <w:p w:rsidR="00FD21F0" w:rsidRDefault="00FD21F0" w:rsidP="00FD21F0">
      <w:pPr>
        <w:pStyle w:val="HTMLPreformatted"/>
        <w:shd w:val="clear" w:color="auto" w:fill="FFFFFF"/>
        <w:rPr>
          <w:ins w:id="9518" w:author="Unknown"/>
          <w:rStyle w:val="HTMLCode"/>
          <w:rFonts w:ascii="Consolas" w:eastAsiaTheme="majorEastAsia" w:hAnsi="Consolas" w:cs="Consolas"/>
          <w:color w:val="000000"/>
          <w:shd w:val="clear" w:color="auto" w:fill="FFFFFF"/>
        </w:rPr>
      </w:pPr>
      <w:ins w:id="95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FD21F0" w:rsidRDefault="00FD21F0" w:rsidP="00FD21F0">
      <w:pPr>
        <w:pStyle w:val="HTMLPreformatted"/>
        <w:shd w:val="clear" w:color="auto" w:fill="FFFFFF"/>
        <w:rPr>
          <w:ins w:id="9520" w:author="Unknown"/>
          <w:rStyle w:val="HTMLCode"/>
          <w:rFonts w:ascii="Consolas" w:eastAsiaTheme="majorEastAsia" w:hAnsi="Consolas" w:cs="Consolas"/>
          <w:color w:val="000000"/>
          <w:shd w:val="clear" w:color="auto" w:fill="FFFFFF"/>
        </w:rPr>
      </w:pPr>
      <w:ins w:id="9521" w:author="Unknown">
        <w:r>
          <w:rPr>
            <w:rStyle w:val="HTMLCode"/>
            <w:rFonts w:ascii="Consolas" w:eastAsiaTheme="majorEastAsia" w:hAnsi="Consolas" w:cs="Consolas"/>
            <w:color w:val="000000"/>
            <w:shd w:val="clear" w:color="auto" w:fill="FFFFFF"/>
          </w:rPr>
          <w:tab/>
          <w:t>}</w:t>
        </w:r>
      </w:ins>
    </w:p>
    <w:p w:rsidR="00FD21F0" w:rsidRDefault="00FD21F0" w:rsidP="00FD21F0">
      <w:pPr>
        <w:pStyle w:val="HTMLPreformatted"/>
        <w:shd w:val="clear" w:color="auto" w:fill="FFFFFF"/>
        <w:rPr>
          <w:ins w:id="9522" w:author="Unknown"/>
          <w:rFonts w:ascii="Consolas" w:hAnsi="Consolas" w:cs="Consolas"/>
          <w:color w:val="212529"/>
          <w:sz w:val="16"/>
          <w:szCs w:val="16"/>
        </w:rPr>
      </w:pPr>
      <w:ins w:id="9523" w:author="Unknown">
        <w:r>
          <w:rPr>
            <w:rStyle w:val="HTMLCode"/>
            <w:rFonts w:ascii="Consolas" w:eastAsiaTheme="majorEastAsia" w:hAnsi="Consolas" w:cs="Consolas"/>
            <w:color w:val="000000"/>
            <w:shd w:val="clear" w:color="auto" w:fill="FFFFFF"/>
          </w:rPr>
          <w:t>}</w:t>
        </w:r>
      </w:ins>
    </w:p>
    <w:p w:rsidR="00FD21F0" w:rsidRDefault="00FD21F0" w:rsidP="00FD21F0">
      <w:pPr>
        <w:rPr>
          <w:ins w:id="9524" w:author="Unknown"/>
          <w:rFonts w:ascii="Times New Roman" w:hAnsi="Times New Roman" w:cs="Times New Roman"/>
          <w:sz w:val="24"/>
          <w:szCs w:val="24"/>
        </w:rPr>
      </w:pPr>
      <w:r>
        <w:rPr>
          <w:noProof/>
        </w:rPr>
        <w:drawing>
          <wp:inline distT="0" distB="0" distL="0" distR="0">
            <wp:extent cx="2860040" cy="1901825"/>
            <wp:effectExtent l="19050" t="0" r="0" b="0"/>
            <wp:docPr id="120" name="aelm902" descr="https://www.wpf-tutorial.com/Images/ArticleImages/1/chapters/common-interface-controls/toolba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02" descr="https://www.wpf-tutorial.com/Images/ArticleImages/1/chapters/common-interface-controls/toolbar_simple.png"/>
                    <pic:cNvPicPr>
                      <a:picLocks noChangeAspect="1" noChangeArrowheads="1"/>
                    </pic:cNvPicPr>
                  </pic:nvPicPr>
                  <pic:blipFill>
                    <a:blip r:embed="rId246"/>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D21F0" w:rsidRDefault="00FD21F0" w:rsidP="00FD21F0">
      <w:pPr>
        <w:pStyle w:val="NormalWeb"/>
        <w:shd w:val="clear" w:color="auto" w:fill="FFFFFF"/>
        <w:spacing w:before="288" w:beforeAutospacing="0" w:after="288" w:afterAutospacing="0"/>
        <w:rPr>
          <w:ins w:id="9525" w:author="Unknown"/>
          <w:rFonts w:ascii="Segoe UI" w:hAnsi="Segoe UI" w:cs="Segoe UI"/>
          <w:color w:val="212529"/>
          <w:sz w:val="18"/>
          <w:szCs w:val="18"/>
        </w:rPr>
      </w:pPr>
      <w:ins w:id="9526" w:author="Unknown">
        <w:r>
          <w:rPr>
            <w:rFonts w:ascii="Segoe UI" w:hAnsi="Segoe UI" w:cs="Segoe UI"/>
            <w:color w:val="212529"/>
            <w:sz w:val="18"/>
            <w:szCs w:val="18"/>
          </w:rPr>
          <w:t>Notice how I use commands for all the buttons. We discussed this in the previous chapter and using commands definitely gives us some advantages. Take a look at the Menu chapter, or the articles on commands, for more information.</w:t>
        </w:r>
      </w:ins>
    </w:p>
    <w:p w:rsidR="00FD21F0" w:rsidRDefault="00FD21F0" w:rsidP="00FD21F0">
      <w:pPr>
        <w:pStyle w:val="NormalWeb"/>
        <w:shd w:val="clear" w:color="auto" w:fill="FFFFFF"/>
        <w:spacing w:before="288" w:beforeAutospacing="0" w:after="288" w:afterAutospacing="0"/>
        <w:rPr>
          <w:ins w:id="9527" w:author="Unknown"/>
          <w:rFonts w:ascii="Segoe UI" w:hAnsi="Segoe UI" w:cs="Segoe UI"/>
          <w:color w:val="212529"/>
          <w:sz w:val="18"/>
          <w:szCs w:val="18"/>
        </w:rPr>
      </w:pPr>
      <w:ins w:id="9528" w:author="Unknown">
        <w:r>
          <w:rPr>
            <w:rFonts w:ascii="Segoe UI" w:hAnsi="Segoe UI" w:cs="Segoe UI"/>
            <w:color w:val="212529"/>
            <w:sz w:val="18"/>
            <w:szCs w:val="18"/>
          </w:rPr>
          <w:t>In this example, I add a ToolBarTray to the top of the screen, and inside of it, two ToolBar controls. Each contains some buttons and we use commands to give them their behavior. In Code-behind, I make sure to handle the CanExecute event of the first three buttons, since that's not done automatically by WPF, contrary to the Cut, Copy and Paste commands, which WPF is capable of fully handling for us.</w:t>
        </w:r>
      </w:ins>
    </w:p>
    <w:p w:rsidR="00FD21F0" w:rsidRDefault="00FD21F0" w:rsidP="00FD21F0">
      <w:pPr>
        <w:pStyle w:val="NormalWeb"/>
        <w:shd w:val="clear" w:color="auto" w:fill="FFFFFF"/>
        <w:spacing w:before="288" w:beforeAutospacing="0" w:after="288" w:afterAutospacing="0"/>
        <w:rPr>
          <w:ins w:id="9529" w:author="Unknown"/>
          <w:rFonts w:ascii="Segoe UI" w:hAnsi="Segoe UI" w:cs="Segoe UI"/>
          <w:color w:val="212529"/>
          <w:sz w:val="18"/>
          <w:szCs w:val="18"/>
        </w:rPr>
      </w:pPr>
      <w:ins w:id="9530" w:author="Unknown">
        <w:r>
          <w:rPr>
            <w:rFonts w:ascii="Segoe UI" w:hAnsi="Segoe UI" w:cs="Segoe UI"/>
            <w:color w:val="212529"/>
            <w:sz w:val="18"/>
            <w:szCs w:val="18"/>
          </w:rPr>
          <w:t>Try running the example and place the cursor over the left part of one of the toolbars (the dotted area). If you click and hold your left mouse button, you can now re-position the toolbar, e.g. below the other or even make them switch place.</w:t>
        </w:r>
      </w:ins>
    </w:p>
    <w:p w:rsidR="00FD21F0" w:rsidRDefault="00FD21F0" w:rsidP="00FD21F0">
      <w:pPr>
        <w:pStyle w:val="Heading2"/>
        <w:shd w:val="clear" w:color="auto" w:fill="FFFFFF"/>
        <w:spacing w:before="0"/>
        <w:rPr>
          <w:ins w:id="9531" w:author="Unknown"/>
          <w:rFonts w:ascii="Segoe UI" w:hAnsi="Segoe UI" w:cs="Segoe UI"/>
          <w:b w:val="0"/>
          <w:bCs w:val="0"/>
          <w:color w:val="33393E"/>
          <w:sz w:val="36"/>
          <w:szCs w:val="36"/>
        </w:rPr>
      </w:pPr>
      <w:ins w:id="9532" w:author="Unknown">
        <w:r>
          <w:rPr>
            <w:rFonts w:ascii="Segoe UI" w:hAnsi="Segoe UI" w:cs="Segoe UI"/>
            <w:b w:val="0"/>
            <w:bCs w:val="0"/>
            <w:color w:val="33393E"/>
          </w:rPr>
          <w:t>Images</w:t>
        </w:r>
      </w:ins>
    </w:p>
    <w:p w:rsidR="00FD21F0" w:rsidRDefault="00FD21F0" w:rsidP="00FD21F0">
      <w:pPr>
        <w:pStyle w:val="NormalWeb"/>
        <w:shd w:val="clear" w:color="auto" w:fill="FFFFFF"/>
        <w:spacing w:before="288" w:beforeAutospacing="0" w:after="288" w:afterAutospacing="0"/>
        <w:rPr>
          <w:ins w:id="9533" w:author="Unknown"/>
          <w:rFonts w:ascii="Segoe UI" w:hAnsi="Segoe UI" w:cs="Segoe UI"/>
          <w:color w:val="212529"/>
          <w:sz w:val="18"/>
          <w:szCs w:val="18"/>
        </w:rPr>
      </w:pPr>
      <w:ins w:id="9534" w:author="Unknown">
        <w:r>
          <w:rPr>
            <w:rFonts w:ascii="Segoe UI" w:hAnsi="Segoe UI" w:cs="Segoe UI"/>
            <w:color w:val="212529"/>
            <w:sz w:val="18"/>
            <w:szCs w:val="18"/>
          </w:rPr>
          <w:t>While text on the toolbar buttons is perfectly okay, the normal approach is to have icons or at least a combination of an icon and a piece of text. Because WPF uses regular Button controls, adding icons to the toolbar items is very easy. Just have a look at this next example, where we do both:</w:t>
        </w:r>
      </w:ins>
    </w:p>
    <w:p w:rsidR="00FD21F0" w:rsidRDefault="003C5A45" w:rsidP="00FD21F0">
      <w:pPr>
        <w:shd w:val="clear" w:color="auto" w:fill="FFFFFF"/>
        <w:jc w:val="right"/>
        <w:rPr>
          <w:ins w:id="9535" w:author="Unknown"/>
          <w:rFonts w:ascii="Segoe UI" w:hAnsi="Segoe UI" w:cs="Segoe UI"/>
          <w:color w:val="212529"/>
          <w:sz w:val="18"/>
          <w:szCs w:val="18"/>
        </w:rPr>
      </w:pPr>
      <w:ins w:id="9536" w:author="Unknown">
        <w:r>
          <w:rPr>
            <w:rFonts w:ascii="Segoe UI" w:hAnsi="Segoe UI" w:cs="Segoe UI"/>
            <w:color w:val="212529"/>
            <w:sz w:val="18"/>
            <w:szCs w:val="18"/>
          </w:rPr>
          <w:fldChar w:fldCharType="begin"/>
        </w:r>
        <w:r w:rsidR="00FD21F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D21F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D21F0" w:rsidRDefault="00FD21F0" w:rsidP="00FD21F0">
      <w:pPr>
        <w:pStyle w:val="HTMLPreformatted"/>
        <w:shd w:val="clear" w:color="auto" w:fill="FFFFFF"/>
        <w:rPr>
          <w:ins w:id="9537" w:author="Unknown"/>
          <w:rStyle w:val="hljs-tag"/>
          <w:rFonts w:ascii="Consolas" w:hAnsi="Consolas" w:cs="Consolas"/>
          <w:shd w:val="clear" w:color="auto" w:fill="FFFFFF"/>
        </w:rPr>
      </w:pPr>
      <w:ins w:id="953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"WpfTutorialSamples.Common_interface_controls.ToolbarIconSample"</w:t>
        </w:r>
      </w:ins>
    </w:p>
    <w:p w:rsidR="00FD21F0" w:rsidRDefault="00FD21F0" w:rsidP="00FD21F0">
      <w:pPr>
        <w:pStyle w:val="HTMLPreformatted"/>
        <w:shd w:val="clear" w:color="auto" w:fill="FFFFFF"/>
        <w:rPr>
          <w:ins w:id="9539" w:author="Unknown"/>
          <w:rStyle w:val="hljs-tag"/>
          <w:rFonts w:ascii="Consolas" w:hAnsi="Consolas" w:cs="Consolas"/>
          <w:shd w:val="clear" w:color="auto" w:fill="FFFFFF"/>
        </w:rPr>
      </w:pPr>
      <w:ins w:id="954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D21F0" w:rsidRDefault="00FD21F0" w:rsidP="00FD21F0">
      <w:pPr>
        <w:pStyle w:val="HTMLPreformatted"/>
        <w:shd w:val="clear" w:color="auto" w:fill="FFFFFF"/>
        <w:rPr>
          <w:ins w:id="9541" w:author="Unknown"/>
          <w:rStyle w:val="hljs-tag"/>
          <w:rFonts w:ascii="Consolas" w:hAnsi="Consolas" w:cs="Consolas"/>
          <w:shd w:val="clear" w:color="auto" w:fill="FFFFFF"/>
        </w:rPr>
      </w:pPr>
      <w:ins w:id="954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D21F0" w:rsidRDefault="00FD21F0" w:rsidP="00FD21F0">
      <w:pPr>
        <w:pStyle w:val="HTMLPreformatted"/>
        <w:shd w:val="clear" w:color="auto" w:fill="FFFFFF"/>
        <w:rPr>
          <w:ins w:id="9543" w:author="Unknown"/>
          <w:rStyle w:val="HTMLCode"/>
          <w:rFonts w:ascii="Consolas" w:eastAsiaTheme="majorEastAsia" w:hAnsi="Consolas" w:cs="Consolas"/>
          <w:color w:val="000000"/>
          <w:shd w:val="clear" w:color="auto" w:fill="FFFFFF"/>
        </w:rPr>
      </w:pPr>
      <w:ins w:id="954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"ToolbarIconSample"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45" w:author="Unknown"/>
          <w:rStyle w:val="HTMLCode"/>
          <w:rFonts w:ascii="Consolas" w:eastAsiaTheme="majorEastAsia" w:hAnsi="Consolas" w:cs="Consolas"/>
          <w:color w:val="000000"/>
          <w:shd w:val="clear" w:color="auto" w:fill="FFFFFF"/>
        </w:rPr>
      </w:pPr>
      <w:ins w:id="954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47" w:author="Unknown"/>
          <w:rStyle w:val="HTMLCode"/>
          <w:rFonts w:ascii="Consolas" w:eastAsiaTheme="majorEastAsia" w:hAnsi="Consolas" w:cs="Consolas"/>
          <w:color w:val="000000"/>
          <w:shd w:val="clear" w:color="auto" w:fill="FFFFFF"/>
        </w:rPr>
      </w:pPr>
      <w:ins w:id="954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49" w:author="Unknown"/>
          <w:rStyle w:val="HTMLCode"/>
          <w:rFonts w:ascii="Consolas" w:eastAsiaTheme="majorEastAsia" w:hAnsi="Consolas" w:cs="Consolas"/>
          <w:color w:val="000000"/>
          <w:shd w:val="clear" w:color="auto" w:fill="FFFFFF"/>
        </w:rPr>
      </w:pPr>
      <w:ins w:id="955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51" w:author="Unknown"/>
          <w:rStyle w:val="HTMLCode"/>
          <w:rFonts w:ascii="Consolas" w:eastAsiaTheme="majorEastAsia" w:hAnsi="Consolas" w:cs="Consolas"/>
          <w:color w:val="000000"/>
          <w:shd w:val="clear" w:color="auto" w:fill="FFFFFF"/>
        </w:rPr>
      </w:pPr>
      <w:ins w:id="955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53" w:author="Unknown"/>
          <w:rStyle w:val="HTMLCode"/>
          <w:rFonts w:ascii="Consolas" w:eastAsiaTheme="majorEastAsia" w:hAnsi="Consolas" w:cs="Consolas"/>
          <w:color w:val="000000"/>
          <w:shd w:val="clear" w:color="auto" w:fill="FFFFFF"/>
        </w:rPr>
      </w:pPr>
      <w:ins w:id="955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"/WpfTutorialSamples;component/Images/cut.png"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555" w:author="Unknown"/>
          <w:rStyle w:val="HTMLCode"/>
          <w:rFonts w:ascii="Consolas" w:eastAsiaTheme="majorEastAsia" w:hAnsi="Consolas" w:cs="Consolas"/>
          <w:color w:val="000000"/>
          <w:shd w:val="clear" w:color="auto" w:fill="FFFFFF"/>
        </w:rPr>
      </w:pPr>
      <w:ins w:id="9556" w:author="Unknown">
        <w:r>
          <w:rPr>
            <w:rStyle w:val="HTMLCode"/>
            <w:rFonts w:ascii="Consolas" w:eastAsiaTheme="majorEastAsia" w:hAnsi="Consolas" w:cs="Consolas"/>
            <w:color w:val="000000"/>
            <w:shd w:val="clear" w:color="auto" w:fill="FFFFFF"/>
          </w:rPr>
          <w:lastRenderedPageBreak/>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57" w:author="Unknown"/>
          <w:rStyle w:val="HTMLCode"/>
          <w:rFonts w:ascii="Consolas" w:eastAsiaTheme="majorEastAsia" w:hAnsi="Consolas" w:cs="Consolas"/>
          <w:color w:val="000000"/>
          <w:shd w:val="clear" w:color="auto" w:fill="FFFFFF"/>
        </w:rPr>
      </w:pPr>
      <w:ins w:id="955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59" w:author="Unknown"/>
          <w:rStyle w:val="HTMLCode"/>
          <w:rFonts w:ascii="Consolas" w:eastAsiaTheme="majorEastAsia" w:hAnsi="Consolas" w:cs="Consolas"/>
          <w:color w:val="000000"/>
          <w:shd w:val="clear" w:color="auto" w:fill="FFFFFF"/>
        </w:rPr>
      </w:pPr>
      <w:ins w:id="956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"/WpfTutorialSamples;component/Images/copy.png"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561" w:author="Unknown"/>
          <w:rStyle w:val="HTMLCode"/>
          <w:rFonts w:ascii="Consolas" w:eastAsiaTheme="majorEastAsia" w:hAnsi="Consolas" w:cs="Consolas"/>
          <w:color w:val="000000"/>
          <w:shd w:val="clear" w:color="auto" w:fill="FFFFFF"/>
        </w:rPr>
      </w:pPr>
      <w:ins w:id="956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63" w:author="Unknown"/>
          <w:rStyle w:val="HTMLCode"/>
          <w:rFonts w:ascii="Consolas" w:eastAsiaTheme="majorEastAsia" w:hAnsi="Consolas" w:cs="Consolas"/>
          <w:color w:val="000000"/>
          <w:shd w:val="clear" w:color="auto" w:fill="FFFFFF"/>
        </w:rPr>
      </w:pPr>
      <w:ins w:id="95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 from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65" w:author="Unknown"/>
          <w:rStyle w:val="HTMLCode"/>
          <w:rFonts w:ascii="Consolas" w:eastAsiaTheme="majorEastAsia" w:hAnsi="Consolas" w:cs="Consolas"/>
          <w:color w:val="000000"/>
          <w:shd w:val="clear" w:color="auto" w:fill="FFFFFF"/>
        </w:rPr>
      </w:pPr>
      <w:ins w:id="95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67" w:author="Unknown"/>
          <w:rStyle w:val="HTMLCode"/>
          <w:rFonts w:ascii="Consolas" w:eastAsiaTheme="majorEastAsia" w:hAnsi="Consolas" w:cs="Consolas"/>
          <w:color w:val="000000"/>
          <w:shd w:val="clear" w:color="auto" w:fill="FFFFFF"/>
        </w:rPr>
      </w:pPr>
      <w:ins w:id="956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"/WpfTutorialSamples;component/Images/paste.png"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569" w:author="Unknown"/>
          <w:rStyle w:val="HTMLCode"/>
          <w:rFonts w:ascii="Consolas" w:eastAsiaTheme="majorEastAsia" w:hAnsi="Consolas" w:cs="Consolas"/>
          <w:color w:val="000000"/>
          <w:shd w:val="clear" w:color="auto" w:fill="FFFFFF"/>
        </w:rPr>
      </w:pPr>
      <w:ins w:id="957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Paste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71" w:author="Unknown"/>
          <w:rStyle w:val="HTMLCode"/>
          <w:rFonts w:ascii="Consolas" w:eastAsiaTheme="majorEastAsia" w:hAnsi="Consolas" w:cs="Consolas"/>
          <w:color w:val="000000"/>
          <w:shd w:val="clear" w:color="auto" w:fill="FFFFFF"/>
        </w:rPr>
      </w:pPr>
      <w:ins w:id="957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73" w:author="Unknown"/>
          <w:rStyle w:val="HTMLCode"/>
          <w:rFonts w:ascii="Consolas" w:eastAsiaTheme="majorEastAsia" w:hAnsi="Consolas" w:cs="Consolas"/>
          <w:color w:val="000000"/>
          <w:shd w:val="clear" w:color="auto" w:fill="FFFFFF"/>
        </w:rPr>
      </w:pPr>
      <w:ins w:id="957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75" w:author="Unknown"/>
          <w:rStyle w:val="HTMLCode"/>
          <w:rFonts w:ascii="Consolas" w:eastAsiaTheme="majorEastAsia" w:hAnsi="Consolas" w:cs="Consolas"/>
          <w:color w:val="000000"/>
          <w:shd w:val="clear" w:color="auto" w:fill="FFFFFF"/>
        </w:rPr>
      </w:pPr>
      <w:ins w:id="95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77" w:author="Unknown"/>
          <w:rStyle w:val="HTMLCode"/>
          <w:rFonts w:ascii="Consolas" w:eastAsiaTheme="majorEastAsia" w:hAnsi="Consolas" w:cs="Consolas"/>
          <w:color w:val="000000"/>
          <w:shd w:val="clear" w:color="auto" w:fill="FFFFFF"/>
        </w:rPr>
      </w:pPr>
      <w:ins w:id="95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79" w:author="Unknown"/>
          <w:rStyle w:val="HTMLCode"/>
          <w:rFonts w:ascii="Consolas" w:eastAsiaTheme="majorEastAsia" w:hAnsi="Consolas" w:cs="Consolas"/>
          <w:color w:val="000000"/>
          <w:shd w:val="clear" w:color="auto" w:fill="FFFFFF"/>
        </w:rPr>
      </w:pPr>
      <w:ins w:id="95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581" w:author="Unknown"/>
          <w:rStyle w:val="HTMLCode"/>
          <w:rFonts w:ascii="Consolas" w:eastAsiaTheme="majorEastAsia" w:hAnsi="Consolas" w:cs="Consolas"/>
          <w:color w:val="000000"/>
          <w:shd w:val="clear" w:color="auto" w:fill="FFFFFF"/>
        </w:rPr>
      </w:pPr>
      <w:ins w:id="95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583" w:author="Unknown"/>
          <w:rFonts w:ascii="Consolas" w:hAnsi="Consolas" w:cs="Consolas"/>
          <w:color w:val="212529"/>
          <w:sz w:val="16"/>
          <w:szCs w:val="16"/>
        </w:rPr>
      </w:pPr>
      <w:ins w:id="9584"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D21F0" w:rsidRDefault="00FD21F0" w:rsidP="00FD21F0">
      <w:pPr>
        <w:rPr>
          <w:ins w:id="9585" w:author="Unknown"/>
          <w:rFonts w:ascii="Times New Roman" w:hAnsi="Times New Roman" w:cs="Times New Roman"/>
          <w:sz w:val="24"/>
          <w:szCs w:val="24"/>
        </w:rPr>
      </w:pPr>
      <w:r>
        <w:rPr>
          <w:noProof/>
        </w:rPr>
        <w:drawing>
          <wp:inline distT="0" distB="0" distL="0" distR="0">
            <wp:extent cx="2860040" cy="1901825"/>
            <wp:effectExtent l="19050" t="0" r="0" b="0"/>
            <wp:docPr id="119" name="aelm909" descr="https://www.wpf-tutorial.com/Images/ArticleImages/1/chapters/common-interface-controls/toolbar_with_ic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09" descr="https://www.wpf-tutorial.com/Images/ArticleImages/1/chapters/common-interface-controls/toolbar_with_icons.png"/>
                    <pic:cNvPicPr>
                      <a:picLocks noChangeAspect="1" noChangeArrowheads="1"/>
                    </pic:cNvPicPr>
                  </pic:nvPicPr>
                  <pic:blipFill>
                    <a:blip r:embed="rId247"/>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D21F0" w:rsidRDefault="00FD21F0" w:rsidP="00FD21F0">
      <w:pPr>
        <w:pStyle w:val="NormalWeb"/>
        <w:shd w:val="clear" w:color="auto" w:fill="FFFFFF"/>
        <w:spacing w:before="288" w:beforeAutospacing="0" w:after="288" w:afterAutospacing="0"/>
        <w:rPr>
          <w:ins w:id="9586" w:author="Unknown"/>
          <w:rFonts w:ascii="Segoe UI" w:hAnsi="Segoe UI" w:cs="Segoe UI"/>
          <w:color w:val="212529"/>
          <w:sz w:val="18"/>
          <w:szCs w:val="18"/>
        </w:rPr>
      </w:pPr>
      <w:ins w:id="9587" w:author="Unknown">
        <w:r>
          <w:rPr>
            <w:rFonts w:ascii="Segoe UI" w:hAnsi="Segoe UI" w:cs="Segoe UI"/>
            <w:color w:val="212529"/>
            <w:sz w:val="18"/>
            <w:szCs w:val="18"/>
          </w:rPr>
          <w:t>By specifying an </w:t>
        </w:r>
        <w:r>
          <w:rPr>
            <w:rStyle w:val="Strong"/>
            <w:rFonts w:ascii="Segoe UI" w:hAnsi="Segoe UI" w:cs="Segoe UI"/>
            <w:color w:val="212529"/>
            <w:sz w:val="18"/>
            <w:szCs w:val="18"/>
          </w:rPr>
          <w:t>Image</w:t>
        </w:r>
        <w:r>
          <w:rPr>
            <w:rFonts w:ascii="Segoe UI" w:hAnsi="Segoe UI" w:cs="Segoe UI"/>
            <w:color w:val="212529"/>
            <w:sz w:val="18"/>
            <w:szCs w:val="18"/>
          </w:rPr>
          <w:t> control as the Content of the first two buttons, they will be icon based instead of text based. On the third button, I combine an </w:t>
        </w:r>
        <w:r>
          <w:rPr>
            <w:rStyle w:val="Strong"/>
            <w:rFonts w:ascii="Segoe UI" w:hAnsi="Segoe UI" w:cs="Segoe UI"/>
            <w:color w:val="212529"/>
            <w:sz w:val="18"/>
            <w:szCs w:val="18"/>
          </w:rPr>
          <w:t>Image</w:t>
        </w:r>
        <w:r>
          <w:rPr>
            <w:rFonts w:ascii="Segoe UI" w:hAnsi="Segoe UI" w:cs="Segoe UI"/>
            <w:color w:val="212529"/>
            <w:sz w:val="18"/>
            <w:szCs w:val="18"/>
          </w:rPr>
          <w:t> control and a </w:t>
        </w:r>
        <w:r>
          <w:rPr>
            <w:rStyle w:val="Strong"/>
            <w:rFonts w:ascii="Segoe UI" w:hAnsi="Segoe UI" w:cs="Segoe UI"/>
            <w:color w:val="212529"/>
            <w:sz w:val="18"/>
            <w:szCs w:val="18"/>
          </w:rPr>
          <w:t>TextBlock</w:t>
        </w:r>
        <w:r>
          <w:rPr>
            <w:rFonts w:ascii="Segoe UI" w:hAnsi="Segoe UI" w:cs="Segoe UI"/>
            <w:color w:val="212529"/>
            <w:sz w:val="18"/>
            <w:szCs w:val="18"/>
          </w:rPr>
          <w:t> control inside of a </w:t>
        </w:r>
        <w:r>
          <w:rPr>
            <w:rStyle w:val="Strong"/>
            <w:rFonts w:ascii="Segoe UI" w:hAnsi="Segoe UI" w:cs="Segoe UI"/>
            <w:color w:val="212529"/>
            <w:sz w:val="18"/>
            <w:szCs w:val="18"/>
          </w:rPr>
          <w:t>StackPanel</w:t>
        </w:r>
        <w:r>
          <w:rPr>
            <w:rFonts w:ascii="Segoe UI" w:hAnsi="Segoe UI" w:cs="Segoe UI"/>
            <w:color w:val="212529"/>
            <w:sz w:val="18"/>
            <w:szCs w:val="18"/>
          </w:rPr>
          <w:t>, to achieve both icon and text on the button, a commonly used technique for buttons which are extra important or with a less obvious icon.</w:t>
        </w:r>
      </w:ins>
    </w:p>
    <w:p w:rsidR="00FD21F0" w:rsidRDefault="00FD21F0" w:rsidP="00FD21F0">
      <w:pPr>
        <w:pStyle w:val="NormalWeb"/>
        <w:shd w:val="clear" w:color="auto" w:fill="FFFFFF"/>
        <w:spacing w:before="288" w:beforeAutospacing="0" w:after="288" w:afterAutospacing="0"/>
        <w:rPr>
          <w:ins w:id="9588" w:author="Unknown"/>
          <w:rFonts w:ascii="Segoe UI" w:hAnsi="Segoe UI" w:cs="Segoe UI"/>
          <w:color w:val="212529"/>
          <w:sz w:val="18"/>
          <w:szCs w:val="18"/>
        </w:rPr>
      </w:pPr>
      <w:ins w:id="9589" w:author="Unknown">
        <w:r>
          <w:rPr>
            <w:rFonts w:ascii="Segoe UI" w:hAnsi="Segoe UI" w:cs="Segoe UI"/>
            <w:color w:val="212529"/>
            <w:sz w:val="18"/>
            <w:szCs w:val="18"/>
          </w:rPr>
          <w:t>Notice how I've used the </w:t>
        </w:r>
        <w:r>
          <w:rPr>
            <w:rStyle w:val="Strong"/>
            <w:rFonts w:ascii="Segoe UI" w:hAnsi="Segoe UI" w:cs="Segoe UI"/>
            <w:color w:val="212529"/>
            <w:sz w:val="18"/>
            <w:szCs w:val="18"/>
          </w:rPr>
          <w:t>ToolTip</w:t>
        </w:r>
        <w:r>
          <w:rPr>
            <w:rFonts w:ascii="Segoe UI" w:hAnsi="Segoe UI" w:cs="Segoe UI"/>
            <w:color w:val="212529"/>
            <w:sz w:val="18"/>
            <w:szCs w:val="18"/>
          </w:rPr>
          <w:t> property on each of the buttons, to add an explanatory text. This is especially important for those buttons with only an icon, because the purpose of the button might not be clear from only looking at the icon. With the ToolTip property, the user can hover the mouse over the button to get a description of what it does, as demonstrated on the screenshot.</w:t>
        </w:r>
      </w:ins>
    </w:p>
    <w:p w:rsidR="00FD21F0" w:rsidRDefault="00FD21F0" w:rsidP="00FD21F0">
      <w:pPr>
        <w:pStyle w:val="Heading2"/>
        <w:shd w:val="clear" w:color="auto" w:fill="FFFFFF"/>
        <w:spacing w:before="0"/>
        <w:rPr>
          <w:ins w:id="9590" w:author="Unknown"/>
          <w:rFonts w:ascii="Segoe UI" w:hAnsi="Segoe UI" w:cs="Segoe UI"/>
          <w:b w:val="0"/>
          <w:bCs w:val="0"/>
          <w:color w:val="33393E"/>
          <w:sz w:val="36"/>
          <w:szCs w:val="36"/>
        </w:rPr>
      </w:pPr>
      <w:ins w:id="9591" w:author="Unknown">
        <w:r>
          <w:rPr>
            <w:rFonts w:ascii="Segoe UI" w:hAnsi="Segoe UI" w:cs="Segoe UI"/>
            <w:b w:val="0"/>
            <w:bCs w:val="0"/>
            <w:color w:val="33393E"/>
          </w:rPr>
          <w:t>Overflow</w:t>
        </w:r>
      </w:ins>
    </w:p>
    <w:p w:rsidR="00FD21F0" w:rsidRDefault="00FD21F0" w:rsidP="00FD21F0">
      <w:pPr>
        <w:pStyle w:val="NormalWeb"/>
        <w:shd w:val="clear" w:color="auto" w:fill="FFFFFF"/>
        <w:spacing w:before="288" w:beforeAutospacing="0" w:after="288" w:afterAutospacing="0"/>
        <w:rPr>
          <w:ins w:id="9592" w:author="Unknown"/>
          <w:rFonts w:ascii="Segoe UI" w:hAnsi="Segoe UI" w:cs="Segoe UI"/>
          <w:color w:val="212529"/>
          <w:sz w:val="18"/>
          <w:szCs w:val="18"/>
        </w:rPr>
      </w:pPr>
      <w:ins w:id="9593" w:author="Unknown">
        <w:r>
          <w:rPr>
            <w:rFonts w:ascii="Segoe UI" w:hAnsi="Segoe UI" w:cs="Segoe UI"/>
            <w:color w:val="212529"/>
            <w:sz w:val="18"/>
            <w:szCs w:val="18"/>
          </w:rPr>
          <w:t>As already mentioned, a very good reason for using the ToolBar control instead of just a panel of buttons, is the automatic overflow handling. It means that if there's no longer enough room to show all of the buttons on the toolbar, WPF will put them in a menu accessible by clicking on the arrow to the right of the toolbar. You can see how it works on this screenshot, which shows the first example, but with a smaller window, thereby leaving less space for the toolbars:</w:t>
        </w:r>
      </w:ins>
    </w:p>
    <w:p w:rsidR="00FD21F0" w:rsidRDefault="00FD21F0" w:rsidP="00FD21F0">
      <w:pPr>
        <w:rPr>
          <w:ins w:id="9594" w:author="Unknown"/>
          <w:rFonts w:ascii="Times New Roman" w:hAnsi="Times New Roman" w:cs="Times New Roman"/>
          <w:sz w:val="24"/>
          <w:szCs w:val="24"/>
        </w:rPr>
      </w:pPr>
      <w:r>
        <w:rPr>
          <w:noProof/>
        </w:rPr>
        <w:lastRenderedPageBreak/>
        <w:drawing>
          <wp:inline distT="0" distB="0" distL="0" distR="0">
            <wp:extent cx="1938655" cy="1901825"/>
            <wp:effectExtent l="19050" t="0" r="4445" b="0"/>
            <wp:docPr id="118" name="aelm914" descr="https://www.wpf-tutorial.com/Images/ArticleImages/1/chapters/common-interface-controls/toolbar_over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14" descr="https://www.wpf-tutorial.com/Images/ArticleImages/1/chapters/common-interface-controls/toolbar_overflow.png"/>
                    <pic:cNvPicPr>
                      <a:picLocks noChangeAspect="1" noChangeArrowheads="1"/>
                    </pic:cNvPicPr>
                  </pic:nvPicPr>
                  <pic:blipFill>
                    <a:blip r:embed="rId248"/>
                    <a:srcRect/>
                    <a:stretch>
                      <a:fillRect/>
                    </a:stretch>
                  </pic:blipFill>
                  <pic:spPr bwMode="auto">
                    <a:xfrm>
                      <a:off x="0" y="0"/>
                      <a:ext cx="1938655" cy="1901825"/>
                    </a:xfrm>
                    <a:prstGeom prst="rect">
                      <a:avLst/>
                    </a:prstGeom>
                    <a:noFill/>
                    <a:ln w="9525">
                      <a:noFill/>
                      <a:miter lim="800000"/>
                      <a:headEnd/>
                      <a:tailEnd/>
                    </a:ln>
                  </pic:spPr>
                </pic:pic>
              </a:graphicData>
            </a:graphic>
          </wp:inline>
        </w:drawing>
      </w:r>
    </w:p>
    <w:p w:rsidR="00FD21F0" w:rsidRDefault="00FD21F0" w:rsidP="00FD21F0">
      <w:pPr>
        <w:pStyle w:val="NormalWeb"/>
        <w:shd w:val="clear" w:color="auto" w:fill="FFFFFF"/>
        <w:spacing w:before="288" w:beforeAutospacing="0" w:after="288" w:afterAutospacing="0"/>
        <w:rPr>
          <w:ins w:id="9595" w:author="Unknown"/>
          <w:rFonts w:ascii="Segoe UI" w:hAnsi="Segoe UI" w:cs="Segoe UI"/>
          <w:color w:val="212529"/>
          <w:sz w:val="18"/>
          <w:szCs w:val="18"/>
        </w:rPr>
      </w:pPr>
      <w:ins w:id="9596" w:author="Unknown">
        <w:r>
          <w:rPr>
            <w:rFonts w:ascii="Segoe UI" w:hAnsi="Segoe UI" w:cs="Segoe UI"/>
            <w:color w:val="212529"/>
            <w:sz w:val="18"/>
            <w:szCs w:val="18"/>
          </w:rPr>
          <w:t>WPF even allows you to decide which items are suitable for overflow hiding and which should always be visible. Usually, when designing a toolbar, some items are less important than the others and some of them you might even want to have in the overflow menu all the time, no matter if there's space enough or not.</w:t>
        </w:r>
      </w:ins>
    </w:p>
    <w:p w:rsidR="00FD21F0" w:rsidRDefault="00FD21F0" w:rsidP="00FD21F0">
      <w:pPr>
        <w:pStyle w:val="NormalWeb"/>
        <w:shd w:val="clear" w:color="auto" w:fill="FFFFFF"/>
        <w:spacing w:before="288" w:beforeAutospacing="0" w:after="288" w:afterAutospacing="0"/>
        <w:rPr>
          <w:ins w:id="9597" w:author="Unknown"/>
          <w:rFonts w:ascii="Segoe UI" w:hAnsi="Segoe UI" w:cs="Segoe UI"/>
          <w:color w:val="212529"/>
          <w:sz w:val="18"/>
          <w:szCs w:val="18"/>
        </w:rPr>
      </w:pPr>
      <w:ins w:id="9598" w:author="Unknown">
        <w:r>
          <w:rPr>
            <w:rFonts w:ascii="Segoe UI" w:hAnsi="Segoe UI" w:cs="Segoe UI"/>
            <w:color w:val="212529"/>
            <w:sz w:val="18"/>
            <w:szCs w:val="18"/>
          </w:rPr>
          <w:t>This is where the attached property </w:t>
        </w:r>
        <w:r>
          <w:rPr>
            <w:rStyle w:val="Strong"/>
            <w:rFonts w:ascii="Segoe UI" w:hAnsi="Segoe UI" w:cs="Segoe UI"/>
            <w:color w:val="212529"/>
            <w:sz w:val="18"/>
            <w:szCs w:val="18"/>
          </w:rPr>
          <w:t>ToolBar.OverflowMode</w:t>
        </w:r>
        <w:r>
          <w:rPr>
            <w:rFonts w:ascii="Segoe UI" w:hAnsi="Segoe UI" w:cs="Segoe UI"/>
            <w:color w:val="212529"/>
            <w:sz w:val="18"/>
            <w:szCs w:val="18"/>
          </w:rPr>
          <w:t> comes into play. The default value is AsNeeded, which simply means that a toolbar item is put in the overflow menu if there's not enough room for it. You may use </w:t>
        </w:r>
        <w:r>
          <w:rPr>
            <w:rStyle w:val="Strong"/>
            <w:rFonts w:ascii="Segoe UI" w:hAnsi="Segoe UI" w:cs="Segoe UI"/>
            <w:color w:val="212529"/>
            <w:sz w:val="18"/>
            <w:szCs w:val="18"/>
          </w:rPr>
          <w:t>Always</w:t>
        </w:r>
        <w:r>
          <w:rPr>
            <w:rFonts w:ascii="Segoe UI" w:hAnsi="Segoe UI" w:cs="Segoe UI"/>
            <w:color w:val="212529"/>
            <w:sz w:val="18"/>
            <w:szCs w:val="18"/>
          </w:rPr>
          <w:t> or </w:t>
        </w:r>
        <w:r>
          <w:rPr>
            <w:rStyle w:val="Strong"/>
            <w:rFonts w:ascii="Segoe UI" w:hAnsi="Segoe UI" w:cs="Segoe UI"/>
            <w:color w:val="212529"/>
            <w:sz w:val="18"/>
            <w:szCs w:val="18"/>
          </w:rPr>
          <w:t>Never</w:t>
        </w:r>
        <w:r>
          <w:rPr>
            <w:rFonts w:ascii="Segoe UI" w:hAnsi="Segoe UI" w:cs="Segoe UI"/>
            <w:color w:val="212529"/>
            <w:sz w:val="18"/>
            <w:szCs w:val="18"/>
          </w:rPr>
          <w:t> instead, which does exactly what the names imply: Puts the item in the overflow menu all the time or prevents the item from ever being moved to the overflow menu. Here's an example on how to assign this property:</w:t>
        </w:r>
      </w:ins>
    </w:p>
    <w:p w:rsidR="00FD21F0" w:rsidRDefault="003C5A45" w:rsidP="00FD21F0">
      <w:pPr>
        <w:shd w:val="clear" w:color="auto" w:fill="FFFFFF"/>
        <w:jc w:val="right"/>
        <w:rPr>
          <w:ins w:id="9599" w:author="Unknown"/>
          <w:rFonts w:ascii="Segoe UI" w:hAnsi="Segoe UI" w:cs="Segoe UI"/>
          <w:color w:val="212529"/>
          <w:sz w:val="18"/>
          <w:szCs w:val="18"/>
        </w:rPr>
      </w:pPr>
      <w:ins w:id="9600" w:author="Unknown">
        <w:r>
          <w:rPr>
            <w:rFonts w:ascii="Segoe UI" w:hAnsi="Segoe UI" w:cs="Segoe UI"/>
            <w:color w:val="212529"/>
            <w:sz w:val="18"/>
            <w:szCs w:val="18"/>
          </w:rPr>
          <w:fldChar w:fldCharType="begin"/>
        </w:r>
        <w:r w:rsidR="00FD21F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D21F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D21F0" w:rsidRDefault="00FD21F0" w:rsidP="00FD21F0">
      <w:pPr>
        <w:pStyle w:val="HTMLPreformatted"/>
        <w:shd w:val="clear" w:color="auto" w:fill="FFFFFF"/>
        <w:rPr>
          <w:ins w:id="9601" w:author="Unknown"/>
          <w:rStyle w:val="HTMLCode"/>
          <w:rFonts w:ascii="Consolas" w:eastAsiaTheme="majorEastAsia" w:hAnsi="Consolas" w:cs="Consolas"/>
          <w:color w:val="000000"/>
          <w:shd w:val="clear" w:color="auto" w:fill="FFFFFF"/>
        </w:rPr>
      </w:pPr>
      <w:ins w:id="9602"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03" w:author="Unknown"/>
          <w:rStyle w:val="HTMLCode"/>
          <w:rFonts w:ascii="Consolas" w:eastAsiaTheme="majorEastAsia" w:hAnsi="Consolas" w:cs="Consolas"/>
          <w:color w:val="000000"/>
          <w:shd w:val="clear" w:color="auto" w:fill="FFFFFF"/>
        </w:rPr>
      </w:pPr>
      <w:ins w:id="960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ToolBar.OverflowMode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"Always"</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05" w:author="Unknown"/>
          <w:rStyle w:val="HTMLCode"/>
          <w:rFonts w:ascii="Consolas" w:eastAsiaTheme="majorEastAsia" w:hAnsi="Consolas" w:cs="Consolas"/>
          <w:color w:val="000000"/>
          <w:shd w:val="clear" w:color="auto" w:fill="FFFFFF"/>
        </w:rPr>
      </w:pPr>
      <w:ins w:id="960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ToolBar.OverflowMode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"AsNeeded"</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07" w:author="Unknown"/>
          <w:rStyle w:val="HTMLCode"/>
          <w:rFonts w:ascii="Consolas" w:eastAsiaTheme="majorEastAsia" w:hAnsi="Consolas" w:cs="Consolas"/>
          <w:color w:val="000000"/>
          <w:shd w:val="clear" w:color="auto" w:fill="FFFFFF"/>
        </w:rPr>
      </w:pPr>
      <w:ins w:id="960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Content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ToolBar.OverflowMode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"Never"</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09" w:author="Unknown"/>
          <w:rFonts w:ascii="Consolas" w:hAnsi="Consolas" w:cs="Consolas"/>
          <w:color w:val="212529"/>
          <w:sz w:val="16"/>
          <w:szCs w:val="16"/>
        </w:rPr>
      </w:pPr>
      <w:ins w:id="961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eading2"/>
        <w:shd w:val="clear" w:color="auto" w:fill="FFFFFF"/>
        <w:spacing w:before="0"/>
        <w:rPr>
          <w:ins w:id="9611" w:author="Unknown"/>
          <w:rFonts w:ascii="Segoe UI" w:hAnsi="Segoe UI" w:cs="Segoe UI"/>
          <w:b w:val="0"/>
          <w:bCs w:val="0"/>
          <w:color w:val="33393E"/>
          <w:sz w:val="36"/>
          <w:szCs w:val="36"/>
        </w:rPr>
      </w:pPr>
      <w:ins w:id="9612" w:author="Unknown">
        <w:r>
          <w:rPr>
            <w:rFonts w:ascii="Segoe UI" w:hAnsi="Segoe UI" w:cs="Segoe UI"/>
            <w:b w:val="0"/>
            <w:bCs w:val="0"/>
            <w:color w:val="33393E"/>
          </w:rPr>
          <w:t>Position</w:t>
        </w:r>
      </w:ins>
    </w:p>
    <w:p w:rsidR="00FD21F0" w:rsidRDefault="00FD21F0" w:rsidP="00FD21F0">
      <w:pPr>
        <w:pStyle w:val="NormalWeb"/>
        <w:shd w:val="clear" w:color="auto" w:fill="FFFFFF"/>
        <w:spacing w:before="288" w:beforeAutospacing="0" w:after="288" w:afterAutospacing="0"/>
        <w:rPr>
          <w:ins w:id="9613" w:author="Unknown"/>
          <w:rFonts w:ascii="Segoe UI" w:hAnsi="Segoe UI" w:cs="Segoe UI"/>
          <w:color w:val="212529"/>
          <w:sz w:val="18"/>
          <w:szCs w:val="18"/>
        </w:rPr>
      </w:pPr>
      <w:ins w:id="9614" w:author="Unknown">
        <w:r>
          <w:rPr>
            <w:rFonts w:ascii="Segoe UI" w:hAnsi="Segoe UI" w:cs="Segoe UI"/>
            <w:color w:val="212529"/>
            <w:sz w:val="18"/>
            <w:szCs w:val="18"/>
          </w:rPr>
          <w:t>While the most common position for the toolbar is indeed in the top of the screen, toolbars can also be found in the bottom of the application window or even on the sides. The WPF ToolBar of course supports all of this, and while the bottom placed toolbar is merely a matter of docking to the bottom of the panel instead of the top, a vertical toolbar requires the use of the </w:t>
        </w:r>
        <w:r>
          <w:rPr>
            <w:rStyle w:val="Strong"/>
            <w:rFonts w:ascii="Segoe UI" w:hAnsi="Segoe UI" w:cs="Segoe UI"/>
            <w:color w:val="212529"/>
            <w:sz w:val="18"/>
            <w:szCs w:val="18"/>
          </w:rPr>
          <w:t>Orientation</w:t>
        </w:r>
        <w:r>
          <w:rPr>
            <w:rFonts w:ascii="Segoe UI" w:hAnsi="Segoe UI" w:cs="Segoe UI"/>
            <w:color w:val="212529"/>
            <w:sz w:val="18"/>
            <w:szCs w:val="18"/>
          </w:rPr>
          <w:t> property of the ToolBar tray. Allow me to demonstrate with an example:</w:t>
        </w:r>
      </w:ins>
    </w:p>
    <w:p w:rsidR="00FD21F0" w:rsidRDefault="003C5A45" w:rsidP="00FD21F0">
      <w:pPr>
        <w:shd w:val="clear" w:color="auto" w:fill="FFFFFF"/>
        <w:jc w:val="right"/>
        <w:rPr>
          <w:ins w:id="9615" w:author="Unknown"/>
          <w:rFonts w:ascii="Segoe UI" w:hAnsi="Segoe UI" w:cs="Segoe UI"/>
          <w:color w:val="212529"/>
          <w:sz w:val="18"/>
          <w:szCs w:val="18"/>
        </w:rPr>
      </w:pPr>
      <w:ins w:id="9616" w:author="Unknown">
        <w:r>
          <w:rPr>
            <w:rFonts w:ascii="Segoe UI" w:hAnsi="Segoe UI" w:cs="Segoe UI"/>
            <w:color w:val="212529"/>
            <w:sz w:val="18"/>
            <w:szCs w:val="18"/>
          </w:rPr>
          <w:fldChar w:fldCharType="begin"/>
        </w:r>
        <w:r w:rsidR="00FD21F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D21F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D21F0" w:rsidRDefault="00FD21F0" w:rsidP="00FD21F0">
      <w:pPr>
        <w:pStyle w:val="HTMLPreformatted"/>
        <w:shd w:val="clear" w:color="auto" w:fill="FFFFFF"/>
        <w:rPr>
          <w:ins w:id="9617" w:author="Unknown"/>
          <w:rStyle w:val="hljs-tag"/>
          <w:rFonts w:ascii="Consolas" w:hAnsi="Consolas" w:cs="Consolas"/>
          <w:shd w:val="clear" w:color="auto" w:fill="FFFFFF"/>
        </w:rPr>
      </w:pPr>
      <w:ins w:id="961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"WpfTutorialSamples.Common_interface_controls.ToolbarPositionSample"</w:t>
        </w:r>
      </w:ins>
    </w:p>
    <w:p w:rsidR="00FD21F0" w:rsidRDefault="00FD21F0" w:rsidP="00FD21F0">
      <w:pPr>
        <w:pStyle w:val="HTMLPreformatted"/>
        <w:shd w:val="clear" w:color="auto" w:fill="FFFFFF"/>
        <w:rPr>
          <w:ins w:id="9619" w:author="Unknown"/>
          <w:rStyle w:val="hljs-tag"/>
          <w:rFonts w:ascii="Consolas" w:hAnsi="Consolas" w:cs="Consolas"/>
          <w:shd w:val="clear" w:color="auto" w:fill="FFFFFF"/>
        </w:rPr>
      </w:pPr>
      <w:ins w:id="962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D21F0" w:rsidRDefault="00FD21F0" w:rsidP="00FD21F0">
      <w:pPr>
        <w:pStyle w:val="HTMLPreformatted"/>
        <w:shd w:val="clear" w:color="auto" w:fill="FFFFFF"/>
        <w:rPr>
          <w:ins w:id="9621" w:author="Unknown"/>
          <w:rStyle w:val="hljs-tag"/>
          <w:rFonts w:ascii="Consolas" w:hAnsi="Consolas" w:cs="Consolas"/>
          <w:shd w:val="clear" w:color="auto" w:fill="FFFFFF"/>
        </w:rPr>
      </w:pPr>
      <w:ins w:id="962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D21F0" w:rsidRDefault="00FD21F0" w:rsidP="00FD21F0">
      <w:pPr>
        <w:pStyle w:val="HTMLPreformatted"/>
        <w:shd w:val="clear" w:color="auto" w:fill="FFFFFF"/>
        <w:rPr>
          <w:ins w:id="9623" w:author="Unknown"/>
          <w:rStyle w:val="HTMLCode"/>
          <w:rFonts w:ascii="Consolas" w:eastAsiaTheme="majorEastAsia" w:hAnsi="Consolas" w:cs="Consolas"/>
          <w:color w:val="000000"/>
          <w:shd w:val="clear" w:color="auto" w:fill="FFFFFF"/>
        </w:rPr>
      </w:pPr>
      <w:ins w:id="962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"ToolbarPositionSample"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25" w:author="Unknown"/>
          <w:rStyle w:val="HTMLCode"/>
          <w:rFonts w:ascii="Consolas" w:eastAsiaTheme="majorEastAsia" w:hAnsi="Consolas" w:cs="Consolas"/>
          <w:color w:val="000000"/>
          <w:shd w:val="clear" w:color="auto" w:fill="FFFFFF"/>
        </w:rPr>
      </w:pPr>
      <w:ins w:id="9626"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27" w:author="Unknown"/>
          <w:rStyle w:val="HTMLCode"/>
          <w:rFonts w:ascii="Consolas" w:eastAsiaTheme="majorEastAsia" w:hAnsi="Consolas" w:cs="Consolas"/>
          <w:color w:val="000000"/>
          <w:shd w:val="clear" w:color="auto" w:fill="FFFFFF"/>
        </w:rPr>
      </w:pPr>
      <w:ins w:id="96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29" w:author="Unknown"/>
          <w:rStyle w:val="HTMLCode"/>
          <w:rFonts w:ascii="Consolas" w:eastAsiaTheme="majorEastAsia" w:hAnsi="Consolas" w:cs="Consolas"/>
          <w:color w:val="000000"/>
          <w:shd w:val="clear" w:color="auto" w:fill="FFFFFF"/>
        </w:rPr>
      </w:pPr>
      <w:ins w:id="96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31" w:author="Unknown"/>
          <w:rStyle w:val="HTMLCode"/>
          <w:rFonts w:ascii="Consolas" w:eastAsiaTheme="majorEastAsia" w:hAnsi="Consolas" w:cs="Consolas"/>
          <w:color w:val="000000"/>
          <w:shd w:val="clear" w:color="auto" w:fill="FFFFFF"/>
        </w:rPr>
      </w:pPr>
      <w:ins w:id="96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33" w:author="Unknown"/>
          <w:rStyle w:val="HTMLCode"/>
          <w:rFonts w:ascii="Consolas" w:eastAsiaTheme="majorEastAsia" w:hAnsi="Consolas" w:cs="Consolas"/>
          <w:color w:val="000000"/>
          <w:shd w:val="clear" w:color="auto" w:fill="FFFFFF"/>
        </w:rPr>
      </w:pPr>
      <w:ins w:id="96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"/WpfTutorialSamples;component/Images/cut.png"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35" w:author="Unknown"/>
          <w:rStyle w:val="HTMLCode"/>
          <w:rFonts w:ascii="Consolas" w:eastAsiaTheme="majorEastAsia" w:hAnsi="Consolas" w:cs="Consolas"/>
          <w:color w:val="000000"/>
          <w:shd w:val="clear" w:color="auto" w:fill="FFFFFF"/>
        </w:rPr>
      </w:pPr>
      <w:ins w:id="96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37" w:author="Unknown"/>
          <w:rStyle w:val="HTMLCode"/>
          <w:rFonts w:ascii="Consolas" w:eastAsiaTheme="majorEastAsia" w:hAnsi="Consolas" w:cs="Consolas"/>
          <w:color w:val="000000"/>
          <w:shd w:val="clear" w:color="auto" w:fill="FFFFFF"/>
        </w:rPr>
      </w:pPr>
      <w:ins w:id="9638" w:author="Unknown">
        <w:r>
          <w:rPr>
            <w:rStyle w:val="HTMLCode"/>
            <w:rFonts w:ascii="Consolas" w:eastAsiaTheme="majorEastAsia" w:hAnsi="Consolas" w:cs="Consolas"/>
            <w:color w:val="000000"/>
            <w:shd w:val="clear" w:color="auto" w:fill="FFFFFF"/>
          </w:rPr>
          <w:lastRenderedPageBreak/>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39" w:author="Unknown"/>
          <w:rStyle w:val="HTMLCode"/>
          <w:rFonts w:ascii="Consolas" w:eastAsiaTheme="majorEastAsia" w:hAnsi="Consolas" w:cs="Consolas"/>
          <w:color w:val="000000"/>
          <w:shd w:val="clear" w:color="auto" w:fill="FFFFFF"/>
        </w:rPr>
      </w:pPr>
      <w:ins w:id="964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"/WpfTutorialSamples;component/Images/copy.png"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41" w:author="Unknown"/>
          <w:rStyle w:val="HTMLCode"/>
          <w:rFonts w:ascii="Consolas" w:eastAsiaTheme="majorEastAsia" w:hAnsi="Consolas" w:cs="Consolas"/>
          <w:color w:val="000000"/>
          <w:shd w:val="clear" w:color="auto" w:fill="FFFFFF"/>
        </w:rPr>
      </w:pPr>
      <w:ins w:id="964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43" w:author="Unknown"/>
          <w:rStyle w:val="HTMLCode"/>
          <w:rFonts w:ascii="Consolas" w:eastAsiaTheme="majorEastAsia" w:hAnsi="Consolas" w:cs="Consolas"/>
          <w:color w:val="000000"/>
          <w:shd w:val="clear" w:color="auto" w:fill="FFFFFF"/>
        </w:rPr>
      </w:pPr>
      <w:ins w:id="964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 from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45" w:author="Unknown"/>
          <w:rStyle w:val="HTMLCode"/>
          <w:rFonts w:ascii="Consolas" w:eastAsiaTheme="majorEastAsia" w:hAnsi="Consolas" w:cs="Consolas"/>
          <w:color w:val="000000"/>
          <w:shd w:val="clear" w:color="auto" w:fill="FFFFFF"/>
        </w:rPr>
      </w:pPr>
      <w:ins w:id="964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47" w:author="Unknown"/>
          <w:rStyle w:val="HTMLCode"/>
          <w:rFonts w:ascii="Consolas" w:eastAsiaTheme="majorEastAsia" w:hAnsi="Consolas" w:cs="Consolas"/>
          <w:color w:val="000000"/>
          <w:shd w:val="clear" w:color="auto" w:fill="FFFFFF"/>
        </w:rPr>
      </w:pPr>
      <w:ins w:id="964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"/WpfTutorialSamples;component/Images/paste.png"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49" w:author="Unknown"/>
          <w:rStyle w:val="HTMLCode"/>
          <w:rFonts w:ascii="Consolas" w:eastAsiaTheme="majorEastAsia" w:hAnsi="Consolas" w:cs="Consolas"/>
          <w:color w:val="000000"/>
          <w:shd w:val="clear" w:color="auto" w:fill="FFFFFF"/>
        </w:rPr>
      </w:pPr>
      <w:ins w:id="965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Paste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51" w:author="Unknown"/>
          <w:rStyle w:val="HTMLCode"/>
          <w:rFonts w:ascii="Consolas" w:eastAsiaTheme="majorEastAsia" w:hAnsi="Consolas" w:cs="Consolas"/>
          <w:color w:val="000000"/>
          <w:shd w:val="clear" w:color="auto" w:fill="FFFFFF"/>
        </w:rPr>
      </w:pPr>
      <w:ins w:id="965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53" w:author="Unknown"/>
          <w:rStyle w:val="HTMLCode"/>
          <w:rFonts w:ascii="Consolas" w:eastAsiaTheme="majorEastAsia" w:hAnsi="Consolas" w:cs="Consolas"/>
          <w:color w:val="000000"/>
          <w:shd w:val="clear" w:color="auto" w:fill="FFFFFF"/>
        </w:rPr>
      </w:pPr>
      <w:ins w:id="965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55" w:author="Unknown"/>
          <w:rStyle w:val="HTMLCode"/>
          <w:rFonts w:ascii="Consolas" w:eastAsiaTheme="majorEastAsia" w:hAnsi="Consolas" w:cs="Consolas"/>
          <w:color w:val="000000"/>
          <w:shd w:val="clear" w:color="auto" w:fill="FFFFFF"/>
        </w:rPr>
      </w:pPr>
      <w:ins w:id="965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57" w:author="Unknown"/>
          <w:rStyle w:val="HTMLCode"/>
          <w:rFonts w:ascii="Consolas" w:eastAsiaTheme="majorEastAsia" w:hAnsi="Consolas" w:cs="Consolas"/>
          <w:color w:val="000000"/>
          <w:shd w:val="clear" w:color="auto" w:fill="FFFFFF"/>
        </w:rPr>
      </w:pPr>
      <w:ins w:id="965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59" w:author="Unknown"/>
          <w:rStyle w:val="HTMLCode"/>
          <w:rFonts w:ascii="Consolas" w:eastAsiaTheme="majorEastAsia" w:hAnsi="Consolas" w:cs="Consolas"/>
          <w:color w:val="000000"/>
          <w:shd w:val="clear" w:color="auto" w:fill="FFFFFF"/>
        </w:rPr>
      </w:pPr>
      <w:ins w:id="966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"Right"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"Vertical"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61" w:author="Unknown"/>
          <w:rStyle w:val="HTMLCode"/>
          <w:rFonts w:ascii="Consolas" w:eastAsiaTheme="majorEastAsia" w:hAnsi="Consolas" w:cs="Consolas"/>
          <w:color w:val="000000"/>
          <w:shd w:val="clear" w:color="auto" w:fill="FFFFFF"/>
        </w:rPr>
      </w:pPr>
      <w:ins w:id="966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63" w:author="Unknown"/>
          <w:rStyle w:val="HTMLCode"/>
          <w:rFonts w:ascii="Consolas" w:eastAsiaTheme="majorEastAsia" w:hAnsi="Consolas" w:cs="Consolas"/>
          <w:color w:val="000000"/>
          <w:shd w:val="clear" w:color="auto" w:fill="FFFFFF"/>
        </w:rPr>
      </w:pPr>
      <w:ins w:id="966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65" w:author="Unknown"/>
          <w:rStyle w:val="HTMLCode"/>
          <w:rFonts w:ascii="Consolas" w:eastAsiaTheme="majorEastAsia" w:hAnsi="Consolas" w:cs="Consolas"/>
          <w:color w:val="000000"/>
          <w:shd w:val="clear" w:color="auto" w:fill="FFFFFF"/>
        </w:rPr>
      </w:pPr>
      <w:ins w:id="966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"/WpfTutorialSamples;component/Images/cut.png"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67" w:author="Unknown"/>
          <w:rStyle w:val="HTMLCode"/>
          <w:rFonts w:ascii="Consolas" w:eastAsiaTheme="majorEastAsia" w:hAnsi="Consolas" w:cs="Consolas"/>
          <w:color w:val="000000"/>
          <w:shd w:val="clear" w:color="auto" w:fill="FFFFFF"/>
        </w:rPr>
      </w:pPr>
      <w:ins w:id="966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69" w:author="Unknown"/>
          <w:rStyle w:val="HTMLCode"/>
          <w:rFonts w:ascii="Consolas" w:eastAsiaTheme="majorEastAsia" w:hAnsi="Consolas" w:cs="Consolas"/>
          <w:color w:val="000000"/>
          <w:shd w:val="clear" w:color="auto" w:fill="FFFFFF"/>
        </w:rPr>
      </w:pPr>
      <w:ins w:id="967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71" w:author="Unknown"/>
          <w:rStyle w:val="HTMLCode"/>
          <w:rFonts w:ascii="Consolas" w:eastAsiaTheme="majorEastAsia" w:hAnsi="Consolas" w:cs="Consolas"/>
          <w:color w:val="000000"/>
          <w:shd w:val="clear" w:color="auto" w:fill="FFFFFF"/>
        </w:rPr>
      </w:pPr>
      <w:ins w:id="967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"/WpfTutorialSamples;component/Images/copy.png"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73" w:author="Unknown"/>
          <w:rStyle w:val="HTMLCode"/>
          <w:rFonts w:ascii="Consolas" w:eastAsiaTheme="majorEastAsia" w:hAnsi="Consolas" w:cs="Consolas"/>
          <w:color w:val="000000"/>
          <w:shd w:val="clear" w:color="auto" w:fill="FFFFFF"/>
        </w:rPr>
      </w:pPr>
      <w:ins w:id="967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75" w:author="Unknown"/>
          <w:rStyle w:val="HTMLCode"/>
          <w:rFonts w:ascii="Consolas" w:eastAsiaTheme="majorEastAsia" w:hAnsi="Consolas" w:cs="Consolas"/>
          <w:color w:val="000000"/>
          <w:shd w:val="clear" w:color="auto" w:fill="FFFFFF"/>
        </w:rPr>
      </w:pPr>
      <w:ins w:id="967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 from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77" w:author="Unknown"/>
          <w:rStyle w:val="HTMLCode"/>
          <w:rFonts w:ascii="Consolas" w:eastAsiaTheme="majorEastAsia" w:hAnsi="Consolas" w:cs="Consolas"/>
          <w:color w:val="000000"/>
          <w:shd w:val="clear" w:color="auto" w:fill="FFFFFF"/>
        </w:rPr>
      </w:pPr>
      <w:ins w:id="967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"/WpfTutorialSamples;component/Images/paste.png"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79" w:author="Unknown"/>
          <w:rStyle w:val="HTMLCode"/>
          <w:rFonts w:ascii="Consolas" w:eastAsiaTheme="majorEastAsia" w:hAnsi="Consolas" w:cs="Consolas"/>
          <w:color w:val="000000"/>
          <w:shd w:val="clear" w:color="auto" w:fill="FFFFFF"/>
        </w:rPr>
      </w:pPr>
      <w:ins w:id="968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81" w:author="Unknown"/>
          <w:rStyle w:val="HTMLCode"/>
          <w:rFonts w:ascii="Consolas" w:eastAsiaTheme="majorEastAsia" w:hAnsi="Consolas" w:cs="Consolas"/>
          <w:color w:val="000000"/>
          <w:shd w:val="clear" w:color="auto" w:fill="FFFFFF"/>
        </w:rPr>
      </w:pPr>
      <w:ins w:id="968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83" w:author="Unknown"/>
          <w:rStyle w:val="HTMLCode"/>
          <w:rFonts w:ascii="Consolas" w:eastAsiaTheme="majorEastAsia" w:hAnsi="Consolas" w:cs="Consolas"/>
          <w:color w:val="000000"/>
          <w:shd w:val="clear" w:color="auto" w:fill="FFFFFF"/>
        </w:rPr>
      </w:pPr>
      <w:ins w:id="968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85" w:author="Unknown"/>
          <w:rStyle w:val="HTMLCode"/>
          <w:rFonts w:ascii="Consolas" w:eastAsiaTheme="majorEastAsia" w:hAnsi="Consolas" w:cs="Consolas"/>
          <w:color w:val="000000"/>
          <w:shd w:val="clear" w:color="auto" w:fill="FFFFFF"/>
        </w:rPr>
      </w:pPr>
      <w:ins w:id="968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687" w:author="Unknown"/>
          <w:rStyle w:val="HTMLCode"/>
          <w:rFonts w:ascii="Consolas" w:eastAsiaTheme="majorEastAsia" w:hAnsi="Consolas" w:cs="Consolas"/>
          <w:color w:val="000000"/>
          <w:shd w:val="clear" w:color="auto" w:fill="FFFFFF"/>
        </w:rPr>
      </w:pPr>
      <w:ins w:id="9688"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689" w:author="Unknown"/>
          <w:rFonts w:ascii="Consolas" w:hAnsi="Consolas" w:cs="Consolas"/>
          <w:color w:val="212529"/>
          <w:sz w:val="16"/>
          <w:szCs w:val="16"/>
        </w:rPr>
      </w:pPr>
      <w:ins w:id="9690"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D21F0" w:rsidRDefault="00FD21F0" w:rsidP="00FD21F0">
      <w:pPr>
        <w:rPr>
          <w:ins w:id="9691" w:author="Unknown"/>
          <w:rFonts w:ascii="Times New Roman" w:hAnsi="Times New Roman" w:cs="Times New Roman"/>
          <w:sz w:val="24"/>
          <w:szCs w:val="24"/>
        </w:rPr>
      </w:pPr>
      <w:r>
        <w:rPr>
          <w:noProof/>
        </w:rPr>
        <w:drawing>
          <wp:inline distT="0" distB="0" distL="0" distR="0">
            <wp:extent cx="2860040" cy="1901825"/>
            <wp:effectExtent l="19050" t="0" r="0" b="0"/>
            <wp:docPr id="117" name="aelm921" descr="https://www.wpf-tutorial.com/Images/ArticleImages/1/chapters/common-interface-controls/toolbar_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21" descr="https://www.wpf-tutorial.com/Images/ArticleImages/1/chapters/common-interface-controls/toolbar_position.png"/>
                    <pic:cNvPicPr>
                      <a:picLocks noChangeAspect="1" noChangeArrowheads="1"/>
                    </pic:cNvPicPr>
                  </pic:nvPicPr>
                  <pic:blipFill>
                    <a:blip r:embed="rId249"/>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FD21F0" w:rsidRDefault="00FD21F0" w:rsidP="00FD21F0">
      <w:pPr>
        <w:pStyle w:val="NormalWeb"/>
        <w:shd w:val="clear" w:color="auto" w:fill="FFFFFF"/>
        <w:spacing w:before="288" w:beforeAutospacing="0" w:after="288" w:afterAutospacing="0"/>
        <w:rPr>
          <w:ins w:id="9692" w:author="Unknown"/>
          <w:rFonts w:ascii="Segoe UI" w:hAnsi="Segoe UI" w:cs="Segoe UI"/>
          <w:color w:val="212529"/>
          <w:sz w:val="18"/>
          <w:szCs w:val="18"/>
        </w:rPr>
      </w:pPr>
      <w:ins w:id="9693" w:author="Unknown">
        <w:r>
          <w:rPr>
            <w:rFonts w:ascii="Segoe UI" w:hAnsi="Segoe UI" w:cs="Segoe UI"/>
            <w:color w:val="212529"/>
            <w:sz w:val="18"/>
            <w:szCs w:val="18"/>
          </w:rPr>
          <w:t>The trick here lies in the combination of the </w:t>
        </w:r>
        <w:r>
          <w:rPr>
            <w:rStyle w:val="Strong"/>
            <w:rFonts w:ascii="Segoe UI" w:hAnsi="Segoe UI" w:cs="Segoe UI"/>
            <w:color w:val="212529"/>
            <w:sz w:val="18"/>
            <w:szCs w:val="18"/>
          </w:rPr>
          <w:t>DockPanel.Dock</w:t>
        </w:r>
        <w:r>
          <w:rPr>
            <w:rFonts w:ascii="Segoe UI" w:hAnsi="Segoe UI" w:cs="Segoe UI"/>
            <w:color w:val="212529"/>
            <w:sz w:val="18"/>
            <w:szCs w:val="18"/>
          </w:rPr>
          <w:t> property, that puts the ToolBarTray to the right of the application, and the </w:t>
        </w:r>
        <w:r>
          <w:rPr>
            <w:rStyle w:val="Strong"/>
            <w:rFonts w:ascii="Segoe UI" w:hAnsi="Segoe UI" w:cs="Segoe UI"/>
            <w:color w:val="212529"/>
            <w:sz w:val="18"/>
            <w:szCs w:val="18"/>
          </w:rPr>
          <w:t>Orientation</w:t>
        </w:r>
        <w:r>
          <w:rPr>
            <w:rFonts w:ascii="Segoe UI" w:hAnsi="Segoe UI" w:cs="Segoe UI"/>
            <w:color w:val="212529"/>
            <w:sz w:val="18"/>
            <w:szCs w:val="18"/>
          </w:rPr>
          <w:t> property, that changes the orientation from horizontal to vertical. This makes it possible to place toolbars in pretty much any location that you might think of.</w:t>
        </w:r>
      </w:ins>
    </w:p>
    <w:p w:rsidR="00FD21F0" w:rsidRDefault="00FD21F0" w:rsidP="00FD21F0">
      <w:pPr>
        <w:pStyle w:val="Heading2"/>
        <w:shd w:val="clear" w:color="auto" w:fill="FFFFFF"/>
        <w:spacing w:before="0"/>
        <w:rPr>
          <w:ins w:id="9694" w:author="Unknown"/>
          <w:rFonts w:ascii="Segoe UI" w:hAnsi="Segoe UI" w:cs="Segoe UI"/>
          <w:b w:val="0"/>
          <w:bCs w:val="0"/>
          <w:color w:val="33393E"/>
          <w:sz w:val="36"/>
          <w:szCs w:val="36"/>
        </w:rPr>
      </w:pPr>
      <w:ins w:id="9695" w:author="Unknown">
        <w:r>
          <w:rPr>
            <w:rFonts w:ascii="Segoe UI" w:hAnsi="Segoe UI" w:cs="Segoe UI"/>
            <w:b w:val="0"/>
            <w:bCs w:val="0"/>
            <w:color w:val="33393E"/>
          </w:rPr>
          <w:lastRenderedPageBreak/>
          <w:t>Custom controls on the ToolBar</w:t>
        </w:r>
      </w:ins>
    </w:p>
    <w:p w:rsidR="00FD21F0" w:rsidRDefault="00FD21F0" w:rsidP="00FD21F0">
      <w:pPr>
        <w:pStyle w:val="NormalWeb"/>
        <w:shd w:val="clear" w:color="auto" w:fill="FFFFFF"/>
        <w:spacing w:before="288" w:beforeAutospacing="0" w:after="288" w:afterAutospacing="0"/>
        <w:rPr>
          <w:ins w:id="9696" w:author="Unknown"/>
          <w:rFonts w:ascii="Segoe UI" w:hAnsi="Segoe UI" w:cs="Segoe UI"/>
          <w:color w:val="212529"/>
          <w:sz w:val="18"/>
          <w:szCs w:val="18"/>
        </w:rPr>
      </w:pPr>
      <w:ins w:id="9697" w:author="Unknown">
        <w:r>
          <w:rPr>
            <w:rFonts w:ascii="Segoe UI" w:hAnsi="Segoe UI" w:cs="Segoe UI"/>
            <w:color w:val="212529"/>
            <w:sz w:val="18"/>
            <w:szCs w:val="18"/>
          </w:rPr>
          <w:t>As you have seen on all of the previous examples, we use regular WPF Button controls on the toolbars. This also means that you can place pretty much any other WPF control on the toolbars, with no extra effort. Of course, some controls works better on a toolbar than others, but controls like the ComboBox and TextBox are commonly used on the toolbars in e.g. older versions of Microsoft Office, and you can do the same on your own WPF toolbars.</w:t>
        </w:r>
      </w:ins>
    </w:p>
    <w:p w:rsidR="00FD21F0" w:rsidRDefault="00FD21F0" w:rsidP="00FD21F0">
      <w:pPr>
        <w:pStyle w:val="NormalWeb"/>
        <w:shd w:val="clear" w:color="auto" w:fill="FFFFFF"/>
        <w:spacing w:before="288" w:beforeAutospacing="0" w:after="288" w:afterAutospacing="0"/>
        <w:rPr>
          <w:ins w:id="9698" w:author="Unknown"/>
          <w:rFonts w:ascii="Segoe UI" w:hAnsi="Segoe UI" w:cs="Segoe UI"/>
          <w:color w:val="212529"/>
          <w:sz w:val="18"/>
          <w:szCs w:val="18"/>
        </w:rPr>
      </w:pPr>
      <w:ins w:id="9699" w:author="Unknown">
        <w:r>
          <w:rPr>
            <w:rFonts w:ascii="Segoe UI" w:hAnsi="Segoe UI" w:cs="Segoe UI"/>
            <w:color w:val="212529"/>
            <w:sz w:val="18"/>
            <w:szCs w:val="18"/>
          </w:rPr>
          <w:t>Another thing introduced in this example is the Separator element, which simply creates a separator between two sets of toolbar items. As you can see from the example, it's very easy to use!</w:t>
        </w:r>
      </w:ins>
    </w:p>
    <w:p w:rsidR="00FD21F0" w:rsidRDefault="003C5A45" w:rsidP="00FD21F0">
      <w:pPr>
        <w:shd w:val="clear" w:color="auto" w:fill="FFFFFF"/>
        <w:jc w:val="right"/>
        <w:rPr>
          <w:ins w:id="9700" w:author="Unknown"/>
          <w:rFonts w:ascii="Segoe UI" w:hAnsi="Segoe UI" w:cs="Segoe UI"/>
          <w:color w:val="212529"/>
          <w:sz w:val="18"/>
          <w:szCs w:val="18"/>
        </w:rPr>
      </w:pPr>
      <w:ins w:id="9701" w:author="Unknown">
        <w:r>
          <w:rPr>
            <w:rFonts w:ascii="Segoe UI" w:hAnsi="Segoe UI" w:cs="Segoe UI"/>
            <w:color w:val="212529"/>
            <w:sz w:val="18"/>
            <w:szCs w:val="18"/>
          </w:rPr>
          <w:fldChar w:fldCharType="begin"/>
        </w:r>
        <w:r w:rsidR="00FD21F0">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FD21F0">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FD21F0" w:rsidRDefault="00FD21F0" w:rsidP="00FD21F0">
      <w:pPr>
        <w:pStyle w:val="HTMLPreformatted"/>
        <w:shd w:val="clear" w:color="auto" w:fill="FFFFFF"/>
        <w:rPr>
          <w:ins w:id="9702" w:author="Unknown"/>
          <w:rStyle w:val="hljs-tag"/>
          <w:rFonts w:ascii="Consolas" w:hAnsi="Consolas" w:cs="Consolas"/>
          <w:shd w:val="clear" w:color="auto" w:fill="FFFFFF"/>
        </w:rPr>
      </w:pPr>
      <w:ins w:id="970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"WpfTutorialSamples.Common_interface_controls.ToolbarCustomControlsSample"</w:t>
        </w:r>
      </w:ins>
    </w:p>
    <w:p w:rsidR="00FD21F0" w:rsidRDefault="00FD21F0" w:rsidP="00FD21F0">
      <w:pPr>
        <w:pStyle w:val="HTMLPreformatted"/>
        <w:shd w:val="clear" w:color="auto" w:fill="FFFFFF"/>
        <w:rPr>
          <w:ins w:id="9704" w:author="Unknown"/>
          <w:rStyle w:val="hljs-tag"/>
          <w:rFonts w:ascii="Consolas" w:hAnsi="Consolas" w:cs="Consolas"/>
          <w:shd w:val="clear" w:color="auto" w:fill="FFFFFF"/>
        </w:rPr>
      </w:pPr>
      <w:ins w:id="970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FD21F0" w:rsidRDefault="00FD21F0" w:rsidP="00FD21F0">
      <w:pPr>
        <w:pStyle w:val="HTMLPreformatted"/>
        <w:shd w:val="clear" w:color="auto" w:fill="FFFFFF"/>
        <w:rPr>
          <w:ins w:id="9706" w:author="Unknown"/>
          <w:rStyle w:val="hljs-tag"/>
          <w:rFonts w:ascii="Consolas" w:hAnsi="Consolas" w:cs="Consolas"/>
          <w:shd w:val="clear" w:color="auto" w:fill="FFFFFF"/>
        </w:rPr>
      </w:pPr>
      <w:ins w:id="970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FD21F0" w:rsidRDefault="00FD21F0" w:rsidP="00FD21F0">
      <w:pPr>
        <w:pStyle w:val="HTMLPreformatted"/>
        <w:shd w:val="clear" w:color="auto" w:fill="FFFFFF"/>
        <w:rPr>
          <w:ins w:id="9708" w:author="Unknown"/>
          <w:rStyle w:val="HTMLCode"/>
          <w:rFonts w:ascii="Consolas" w:eastAsiaTheme="majorEastAsia" w:hAnsi="Consolas" w:cs="Consolas"/>
          <w:color w:val="000000"/>
          <w:shd w:val="clear" w:color="auto" w:fill="FFFFFF"/>
        </w:rPr>
      </w:pPr>
      <w:ins w:id="970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"ToolbarCustomControlsSample"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10" w:author="Unknown"/>
          <w:rStyle w:val="HTMLCode"/>
          <w:rFonts w:ascii="Consolas" w:eastAsiaTheme="majorEastAsia" w:hAnsi="Consolas" w:cs="Consolas"/>
          <w:color w:val="000000"/>
          <w:shd w:val="clear" w:color="auto" w:fill="FFFFFF"/>
        </w:rPr>
      </w:pPr>
      <w:ins w:id="9711"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12" w:author="Unknown"/>
          <w:rStyle w:val="HTMLCode"/>
          <w:rFonts w:ascii="Consolas" w:eastAsiaTheme="majorEastAsia" w:hAnsi="Consolas" w:cs="Consolas"/>
          <w:color w:val="000000"/>
          <w:shd w:val="clear" w:color="auto" w:fill="FFFFFF"/>
        </w:rPr>
      </w:pPr>
      <w:ins w:id="971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"Top"</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14" w:author="Unknown"/>
          <w:rStyle w:val="HTMLCode"/>
          <w:rFonts w:ascii="Consolas" w:eastAsiaTheme="majorEastAsia" w:hAnsi="Consolas" w:cs="Consolas"/>
          <w:color w:val="000000"/>
          <w:shd w:val="clear" w:color="auto" w:fill="FFFFFF"/>
        </w:rPr>
      </w:pPr>
      <w:ins w:id="971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16" w:author="Unknown"/>
          <w:rStyle w:val="HTMLCode"/>
          <w:rFonts w:ascii="Consolas" w:eastAsiaTheme="majorEastAsia" w:hAnsi="Consolas" w:cs="Consolas"/>
          <w:color w:val="000000"/>
          <w:shd w:val="clear" w:color="auto" w:fill="FFFFFF"/>
        </w:rPr>
      </w:pPr>
      <w:ins w:id="971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"Cut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18" w:author="Unknown"/>
          <w:rStyle w:val="HTMLCode"/>
          <w:rFonts w:ascii="Consolas" w:eastAsiaTheme="majorEastAsia" w:hAnsi="Consolas" w:cs="Consolas"/>
          <w:color w:val="000000"/>
          <w:shd w:val="clear" w:color="auto" w:fill="FFFFFF"/>
        </w:rPr>
      </w:pPr>
      <w:ins w:id="97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"/WpfTutorialSamples;component/Images/cut.png"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720" w:author="Unknown"/>
          <w:rStyle w:val="HTMLCode"/>
          <w:rFonts w:ascii="Consolas" w:eastAsiaTheme="majorEastAsia" w:hAnsi="Consolas" w:cs="Consolas"/>
          <w:color w:val="000000"/>
          <w:shd w:val="clear" w:color="auto" w:fill="FFFFFF"/>
        </w:rPr>
      </w:pPr>
      <w:ins w:id="97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22" w:author="Unknown"/>
          <w:rStyle w:val="HTMLCode"/>
          <w:rFonts w:ascii="Consolas" w:eastAsiaTheme="majorEastAsia" w:hAnsi="Consolas" w:cs="Consolas"/>
          <w:color w:val="000000"/>
          <w:shd w:val="clear" w:color="auto" w:fill="FFFFFF"/>
        </w:rPr>
      </w:pPr>
      <w:ins w:id="972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"Copy selection to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24" w:author="Unknown"/>
          <w:rStyle w:val="HTMLCode"/>
          <w:rFonts w:ascii="Consolas" w:eastAsiaTheme="majorEastAsia" w:hAnsi="Consolas" w:cs="Consolas"/>
          <w:color w:val="000000"/>
          <w:shd w:val="clear" w:color="auto" w:fill="FFFFFF"/>
        </w:rPr>
      </w:pPr>
      <w:ins w:id="972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"/WpfTutorialSamples;component/Images/copy.png"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726" w:author="Unknown"/>
          <w:rStyle w:val="HTMLCode"/>
          <w:rFonts w:ascii="Consolas" w:eastAsiaTheme="majorEastAsia" w:hAnsi="Consolas" w:cs="Consolas"/>
          <w:color w:val="000000"/>
          <w:shd w:val="clear" w:color="auto" w:fill="FFFFFF"/>
        </w:rPr>
      </w:pPr>
      <w:ins w:id="972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28" w:author="Unknown"/>
          <w:rStyle w:val="HTMLCode"/>
          <w:rFonts w:ascii="Consolas" w:eastAsiaTheme="majorEastAsia" w:hAnsi="Consolas" w:cs="Consolas"/>
          <w:color w:val="000000"/>
          <w:shd w:val="clear" w:color="auto" w:fill="FFFFFF"/>
        </w:rPr>
      </w:pPr>
      <w:ins w:id="972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Command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ToolTip</w:t>
        </w:r>
        <w:r>
          <w:rPr>
            <w:rStyle w:val="hljs-tag"/>
            <w:rFonts w:ascii="Consolas" w:hAnsi="Consolas" w:cs="Consolas"/>
            <w:shd w:val="clear" w:color="auto" w:fill="FFFFFF"/>
          </w:rPr>
          <w:t>=</w:t>
        </w:r>
        <w:r>
          <w:rPr>
            <w:rStyle w:val="hljs-string"/>
            <w:rFonts w:ascii="Consolas" w:hAnsi="Consolas" w:cs="Consolas"/>
            <w:color w:val="A31515"/>
            <w:shd w:val="clear" w:color="auto" w:fill="FFFFFF"/>
          </w:rPr>
          <w:t>"Paste from Windows Clipboard."</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30" w:author="Unknown"/>
          <w:rStyle w:val="HTMLCode"/>
          <w:rFonts w:ascii="Consolas" w:eastAsiaTheme="majorEastAsia" w:hAnsi="Consolas" w:cs="Consolas"/>
          <w:color w:val="000000"/>
          <w:shd w:val="clear" w:color="auto" w:fill="FFFFFF"/>
        </w:rPr>
      </w:pPr>
      <w:ins w:id="973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Orientation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"Horizontal"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32" w:author="Unknown"/>
          <w:rStyle w:val="HTMLCode"/>
          <w:rFonts w:ascii="Consolas" w:eastAsiaTheme="majorEastAsia" w:hAnsi="Consolas" w:cs="Consolas"/>
          <w:color w:val="000000"/>
          <w:shd w:val="clear" w:color="auto" w:fill="FFFFFF"/>
        </w:rPr>
      </w:pPr>
      <w:ins w:id="973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Image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Source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"/WpfTutorialSamples;component/Images/paste.png"</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734" w:author="Unknown"/>
          <w:rStyle w:val="HTMLCode"/>
          <w:rFonts w:ascii="Consolas" w:eastAsiaTheme="majorEastAsia" w:hAnsi="Consolas" w:cs="Consolas"/>
          <w:color w:val="000000"/>
          <w:shd w:val="clear" w:color="auto" w:fill="FFFFFF"/>
        </w:rPr>
      </w:pPr>
      <w:ins w:id="973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Margin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"3,0,0,0"</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Paste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36" w:author="Unknown"/>
          <w:rStyle w:val="HTMLCode"/>
          <w:rFonts w:ascii="Consolas" w:eastAsiaTheme="majorEastAsia" w:hAnsi="Consolas" w:cs="Consolas"/>
          <w:color w:val="000000"/>
          <w:shd w:val="clear" w:color="auto" w:fill="FFFFFF"/>
        </w:rPr>
      </w:pPr>
      <w:ins w:id="973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38" w:author="Unknown"/>
          <w:rStyle w:val="HTMLCode"/>
          <w:rFonts w:ascii="Consolas" w:eastAsiaTheme="majorEastAsia" w:hAnsi="Consolas" w:cs="Consolas"/>
          <w:color w:val="000000"/>
          <w:shd w:val="clear" w:color="auto" w:fill="FFFFFF"/>
        </w:rPr>
      </w:pPr>
      <w:ins w:id="97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Button</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40" w:author="Unknown"/>
          <w:rStyle w:val="HTMLCode"/>
          <w:rFonts w:ascii="Consolas" w:eastAsiaTheme="majorEastAsia" w:hAnsi="Consolas" w:cs="Consolas"/>
          <w:color w:val="000000"/>
          <w:shd w:val="clear" w:color="auto" w:fill="FFFFFF"/>
        </w:rPr>
      </w:pPr>
      <w:ins w:id="97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742" w:author="Unknown"/>
          <w:rStyle w:val="HTMLCode"/>
          <w:rFonts w:ascii="Consolas" w:eastAsiaTheme="majorEastAsia" w:hAnsi="Consolas" w:cs="Consolas"/>
          <w:color w:val="000000"/>
          <w:shd w:val="clear" w:color="auto" w:fill="FFFFFF"/>
        </w:rPr>
      </w:pPr>
      <w:ins w:id="97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Font size:</w:t>
        </w:r>
        <w:r>
          <w:rPr>
            <w:rStyle w:val="hljs-tag"/>
            <w:rFonts w:ascii="Consolas" w:hAnsi="Consolas" w:cs="Consolas"/>
            <w:shd w:val="clear" w:color="auto" w:fill="FFFFFF"/>
          </w:rPr>
          <w:t>&lt;/</w:t>
        </w:r>
        <w:r>
          <w:rPr>
            <w:rStyle w:val="hljs-name"/>
            <w:rFonts w:ascii="Consolas" w:hAnsi="Consolas" w:cs="Consolas"/>
            <w:color w:val="0000FF"/>
            <w:shd w:val="clear" w:color="auto" w:fill="FFFFFF"/>
          </w:rPr>
          <w:t>Label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44" w:author="Unknown"/>
          <w:rStyle w:val="HTMLCode"/>
          <w:rFonts w:ascii="Consolas" w:eastAsiaTheme="majorEastAsia" w:hAnsi="Consolas" w:cs="Consolas"/>
          <w:color w:val="000000"/>
          <w:shd w:val="clear" w:color="auto" w:fill="FFFFFF"/>
        </w:rPr>
      </w:pPr>
      <w:ins w:id="97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46" w:author="Unknown"/>
          <w:rStyle w:val="HTMLCode"/>
          <w:rFonts w:ascii="Consolas" w:eastAsiaTheme="majorEastAsia" w:hAnsi="Consolas" w:cs="Consolas"/>
          <w:color w:val="000000"/>
          <w:shd w:val="clear" w:color="auto" w:fill="FFFFFF"/>
        </w:rPr>
      </w:pPr>
      <w:ins w:id="974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10</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48" w:author="Unknown"/>
          <w:rStyle w:val="HTMLCode"/>
          <w:rFonts w:ascii="Consolas" w:eastAsiaTheme="majorEastAsia" w:hAnsi="Consolas" w:cs="Consolas"/>
          <w:color w:val="000000"/>
          <w:shd w:val="clear" w:color="auto" w:fill="FFFFFF"/>
        </w:rPr>
      </w:pPr>
      <w:ins w:id="97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IsSelected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12</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50" w:author="Unknown"/>
          <w:rStyle w:val="HTMLCode"/>
          <w:rFonts w:ascii="Consolas" w:eastAsiaTheme="majorEastAsia" w:hAnsi="Consolas" w:cs="Consolas"/>
          <w:color w:val="000000"/>
          <w:shd w:val="clear" w:color="auto" w:fill="FFFFFF"/>
        </w:rPr>
      </w:pPr>
      <w:ins w:id="975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14</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52" w:author="Unknown"/>
          <w:rStyle w:val="HTMLCode"/>
          <w:rFonts w:ascii="Consolas" w:eastAsiaTheme="majorEastAsia" w:hAnsi="Consolas" w:cs="Consolas"/>
          <w:color w:val="000000"/>
          <w:shd w:val="clear" w:color="auto" w:fill="FFFFFF"/>
        </w:rPr>
      </w:pPr>
      <w:ins w:id="975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16</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ComboBoxItem</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54" w:author="Unknown"/>
          <w:rStyle w:val="HTMLCode"/>
          <w:rFonts w:ascii="Consolas" w:eastAsiaTheme="majorEastAsia" w:hAnsi="Consolas" w:cs="Consolas"/>
          <w:color w:val="000000"/>
          <w:shd w:val="clear" w:color="auto" w:fill="FFFFFF"/>
        </w:rPr>
      </w:pPr>
      <w:ins w:id="975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ComboBox</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56" w:author="Unknown"/>
          <w:rStyle w:val="HTMLCode"/>
          <w:rFonts w:ascii="Consolas" w:eastAsiaTheme="majorEastAsia" w:hAnsi="Consolas" w:cs="Consolas"/>
          <w:color w:val="000000"/>
          <w:shd w:val="clear" w:color="auto" w:fill="FFFFFF"/>
        </w:rPr>
      </w:pPr>
      <w:ins w:id="975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58" w:author="Unknown"/>
          <w:rStyle w:val="HTMLCode"/>
          <w:rFonts w:ascii="Consolas" w:eastAsiaTheme="majorEastAsia" w:hAnsi="Consolas" w:cs="Consolas"/>
          <w:color w:val="000000"/>
          <w:shd w:val="clear" w:color="auto" w:fill="FFFFFF"/>
        </w:rPr>
      </w:pPr>
      <w:ins w:id="975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ToolBarTray</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60" w:author="Unknown"/>
          <w:rStyle w:val="HTMLCode"/>
          <w:rFonts w:ascii="Consolas" w:eastAsiaTheme="majorEastAsia" w:hAnsi="Consolas" w:cs="Consolas"/>
          <w:color w:val="000000"/>
          <w:shd w:val="clear" w:color="auto" w:fill="FFFFFF"/>
        </w:rPr>
      </w:pPr>
      <w:ins w:id="976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FD21F0" w:rsidRDefault="00FD21F0" w:rsidP="00FD21F0">
      <w:pPr>
        <w:pStyle w:val="HTMLPreformatted"/>
        <w:shd w:val="clear" w:color="auto" w:fill="FFFFFF"/>
        <w:rPr>
          <w:ins w:id="9762" w:author="Unknown"/>
          <w:rStyle w:val="HTMLCode"/>
          <w:rFonts w:ascii="Consolas" w:eastAsiaTheme="majorEastAsia" w:hAnsi="Consolas" w:cs="Consolas"/>
          <w:color w:val="000000"/>
          <w:shd w:val="clear" w:color="auto" w:fill="FFFFFF"/>
        </w:rPr>
      </w:pPr>
      <w:ins w:id="9763"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FD21F0" w:rsidRDefault="00FD21F0" w:rsidP="00FD21F0">
      <w:pPr>
        <w:pStyle w:val="HTMLPreformatted"/>
        <w:shd w:val="clear" w:color="auto" w:fill="FFFFFF"/>
        <w:rPr>
          <w:ins w:id="9764" w:author="Unknown"/>
          <w:rFonts w:ascii="Consolas" w:hAnsi="Consolas" w:cs="Consolas"/>
          <w:color w:val="212529"/>
          <w:sz w:val="16"/>
          <w:szCs w:val="16"/>
        </w:rPr>
      </w:pPr>
      <w:ins w:id="976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F00EBA" w:rsidRDefault="00FD21F0" w:rsidP="00FD21F0">
      <w:r>
        <w:rPr>
          <w:noProof/>
        </w:rPr>
        <w:drawing>
          <wp:inline distT="0" distB="0" distL="0" distR="0">
            <wp:extent cx="2860040" cy="1901825"/>
            <wp:effectExtent l="19050" t="0" r="0" b="0"/>
            <wp:docPr id="116" name="aelm927" descr="https://www.wpf-tutorial.com/Images/ArticleImages/1/chapters/common-interface-controls/toolbar_custom_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27" descr="https://www.wpf-tutorial.com/Images/ArticleImages/1/chapters/common-interface-controls/toolbar_custom_controls.png"/>
                    <pic:cNvPicPr>
                      <a:picLocks noChangeAspect="1" noChangeArrowheads="1"/>
                    </pic:cNvPicPr>
                  </pic:nvPicPr>
                  <pic:blipFill>
                    <a:blip r:embed="rId250"/>
                    <a:srcRect/>
                    <a:stretch>
                      <a:fillRect/>
                    </a:stretch>
                  </pic:blipFill>
                  <pic:spPr bwMode="auto">
                    <a:xfrm>
                      <a:off x="0" y="0"/>
                      <a:ext cx="2860040" cy="1901825"/>
                    </a:xfrm>
                    <a:prstGeom prst="rect">
                      <a:avLst/>
                    </a:prstGeom>
                    <a:noFill/>
                    <a:ln w="9525">
                      <a:noFill/>
                      <a:miter lim="800000"/>
                      <a:headEnd/>
                      <a:tailEnd/>
                    </a:ln>
                  </pic:spPr>
                </pic:pic>
              </a:graphicData>
            </a:graphic>
          </wp:inline>
        </w:drawing>
      </w:r>
    </w:p>
    <w:p w:rsidR="0024649D" w:rsidRDefault="0024649D" w:rsidP="0024649D">
      <w:pPr>
        <w:shd w:val="clear" w:color="auto" w:fill="FFFFFF"/>
        <w:rPr>
          <w:rFonts w:ascii="Segoe UI" w:hAnsi="Segoe UI" w:cs="Segoe UI"/>
          <w:b/>
          <w:bCs/>
          <w:color w:val="C0C0C0"/>
        </w:rPr>
      </w:pPr>
      <w:r>
        <w:rPr>
          <w:rFonts w:ascii="Segoe UI" w:hAnsi="Segoe UI" w:cs="Segoe UI"/>
          <w:b/>
          <w:bCs/>
          <w:color w:val="C0C0C0"/>
        </w:rPr>
        <w:t>Common interface controls:</w:t>
      </w:r>
    </w:p>
    <w:p w:rsidR="0024649D" w:rsidRDefault="0024649D" w:rsidP="0024649D">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WPF StatusBar control</w:t>
      </w:r>
    </w:p>
    <w:p w:rsidR="0024649D" w:rsidRDefault="0024649D" w:rsidP="0024649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With the top of the application window usually occupied by the main menu and/or toolbars, described in previous chapters, the bottom part of the window is usually the home of the status bar. The status bar is used to show various information about the current state of the application, like cursor position, word count, progress of tasks and so on. Fortunately for us, WPF comes with a nice StatusBar control, making it very easy to add status bar functionality to your applications.</w:t>
      </w:r>
    </w:p>
    <w:p w:rsidR="0024649D" w:rsidRDefault="0024649D" w:rsidP="0024649D">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Let's start off with a very basic example:</w:t>
      </w:r>
    </w:p>
    <w:p w:rsidR="0024649D" w:rsidRDefault="003C5A45" w:rsidP="0024649D">
      <w:pPr>
        <w:shd w:val="clear" w:color="auto" w:fill="FFFFFF"/>
        <w:jc w:val="right"/>
        <w:rPr>
          <w:ins w:id="9766" w:author="Unknown"/>
          <w:rFonts w:ascii="Segoe UI" w:hAnsi="Segoe UI" w:cs="Segoe UI"/>
          <w:color w:val="212529"/>
          <w:sz w:val="18"/>
          <w:szCs w:val="18"/>
        </w:rPr>
      </w:pPr>
      <w:ins w:id="9767" w:author="Unknown">
        <w:r>
          <w:rPr>
            <w:rFonts w:ascii="Segoe UI" w:hAnsi="Segoe UI" w:cs="Segoe UI"/>
            <w:color w:val="212529"/>
            <w:sz w:val="18"/>
            <w:szCs w:val="18"/>
          </w:rPr>
          <w:fldChar w:fldCharType="begin"/>
        </w:r>
        <w:r w:rsidR="0024649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4649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4649D" w:rsidRDefault="0024649D" w:rsidP="0024649D">
      <w:pPr>
        <w:pStyle w:val="HTMLPreformatted"/>
        <w:shd w:val="clear" w:color="auto" w:fill="FFFFFF"/>
        <w:rPr>
          <w:ins w:id="9768" w:author="Unknown"/>
          <w:rStyle w:val="hljs-tag"/>
          <w:rFonts w:ascii="Consolas" w:hAnsi="Consolas" w:cs="Consolas"/>
          <w:shd w:val="clear" w:color="auto" w:fill="FFFFFF"/>
        </w:rPr>
      </w:pPr>
      <w:ins w:id="9769"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"WpfTutorialSamples.Common_interface_controls.StatusBarSample"</w:t>
        </w:r>
      </w:ins>
    </w:p>
    <w:p w:rsidR="0024649D" w:rsidRDefault="0024649D" w:rsidP="0024649D">
      <w:pPr>
        <w:pStyle w:val="HTMLPreformatted"/>
        <w:shd w:val="clear" w:color="auto" w:fill="FFFFFF"/>
        <w:rPr>
          <w:ins w:id="9770" w:author="Unknown"/>
          <w:rStyle w:val="hljs-tag"/>
          <w:rFonts w:ascii="Consolas" w:hAnsi="Consolas" w:cs="Consolas"/>
          <w:shd w:val="clear" w:color="auto" w:fill="FFFFFF"/>
        </w:rPr>
      </w:pPr>
      <w:ins w:id="977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4649D" w:rsidRDefault="0024649D" w:rsidP="0024649D">
      <w:pPr>
        <w:pStyle w:val="HTMLPreformatted"/>
        <w:shd w:val="clear" w:color="auto" w:fill="FFFFFF"/>
        <w:rPr>
          <w:ins w:id="9772" w:author="Unknown"/>
          <w:rStyle w:val="hljs-tag"/>
          <w:rFonts w:ascii="Consolas" w:hAnsi="Consolas" w:cs="Consolas"/>
          <w:shd w:val="clear" w:color="auto" w:fill="FFFFFF"/>
        </w:rPr>
      </w:pPr>
      <w:ins w:id="977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4649D" w:rsidRDefault="0024649D" w:rsidP="0024649D">
      <w:pPr>
        <w:pStyle w:val="HTMLPreformatted"/>
        <w:shd w:val="clear" w:color="auto" w:fill="FFFFFF"/>
        <w:rPr>
          <w:ins w:id="9774" w:author="Unknown"/>
          <w:rStyle w:val="HTMLCode"/>
          <w:rFonts w:ascii="Consolas" w:eastAsiaTheme="majorEastAsia" w:hAnsi="Consolas" w:cs="Consolas"/>
          <w:color w:val="000000"/>
          <w:shd w:val="clear" w:color="auto" w:fill="FFFFFF"/>
        </w:rPr>
      </w:pPr>
      <w:ins w:id="977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"StatusBarSample"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76" w:author="Unknown"/>
          <w:rStyle w:val="HTMLCode"/>
          <w:rFonts w:ascii="Consolas" w:eastAsiaTheme="majorEastAsia" w:hAnsi="Consolas" w:cs="Consolas"/>
          <w:color w:val="000000"/>
          <w:shd w:val="clear" w:color="auto" w:fill="FFFFFF"/>
        </w:rPr>
      </w:pPr>
      <w:ins w:id="9777"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78" w:author="Unknown"/>
          <w:rStyle w:val="HTMLCode"/>
          <w:rFonts w:ascii="Consolas" w:eastAsiaTheme="majorEastAsia" w:hAnsi="Consolas" w:cs="Consolas"/>
          <w:color w:val="000000"/>
          <w:shd w:val="clear" w:color="auto" w:fill="FFFFFF"/>
        </w:rPr>
      </w:pPr>
      <w:ins w:id="977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80" w:author="Unknown"/>
          <w:rStyle w:val="HTMLCode"/>
          <w:rFonts w:ascii="Consolas" w:eastAsiaTheme="majorEastAsia" w:hAnsi="Consolas" w:cs="Consolas"/>
          <w:color w:val="000000"/>
          <w:shd w:val="clear" w:color="auto" w:fill="FFFFFF"/>
        </w:rPr>
      </w:pPr>
      <w:ins w:id="978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82" w:author="Unknown"/>
          <w:rStyle w:val="HTMLCode"/>
          <w:rFonts w:ascii="Consolas" w:eastAsiaTheme="majorEastAsia" w:hAnsi="Consolas" w:cs="Consolas"/>
          <w:color w:val="000000"/>
          <w:shd w:val="clear" w:color="auto" w:fill="FFFFFF"/>
        </w:rPr>
      </w:pPr>
      <w:ins w:id="978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"lblCursorPosition"</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784" w:author="Unknown"/>
          <w:rStyle w:val="HTMLCode"/>
          <w:rFonts w:ascii="Consolas" w:eastAsiaTheme="majorEastAsia" w:hAnsi="Consolas" w:cs="Consolas"/>
          <w:color w:val="000000"/>
          <w:shd w:val="clear" w:color="auto" w:fill="FFFFFF"/>
        </w:rPr>
      </w:pPr>
      <w:ins w:id="978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86" w:author="Unknown"/>
          <w:rStyle w:val="HTMLCode"/>
          <w:rFonts w:ascii="Consolas" w:eastAsiaTheme="majorEastAsia" w:hAnsi="Consolas" w:cs="Consolas"/>
          <w:color w:val="000000"/>
          <w:shd w:val="clear" w:color="auto" w:fill="FFFFFF"/>
        </w:rPr>
      </w:pPr>
      <w:ins w:id="978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88" w:author="Unknown"/>
          <w:rStyle w:val="HTMLCode"/>
          <w:rFonts w:ascii="Consolas" w:eastAsiaTheme="majorEastAsia" w:hAnsi="Consolas" w:cs="Consolas"/>
          <w:color w:val="000000"/>
          <w:shd w:val="clear" w:color="auto" w:fill="FFFFFF"/>
        </w:rPr>
      </w:pPr>
      <w:ins w:id="978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"txtEditor_SelectionChanged"</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790" w:author="Unknown"/>
          <w:rStyle w:val="HTMLCode"/>
          <w:rFonts w:ascii="Consolas" w:eastAsiaTheme="majorEastAsia" w:hAnsi="Consolas" w:cs="Consolas"/>
          <w:color w:val="000000"/>
          <w:shd w:val="clear" w:color="auto" w:fill="FFFFFF"/>
        </w:rPr>
      </w:pPr>
      <w:ins w:id="9791" w:author="Unknown">
        <w:r>
          <w:rPr>
            <w:rStyle w:val="HTMLCode"/>
            <w:rFonts w:ascii="Consolas" w:eastAsiaTheme="majorEastAsia" w:hAnsi="Consolas" w:cs="Consolas"/>
            <w:color w:val="000000"/>
            <w:shd w:val="clear" w:color="auto" w:fill="FFFFFF"/>
          </w:rPr>
          <w:tab/>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792" w:author="Unknown"/>
          <w:rFonts w:ascii="Consolas" w:hAnsi="Consolas" w:cs="Consolas"/>
          <w:color w:val="212529"/>
          <w:sz w:val="16"/>
          <w:szCs w:val="16"/>
        </w:rPr>
      </w:pPr>
      <w:ins w:id="979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4649D" w:rsidRDefault="003C5A45" w:rsidP="0024649D">
      <w:pPr>
        <w:shd w:val="clear" w:color="auto" w:fill="FFFFFF"/>
        <w:jc w:val="right"/>
        <w:rPr>
          <w:ins w:id="9794" w:author="Unknown"/>
          <w:rFonts w:ascii="Segoe UI" w:hAnsi="Segoe UI" w:cs="Segoe UI"/>
          <w:color w:val="212529"/>
          <w:sz w:val="18"/>
          <w:szCs w:val="18"/>
        </w:rPr>
      </w:pPr>
      <w:ins w:id="9795" w:author="Unknown">
        <w:r>
          <w:rPr>
            <w:rFonts w:ascii="Segoe UI" w:hAnsi="Segoe UI" w:cs="Segoe UI"/>
            <w:color w:val="212529"/>
            <w:sz w:val="18"/>
            <w:szCs w:val="18"/>
          </w:rPr>
          <w:fldChar w:fldCharType="begin"/>
        </w:r>
        <w:r w:rsidR="0024649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4649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4649D" w:rsidRDefault="0024649D" w:rsidP="0024649D">
      <w:pPr>
        <w:pStyle w:val="HTMLPreformatted"/>
        <w:shd w:val="clear" w:color="auto" w:fill="FFFFFF"/>
        <w:rPr>
          <w:ins w:id="9796" w:author="Unknown"/>
          <w:rStyle w:val="HTMLCode"/>
          <w:rFonts w:ascii="Consolas" w:eastAsiaTheme="majorEastAsia" w:hAnsi="Consolas" w:cs="Consolas"/>
          <w:color w:val="000000"/>
          <w:shd w:val="clear" w:color="auto" w:fill="FFFFFF"/>
        </w:rPr>
      </w:pPr>
      <w:ins w:id="979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24649D" w:rsidRDefault="0024649D" w:rsidP="0024649D">
      <w:pPr>
        <w:pStyle w:val="HTMLPreformatted"/>
        <w:shd w:val="clear" w:color="auto" w:fill="FFFFFF"/>
        <w:rPr>
          <w:ins w:id="9798" w:author="Unknown"/>
          <w:rStyle w:val="HTMLCode"/>
          <w:rFonts w:ascii="Consolas" w:eastAsiaTheme="majorEastAsia" w:hAnsi="Consolas" w:cs="Consolas"/>
          <w:color w:val="000000"/>
          <w:shd w:val="clear" w:color="auto" w:fill="FFFFFF"/>
        </w:rPr>
      </w:pPr>
      <w:ins w:id="979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24649D" w:rsidRDefault="0024649D" w:rsidP="0024649D">
      <w:pPr>
        <w:pStyle w:val="HTMLPreformatted"/>
        <w:shd w:val="clear" w:color="auto" w:fill="FFFFFF"/>
        <w:rPr>
          <w:ins w:id="9800" w:author="Unknown"/>
          <w:rStyle w:val="HTMLCode"/>
          <w:rFonts w:ascii="Consolas" w:eastAsiaTheme="majorEastAsia" w:hAnsi="Consolas" w:cs="Consolas"/>
          <w:color w:val="000000"/>
          <w:shd w:val="clear" w:color="auto" w:fill="FFFFFF"/>
        </w:rPr>
      </w:pPr>
    </w:p>
    <w:p w:rsidR="0024649D" w:rsidRDefault="0024649D" w:rsidP="0024649D">
      <w:pPr>
        <w:pStyle w:val="HTMLPreformatted"/>
        <w:shd w:val="clear" w:color="auto" w:fill="FFFFFF"/>
        <w:rPr>
          <w:ins w:id="9801" w:author="Unknown"/>
          <w:rStyle w:val="HTMLCode"/>
          <w:rFonts w:ascii="Consolas" w:eastAsiaTheme="majorEastAsia" w:hAnsi="Consolas" w:cs="Consolas"/>
          <w:color w:val="000000"/>
          <w:shd w:val="clear" w:color="auto" w:fill="FFFFFF"/>
        </w:rPr>
      </w:pPr>
      <w:ins w:id="9802"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WpfTutorialSamples.Common_interface_controls</w:t>
        </w:r>
      </w:ins>
    </w:p>
    <w:p w:rsidR="0024649D" w:rsidRDefault="0024649D" w:rsidP="0024649D">
      <w:pPr>
        <w:pStyle w:val="HTMLPreformatted"/>
        <w:shd w:val="clear" w:color="auto" w:fill="FFFFFF"/>
        <w:rPr>
          <w:ins w:id="9803" w:author="Unknown"/>
          <w:rStyle w:val="HTMLCode"/>
          <w:rFonts w:ascii="Consolas" w:eastAsiaTheme="majorEastAsia" w:hAnsi="Consolas" w:cs="Consolas"/>
          <w:color w:val="000000"/>
          <w:shd w:val="clear" w:color="auto" w:fill="FFFFFF"/>
        </w:rPr>
      </w:pPr>
      <w:ins w:id="9804" w:author="Unknown">
        <w:r>
          <w:rPr>
            <w:rStyle w:val="HTMLCode"/>
            <w:rFonts w:ascii="Consolas" w:eastAsiaTheme="majorEastAsia" w:hAnsi="Consolas" w:cs="Consolas"/>
            <w:color w:val="000000"/>
            <w:shd w:val="clear" w:color="auto" w:fill="FFFFFF"/>
          </w:rPr>
          <w:t>{</w:t>
        </w:r>
      </w:ins>
    </w:p>
    <w:p w:rsidR="0024649D" w:rsidRDefault="0024649D" w:rsidP="0024649D">
      <w:pPr>
        <w:pStyle w:val="HTMLPreformatted"/>
        <w:shd w:val="clear" w:color="auto" w:fill="FFFFFF"/>
        <w:rPr>
          <w:ins w:id="9805" w:author="Unknown"/>
          <w:rStyle w:val="HTMLCode"/>
          <w:rFonts w:ascii="Consolas" w:eastAsiaTheme="majorEastAsia" w:hAnsi="Consolas" w:cs="Consolas"/>
          <w:color w:val="000000"/>
          <w:shd w:val="clear" w:color="auto" w:fill="FFFFFF"/>
        </w:rPr>
      </w:pPr>
      <w:ins w:id="9806"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StatusBarSample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24649D" w:rsidRDefault="0024649D" w:rsidP="0024649D">
      <w:pPr>
        <w:pStyle w:val="HTMLPreformatted"/>
        <w:shd w:val="clear" w:color="auto" w:fill="FFFFFF"/>
        <w:rPr>
          <w:ins w:id="9807" w:author="Unknown"/>
          <w:rStyle w:val="HTMLCode"/>
          <w:rFonts w:ascii="Consolas" w:eastAsiaTheme="majorEastAsia" w:hAnsi="Consolas" w:cs="Consolas"/>
          <w:color w:val="000000"/>
          <w:shd w:val="clear" w:color="auto" w:fill="FFFFFF"/>
        </w:rPr>
      </w:pPr>
      <w:ins w:id="9808" w:author="Unknown">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809" w:author="Unknown"/>
          <w:rStyle w:val="HTMLCode"/>
          <w:rFonts w:ascii="Consolas" w:eastAsiaTheme="majorEastAsia" w:hAnsi="Consolas" w:cs="Consolas"/>
          <w:color w:val="000000"/>
          <w:shd w:val="clear" w:color="auto" w:fill="FFFFFF"/>
        </w:rPr>
      </w:pPr>
      <w:ins w:id="981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StatusBarSample</w:t>
        </w:r>
        <w:r>
          <w:rPr>
            <w:rStyle w:val="hljs-function"/>
            <w:rFonts w:ascii="Consolas" w:hAnsi="Consolas" w:cs="Consolas"/>
            <w:color w:val="000000"/>
            <w:shd w:val="clear" w:color="auto" w:fill="FFFFFF"/>
          </w:rPr>
          <w:t>()</w:t>
        </w:r>
      </w:ins>
    </w:p>
    <w:p w:rsidR="0024649D" w:rsidRDefault="0024649D" w:rsidP="0024649D">
      <w:pPr>
        <w:pStyle w:val="HTMLPreformatted"/>
        <w:shd w:val="clear" w:color="auto" w:fill="FFFFFF"/>
        <w:rPr>
          <w:ins w:id="9811" w:author="Unknown"/>
          <w:rStyle w:val="HTMLCode"/>
          <w:rFonts w:ascii="Consolas" w:eastAsiaTheme="majorEastAsia" w:hAnsi="Consolas" w:cs="Consolas"/>
          <w:color w:val="000000"/>
          <w:shd w:val="clear" w:color="auto" w:fill="FFFFFF"/>
        </w:rPr>
      </w:pPr>
      <w:ins w:id="981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813" w:author="Unknown"/>
          <w:rStyle w:val="HTMLCode"/>
          <w:rFonts w:ascii="Consolas" w:eastAsiaTheme="majorEastAsia" w:hAnsi="Consolas" w:cs="Consolas"/>
          <w:color w:val="000000"/>
          <w:shd w:val="clear" w:color="auto" w:fill="FFFFFF"/>
        </w:rPr>
      </w:pPr>
      <w:ins w:id="981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24649D" w:rsidRDefault="0024649D" w:rsidP="0024649D">
      <w:pPr>
        <w:pStyle w:val="HTMLPreformatted"/>
        <w:shd w:val="clear" w:color="auto" w:fill="FFFFFF"/>
        <w:rPr>
          <w:ins w:id="9815" w:author="Unknown"/>
          <w:rStyle w:val="HTMLCode"/>
          <w:rFonts w:ascii="Consolas" w:eastAsiaTheme="majorEastAsia" w:hAnsi="Consolas" w:cs="Consolas"/>
          <w:color w:val="000000"/>
          <w:shd w:val="clear" w:color="auto" w:fill="FFFFFF"/>
        </w:rPr>
      </w:pPr>
      <w:ins w:id="981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817" w:author="Unknown"/>
          <w:rStyle w:val="HTMLCode"/>
          <w:rFonts w:ascii="Consolas" w:eastAsiaTheme="majorEastAsia" w:hAnsi="Consolas" w:cs="Consolas"/>
          <w:color w:val="000000"/>
          <w:shd w:val="clear" w:color="auto" w:fill="FFFFFF"/>
        </w:rPr>
      </w:pPr>
    </w:p>
    <w:p w:rsidR="0024649D" w:rsidRDefault="0024649D" w:rsidP="0024649D">
      <w:pPr>
        <w:pStyle w:val="HTMLPreformatted"/>
        <w:shd w:val="clear" w:color="auto" w:fill="FFFFFF"/>
        <w:rPr>
          <w:ins w:id="9818" w:author="Unknown"/>
          <w:rStyle w:val="HTMLCode"/>
          <w:rFonts w:ascii="Consolas" w:eastAsiaTheme="majorEastAsia" w:hAnsi="Consolas" w:cs="Consolas"/>
          <w:color w:val="000000"/>
          <w:shd w:val="clear" w:color="auto" w:fill="FFFFFF"/>
        </w:rPr>
      </w:pPr>
      <w:ins w:id="981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txtEditor_SelectionChanged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4649D" w:rsidRDefault="0024649D" w:rsidP="0024649D">
      <w:pPr>
        <w:pStyle w:val="HTMLPreformatted"/>
        <w:shd w:val="clear" w:color="auto" w:fill="FFFFFF"/>
        <w:rPr>
          <w:ins w:id="9820" w:author="Unknown"/>
          <w:rStyle w:val="HTMLCode"/>
          <w:rFonts w:ascii="Consolas" w:eastAsiaTheme="majorEastAsia" w:hAnsi="Consolas" w:cs="Consolas"/>
          <w:color w:val="000000"/>
          <w:shd w:val="clear" w:color="auto" w:fill="FFFFFF"/>
        </w:rPr>
      </w:pPr>
      <w:ins w:id="982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822" w:author="Unknown"/>
          <w:rStyle w:val="HTMLCode"/>
          <w:rFonts w:ascii="Consolas" w:eastAsiaTheme="majorEastAsia" w:hAnsi="Consolas" w:cs="Consolas"/>
          <w:color w:val="000000"/>
          <w:shd w:val="clear" w:color="auto" w:fill="FFFFFF"/>
        </w:rPr>
      </w:pPr>
    </w:p>
    <w:p w:rsidR="0024649D" w:rsidRDefault="0024649D" w:rsidP="0024649D">
      <w:pPr>
        <w:pStyle w:val="HTMLPreformatted"/>
        <w:shd w:val="clear" w:color="auto" w:fill="FFFFFF"/>
        <w:rPr>
          <w:ins w:id="9823" w:author="Unknown"/>
          <w:rStyle w:val="HTMLCode"/>
          <w:rFonts w:ascii="Consolas" w:eastAsiaTheme="majorEastAsia" w:hAnsi="Consolas" w:cs="Consolas"/>
          <w:color w:val="000000"/>
          <w:shd w:val="clear" w:color="auto" w:fill="FFFFFF"/>
        </w:rPr>
      </w:pPr>
      <w:ins w:id="982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row = txtEditor.GetLineIndexFromCharacterIndex(txtEditor.CaretIndex);</w:t>
        </w:r>
      </w:ins>
    </w:p>
    <w:p w:rsidR="0024649D" w:rsidRDefault="0024649D" w:rsidP="0024649D">
      <w:pPr>
        <w:pStyle w:val="HTMLPreformatted"/>
        <w:shd w:val="clear" w:color="auto" w:fill="FFFFFF"/>
        <w:rPr>
          <w:ins w:id="9825" w:author="Unknown"/>
          <w:rStyle w:val="HTMLCode"/>
          <w:rFonts w:ascii="Consolas" w:eastAsiaTheme="majorEastAsia" w:hAnsi="Consolas" w:cs="Consolas"/>
          <w:color w:val="000000"/>
          <w:shd w:val="clear" w:color="auto" w:fill="FFFFFF"/>
        </w:rPr>
      </w:pPr>
      <w:ins w:id="982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col = txtEditor.CaretIndex - txtEditor.GetCharacterIndexFromLineIndex(row);</w:t>
        </w:r>
      </w:ins>
    </w:p>
    <w:p w:rsidR="0024649D" w:rsidRDefault="0024649D" w:rsidP="0024649D">
      <w:pPr>
        <w:pStyle w:val="HTMLPreformatted"/>
        <w:shd w:val="clear" w:color="auto" w:fill="FFFFFF"/>
        <w:rPr>
          <w:ins w:id="9827" w:author="Unknown"/>
          <w:rStyle w:val="HTMLCode"/>
          <w:rFonts w:ascii="Consolas" w:eastAsiaTheme="majorEastAsia" w:hAnsi="Consolas" w:cs="Consolas"/>
          <w:color w:val="000000"/>
          <w:shd w:val="clear" w:color="auto" w:fill="FFFFFF"/>
        </w:rPr>
      </w:pPr>
      <w:ins w:id="9828"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lblCursorPosition.Text = </w:t>
        </w:r>
        <w:r>
          <w:rPr>
            <w:rStyle w:val="hljs-string"/>
            <w:rFonts w:ascii="Consolas" w:hAnsi="Consolas" w:cs="Consolas"/>
            <w:color w:val="A31515"/>
            <w:shd w:val="clear" w:color="auto" w:fill="FFFFFF"/>
          </w:rPr>
          <w:t>"Line "</w:t>
        </w:r>
        <w:r>
          <w:rPr>
            <w:rStyle w:val="HTMLCode"/>
            <w:rFonts w:ascii="Consolas" w:eastAsiaTheme="majorEastAsia" w:hAnsi="Consolas" w:cs="Consolas"/>
            <w:color w:val="000000"/>
            <w:shd w:val="clear" w:color="auto" w:fill="FFFFFF"/>
          </w:rPr>
          <w:t xml:space="preserve"> + (row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xml:space="preserve">) + </w:t>
        </w:r>
        <w:r>
          <w:rPr>
            <w:rStyle w:val="hljs-string"/>
            <w:rFonts w:ascii="Consolas" w:hAnsi="Consolas" w:cs="Consolas"/>
            <w:color w:val="A31515"/>
            <w:shd w:val="clear" w:color="auto" w:fill="FFFFFF"/>
          </w:rPr>
          <w:t>", Char "</w:t>
        </w:r>
        <w:r>
          <w:rPr>
            <w:rStyle w:val="HTMLCode"/>
            <w:rFonts w:ascii="Consolas" w:eastAsiaTheme="majorEastAsia" w:hAnsi="Consolas" w:cs="Consolas"/>
            <w:color w:val="000000"/>
            <w:shd w:val="clear" w:color="auto" w:fill="FFFFFF"/>
          </w:rPr>
          <w:t xml:space="preserve"> + (col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24649D" w:rsidRDefault="0024649D" w:rsidP="0024649D">
      <w:pPr>
        <w:pStyle w:val="HTMLPreformatted"/>
        <w:shd w:val="clear" w:color="auto" w:fill="FFFFFF"/>
        <w:rPr>
          <w:ins w:id="9829" w:author="Unknown"/>
          <w:rStyle w:val="HTMLCode"/>
          <w:rFonts w:ascii="Consolas" w:eastAsiaTheme="majorEastAsia" w:hAnsi="Consolas" w:cs="Consolas"/>
          <w:color w:val="000000"/>
          <w:shd w:val="clear" w:color="auto" w:fill="FFFFFF"/>
        </w:rPr>
      </w:pPr>
      <w:ins w:id="98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831" w:author="Unknown"/>
          <w:rStyle w:val="HTMLCode"/>
          <w:rFonts w:ascii="Consolas" w:eastAsiaTheme="majorEastAsia" w:hAnsi="Consolas" w:cs="Consolas"/>
          <w:color w:val="000000"/>
          <w:shd w:val="clear" w:color="auto" w:fill="FFFFFF"/>
        </w:rPr>
      </w:pPr>
      <w:ins w:id="9832" w:author="Unknown">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833" w:author="Unknown"/>
          <w:rFonts w:ascii="Consolas" w:hAnsi="Consolas" w:cs="Consolas"/>
          <w:color w:val="212529"/>
          <w:sz w:val="16"/>
          <w:szCs w:val="16"/>
        </w:rPr>
      </w:pPr>
      <w:ins w:id="9834" w:author="Unknown">
        <w:r>
          <w:rPr>
            <w:rStyle w:val="HTMLCode"/>
            <w:rFonts w:ascii="Consolas" w:eastAsiaTheme="majorEastAsia" w:hAnsi="Consolas" w:cs="Consolas"/>
            <w:color w:val="000000"/>
            <w:shd w:val="clear" w:color="auto" w:fill="FFFFFF"/>
          </w:rPr>
          <w:t>}</w:t>
        </w:r>
      </w:ins>
    </w:p>
    <w:p w:rsidR="0024649D" w:rsidRDefault="0024649D" w:rsidP="0024649D">
      <w:pPr>
        <w:rPr>
          <w:ins w:id="9835" w:author="Unknown"/>
          <w:rFonts w:ascii="Times New Roman" w:hAnsi="Times New Roman" w:cs="Times New Roman"/>
          <w:sz w:val="24"/>
          <w:szCs w:val="24"/>
        </w:rPr>
      </w:pPr>
      <w:r>
        <w:rPr>
          <w:noProof/>
        </w:rPr>
        <w:drawing>
          <wp:inline distT="0" distB="0" distL="0" distR="0">
            <wp:extent cx="2860040" cy="1426210"/>
            <wp:effectExtent l="19050" t="0" r="0" b="0"/>
            <wp:docPr id="122" name="aelm934" descr="https://www.wpf-tutorial.com/Images/ArticleImages/1/chapters/common-interface-controls/statusba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34" descr="https://www.wpf-tutorial.com/Images/ArticleImages/1/chapters/common-interface-controls/statusbar_simple.png"/>
                    <pic:cNvPicPr>
                      <a:picLocks noChangeAspect="1" noChangeArrowheads="1"/>
                    </pic:cNvPicPr>
                  </pic:nvPicPr>
                  <pic:blipFill>
                    <a:blip r:embed="rId251"/>
                    <a:srcRect/>
                    <a:stretch>
                      <a:fillRect/>
                    </a:stretch>
                  </pic:blipFill>
                  <pic:spPr bwMode="auto">
                    <a:xfrm>
                      <a:off x="0" y="0"/>
                      <a:ext cx="2860040" cy="1426210"/>
                    </a:xfrm>
                    <a:prstGeom prst="rect">
                      <a:avLst/>
                    </a:prstGeom>
                    <a:noFill/>
                    <a:ln w="9525">
                      <a:noFill/>
                      <a:miter lim="800000"/>
                      <a:headEnd/>
                      <a:tailEnd/>
                    </a:ln>
                  </pic:spPr>
                </pic:pic>
              </a:graphicData>
            </a:graphic>
          </wp:inline>
        </w:drawing>
      </w:r>
    </w:p>
    <w:p w:rsidR="0024649D" w:rsidRDefault="0024649D" w:rsidP="0024649D">
      <w:pPr>
        <w:pStyle w:val="NormalWeb"/>
        <w:shd w:val="clear" w:color="auto" w:fill="FFFFFF"/>
        <w:spacing w:before="288" w:beforeAutospacing="0" w:after="288" w:afterAutospacing="0"/>
        <w:rPr>
          <w:ins w:id="9836" w:author="Unknown"/>
          <w:rFonts w:ascii="Segoe UI" w:hAnsi="Segoe UI" w:cs="Segoe UI"/>
          <w:color w:val="212529"/>
          <w:sz w:val="18"/>
          <w:szCs w:val="18"/>
        </w:rPr>
      </w:pPr>
      <w:ins w:id="9837" w:author="Unknown">
        <w:r>
          <w:rPr>
            <w:rFonts w:ascii="Segoe UI" w:hAnsi="Segoe UI" w:cs="Segoe UI"/>
            <w:color w:val="212529"/>
            <w:sz w:val="18"/>
            <w:szCs w:val="18"/>
          </w:rPr>
          <w:t>It's all very simple - a TextBlock control that shows the current cursor position, just like in pretty much any other application that allows you to edit text. In this very basic form, the StatusBar could just as easily have been a panel with a set of controls on it, but the real advantage of the StatusBar comes when we need to divide it into several areas of information.</w:t>
        </w:r>
      </w:ins>
    </w:p>
    <w:p w:rsidR="0024649D" w:rsidRDefault="0024649D" w:rsidP="0024649D">
      <w:pPr>
        <w:pStyle w:val="Heading2"/>
        <w:shd w:val="clear" w:color="auto" w:fill="FFFFFF"/>
        <w:spacing w:before="0"/>
        <w:rPr>
          <w:ins w:id="9838" w:author="Unknown"/>
          <w:rFonts w:ascii="Segoe UI" w:hAnsi="Segoe UI" w:cs="Segoe UI"/>
          <w:b w:val="0"/>
          <w:bCs w:val="0"/>
          <w:color w:val="33393E"/>
          <w:sz w:val="36"/>
          <w:szCs w:val="36"/>
        </w:rPr>
      </w:pPr>
      <w:ins w:id="9839" w:author="Unknown">
        <w:r>
          <w:rPr>
            <w:rFonts w:ascii="Segoe UI" w:hAnsi="Segoe UI" w:cs="Segoe UI"/>
            <w:b w:val="0"/>
            <w:bCs w:val="0"/>
            <w:color w:val="33393E"/>
          </w:rPr>
          <w:t>Advanced StatusBar example</w:t>
        </w:r>
      </w:ins>
    </w:p>
    <w:p w:rsidR="0024649D" w:rsidRDefault="0024649D" w:rsidP="0024649D">
      <w:pPr>
        <w:pStyle w:val="NormalWeb"/>
        <w:shd w:val="clear" w:color="auto" w:fill="FFFFFF"/>
        <w:spacing w:before="288" w:beforeAutospacing="0" w:after="288" w:afterAutospacing="0"/>
        <w:rPr>
          <w:ins w:id="9840" w:author="Unknown"/>
          <w:rFonts w:ascii="Segoe UI" w:hAnsi="Segoe UI" w:cs="Segoe UI"/>
          <w:color w:val="212529"/>
          <w:sz w:val="18"/>
          <w:szCs w:val="18"/>
        </w:rPr>
      </w:pPr>
      <w:ins w:id="9841" w:author="Unknown">
        <w:r>
          <w:rPr>
            <w:rFonts w:ascii="Segoe UI" w:hAnsi="Segoe UI" w:cs="Segoe UI"/>
            <w:color w:val="212529"/>
            <w:sz w:val="18"/>
            <w:szCs w:val="18"/>
          </w:rPr>
          <w:t>Let's try a more advanced example of using the StatusBar. The first thing we want to do is to make the StatusBar use another panel for the layout. By default, it uses the </w:t>
        </w:r>
        <w:r>
          <w:rPr>
            <w:rStyle w:val="Strong"/>
            <w:rFonts w:ascii="Segoe UI" w:hAnsi="Segoe UI" w:cs="Segoe UI"/>
            <w:color w:val="212529"/>
            <w:sz w:val="18"/>
            <w:szCs w:val="18"/>
          </w:rPr>
          <w:t>DockPanel</w:t>
        </w:r>
        <w:r>
          <w:rPr>
            <w:rFonts w:ascii="Segoe UI" w:hAnsi="Segoe UI" w:cs="Segoe UI"/>
            <w:color w:val="212529"/>
            <w:sz w:val="18"/>
            <w:szCs w:val="18"/>
          </w:rPr>
          <w:t>, but when we want a more complex layout, with columns that adjusts its width in a certain way and aligned content, the </w:t>
        </w:r>
        <w:r>
          <w:rPr>
            <w:rStyle w:val="Strong"/>
            <w:rFonts w:ascii="Segoe UI" w:hAnsi="Segoe UI" w:cs="Segoe UI"/>
            <w:color w:val="212529"/>
            <w:sz w:val="18"/>
            <w:szCs w:val="18"/>
          </w:rPr>
          <w:t>Grid</w:t>
        </w:r>
        <w:r>
          <w:rPr>
            <w:rFonts w:ascii="Segoe UI" w:hAnsi="Segoe UI" w:cs="Segoe UI"/>
            <w:color w:val="212529"/>
            <w:sz w:val="18"/>
            <w:szCs w:val="18"/>
          </w:rPr>
          <w:t> is a much better choice.</w:t>
        </w:r>
      </w:ins>
    </w:p>
    <w:p w:rsidR="0024649D" w:rsidRDefault="0024649D" w:rsidP="0024649D">
      <w:pPr>
        <w:pStyle w:val="NormalWeb"/>
        <w:shd w:val="clear" w:color="auto" w:fill="FFFFFF"/>
        <w:spacing w:before="288" w:beforeAutospacing="0" w:after="288" w:afterAutospacing="0"/>
        <w:rPr>
          <w:ins w:id="9842" w:author="Unknown"/>
          <w:rFonts w:ascii="Segoe UI" w:hAnsi="Segoe UI" w:cs="Segoe UI"/>
          <w:color w:val="212529"/>
          <w:sz w:val="18"/>
          <w:szCs w:val="18"/>
        </w:rPr>
      </w:pPr>
      <w:ins w:id="9843" w:author="Unknown">
        <w:r>
          <w:rPr>
            <w:rFonts w:ascii="Segoe UI" w:hAnsi="Segoe UI" w:cs="Segoe UI"/>
            <w:color w:val="212529"/>
            <w:sz w:val="18"/>
            <w:szCs w:val="18"/>
          </w:rPr>
          <w:t>We'll divide the </w:t>
        </w:r>
        <w:r>
          <w:rPr>
            <w:rStyle w:val="Strong"/>
            <w:rFonts w:ascii="Segoe UI" w:hAnsi="Segoe UI" w:cs="Segoe UI"/>
            <w:color w:val="212529"/>
            <w:sz w:val="18"/>
            <w:szCs w:val="18"/>
          </w:rPr>
          <w:t>Grid</w:t>
        </w:r>
        <w:r>
          <w:rPr>
            <w:rFonts w:ascii="Segoe UI" w:hAnsi="Segoe UI" w:cs="Segoe UI"/>
            <w:color w:val="212529"/>
            <w:sz w:val="18"/>
            <w:szCs w:val="18"/>
          </w:rPr>
          <w:t> into three areas, with the left and right one having a fixed width and the middle column automatically taking up the remaining space. We'll also add columns in between for </w:t>
        </w:r>
        <w:r>
          <w:rPr>
            <w:rStyle w:val="Strong"/>
            <w:rFonts w:ascii="Segoe UI" w:hAnsi="Segoe UI" w:cs="Segoe UI"/>
            <w:color w:val="212529"/>
            <w:sz w:val="18"/>
            <w:szCs w:val="18"/>
          </w:rPr>
          <w:t>Separator</w:t>
        </w:r>
        <w:r>
          <w:rPr>
            <w:rFonts w:ascii="Segoe UI" w:hAnsi="Segoe UI" w:cs="Segoe UI"/>
            <w:color w:val="212529"/>
            <w:sz w:val="18"/>
            <w:szCs w:val="18"/>
          </w:rPr>
          <w:t> controls. Here's how it looks now:</w:t>
        </w:r>
      </w:ins>
    </w:p>
    <w:p w:rsidR="0024649D" w:rsidRDefault="003C5A45" w:rsidP="0024649D">
      <w:pPr>
        <w:shd w:val="clear" w:color="auto" w:fill="FFFFFF"/>
        <w:jc w:val="right"/>
        <w:rPr>
          <w:ins w:id="9844" w:author="Unknown"/>
          <w:rFonts w:ascii="Segoe UI" w:hAnsi="Segoe UI" w:cs="Segoe UI"/>
          <w:color w:val="212529"/>
          <w:sz w:val="18"/>
          <w:szCs w:val="18"/>
        </w:rPr>
      </w:pPr>
      <w:ins w:id="9845" w:author="Unknown">
        <w:r>
          <w:rPr>
            <w:rFonts w:ascii="Segoe UI" w:hAnsi="Segoe UI" w:cs="Segoe UI"/>
            <w:color w:val="212529"/>
            <w:sz w:val="18"/>
            <w:szCs w:val="18"/>
          </w:rPr>
          <w:fldChar w:fldCharType="begin"/>
        </w:r>
        <w:r w:rsidR="0024649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4649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4649D" w:rsidRDefault="0024649D" w:rsidP="0024649D">
      <w:pPr>
        <w:pStyle w:val="HTMLPreformatted"/>
        <w:shd w:val="clear" w:color="auto" w:fill="FFFFFF"/>
        <w:rPr>
          <w:ins w:id="9846" w:author="Unknown"/>
          <w:rStyle w:val="hljs-tag"/>
          <w:rFonts w:ascii="Consolas" w:hAnsi="Consolas" w:cs="Consolas"/>
          <w:shd w:val="clear" w:color="auto" w:fill="FFFFFF"/>
        </w:rPr>
      </w:pPr>
      <w:ins w:id="984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"WpfTutorialSamples.Common_interface_controls.StatusBarAdvancedSample"</w:t>
        </w:r>
      </w:ins>
    </w:p>
    <w:p w:rsidR="0024649D" w:rsidRDefault="0024649D" w:rsidP="0024649D">
      <w:pPr>
        <w:pStyle w:val="HTMLPreformatted"/>
        <w:shd w:val="clear" w:color="auto" w:fill="FFFFFF"/>
        <w:rPr>
          <w:ins w:id="9848" w:author="Unknown"/>
          <w:rStyle w:val="hljs-tag"/>
          <w:rFonts w:ascii="Consolas" w:hAnsi="Consolas" w:cs="Consolas"/>
          <w:shd w:val="clear" w:color="auto" w:fill="FFFFFF"/>
        </w:rPr>
      </w:pPr>
      <w:ins w:id="984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24649D" w:rsidRDefault="0024649D" w:rsidP="0024649D">
      <w:pPr>
        <w:pStyle w:val="HTMLPreformatted"/>
        <w:shd w:val="clear" w:color="auto" w:fill="FFFFFF"/>
        <w:rPr>
          <w:ins w:id="9850" w:author="Unknown"/>
          <w:rStyle w:val="hljs-tag"/>
          <w:rFonts w:ascii="Consolas" w:hAnsi="Consolas" w:cs="Consolas"/>
          <w:shd w:val="clear" w:color="auto" w:fill="FFFFFF"/>
        </w:rPr>
      </w:pPr>
      <w:ins w:id="985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24649D" w:rsidRDefault="0024649D" w:rsidP="0024649D">
      <w:pPr>
        <w:pStyle w:val="HTMLPreformatted"/>
        <w:shd w:val="clear" w:color="auto" w:fill="FFFFFF"/>
        <w:rPr>
          <w:ins w:id="9852" w:author="Unknown"/>
          <w:rStyle w:val="HTMLCode"/>
          <w:rFonts w:ascii="Consolas" w:eastAsiaTheme="majorEastAsia" w:hAnsi="Consolas" w:cs="Consolas"/>
          <w:color w:val="000000"/>
          <w:shd w:val="clear" w:color="auto" w:fill="FFFFFF"/>
        </w:rPr>
      </w:pPr>
      <w:ins w:id="985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"StatusBarAdvancedSample"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54" w:author="Unknown"/>
          <w:rStyle w:val="HTMLCode"/>
          <w:rFonts w:ascii="Consolas" w:eastAsiaTheme="majorEastAsia" w:hAnsi="Consolas" w:cs="Consolas"/>
          <w:color w:val="000000"/>
          <w:shd w:val="clear" w:color="auto" w:fill="FFFFFF"/>
        </w:rPr>
      </w:pPr>
      <w:ins w:id="985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56" w:author="Unknown"/>
          <w:rStyle w:val="HTMLCode"/>
          <w:rFonts w:ascii="Consolas" w:eastAsiaTheme="majorEastAsia" w:hAnsi="Consolas" w:cs="Consolas"/>
          <w:color w:val="000000"/>
          <w:shd w:val="clear" w:color="auto" w:fill="FFFFFF"/>
        </w:rPr>
      </w:pPr>
      <w:ins w:id="985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DockPanel.Dock</w:t>
        </w:r>
        <w:r>
          <w:rPr>
            <w:rStyle w:val="hljs-tag"/>
            <w:rFonts w:ascii="Consolas" w:hAnsi="Consolas" w:cs="Consolas"/>
            <w:shd w:val="clear" w:color="auto" w:fill="FFFFFF"/>
          </w:rPr>
          <w:t>=</w:t>
        </w:r>
        <w:r>
          <w:rPr>
            <w:rStyle w:val="hljs-string"/>
            <w:rFonts w:ascii="Consolas" w:hAnsi="Consolas" w:cs="Consolas"/>
            <w:color w:val="A31515"/>
            <w:shd w:val="clear" w:color="auto" w:fill="FFFFFF"/>
          </w:rPr>
          <w:t>"Bottom"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58" w:author="Unknown"/>
          <w:rStyle w:val="HTMLCode"/>
          <w:rFonts w:ascii="Consolas" w:eastAsiaTheme="majorEastAsia" w:hAnsi="Consolas" w:cs="Consolas"/>
          <w:color w:val="000000"/>
          <w:shd w:val="clear" w:color="auto" w:fill="FFFFFF"/>
        </w:rPr>
      </w:pPr>
      <w:ins w:id="985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StatusBar.ItemsPanel</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60" w:author="Unknown"/>
          <w:rStyle w:val="HTMLCode"/>
          <w:rFonts w:ascii="Consolas" w:eastAsiaTheme="majorEastAsia" w:hAnsi="Consolas" w:cs="Consolas"/>
          <w:color w:val="000000"/>
          <w:shd w:val="clear" w:color="auto" w:fill="FFFFFF"/>
        </w:rPr>
      </w:pPr>
      <w:ins w:id="986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ItemsPanelTemplate</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62" w:author="Unknown"/>
          <w:rStyle w:val="HTMLCode"/>
          <w:rFonts w:ascii="Consolas" w:eastAsiaTheme="majorEastAsia" w:hAnsi="Consolas" w:cs="Consolas"/>
          <w:color w:val="000000"/>
          <w:shd w:val="clear" w:color="auto" w:fill="FFFFFF"/>
        </w:rPr>
      </w:pPr>
      <w:ins w:id="986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64" w:author="Unknown"/>
          <w:rStyle w:val="HTMLCode"/>
          <w:rFonts w:ascii="Consolas" w:eastAsiaTheme="majorEastAsia" w:hAnsi="Consolas" w:cs="Consolas"/>
          <w:color w:val="000000"/>
          <w:shd w:val="clear" w:color="auto" w:fill="FFFFFF"/>
        </w:rPr>
      </w:pPr>
      <w:ins w:id="986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66" w:author="Unknown"/>
          <w:rStyle w:val="HTMLCode"/>
          <w:rFonts w:ascii="Consolas" w:eastAsiaTheme="majorEastAsia" w:hAnsi="Consolas" w:cs="Consolas"/>
          <w:color w:val="000000"/>
          <w:shd w:val="clear" w:color="auto" w:fill="FFFFFF"/>
        </w:rPr>
      </w:pPr>
      <w:ins w:id="986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68" w:author="Unknown"/>
          <w:rStyle w:val="HTMLCode"/>
          <w:rFonts w:ascii="Consolas" w:eastAsiaTheme="majorEastAsia" w:hAnsi="Consolas" w:cs="Consolas"/>
          <w:color w:val="000000"/>
          <w:shd w:val="clear" w:color="auto" w:fill="FFFFFF"/>
        </w:rPr>
      </w:pPr>
      <w:ins w:id="986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70" w:author="Unknown"/>
          <w:rStyle w:val="HTMLCode"/>
          <w:rFonts w:ascii="Consolas" w:eastAsiaTheme="majorEastAsia" w:hAnsi="Consolas" w:cs="Consolas"/>
          <w:color w:val="000000"/>
          <w:shd w:val="clear" w:color="auto" w:fill="FFFFFF"/>
        </w:rPr>
      </w:pPr>
      <w:ins w:id="987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72" w:author="Unknown"/>
          <w:rStyle w:val="HTMLCode"/>
          <w:rFonts w:ascii="Consolas" w:eastAsiaTheme="majorEastAsia" w:hAnsi="Consolas" w:cs="Consolas"/>
          <w:color w:val="000000"/>
          <w:shd w:val="clear" w:color="auto" w:fill="FFFFFF"/>
        </w:rPr>
      </w:pPr>
      <w:ins w:id="987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74" w:author="Unknown"/>
          <w:rStyle w:val="HTMLCode"/>
          <w:rFonts w:ascii="Consolas" w:eastAsiaTheme="majorEastAsia" w:hAnsi="Consolas" w:cs="Consolas"/>
          <w:color w:val="000000"/>
          <w:shd w:val="clear" w:color="auto" w:fill="FFFFFF"/>
        </w:rPr>
      </w:pPr>
      <w:ins w:id="987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ColumnDefinition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"100"</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76" w:author="Unknown"/>
          <w:rStyle w:val="HTMLCode"/>
          <w:rFonts w:ascii="Consolas" w:eastAsiaTheme="majorEastAsia" w:hAnsi="Consolas" w:cs="Consolas"/>
          <w:color w:val="000000"/>
          <w:shd w:val="clear" w:color="auto" w:fill="FFFFFF"/>
        </w:rPr>
      </w:pPr>
      <w:ins w:id="987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Grid.ColumnDefinitions</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78" w:author="Unknown"/>
          <w:rStyle w:val="HTMLCode"/>
          <w:rFonts w:ascii="Consolas" w:eastAsiaTheme="majorEastAsia" w:hAnsi="Consolas" w:cs="Consolas"/>
          <w:color w:val="000000"/>
          <w:shd w:val="clear" w:color="auto" w:fill="FFFFFF"/>
        </w:rPr>
      </w:pPr>
      <w:ins w:id="987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80" w:author="Unknown"/>
          <w:rStyle w:val="HTMLCode"/>
          <w:rFonts w:ascii="Consolas" w:eastAsiaTheme="majorEastAsia" w:hAnsi="Consolas" w:cs="Consolas"/>
          <w:color w:val="000000"/>
          <w:shd w:val="clear" w:color="auto" w:fill="FFFFFF"/>
        </w:rPr>
      </w:pPr>
      <w:ins w:id="988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ItemsPanelTemplate</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82" w:author="Unknown"/>
          <w:rStyle w:val="HTMLCode"/>
          <w:rFonts w:ascii="Consolas" w:eastAsiaTheme="majorEastAsia" w:hAnsi="Consolas" w:cs="Consolas"/>
          <w:color w:val="000000"/>
          <w:shd w:val="clear" w:color="auto" w:fill="FFFFFF"/>
        </w:rPr>
      </w:pPr>
      <w:ins w:id="988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StatusBar.ItemsPanel</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84" w:author="Unknown"/>
          <w:rStyle w:val="HTMLCode"/>
          <w:rFonts w:ascii="Consolas" w:eastAsiaTheme="majorEastAsia" w:hAnsi="Consolas" w:cs="Consolas"/>
          <w:color w:val="000000"/>
          <w:shd w:val="clear" w:color="auto" w:fill="FFFFFF"/>
        </w:rPr>
      </w:pPr>
      <w:ins w:id="988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86" w:author="Unknown"/>
          <w:rStyle w:val="HTMLCode"/>
          <w:rFonts w:ascii="Consolas" w:eastAsiaTheme="majorEastAsia" w:hAnsi="Consolas" w:cs="Consolas"/>
          <w:color w:val="000000"/>
          <w:shd w:val="clear" w:color="auto" w:fill="FFFFFF"/>
        </w:rPr>
      </w:pPr>
      <w:ins w:id="988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"lblCursorPosition"</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88" w:author="Unknown"/>
          <w:rStyle w:val="HTMLCode"/>
          <w:rFonts w:ascii="Consolas" w:eastAsiaTheme="majorEastAsia" w:hAnsi="Consolas" w:cs="Consolas"/>
          <w:color w:val="000000"/>
          <w:shd w:val="clear" w:color="auto" w:fill="FFFFFF"/>
        </w:rPr>
      </w:pPr>
      <w:ins w:id="988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90" w:author="Unknown"/>
          <w:rStyle w:val="HTMLCode"/>
          <w:rFonts w:ascii="Consolas" w:eastAsiaTheme="majorEastAsia" w:hAnsi="Consolas" w:cs="Consolas"/>
          <w:color w:val="000000"/>
          <w:shd w:val="clear" w:color="auto" w:fill="FFFFFF"/>
        </w:rPr>
      </w:pPr>
      <w:ins w:id="989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92" w:author="Unknown"/>
          <w:rStyle w:val="HTMLCode"/>
          <w:rFonts w:ascii="Consolas" w:eastAsiaTheme="majorEastAsia" w:hAnsi="Consolas" w:cs="Consolas"/>
          <w:color w:val="000000"/>
          <w:shd w:val="clear" w:color="auto" w:fill="FFFFFF"/>
        </w:rPr>
      </w:pPr>
      <w:ins w:id="989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94" w:author="Unknown"/>
          <w:rStyle w:val="HTMLCode"/>
          <w:rFonts w:ascii="Consolas" w:eastAsiaTheme="majorEastAsia" w:hAnsi="Consolas" w:cs="Consolas"/>
          <w:color w:val="000000"/>
          <w:shd w:val="clear" w:color="auto" w:fill="FFFFFF"/>
        </w:rPr>
      </w:pPr>
      <w:ins w:id="989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TextBlock</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"c:\path\of\current\file.txt"</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896" w:author="Unknown"/>
          <w:rStyle w:val="HTMLCode"/>
          <w:rFonts w:ascii="Consolas" w:eastAsiaTheme="majorEastAsia" w:hAnsi="Consolas" w:cs="Consolas"/>
          <w:color w:val="000000"/>
          <w:shd w:val="clear" w:color="auto" w:fill="FFFFFF"/>
        </w:rPr>
      </w:pPr>
      <w:ins w:id="989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898" w:author="Unknown"/>
          <w:rStyle w:val="HTMLCode"/>
          <w:rFonts w:ascii="Consolas" w:eastAsiaTheme="majorEastAsia" w:hAnsi="Consolas" w:cs="Consolas"/>
          <w:color w:val="000000"/>
          <w:shd w:val="clear" w:color="auto" w:fill="FFFFFF"/>
        </w:rPr>
      </w:pPr>
      <w:ins w:id="989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Separator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900" w:author="Unknown"/>
          <w:rStyle w:val="HTMLCode"/>
          <w:rFonts w:ascii="Consolas" w:eastAsiaTheme="majorEastAsia" w:hAnsi="Consolas" w:cs="Consolas"/>
          <w:color w:val="000000"/>
          <w:shd w:val="clear" w:color="auto" w:fill="FFFFFF"/>
        </w:rPr>
      </w:pPr>
      <w:ins w:id="990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Grid.Column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902" w:author="Unknown"/>
          <w:rStyle w:val="HTMLCode"/>
          <w:rFonts w:ascii="Consolas" w:eastAsiaTheme="majorEastAsia" w:hAnsi="Consolas" w:cs="Consolas"/>
          <w:color w:val="000000"/>
          <w:shd w:val="clear" w:color="auto" w:fill="FFFFFF"/>
        </w:rPr>
      </w:pPr>
      <w:ins w:id="990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ProgressBar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"50"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"90"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"16"</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904" w:author="Unknown"/>
          <w:rStyle w:val="HTMLCode"/>
          <w:rFonts w:ascii="Consolas" w:eastAsiaTheme="majorEastAsia" w:hAnsi="Consolas" w:cs="Consolas"/>
          <w:color w:val="000000"/>
          <w:shd w:val="clear" w:color="auto" w:fill="FFFFFF"/>
        </w:rPr>
      </w:pPr>
      <w:ins w:id="990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StatusBarItem</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906" w:author="Unknown"/>
          <w:rStyle w:val="HTMLCode"/>
          <w:rFonts w:ascii="Consolas" w:eastAsiaTheme="majorEastAsia" w:hAnsi="Consolas" w:cs="Consolas"/>
          <w:color w:val="000000"/>
          <w:shd w:val="clear" w:color="auto" w:fill="FFFFFF"/>
        </w:rPr>
      </w:pPr>
      <w:ins w:id="990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StatusBar</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908" w:author="Unknown"/>
          <w:rStyle w:val="HTMLCode"/>
          <w:rFonts w:ascii="Consolas" w:eastAsiaTheme="majorEastAsia" w:hAnsi="Consolas" w:cs="Consolas"/>
          <w:color w:val="000000"/>
          <w:shd w:val="clear" w:color="auto" w:fill="FFFFFF"/>
        </w:rPr>
      </w:pPr>
      <w:ins w:id="990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TextBox</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AcceptsReturn</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Name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SelectionChanged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"txtEditor_SelectionChanged"</w:t>
        </w:r>
        <w:r>
          <w:rPr>
            <w:rStyle w:val="hljs-tag"/>
            <w:rFonts w:ascii="Consolas" w:hAnsi="Consolas" w:cs="Consolas"/>
            <w:shd w:val="clear" w:color="auto" w:fill="FFFFFF"/>
          </w:rPr>
          <w:t xml:space="preserve"> /&gt;</w:t>
        </w:r>
      </w:ins>
    </w:p>
    <w:p w:rsidR="0024649D" w:rsidRDefault="0024649D" w:rsidP="0024649D">
      <w:pPr>
        <w:pStyle w:val="HTMLPreformatted"/>
        <w:shd w:val="clear" w:color="auto" w:fill="FFFFFF"/>
        <w:rPr>
          <w:ins w:id="9910" w:author="Unknown"/>
          <w:rStyle w:val="HTMLCode"/>
          <w:rFonts w:ascii="Consolas" w:eastAsiaTheme="majorEastAsia" w:hAnsi="Consolas" w:cs="Consolas"/>
          <w:color w:val="000000"/>
          <w:shd w:val="clear" w:color="auto" w:fill="FFFFFF"/>
        </w:rPr>
      </w:pPr>
      <w:ins w:id="991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DockPanel</w:t>
        </w:r>
        <w:r>
          <w:rPr>
            <w:rStyle w:val="hljs-tag"/>
            <w:rFonts w:ascii="Consolas" w:hAnsi="Consolas" w:cs="Consolas"/>
            <w:shd w:val="clear" w:color="auto" w:fill="FFFFFF"/>
          </w:rPr>
          <w:t>&gt;</w:t>
        </w:r>
      </w:ins>
    </w:p>
    <w:p w:rsidR="0024649D" w:rsidRDefault="0024649D" w:rsidP="0024649D">
      <w:pPr>
        <w:pStyle w:val="HTMLPreformatted"/>
        <w:shd w:val="clear" w:color="auto" w:fill="FFFFFF"/>
        <w:rPr>
          <w:ins w:id="9912" w:author="Unknown"/>
          <w:rFonts w:ascii="Consolas" w:hAnsi="Consolas" w:cs="Consolas"/>
          <w:color w:val="212529"/>
          <w:sz w:val="16"/>
          <w:szCs w:val="16"/>
        </w:rPr>
      </w:pPr>
      <w:ins w:id="991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24649D" w:rsidRDefault="003C5A45" w:rsidP="0024649D">
      <w:pPr>
        <w:shd w:val="clear" w:color="auto" w:fill="FFFFFF"/>
        <w:jc w:val="right"/>
        <w:rPr>
          <w:ins w:id="9914" w:author="Unknown"/>
          <w:rFonts w:ascii="Segoe UI" w:hAnsi="Segoe UI" w:cs="Segoe UI"/>
          <w:color w:val="212529"/>
          <w:sz w:val="18"/>
          <w:szCs w:val="18"/>
        </w:rPr>
      </w:pPr>
      <w:ins w:id="9915" w:author="Unknown">
        <w:r>
          <w:rPr>
            <w:rFonts w:ascii="Segoe UI" w:hAnsi="Segoe UI" w:cs="Segoe UI"/>
            <w:color w:val="212529"/>
            <w:sz w:val="18"/>
            <w:szCs w:val="18"/>
          </w:rPr>
          <w:fldChar w:fldCharType="begin"/>
        </w:r>
        <w:r w:rsidR="0024649D">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24649D">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24649D" w:rsidRDefault="0024649D" w:rsidP="0024649D">
      <w:pPr>
        <w:pStyle w:val="HTMLPreformatted"/>
        <w:shd w:val="clear" w:color="auto" w:fill="FFFFFF"/>
        <w:rPr>
          <w:ins w:id="9916" w:author="Unknown"/>
          <w:rStyle w:val="HTMLCode"/>
          <w:rFonts w:ascii="Consolas" w:eastAsiaTheme="majorEastAsia" w:hAnsi="Consolas" w:cs="Consolas"/>
          <w:color w:val="000000"/>
          <w:shd w:val="clear" w:color="auto" w:fill="FFFFFF"/>
        </w:rPr>
      </w:pPr>
      <w:ins w:id="9917"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t>
        </w:r>
      </w:ins>
    </w:p>
    <w:p w:rsidR="0024649D" w:rsidRDefault="0024649D" w:rsidP="0024649D">
      <w:pPr>
        <w:pStyle w:val="HTMLPreformatted"/>
        <w:shd w:val="clear" w:color="auto" w:fill="FFFFFF"/>
        <w:rPr>
          <w:ins w:id="9918" w:author="Unknown"/>
          <w:rStyle w:val="HTMLCode"/>
          <w:rFonts w:ascii="Consolas" w:eastAsiaTheme="majorEastAsia" w:hAnsi="Consolas" w:cs="Consolas"/>
          <w:color w:val="000000"/>
          <w:shd w:val="clear" w:color="auto" w:fill="FFFFFF"/>
        </w:rPr>
      </w:pPr>
      <w:ins w:id="9919" w:author="Unknown">
        <w:r>
          <w:rPr>
            <w:rStyle w:val="hljs-keyword"/>
            <w:rFonts w:ascii="Consolas" w:hAnsi="Consolas" w:cs="Consolas"/>
            <w:color w:val="0000FF"/>
            <w:shd w:val="clear" w:color="auto" w:fill="FFFFFF"/>
          </w:rPr>
          <w:t>using</w:t>
        </w:r>
        <w:r>
          <w:rPr>
            <w:rStyle w:val="HTMLCode"/>
            <w:rFonts w:ascii="Consolas" w:eastAsiaTheme="majorEastAsia" w:hAnsi="Consolas" w:cs="Consolas"/>
            <w:color w:val="000000"/>
            <w:shd w:val="clear" w:color="auto" w:fill="FFFFFF"/>
          </w:rPr>
          <w:t xml:space="preserve"> System.Windows;</w:t>
        </w:r>
      </w:ins>
    </w:p>
    <w:p w:rsidR="0024649D" w:rsidRDefault="0024649D" w:rsidP="0024649D">
      <w:pPr>
        <w:pStyle w:val="HTMLPreformatted"/>
        <w:shd w:val="clear" w:color="auto" w:fill="FFFFFF"/>
        <w:rPr>
          <w:ins w:id="9920" w:author="Unknown"/>
          <w:rStyle w:val="HTMLCode"/>
          <w:rFonts w:ascii="Consolas" w:eastAsiaTheme="majorEastAsia" w:hAnsi="Consolas" w:cs="Consolas"/>
          <w:color w:val="000000"/>
          <w:shd w:val="clear" w:color="auto" w:fill="FFFFFF"/>
        </w:rPr>
      </w:pPr>
    </w:p>
    <w:p w:rsidR="0024649D" w:rsidRDefault="0024649D" w:rsidP="0024649D">
      <w:pPr>
        <w:pStyle w:val="HTMLPreformatted"/>
        <w:shd w:val="clear" w:color="auto" w:fill="FFFFFF"/>
        <w:rPr>
          <w:ins w:id="9921" w:author="Unknown"/>
          <w:rStyle w:val="HTMLCode"/>
          <w:rFonts w:ascii="Consolas" w:eastAsiaTheme="majorEastAsia" w:hAnsi="Consolas" w:cs="Consolas"/>
          <w:color w:val="000000"/>
          <w:shd w:val="clear" w:color="auto" w:fill="FFFFFF"/>
        </w:rPr>
      </w:pPr>
      <w:ins w:id="9922" w:author="Unknown">
        <w:r>
          <w:rPr>
            <w:rStyle w:val="hljs-keyword"/>
            <w:rFonts w:ascii="Consolas" w:hAnsi="Consolas" w:cs="Consolas"/>
            <w:color w:val="0000FF"/>
            <w:shd w:val="clear" w:color="auto" w:fill="FFFFFF"/>
          </w:rPr>
          <w:t>namespace</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WpfTutorialSamples.Common_interface_controls</w:t>
        </w:r>
      </w:ins>
    </w:p>
    <w:p w:rsidR="0024649D" w:rsidRDefault="0024649D" w:rsidP="0024649D">
      <w:pPr>
        <w:pStyle w:val="HTMLPreformatted"/>
        <w:shd w:val="clear" w:color="auto" w:fill="FFFFFF"/>
        <w:rPr>
          <w:ins w:id="9923" w:author="Unknown"/>
          <w:rStyle w:val="HTMLCode"/>
          <w:rFonts w:ascii="Consolas" w:eastAsiaTheme="majorEastAsia" w:hAnsi="Consolas" w:cs="Consolas"/>
          <w:color w:val="000000"/>
          <w:shd w:val="clear" w:color="auto" w:fill="FFFFFF"/>
        </w:rPr>
      </w:pPr>
      <w:ins w:id="9924" w:author="Unknown">
        <w:r>
          <w:rPr>
            <w:rStyle w:val="HTMLCode"/>
            <w:rFonts w:ascii="Consolas" w:eastAsiaTheme="majorEastAsia" w:hAnsi="Consolas" w:cs="Consolas"/>
            <w:color w:val="000000"/>
            <w:shd w:val="clear" w:color="auto" w:fill="FFFFFF"/>
          </w:rPr>
          <w:t>{</w:t>
        </w:r>
      </w:ins>
    </w:p>
    <w:p w:rsidR="0024649D" w:rsidRDefault="0024649D" w:rsidP="0024649D">
      <w:pPr>
        <w:pStyle w:val="HTMLPreformatted"/>
        <w:shd w:val="clear" w:color="auto" w:fill="FFFFFF"/>
        <w:rPr>
          <w:ins w:id="9925" w:author="Unknown"/>
          <w:rStyle w:val="HTMLCode"/>
          <w:rFonts w:ascii="Consolas" w:eastAsiaTheme="majorEastAsia" w:hAnsi="Consolas" w:cs="Consolas"/>
          <w:color w:val="000000"/>
          <w:shd w:val="clear" w:color="auto" w:fill="FFFFFF"/>
        </w:rPr>
      </w:pPr>
      <w:ins w:id="9926" w:author="Unknown">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partial</w:t>
        </w:r>
        <w:r>
          <w:rPr>
            <w:rStyle w:val="HTMLCode"/>
            <w:rFonts w:ascii="Consolas" w:eastAsiaTheme="majorEastAsia" w:hAnsi="Consolas" w:cs="Consolas"/>
            <w:color w:val="000000"/>
            <w:shd w:val="clear" w:color="auto" w:fill="FFFFFF"/>
          </w:rPr>
          <w:t xml:space="preserve"> </w:t>
        </w:r>
        <w:r>
          <w:rPr>
            <w:rStyle w:val="hljs-keyword"/>
            <w:rFonts w:ascii="Consolas" w:hAnsi="Consolas" w:cs="Consolas"/>
            <w:color w:val="0000FF"/>
            <w:shd w:val="clear" w:color="auto" w:fill="FFFFFF"/>
          </w:rPr>
          <w:t>class</w:t>
        </w:r>
        <w:r>
          <w:rPr>
            <w:rStyle w:val="HTMLCode"/>
            <w:rFonts w:ascii="Consolas" w:eastAsiaTheme="majorEastAsia" w:hAnsi="Consolas" w:cs="Consolas"/>
            <w:color w:val="000000"/>
            <w:shd w:val="clear" w:color="auto" w:fill="FFFFFF"/>
          </w:rPr>
          <w:t xml:space="preserve"> </w:t>
        </w:r>
        <w:r>
          <w:rPr>
            <w:rStyle w:val="hljs-title"/>
            <w:rFonts w:ascii="Consolas" w:hAnsi="Consolas" w:cs="Consolas"/>
            <w:color w:val="A31515"/>
            <w:shd w:val="clear" w:color="auto" w:fill="FFFFFF"/>
          </w:rPr>
          <w:t>StatusBarAdvancedSample</w:t>
        </w:r>
        <w:r>
          <w:rPr>
            <w:rStyle w:val="HTMLCode"/>
            <w:rFonts w:ascii="Consolas" w:eastAsiaTheme="majorEastAsia" w:hAnsi="Consolas" w:cs="Consolas"/>
            <w:color w:val="000000"/>
            <w:shd w:val="clear" w:color="auto" w:fill="FFFFFF"/>
          </w:rPr>
          <w:t xml:space="preserve"> : </w:t>
        </w:r>
        <w:r>
          <w:rPr>
            <w:rStyle w:val="hljs-title"/>
            <w:rFonts w:ascii="Consolas" w:hAnsi="Consolas" w:cs="Consolas"/>
            <w:color w:val="A31515"/>
            <w:shd w:val="clear" w:color="auto" w:fill="FFFFFF"/>
          </w:rPr>
          <w:t>Window</w:t>
        </w:r>
      </w:ins>
    </w:p>
    <w:p w:rsidR="0024649D" w:rsidRDefault="0024649D" w:rsidP="0024649D">
      <w:pPr>
        <w:pStyle w:val="HTMLPreformatted"/>
        <w:shd w:val="clear" w:color="auto" w:fill="FFFFFF"/>
        <w:rPr>
          <w:ins w:id="9927" w:author="Unknown"/>
          <w:rStyle w:val="HTMLCode"/>
          <w:rFonts w:ascii="Consolas" w:eastAsiaTheme="majorEastAsia" w:hAnsi="Consolas" w:cs="Consolas"/>
          <w:color w:val="000000"/>
          <w:shd w:val="clear" w:color="auto" w:fill="FFFFFF"/>
        </w:rPr>
      </w:pPr>
      <w:ins w:id="9928" w:author="Unknown">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929" w:author="Unknown"/>
          <w:rStyle w:val="HTMLCode"/>
          <w:rFonts w:ascii="Consolas" w:eastAsiaTheme="majorEastAsia" w:hAnsi="Consolas" w:cs="Consolas"/>
          <w:color w:val="000000"/>
          <w:shd w:val="clear" w:color="auto" w:fill="FFFFFF"/>
        </w:rPr>
      </w:pPr>
      <w:ins w:id="9930"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public</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StatusBarAdvancedSample</w:t>
        </w:r>
        <w:r>
          <w:rPr>
            <w:rStyle w:val="hljs-function"/>
            <w:rFonts w:ascii="Consolas" w:hAnsi="Consolas" w:cs="Consolas"/>
            <w:color w:val="000000"/>
            <w:shd w:val="clear" w:color="auto" w:fill="FFFFFF"/>
          </w:rPr>
          <w:t>()</w:t>
        </w:r>
      </w:ins>
    </w:p>
    <w:p w:rsidR="0024649D" w:rsidRDefault="0024649D" w:rsidP="0024649D">
      <w:pPr>
        <w:pStyle w:val="HTMLPreformatted"/>
        <w:shd w:val="clear" w:color="auto" w:fill="FFFFFF"/>
        <w:rPr>
          <w:ins w:id="9931" w:author="Unknown"/>
          <w:rStyle w:val="HTMLCode"/>
          <w:rFonts w:ascii="Consolas" w:eastAsiaTheme="majorEastAsia" w:hAnsi="Consolas" w:cs="Consolas"/>
          <w:color w:val="000000"/>
          <w:shd w:val="clear" w:color="auto" w:fill="FFFFFF"/>
        </w:rPr>
      </w:pPr>
      <w:ins w:id="9932"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933" w:author="Unknown"/>
          <w:rStyle w:val="HTMLCode"/>
          <w:rFonts w:ascii="Consolas" w:eastAsiaTheme="majorEastAsia" w:hAnsi="Consolas" w:cs="Consolas"/>
          <w:color w:val="000000"/>
          <w:shd w:val="clear" w:color="auto" w:fill="FFFFFF"/>
        </w:rPr>
      </w:pPr>
      <w:ins w:id="9934"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InitializeComponent();</w:t>
        </w:r>
      </w:ins>
    </w:p>
    <w:p w:rsidR="0024649D" w:rsidRDefault="0024649D" w:rsidP="0024649D">
      <w:pPr>
        <w:pStyle w:val="HTMLPreformatted"/>
        <w:shd w:val="clear" w:color="auto" w:fill="FFFFFF"/>
        <w:rPr>
          <w:ins w:id="9935" w:author="Unknown"/>
          <w:rStyle w:val="HTMLCode"/>
          <w:rFonts w:ascii="Consolas" w:eastAsiaTheme="majorEastAsia" w:hAnsi="Consolas" w:cs="Consolas"/>
          <w:color w:val="000000"/>
          <w:shd w:val="clear" w:color="auto" w:fill="FFFFFF"/>
        </w:rPr>
      </w:pPr>
      <w:ins w:id="9936"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937" w:author="Unknown"/>
          <w:rStyle w:val="HTMLCode"/>
          <w:rFonts w:ascii="Consolas" w:eastAsiaTheme="majorEastAsia" w:hAnsi="Consolas" w:cs="Consolas"/>
          <w:color w:val="000000"/>
          <w:shd w:val="clear" w:color="auto" w:fill="FFFFFF"/>
        </w:rPr>
      </w:pPr>
    </w:p>
    <w:p w:rsidR="0024649D" w:rsidRDefault="0024649D" w:rsidP="0024649D">
      <w:pPr>
        <w:pStyle w:val="HTMLPreformatted"/>
        <w:shd w:val="clear" w:color="auto" w:fill="FFFFFF"/>
        <w:rPr>
          <w:ins w:id="9938" w:author="Unknown"/>
          <w:rStyle w:val="HTMLCode"/>
          <w:rFonts w:ascii="Consolas" w:eastAsiaTheme="majorEastAsia" w:hAnsi="Consolas" w:cs="Consolas"/>
          <w:color w:val="000000"/>
          <w:shd w:val="clear" w:color="auto" w:fill="FFFFFF"/>
        </w:rPr>
      </w:pPr>
      <w:ins w:id="993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private</w:t>
        </w:r>
        <w:r>
          <w:rPr>
            <w:rStyle w:val="hljs-function"/>
            <w:rFonts w:ascii="Consolas" w:hAnsi="Consolas" w:cs="Consolas"/>
            <w:color w:val="000000"/>
            <w:shd w:val="clear" w:color="auto" w:fill="FFFFFF"/>
          </w:rPr>
          <w:t xml:space="preserve"> </w:t>
        </w:r>
        <w:r>
          <w:rPr>
            <w:rStyle w:val="hljs-keyword"/>
            <w:rFonts w:ascii="Consolas" w:hAnsi="Consolas" w:cs="Consolas"/>
            <w:color w:val="0000FF"/>
            <w:shd w:val="clear" w:color="auto" w:fill="FFFFFF"/>
          </w:rPr>
          <w:t>void</w:t>
        </w:r>
        <w:r>
          <w:rPr>
            <w:rStyle w:val="hljs-function"/>
            <w:rFonts w:ascii="Consolas" w:hAnsi="Consolas" w:cs="Consolas"/>
            <w:color w:val="000000"/>
            <w:shd w:val="clear" w:color="auto" w:fill="FFFFFF"/>
          </w:rPr>
          <w:t xml:space="preserve"> </w:t>
        </w:r>
        <w:r>
          <w:rPr>
            <w:rStyle w:val="hljs-title"/>
            <w:rFonts w:ascii="Consolas" w:hAnsi="Consolas" w:cs="Consolas"/>
            <w:color w:val="A31515"/>
            <w:shd w:val="clear" w:color="auto" w:fill="FFFFFF"/>
          </w:rPr>
          <w:t>txtEditor_SelectionChanged</w:t>
        </w:r>
        <w:r>
          <w:rPr>
            <w:rStyle w:val="hljs-function"/>
            <w:rFonts w:ascii="Consolas" w:hAnsi="Consolas" w:cs="Consolas"/>
            <w:color w:val="000000"/>
            <w:shd w:val="clear" w:color="auto" w:fill="FFFFFF"/>
          </w:rPr>
          <w:t>(</w:t>
        </w:r>
        <w:r>
          <w:rPr>
            <w:rStyle w:val="hljs-keyword"/>
            <w:rFonts w:ascii="Consolas" w:hAnsi="Consolas" w:cs="Consolas"/>
            <w:color w:val="0000FF"/>
            <w:shd w:val="clear" w:color="auto" w:fill="FFFFFF"/>
          </w:rPr>
          <w:t>object</w:t>
        </w:r>
        <w:r>
          <w:rPr>
            <w:rStyle w:val="hljs-params"/>
            <w:rFonts w:ascii="Consolas" w:hAnsi="Consolas" w:cs="Consolas"/>
            <w:color w:val="000000"/>
            <w:shd w:val="clear" w:color="auto" w:fill="FFFFFF"/>
          </w:rPr>
          <w:t xml:space="preserve"> sender, RoutedEventArgs e</w:t>
        </w:r>
        <w:r>
          <w:rPr>
            <w:rStyle w:val="hljs-function"/>
            <w:rFonts w:ascii="Consolas" w:hAnsi="Consolas" w:cs="Consolas"/>
            <w:color w:val="000000"/>
            <w:shd w:val="clear" w:color="auto" w:fill="FFFFFF"/>
          </w:rPr>
          <w:t>)</w:t>
        </w:r>
      </w:ins>
    </w:p>
    <w:p w:rsidR="0024649D" w:rsidRDefault="0024649D" w:rsidP="0024649D">
      <w:pPr>
        <w:pStyle w:val="HTMLPreformatted"/>
        <w:shd w:val="clear" w:color="auto" w:fill="FFFFFF"/>
        <w:rPr>
          <w:ins w:id="9940" w:author="Unknown"/>
          <w:rStyle w:val="HTMLCode"/>
          <w:rFonts w:ascii="Consolas" w:eastAsiaTheme="majorEastAsia" w:hAnsi="Consolas" w:cs="Consolas"/>
          <w:color w:val="000000"/>
          <w:shd w:val="clear" w:color="auto" w:fill="FFFFFF"/>
        </w:rPr>
      </w:pPr>
      <w:ins w:id="9941"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942" w:author="Unknown"/>
          <w:rStyle w:val="HTMLCode"/>
          <w:rFonts w:ascii="Consolas" w:eastAsiaTheme="majorEastAsia" w:hAnsi="Consolas" w:cs="Consolas"/>
          <w:color w:val="000000"/>
          <w:shd w:val="clear" w:color="auto" w:fill="FFFFFF"/>
        </w:rPr>
      </w:pPr>
      <w:ins w:id="9943"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row = txtEditor.GetLineIndexFromCharacterIndex(txtEditor.CaretIndex);</w:t>
        </w:r>
      </w:ins>
    </w:p>
    <w:p w:rsidR="0024649D" w:rsidRDefault="0024649D" w:rsidP="0024649D">
      <w:pPr>
        <w:pStyle w:val="HTMLPreformatted"/>
        <w:shd w:val="clear" w:color="auto" w:fill="FFFFFF"/>
        <w:rPr>
          <w:ins w:id="9944" w:author="Unknown"/>
          <w:rStyle w:val="HTMLCode"/>
          <w:rFonts w:ascii="Consolas" w:eastAsiaTheme="majorEastAsia" w:hAnsi="Consolas" w:cs="Consolas"/>
          <w:color w:val="000000"/>
          <w:shd w:val="clear" w:color="auto" w:fill="FFFFFF"/>
        </w:rPr>
      </w:pPr>
      <w:ins w:id="9945"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ljs-keyword"/>
            <w:rFonts w:ascii="Consolas" w:hAnsi="Consolas" w:cs="Consolas"/>
            <w:color w:val="0000FF"/>
            <w:shd w:val="clear" w:color="auto" w:fill="FFFFFF"/>
          </w:rPr>
          <w:t>int</w:t>
        </w:r>
        <w:r>
          <w:rPr>
            <w:rStyle w:val="HTMLCode"/>
            <w:rFonts w:ascii="Consolas" w:eastAsiaTheme="majorEastAsia" w:hAnsi="Consolas" w:cs="Consolas"/>
            <w:color w:val="000000"/>
            <w:shd w:val="clear" w:color="auto" w:fill="FFFFFF"/>
          </w:rPr>
          <w:t xml:space="preserve"> col = txtEditor.CaretIndex - txtEditor.GetCharacterIndexFromLineIndex(row);</w:t>
        </w:r>
      </w:ins>
    </w:p>
    <w:p w:rsidR="0024649D" w:rsidRDefault="0024649D" w:rsidP="0024649D">
      <w:pPr>
        <w:pStyle w:val="HTMLPreformatted"/>
        <w:shd w:val="clear" w:color="auto" w:fill="FFFFFF"/>
        <w:rPr>
          <w:ins w:id="9946" w:author="Unknown"/>
          <w:rStyle w:val="HTMLCode"/>
          <w:rFonts w:ascii="Consolas" w:eastAsiaTheme="majorEastAsia" w:hAnsi="Consolas" w:cs="Consolas"/>
          <w:color w:val="000000"/>
          <w:shd w:val="clear" w:color="auto" w:fill="FFFFFF"/>
        </w:rPr>
      </w:pPr>
      <w:ins w:id="9947"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 xml:space="preserve">lblCursorPosition.Text = </w:t>
        </w:r>
        <w:r>
          <w:rPr>
            <w:rStyle w:val="hljs-string"/>
            <w:rFonts w:ascii="Consolas" w:hAnsi="Consolas" w:cs="Consolas"/>
            <w:color w:val="A31515"/>
            <w:shd w:val="clear" w:color="auto" w:fill="FFFFFF"/>
          </w:rPr>
          <w:t>"Line "</w:t>
        </w:r>
        <w:r>
          <w:rPr>
            <w:rStyle w:val="HTMLCode"/>
            <w:rFonts w:ascii="Consolas" w:eastAsiaTheme="majorEastAsia" w:hAnsi="Consolas" w:cs="Consolas"/>
            <w:color w:val="000000"/>
            <w:shd w:val="clear" w:color="auto" w:fill="FFFFFF"/>
          </w:rPr>
          <w:t xml:space="preserve"> + (row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 xml:space="preserve">) + </w:t>
        </w:r>
        <w:r>
          <w:rPr>
            <w:rStyle w:val="hljs-string"/>
            <w:rFonts w:ascii="Consolas" w:hAnsi="Consolas" w:cs="Consolas"/>
            <w:color w:val="A31515"/>
            <w:shd w:val="clear" w:color="auto" w:fill="FFFFFF"/>
          </w:rPr>
          <w:t>", Char "</w:t>
        </w:r>
        <w:r>
          <w:rPr>
            <w:rStyle w:val="HTMLCode"/>
            <w:rFonts w:ascii="Consolas" w:eastAsiaTheme="majorEastAsia" w:hAnsi="Consolas" w:cs="Consolas"/>
            <w:color w:val="000000"/>
            <w:shd w:val="clear" w:color="auto" w:fill="FFFFFF"/>
          </w:rPr>
          <w:t xml:space="preserve"> + (col + </w:t>
        </w:r>
        <w:r>
          <w:rPr>
            <w:rStyle w:val="hljs-number"/>
            <w:rFonts w:ascii="Consolas" w:hAnsi="Consolas" w:cs="Consolas"/>
            <w:color w:val="000000"/>
            <w:shd w:val="clear" w:color="auto" w:fill="FFFFFF"/>
          </w:rPr>
          <w:t>1</w:t>
        </w:r>
        <w:r>
          <w:rPr>
            <w:rStyle w:val="HTMLCode"/>
            <w:rFonts w:ascii="Consolas" w:eastAsiaTheme="majorEastAsia" w:hAnsi="Consolas" w:cs="Consolas"/>
            <w:color w:val="000000"/>
            <w:shd w:val="clear" w:color="auto" w:fill="FFFFFF"/>
          </w:rPr>
          <w:t>);</w:t>
        </w:r>
      </w:ins>
    </w:p>
    <w:p w:rsidR="0024649D" w:rsidRDefault="0024649D" w:rsidP="0024649D">
      <w:pPr>
        <w:pStyle w:val="HTMLPreformatted"/>
        <w:shd w:val="clear" w:color="auto" w:fill="FFFFFF"/>
        <w:rPr>
          <w:ins w:id="9948" w:author="Unknown"/>
          <w:rStyle w:val="HTMLCode"/>
          <w:rFonts w:ascii="Consolas" w:eastAsiaTheme="majorEastAsia" w:hAnsi="Consolas" w:cs="Consolas"/>
          <w:color w:val="000000"/>
          <w:shd w:val="clear" w:color="auto" w:fill="FFFFFF"/>
        </w:rPr>
      </w:pPr>
      <w:ins w:id="9949" w:author="Unknown">
        <w:r>
          <w:rPr>
            <w:rStyle w:val="HTMLCode"/>
            <w:rFonts w:ascii="Consolas" w:eastAsiaTheme="majorEastAsia" w:hAnsi="Consolas" w:cs="Consolas"/>
            <w:color w:val="000000"/>
            <w:shd w:val="clear" w:color="auto" w:fill="FFFFFF"/>
          </w:rPr>
          <w:tab/>
        </w:r>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950" w:author="Unknown"/>
          <w:rStyle w:val="HTMLCode"/>
          <w:rFonts w:ascii="Consolas" w:eastAsiaTheme="majorEastAsia" w:hAnsi="Consolas" w:cs="Consolas"/>
          <w:color w:val="000000"/>
          <w:shd w:val="clear" w:color="auto" w:fill="FFFFFF"/>
        </w:rPr>
      </w:pPr>
      <w:ins w:id="9951" w:author="Unknown">
        <w:r>
          <w:rPr>
            <w:rStyle w:val="HTMLCode"/>
            <w:rFonts w:ascii="Consolas" w:eastAsiaTheme="majorEastAsia" w:hAnsi="Consolas" w:cs="Consolas"/>
            <w:color w:val="000000"/>
            <w:shd w:val="clear" w:color="auto" w:fill="FFFFFF"/>
          </w:rPr>
          <w:tab/>
          <w:t>}</w:t>
        </w:r>
      </w:ins>
    </w:p>
    <w:p w:rsidR="0024649D" w:rsidRDefault="0024649D" w:rsidP="0024649D">
      <w:pPr>
        <w:pStyle w:val="HTMLPreformatted"/>
        <w:shd w:val="clear" w:color="auto" w:fill="FFFFFF"/>
        <w:rPr>
          <w:ins w:id="9952" w:author="Unknown"/>
          <w:rFonts w:ascii="Consolas" w:hAnsi="Consolas" w:cs="Consolas"/>
          <w:color w:val="212529"/>
          <w:sz w:val="16"/>
          <w:szCs w:val="16"/>
        </w:rPr>
      </w:pPr>
      <w:ins w:id="9953" w:author="Unknown">
        <w:r>
          <w:rPr>
            <w:rStyle w:val="HTMLCode"/>
            <w:rFonts w:ascii="Consolas" w:eastAsiaTheme="majorEastAsia" w:hAnsi="Consolas" w:cs="Consolas"/>
            <w:color w:val="000000"/>
            <w:shd w:val="clear" w:color="auto" w:fill="FFFFFF"/>
          </w:rPr>
          <w:t>}</w:t>
        </w:r>
      </w:ins>
    </w:p>
    <w:p w:rsidR="0024649D" w:rsidRDefault="0024649D" w:rsidP="0024649D">
      <w:pPr>
        <w:rPr>
          <w:ins w:id="9954" w:author="Unknown"/>
          <w:rFonts w:ascii="Times New Roman" w:hAnsi="Times New Roman" w:cs="Times New Roman"/>
          <w:sz w:val="24"/>
          <w:szCs w:val="24"/>
        </w:rPr>
      </w:pPr>
      <w:r>
        <w:rPr>
          <w:noProof/>
        </w:rPr>
        <w:drawing>
          <wp:inline distT="0" distB="0" distL="0" distR="0">
            <wp:extent cx="3811270" cy="1426210"/>
            <wp:effectExtent l="19050" t="0" r="0" b="0"/>
            <wp:docPr id="121" name="aelm941" descr="https://www.wpf-tutorial.com/Images/ArticleImages/1/chapters/common-interface-controls/statusbar_advanced_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41" descr="https://www.wpf-tutorial.com/Images/ArticleImages/1/chapters/common-interface-controls/statusbar_advanced_sample.png"/>
                    <pic:cNvPicPr>
                      <a:picLocks noChangeAspect="1" noChangeArrowheads="1"/>
                    </pic:cNvPicPr>
                  </pic:nvPicPr>
                  <pic:blipFill>
                    <a:blip r:embed="rId252"/>
                    <a:srcRect/>
                    <a:stretch>
                      <a:fillRect/>
                    </a:stretch>
                  </pic:blipFill>
                  <pic:spPr bwMode="auto">
                    <a:xfrm>
                      <a:off x="0" y="0"/>
                      <a:ext cx="3811270" cy="1426210"/>
                    </a:xfrm>
                    <a:prstGeom prst="rect">
                      <a:avLst/>
                    </a:prstGeom>
                    <a:noFill/>
                    <a:ln w="9525">
                      <a:noFill/>
                      <a:miter lim="800000"/>
                      <a:headEnd/>
                      <a:tailEnd/>
                    </a:ln>
                  </pic:spPr>
                </pic:pic>
              </a:graphicData>
            </a:graphic>
          </wp:inline>
        </w:drawing>
      </w:r>
    </w:p>
    <w:p w:rsidR="0024649D" w:rsidRDefault="0024649D" w:rsidP="0024649D">
      <w:pPr>
        <w:pStyle w:val="NormalWeb"/>
        <w:shd w:val="clear" w:color="auto" w:fill="FFFFFF"/>
        <w:spacing w:before="288" w:beforeAutospacing="0" w:after="288" w:afterAutospacing="0"/>
        <w:rPr>
          <w:ins w:id="9955" w:author="Unknown"/>
          <w:rFonts w:ascii="Segoe UI" w:hAnsi="Segoe UI" w:cs="Segoe UI"/>
          <w:color w:val="212529"/>
          <w:sz w:val="18"/>
          <w:szCs w:val="18"/>
        </w:rPr>
      </w:pPr>
      <w:ins w:id="9956" w:author="Unknown">
        <w:r>
          <w:rPr>
            <w:rFonts w:ascii="Segoe UI" w:hAnsi="Segoe UI" w:cs="Segoe UI"/>
            <w:color w:val="212529"/>
            <w:sz w:val="18"/>
            <w:szCs w:val="18"/>
          </w:rPr>
          <w:t>As you can see, I've added a bit of sample information, like the fake filename in the middle column and the progress bar to the right, showing a static value for now. You could easily make this work for real though, and it gives a pretty good idea on what you can do with the StatusBar control.</w:t>
        </w:r>
      </w:ins>
    </w:p>
    <w:p w:rsidR="002E5533" w:rsidRDefault="002E5533" w:rsidP="002E5533">
      <w:pPr>
        <w:shd w:val="clear" w:color="auto" w:fill="FFFFFF"/>
        <w:rPr>
          <w:rFonts w:ascii="Segoe UI" w:hAnsi="Segoe UI" w:cs="Segoe UI"/>
          <w:b/>
          <w:bCs/>
          <w:color w:val="C0C0C0"/>
        </w:rPr>
      </w:pPr>
      <w:r>
        <w:rPr>
          <w:rFonts w:ascii="Segoe UI" w:hAnsi="Segoe UI" w:cs="Segoe UI"/>
          <w:b/>
          <w:bCs/>
          <w:color w:val="C0C0C0"/>
        </w:rPr>
        <w:t>Common interface controls:</w:t>
      </w:r>
    </w:p>
    <w:p w:rsidR="002E5533" w:rsidRDefault="002E5533" w:rsidP="002E5533">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Ribbon control</w:t>
      </w:r>
    </w:p>
    <w:p w:rsidR="002E5533" w:rsidRDefault="002E5533" w:rsidP="002E5533">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The Ribbon interface was invented by Microsoft and first used in Office 2007. It combines the original menu and toolbar(s) into one control, with various functions grouped into tabs and groups. The most important purpose was to make it easier for the user to discover all the functionality, instead of hiding it in long menus. The Ribbon also allows for prioritization of functionality, with the ability to use different sizes of buttons.</w:t>
      </w:r>
    </w:p>
    <w:p w:rsidR="002E5533" w:rsidRDefault="002E5533" w:rsidP="002E5533">
      <w:pPr>
        <w:rPr>
          <w:ins w:id="9957" w:author="Unknown"/>
          <w:rFonts w:ascii="Times New Roman" w:hAnsi="Times New Roman" w:cs="Times New Roman"/>
          <w:sz w:val="24"/>
          <w:szCs w:val="24"/>
        </w:rPr>
      </w:pPr>
      <w:r>
        <w:rPr>
          <w:noProof/>
        </w:rPr>
        <w:drawing>
          <wp:inline distT="0" distB="0" distL="0" distR="0">
            <wp:extent cx="3979545" cy="1287780"/>
            <wp:effectExtent l="19050" t="0" r="1905" b="0"/>
            <wp:docPr id="123" name="aelm947" descr="https://www.wpf-tutorial.com/Images/ArticleImages/1/chapters/common-interface-controls/rib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47" descr="https://www.wpf-tutorial.com/Images/ArticleImages/1/chapters/common-interface-controls/ribbon.png"/>
                    <pic:cNvPicPr>
                      <a:picLocks noChangeAspect="1" noChangeArrowheads="1"/>
                    </pic:cNvPicPr>
                  </pic:nvPicPr>
                  <pic:blipFill>
                    <a:blip r:embed="rId253"/>
                    <a:srcRect/>
                    <a:stretch>
                      <a:fillRect/>
                    </a:stretch>
                  </pic:blipFill>
                  <pic:spPr bwMode="auto">
                    <a:xfrm>
                      <a:off x="0" y="0"/>
                      <a:ext cx="3979545" cy="1287780"/>
                    </a:xfrm>
                    <a:prstGeom prst="rect">
                      <a:avLst/>
                    </a:prstGeom>
                    <a:noFill/>
                    <a:ln w="9525">
                      <a:noFill/>
                      <a:miter lim="800000"/>
                      <a:headEnd/>
                      <a:tailEnd/>
                    </a:ln>
                  </pic:spPr>
                </pic:pic>
              </a:graphicData>
            </a:graphic>
          </wp:inline>
        </w:drawing>
      </w:r>
    </w:p>
    <w:p w:rsidR="002E5533" w:rsidRDefault="002E5533" w:rsidP="002E5533">
      <w:pPr>
        <w:pStyle w:val="NormalWeb"/>
        <w:shd w:val="clear" w:color="auto" w:fill="FFFFFF"/>
        <w:spacing w:before="288" w:beforeAutospacing="0" w:after="288" w:afterAutospacing="0"/>
        <w:rPr>
          <w:ins w:id="9958" w:author="Unknown"/>
          <w:rFonts w:ascii="Segoe UI" w:hAnsi="Segoe UI" w:cs="Segoe UI"/>
          <w:color w:val="212529"/>
          <w:sz w:val="18"/>
          <w:szCs w:val="18"/>
        </w:rPr>
      </w:pPr>
      <w:ins w:id="9959" w:author="Unknown">
        <w:r>
          <w:rPr>
            <w:rFonts w:ascii="Segoe UI" w:hAnsi="Segoe UI" w:cs="Segoe UI"/>
            <w:color w:val="212529"/>
            <w:sz w:val="18"/>
            <w:szCs w:val="18"/>
          </w:rPr>
          <w:t>WPF doesn't come with a built-in Ribbon control, but Microsoft has released one that you can  and use for free, as long as you promise to follow their implementation guide when using it. You can read much more about it at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"http://msdn.microsoft.com/en-us/library/ff799534.aspx"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MSDN</w:t>
        </w:r>
        <w:r w:rsidR="003C5A45">
          <w:rPr>
            <w:rFonts w:ascii="Segoe UI" w:hAnsi="Segoe UI" w:cs="Segoe UI"/>
            <w:color w:val="212529"/>
            <w:sz w:val="18"/>
            <w:szCs w:val="18"/>
          </w:rPr>
          <w:fldChar w:fldCharType="end"/>
        </w:r>
        <w:r>
          <w:rPr>
            <w:rFonts w:ascii="Segoe UI" w:hAnsi="Segoe UI" w:cs="Segoe UI"/>
            <w:color w:val="212529"/>
            <w:sz w:val="18"/>
            <w:szCs w:val="18"/>
          </w:rPr>
          <w:t>, where you'll also find a </w:t>
        </w:r>
        <w:r w:rsidR="003C5A45">
          <w:rPr>
            <w:rFonts w:ascii="Segoe UI" w:hAnsi="Segoe UI" w:cs="Segoe UI"/>
            <w:color w:val="212529"/>
            <w:sz w:val="18"/>
            <w:szCs w:val="18"/>
          </w:rPr>
          <w:fldChar w:fldCharType="begin"/>
        </w:r>
        <w:r>
          <w:rPr>
            <w:rFonts w:ascii="Segoe UI" w:hAnsi="Segoe UI" w:cs="Segoe UI"/>
            <w:color w:val="212529"/>
            <w:sz w:val="18"/>
            <w:szCs w:val="18"/>
          </w:rPr>
          <w:instrText xml:space="preserve"> HYPERLINK "http://go.microsoft.com/fwlink/?LinkId=196621" </w:instrText>
        </w:r>
        <w:r w:rsidR="003C5A45">
          <w:rPr>
            <w:rFonts w:ascii="Segoe UI" w:hAnsi="Segoe UI" w:cs="Segoe UI"/>
            <w:color w:val="212529"/>
            <w:sz w:val="18"/>
            <w:szCs w:val="18"/>
          </w:rPr>
          <w:fldChar w:fldCharType="separate"/>
        </w:r>
        <w:r>
          <w:rPr>
            <w:rStyle w:val="Hyperlink"/>
            <w:rFonts w:ascii="Segoe UI" w:hAnsi="Segoe UI" w:cs="Segoe UI"/>
            <w:color w:val="808080"/>
            <w:sz w:val="18"/>
            <w:szCs w:val="18"/>
          </w:rPr>
          <w:t xml:space="preserve"> link</w:t>
        </w:r>
        <w:r w:rsidR="003C5A45">
          <w:rPr>
            <w:rFonts w:ascii="Segoe UI" w:hAnsi="Segoe UI" w:cs="Segoe UI"/>
            <w:color w:val="212529"/>
            <w:sz w:val="18"/>
            <w:szCs w:val="18"/>
          </w:rPr>
          <w:fldChar w:fldCharType="end"/>
        </w:r>
        <w:r>
          <w:rPr>
            <w:rFonts w:ascii="Segoe UI" w:hAnsi="Segoe UI" w:cs="Segoe UI"/>
            <w:color w:val="212529"/>
            <w:sz w:val="18"/>
            <w:szCs w:val="18"/>
          </w:rPr>
          <w:t> for the Ribbon control.</w:t>
        </w:r>
      </w:ins>
    </w:p>
    <w:p w:rsidR="00EA0B64" w:rsidRPr="00EA0B64" w:rsidRDefault="00EA0B64" w:rsidP="00EA0B64">
      <w:pPr>
        <w:shd w:val="clear" w:color="auto" w:fill="FFFFFF"/>
        <w:spacing w:after="0" w:line="240" w:lineRule="auto"/>
        <w:rPr>
          <w:rFonts w:ascii="Segoe UI" w:eastAsia="Times New Roman" w:hAnsi="Segoe UI" w:cs="Segoe UI"/>
          <w:b/>
          <w:bCs/>
          <w:color w:val="C0C0C0"/>
        </w:rPr>
      </w:pPr>
      <w:r w:rsidRPr="00EA0B64">
        <w:rPr>
          <w:rFonts w:ascii="Segoe UI" w:eastAsia="Times New Roman" w:hAnsi="Segoe UI" w:cs="Segoe UI"/>
          <w:b/>
          <w:bCs/>
          <w:color w:val="C0C0C0"/>
        </w:rPr>
        <w:t>Rich Text controls:</w:t>
      </w:r>
    </w:p>
    <w:p w:rsidR="00EA0B64" w:rsidRPr="00EA0B64" w:rsidRDefault="00EA0B64" w:rsidP="00EA0B64">
      <w:pPr>
        <w:shd w:val="clear" w:color="auto" w:fill="FFFFFF"/>
        <w:spacing w:after="100" w:afterAutospacing="1" w:line="240" w:lineRule="auto"/>
        <w:outlineLvl w:val="0"/>
        <w:rPr>
          <w:rFonts w:ascii="Segoe UI" w:eastAsia="Times New Roman" w:hAnsi="Segoe UI" w:cs="Segoe UI"/>
          <w:color w:val="212529"/>
          <w:kern w:val="36"/>
          <w:sz w:val="48"/>
          <w:szCs w:val="48"/>
        </w:rPr>
      </w:pPr>
      <w:r w:rsidRPr="00EA0B64">
        <w:rPr>
          <w:rFonts w:ascii="Segoe UI" w:eastAsia="Times New Roman" w:hAnsi="Segoe UI" w:cs="Segoe UI"/>
          <w:color w:val="212529"/>
          <w:kern w:val="36"/>
          <w:sz w:val="48"/>
          <w:szCs w:val="48"/>
        </w:rPr>
        <w:t>Introduction to WPF Rich Text controls</w:t>
      </w:r>
    </w:p>
    <w:p w:rsidR="00EA0B64" w:rsidRPr="00EA0B64" w:rsidRDefault="00EA0B64" w:rsidP="00EA0B64">
      <w:pPr>
        <w:shd w:val="clear" w:color="auto" w:fill="FFFFFF"/>
        <w:spacing w:before="288" w:after="288" w:line="240" w:lineRule="auto"/>
        <w:rPr>
          <w:rFonts w:ascii="Segoe UI" w:eastAsia="Times New Roman" w:hAnsi="Segoe UI" w:cs="Segoe UI"/>
          <w:color w:val="212529"/>
          <w:sz w:val="18"/>
          <w:szCs w:val="18"/>
        </w:rPr>
      </w:pPr>
      <w:r w:rsidRPr="00EA0B64">
        <w:rPr>
          <w:rFonts w:ascii="Segoe UI" w:eastAsia="Times New Roman" w:hAnsi="Segoe UI" w:cs="Segoe UI"/>
          <w:color w:val="212529"/>
          <w:sz w:val="18"/>
          <w:szCs w:val="18"/>
        </w:rPr>
        <w:t>In other UI frameworks like WinForms, displaying large amounts of richly formatted text has been somewhat of a problem. Sure, you could load a file into a RichTextBox or you could create a WebBrowser object and load a local or remote web page, but specifying larger amounts of rich text in design-time wasn't really possible. It seems that Microsoft wanted to remedy that in WPF and even go beyond just simple viewing of the text.</w:t>
      </w:r>
    </w:p>
    <w:p w:rsidR="00EA0B64" w:rsidRPr="00EA0B64" w:rsidRDefault="00EA0B64" w:rsidP="00EA0B64">
      <w:pPr>
        <w:shd w:val="clear" w:color="auto" w:fill="FFFFFF"/>
        <w:spacing w:before="288" w:after="288" w:line="240" w:lineRule="auto"/>
        <w:rPr>
          <w:rFonts w:ascii="Segoe UI" w:eastAsia="Times New Roman" w:hAnsi="Segoe UI" w:cs="Segoe UI"/>
          <w:color w:val="212529"/>
          <w:sz w:val="18"/>
          <w:szCs w:val="18"/>
        </w:rPr>
      </w:pPr>
      <w:r w:rsidRPr="00EA0B64">
        <w:rPr>
          <w:rFonts w:ascii="Segoe UI" w:eastAsia="Times New Roman" w:hAnsi="Segoe UI" w:cs="Segoe UI"/>
          <w:color w:val="212529"/>
          <w:sz w:val="18"/>
          <w:szCs w:val="18"/>
        </w:rPr>
        <w:t>The FlowDocument does indeed render rich text, and that even includes images, lists and tables, and elements can be floated, adjusted and so on, and using a FlowDocument, you can specify rich text in design-time as if it were HTML (thanks to XAML) and have it rendered directly in your WPF application.</w:t>
      </w:r>
    </w:p>
    <w:p w:rsidR="00EA0B64" w:rsidRPr="00EA0B64" w:rsidRDefault="00EA0B64" w:rsidP="00EA0B64">
      <w:pPr>
        <w:shd w:val="clear" w:color="auto" w:fill="FFFFFF"/>
        <w:spacing w:before="288" w:after="288" w:line="240" w:lineRule="auto"/>
        <w:rPr>
          <w:ins w:id="9960" w:author="Unknown"/>
          <w:rFonts w:ascii="Segoe UI" w:eastAsia="Times New Roman" w:hAnsi="Segoe UI" w:cs="Segoe UI"/>
          <w:color w:val="212529"/>
          <w:sz w:val="18"/>
          <w:szCs w:val="18"/>
        </w:rPr>
      </w:pPr>
      <w:ins w:id="9961" w:author="Unknown">
        <w:r w:rsidRPr="00EA0B64">
          <w:rPr>
            <w:rFonts w:ascii="Segoe UI" w:eastAsia="Times New Roman" w:hAnsi="Segoe UI" w:cs="Segoe UI"/>
            <w:color w:val="212529"/>
            <w:sz w:val="18"/>
            <w:szCs w:val="18"/>
          </w:rPr>
          <w:t>The FlowDocument doesn't stand alone. Instead, it uses one of several built-in wrappers, which controls how the FlowDocument is laid out and whether the content can be edited by the user or not. WPF includes three controls for rendering a FlowDocument in read-only mode, which all has easy support for zooming and printing:</w:t>
        </w:r>
      </w:ins>
    </w:p>
    <w:p w:rsidR="00EA0B64" w:rsidRPr="00EA0B64" w:rsidRDefault="00EA0B64" w:rsidP="00EA0B64">
      <w:pPr>
        <w:shd w:val="clear" w:color="auto" w:fill="FFFFFF"/>
        <w:spacing w:before="288" w:after="288" w:line="240" w:lineRule="auto"/>
        <w:rPr>
          <w:ins w:id="9962" w:author="Unknown"/>
          <w:rFonts w:ascii="Segoe UI" w:eastAsia="Times New Roman" w:hAnsi="Segoe UI" w:cs="Segoe UI"/>
          <w:color w:val="212529"/>
          <w:sz w:val="18"/>
          <w:szCs w:val="18"/>
        </w:rPr>
      </w:pPr>
      <w:ins w:id="9963" w:author="Unknown">
        <w:r w:rsidRPr="00EA0B64">
          <w:rPr>
            <w:rFonts w:ascii="Segoe UI" w:eastAsia="Times New Roman" w:hAnsi="Segoe UI" w:cs="Segoe UI"/>
            <w:b/>
            <w:bCs/>
            <w:color w:val="212529"/>
            <w:sz w:val="18"/>
          </w:rPr>
          <w:t>FlowDocumentScrollViewer</w:t>
        </w:r>
        <w:r w:rsidRPr="00EA0B64">
          <w:rPr>
            <w:rFonts w:ascii="Segoe UI" w:eastAsia="Times New Roman" w:hAnsi="Segoe UI" w:cs="Segoe UI"/>
            <w:color w:val="212529"/>
            <w:sz w:val="18"/>
            <w:szCs w:val="18"/>
          </w:rPr>
          <w:t> - the simplest wrapper around a FlowDocument, which simply displays the document as one long document of text which you can scroll in.</w:t>
        </w:r>
      </w:ins>
    </w:p>
    <w:p w:rsidR="00EA0B64" w:rsidRPr="00EA0B64" w:rsidRDefault="00EA0B64" w:rsidP="00EA0B64">
      <w:pPr>
        <w:shd w:val="clear" w:color="auto" w:fill="FFFFFF"/>
        <w:spacing w:before="288" w:after="288" w:line="240" w:lineRule="auto"/>
        <w:rPr>
          <w:ins w:id="9964" w:author="Unknown"/>
          <w:rFonts w:ascii="Segoe UI" w:eastAsia="Times New Roman" w:hAnsi="Segoe UI" w:cs="Segoe UI"/>
          <w:color w:val="212529"/>
          <w:sz w:val="18"/>
          <w:szCs w:val="18"/>
        </w:rPr>
      </w:pPr>
      <w:ins w:id="9965" w:author="Unknown">
        <w:r w:rsidRPr="00EA0B64">
          <w:rPr>
            <w:rFonts w:ascii="Segoe UI" w:eastAsia="Times New Roman" w:hAnsi="Segoe UI" w:cs="Segoe UI"/>
            <w:b/>
            <w:bCs/>
            <w:color w:val="212529"/>
            <w:sz w:val="18"/>
          </w:rPr>
          <w:t>FlowDocumentPageViewer</w:t>
        </w:r>
        <w:r w:rsidRPr="00EA0B64">
          <w:rPr>
            <w:rFonts w:ascii="Segoe UI" w:eastAsia="Times New Roman" w:hAnsi="Segoe UI" w:cs="Segoe UI"/>
            <w:color w:val="212529"/>
            <w:sz w:val="18"/>
            <w:szCs w:val="18"/>
          </w:rPr>
          <w:t> - this wrapper will automatically split your document into pages, which the user can navigate back and forth between.</w:t>
        </w:r>
      </w:ins>
    </w:p>
    <w:p w:rsidR="00EA0B64" w:rsidRPr="00EA0B64" w:rsidRDefault="00EA0B64" w:rsidP="00EA0B64">
      <w:pPr>
        <w:shd w:val="clear" w:color="auto" w:fill="FFFFFF"/>
        <w:spacing w:before="288" w:after="288" w:line="240" w:lineRule="auto"/>
        <w:rPr>
          <w:ins w:id="9966" w:author="Unknown"/>
          <w:rFonts w:ascii="Segoe UI" w:eastAsia="Times New Roman" w:hAnsi="Segoe UI" w:cs="Segoe UI"/>
          <w:color w:val="212529"/>
          <w:sz w:val="18"/>
          <w:szCs w:val="18"/>
        </w:rPr>
      </w:pPr>
      <w:ins w:id="9967" w:author="Unknown">
        <w:r w:rsidRPr="00EA0B64">
          <w:rPr>
            <w:rFonts w:ascii="Segoe UI" w:eastAsia="Times New Roman" w:hAnsi="Segoe UI" w:cs="Segoe UI"/>
            <w:b/>
            <w:bCs/>
            <w:color w:val="212529"/>
            <w:sz w:val="18"/>
          </w:rPr>
          <w:t>FlowDocumentReader</w:t>
        </w:r>
        <w:r w:rsidRPr="00EA0B64">
          <w:rPr>
            <w:rFonts w:ascii="Segoe UI" w:eastAsia="Times New Roman" w:hAnsi="Segoe UI" w:cs="Segoe UI"/>
            <w:color w:val="212529"/>
            <w:sz w:val="18"/>
            <w:szCs w:val="18"/>
          </w:rPr>
          <w:t> - a combination of the </w:t>
        </w:r>
        <w:r w:rsidRPr="00EA0B64">
          <w:rPr>
            <w:rFonts w:ascii="Segoe UI" w:eastAsia="Times New Roman" w:hAnsi="Segoe UI" w:cs="Segoe UI"/>
            <w:i/>
            <w:iCs/>
            <w:color w:val="212529"/>
            <w:sz w:val="18"/>
          </w:rPr>
          <w:t>FlowDocumentScrollViewer</w:t>
        </w:r>
        <w:r w:rsidRPr="00EA0B64">
          <w:rPr>
            <w:rFonts w:ascii="Segoe UI" w:eastAsia="Times New Roman" w:hAnsi="Segoe UI" w:cs="Segoe UI"/>
            <w:color w:val="212529"/>
            <w:sz w:val="18"/>
            <w:szCs w:val="18"/>
          </w:rPr>
          <w:t> and the </w:t>
        </w:r>
        <w:r w:rsidRPr="00EA0B64">
          <w:rPr>
            <w:rFonts w:ascii="Segoe UI" w:eastAsia="Times New Roman" w:hAnsi="Segoe UI" w:cs="Segoe UI"/>
            <w:i/>
            <w:iCs/>
            <w:color w:val="212529"/>
            <w:sz w:val="18"/>
          </w:rPr>
          <w:t>FlowDocumentPageViewer</w:t>
        </w:r>
        <w:r w:rsidRPr="00EA0B64">
          <w:rPr>
            <w:rFonts w:ascii="Segoe UI" w:eastAsia="Times New Roman" w:hAnsi="Segoe UI" w:cs="Segoe UI"/>
            <w:color w:val="212529"/>
            <w:sz w:val="18"/>
            <w:szCs w:val="18"/>
          </w:rPr>
          <w:t>, which will let the user decide between the two rendering modes. It also offers the ability AND the interface to search in the document.</w:t>
        </w:r>
      </w:ins>
    </w:p>
    <w:p w:rsidR="00EA0B64" w:rsidRPr="00EA0B64" w:rsidRDefault="00EA0B64" w:rsidP="00EA0B64">
      <w:pPr>
        <w:shd w:val="clear" w:color="auto" w:fill="FFFFFF"/>
        <w:spacing w:before="288" w:after="288" w:line="240" w:lineRule="auto"/>
        <w:rPr>
          <w:ins w:id="9968" w:author="Unknown"/>
          <w:rFonts w:ascii="Segoe UI" w:eastAsia="Times New Roman" w:hAnsi="Segoe UI" w:cs="Segoe UI"/>
          <w:color w:val="212529"/>
          <w:sz w:val="18"/>
          <w:szCs w:val="18"/>
        </w:rPr>
      </w:pPr>
      <w:ins w:id="9969" w:author="Unknown">
        <w:r w:rsidRPr="00EA0B64">
          <w:rPr>
            <w:rFonts w:ascii="Segoe UI" w:eastAsia="Times New Roman" w:hAnsi="Segoe UI" w:cs="Segoe UI"/>
            <w:color w:val="212529"/>
            <w:sz w:val="18"/>
            <w:szCs w:val="18"/>
          </w:rPr>
          <w:t>The FlowDocument is normally read-only, but put it inside of a </w:t>
        </w:r>
        <w:r w:rsidRPr="00EA0B64">
          <w:rPr>
            <w:rFonts w:ascii="Segoe UI" w:eastAsia="Times New Roman" w:hAnsi="Segoe UI" w:cs="Segoe UI"/>
            <w:b/>
            <w:bCs/>
            <w:color w:val="212529"/>
            <w:sz w:val="18"/>
          </w:rPr>
          <w:t>RichTextBox</w:t>
        </w:r>
        <w:r w:rsidRPr="00EA0B64">
          <w:rPr>
            <w:rFonts w:ascii="Segoe UI" w:eastAsia="Times New Roman" w:hAnsi="Segoe UI" w:cs="Segoe UI"/>
            <w:color w:val="212529"/>
            <w:sz w:val="18"/>
            <w:szCs w:val="18"/>
          </w:rPr>
          <w:t> control (described later in this tutorial) and you can now edit the text, much like in real word processors like Microsoft Word.</w:t>
        </w:r>
      </w:ins>
    </w:p>
    <w:p w:rsidR="00EA0B64" w:rsidRPr="00EA0B64" w:rsidRDefault="00EA0B64" w:rsidP="00EA0B64">
      <w:pPr>
        <w:shd w:val="clear" w:color="auto" w:fill="FFFFFF"/>
        <w:spacing w:before="288" w:after="288" w:line="240" w:lineRule="auto"/>
        <w:rPr>
          <w:ins w:id="9970" w:author="Unknown"/>
          <w:rFonts w:ascii="Segoe UI" w:eastAsia="Times New Roman" w:hAnsi="Segoe UI" w:cs="Segoe UI"/>
          <w:color w:val="212529"/>
          <w:sz w:val="18"/>
          <w:szCs w:val="18"/>
        </w:rPr>
      </w:pPr>
      <w:ins w:id="9971" w:author="Unknown">
        <w:r w:rsidRPr="00EA0B64">
          <w:rPr>
            <w:rFonts w:ascii="Segoe UI" w:eastAsia="Times New Roman" w:hAnsi="Segoe UI" w:cs="Segoe UI"/>
            <w:color w:val="212529"/>
            <w:sz w:val="18"/>
            <w:szCs w:val="18"/>
          </w:rPr>
          <w:t>Read on through the next chapters, where we'll discuss all the wrappers that you can use with a FlowDocument, both read-only and editable. After that, we'll look into all of the possibilities you have when creating rich documents using the FlowDocument, including tables, lists, images and much more.</w:t>
        </w:r>
      </w:ins>
    </w:p>
    <w:p w:rsidR="00BF05EC" w:rsidRDefault="00BF05EC" w:rsidP="00BF05EC">
      <w:pPr>
        <w:shd w:val="clear" w:color="auto" w:fill="FFFFFF"/>
        <w:rPr>
          <w:rFonts w:ascii="Segoe UI" w:hAnsi="Segoe UI" w:cs="Segoe UI"/>
          <w:b/>
          <w:bCs/>
          <w:color w:val="C0C0C0"/>
        </w:rPr>
      </w:pPr>
      <w:r>
        <w:rPr>
          <w:rFonts w:ascii="Segoe UI" w:hAnsi="Segoe UI" w:cs="Segoe UI"/>
          <w:b/>
          <w:bCs/>
          <w:color w:val="C0C0C0"/>
        </w:rPr>
        <w:t>Rich Text controls:</w:t>
      </w:r>
    </w:p>
    <w:p w:rsidR="00BF05EC" w:rsidRDefault="00BF05EC" w:rsidP="00BF05EC">
      <w:pPr>
        <w:pStyle w:val="Heading1"/>
        <w:shd w:val="clear" w:color="auto" w:fill="FFFFFF"/>
        <w:spacing w:before="0" w:beforeAutospacing="0"/>
        <w:rPr>
          <w:rFonts w:ascii="Segoe UI" w:hAnsi="Segoe UI" w:cs="Segoe UI"/>
          <w:b w:val="0"/>
          <w:bCs w:val="0"/>
          <w:color w:val="212529"/>
        </w:rPr>
      </w:pPr>
      <w:r>
        <w:rPr>
          <w:rFonts w:ascii="Segoe UI" w:hAnsi="Segoe UI" w:cs="Segoe UI"/>
          <w:b w:val="0"/>
          <w:bCs w:val="0"/>
          <w:color w:val="212529"/>
        </w:rPr>
        <w:t>The FlowDocumentScrollViewer control</w:t>
      </w:r>
    </w:p>
    <w:p w:rsidR="00BF05EC" w:rsidRDefault="00BF05EC" w:rsidP="00BF05EC">
      <w:pPr>
        <w:pStyle w:val="NormalWeb"/>
        <w:shd w:val="clear" w:color="auto" w:fill="FFFFFF"/>
        <w:spacing w:before="288" w:beforeAutospacing="0" w:after="288" w:afterAutospacing="0"/>
        <w:rPr>
          <w:rFonts w:ascii="Segoe UI" w:hAnsi="Segoe UI" w:cs="Segoe UI"/>
          <w:color w:val="212529"/>
          <w:sz w:val="18"/>
          <w:szCs w:val="18"/>
        </w:rPr>
      </w:pPr>
      <w:r>
        <w:rPr>
          <w:rFonts w:ascii="Segoe UI" w:hAnsi="Segoe UI" w:cs="Segoe UI"/>
          <w:color w:val="212529"/>
          <w:sz w:val="18"/>
          <w:szCs w:val="18"/>
        </w:rPr>
        <w:t>In the range of FlowDocument wrappers, discussed in the introduction, the FlowDocumentScrollViewer is the simplest one. It simply allows the users to scroll to long documents, using regular scrollbars. Since this is our first meeting with the FlowDocument used in any form, we'll start off with a basic "Hello World!" example, and besides the use of FlowDocumentScrollViewer, this article will also cover several concepts common between all of the wrappers. Here's the first example:</w:t>
      </w:r>
    </w:p>
    <w:p w:rsidR="00BF05EC" w:rsidRDefault="003C5A45" w:rsidP="00BF05EC">
      <w:pPr>
        <w:shd w:val="clear" w:color="auto" w:fill="FFFFFF"/>
        <w:jc w:val="right"/>
        <w:rPr>
          <w:rFonts w:ascii="Segoe UI" w:hAnsi="Segoe UI" w:cs="Segoe UI"/>
          <w:color w:val="212529"/>
          <w:sz w:val="18"/>
          <w:szCs w:val="18"/>
        </w:rPr>
      </w:pPr>
      <w:hyperlink r:id="rId254" w:history="1">
        <w:r w:rsidR="00BF05EC">
          <w:rPr>
            <w:rStyle w:val="Hyperlink"/>
            <w:rFonts w:ascii="Segoe UI" w:hAnsi="Segoe UI" w:cs="Segoe UI"/>
            <w:color w:val="808080"/>
            <w:sz w:val="17"/>
            <w:szCs w:val="17"/>
            <w:shd w:val="clear" w:color="auto" w:fill="9AC046"/>
          </w:rPr>
          <w:t xml:space="preserve"> </w:t>
        </w:r>
      </w:hyperlink>
    </w:p>
    <w:p w:rsidR="00BF05EC" w:rsidRDefault="00BF05EC" w:rsidP="00BF05E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"WpfTutorialSamples.Rich_text_controls.FlowDocumentScrollViewerSample"</w:t>
      </w:r>
    </w:p>
    <w:p w:rsidR="00BF05EC" w:rsidRDefault="00BF05EC" w:rsidP="00BF05E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p>
    <w:p w:rsidR="00BF05EC" w:rsidRDefault="00BF05EC" w:rsidP="00BF05EC">
      <w:pPr>
        <w:pStyle w:val="HTMLPreformatted"/>
        <w:shd w:val="clear" w:color="auto" w:fill="FFFFFF"/>
        <w:rPr>
          <w:rStyle w:val="hljs-tag"/>
          <w:rFonts w:ascii="Consolas" w:hAnsi="Consolas" w:cs="Consolas"/>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"FlowDocumentScrollViewerSample"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"200"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"36"</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Hello, world!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The ultimate programming greeting!</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&gt;</w:t>
      </w:r>
    </w:p>
    <w:p w:rsidR="00BF05EC" w:rsidRDefault="00BF05EC" w:rsidP="00BF05EC">
      <w:pPr>
        <w:pStyle w:val="HTMLPreformatted"/>
        <w:shd w:val="clear" w:color="auto" w:fill="FFFFFF"/>
        <w:rPr>
          <w:rStyle w:val="HTMLCode"/>
          <w:rFonts w:ascii="Consolas" w:eastAsiaTheme="majorEastAsia" w:hAnsi="Consolas" w:cs="Consolas"/>
          <w:color w:val="000000"/>
          <w:shd w:val="clear" w:color="auto" w:fill="FFFFFF"/>
        </w:rPr>
      </w:pPr>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p>
    <w:p w:rsidR="00BF05EC" w:rsidRDefault="00BF05EC" w:rsidP="00BF05EC">
      <w:pPr>
        <w:pStyle w:val="HTMLPreformatted"/>
        <w:shd w:val="clear" w:color="auto" w:fill="FFFFFF"/>
        <w:rPr>
          <w:rFonts w:ascii="Consolas" w:hAnsi="Consolas" w:cs="Consolas"/>
          <w:color w:val="212529"/>
          <w:sz w:val="16"/>
          <w:szCs w:val="16"/>
        </w:rPr>
      </w:pPr>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p>
    <w:p w:rsidR="00BF05EC" w:rsidRDefault="00BF05EC" w:rsidP="00BF05EC">
      <w:pPr>
        <w:rPr>
          <w:ins w:id="9972" w:author="Unknown"/>
          <w:rFonts w:ascii="Times New Roman" w:hAnsi="Times New Roman" w:cs="Times New Roman"/>
          <w:sz w:val="24"/>
          <w:szCs w:val="24"/>
        </w:rPr>
      </w:pPr>
      <w:r>
        <w:rPr>
          <w:noProof/>
        </w:rPr>
        <w:drawing>
          <wp:inline distT="0" distB="0" distL="0" distR="0">
            <wp:extent cx="2903855" cy="1901825"/>
            <wp:effectExtent l="19050" t="0" r="0" b="0"/>
            <wp:docPr id="127" name="aelm961" descr="https://www.wpf-tutorial.com/Images/ArticleImages/1/chapters/rich-text-controls/flowdocumentscrollview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61" descr="https://www.wpf-tutorial.com/Images/ArticleImages/1/chapters/rich-text-controls/flowdocumentscrollviewer_simple.png"/>
                    <pic:cNvPicPr>
                      <a:picLocks noChangeAspect="1" noChangeArrowheads="1"/>
                    </pic:cNvPicPr>
                  </pic:nvPicPr>
                  <pic:blipFill>
                    <a:blip r:embed="rId255"/>
                    <a:srcRect/>
                    <a:stretch>
                      <a:fillRect/>
                    </a:stretch>
                  </pic:blipFill>
                  <pic:spPr bwMode="auto">
                    <a:xfrm>
                      <a:off x="0" y="0"/>
                      <a:ext cx="2903855" cy="1901825"/>
                    </a:xfrm>
                    <a:prstGeom prst="rect">
                      <a:avLst/>
                    </a:prstGeom>
                    <a:noFill/>
                    <a:ln w="9525">
                      <a:noFill/>
                      <a:miter lim="800000"/>
                      <a:headEnd/>
                      <a:tailEnd/>
                    </a:ln>
                  </pic:spPr>
                </pic:pic>
              </a:graphicData>
            </a:graphic>
          </wp:inline>
        </w:drawing>
      </w:r>
    </w:p>
    <w:p w:rsidR="00BF05EC" w:rsidRDefault="00BF05EC" w:rsidP="00BF05EC">
      <w:pPr>
        <w:pStyle w:val="NormalWeb"/>
        <w:shd w:val="clear" w:color="auto" w:fill="FFFFFF"/>
        <w:spacing w:before="288" w:beforeAutospacing="0" w:after="288" w:afterAutospacing="0"/>
        <w:rPr>
          <w:ins w:id="9973" w:author="Unknown"/>
          <w:rFonts w:ascii="Segoe UI" w:hAnsi="Segoe UI" w:cs="Segoe UI"/>
          <w:color w:val="212529"/>
          <w:sz w:val="18"/>
          <w:szCs w:val="18"/>
        </w:rPr>
      </w:pPr>
      <w:ins w:id="9974" w:author="Unknown">
        <w:r>
          <w:rPr>
            <w:rFonts w:ascii="Segoe UI" w:hAnsi="Segoe UI" w:cs="Segoe UI"/>
            <w:color w:val="212529"/>
            <w:sz w:val="18"/>
            <w:szCs w:val="18"/>
          </w:rPr>
          <w:t>Notice how easy it was to specify the text, using simple markup tags, in this case the </w:t>
        </w:r>
        <w:r>
          <w:rPr>
            <w:rStyle w:val="Strong"/>
            <w:rFonts w:ascii="Segoe UI" w:hAnsi="Segoe UI" w:cs="Segoe UI"/>
            <w:color w:val="212529"/>
            <w:sz w:val="18"/>
            <w:szCs w:val="18"/>
          </w:rPr>
          <w:t>Paragraph</w:t>
        </w:r>
        <w:r>
          <w:rPr>
            <w:rFonts w:ascii="Segoe UI" w:hAnsi="Segoe UI" w:cs="Segoe UI"/>
            <w:color w:val="212529"/>
            <w:sz w:val="18"/>
            <w:szCs w:val="18"/>
          </w:rPr>
          <w:t> tag. Now you might argue that this could have been achieved with a couple of TextBlock controls, and you would be absolutely right, but even with an extremely basic example like this, you get a bit of added functionality for free: You can select the text and copy it to the clipboard. It'll look like this:</w:t>
        </w:r>
      </w:ins>
    </w:p>
    <w:p w:rsidR="00BF05EC" w:rsidRDefault="00BF05EC" w:rsidP="00BF05EC">
      <w:pPr>
        <w:rPr>
          <w:ins w:id="9975" w:author="Unknown"/>
          <w:rFonts w:ascii="Times New Roman" w:hAnsi="Times New Roman" w:cs="Times New Roman"/>
          <w:sz w:val="24"/>
          <w:szCs w:val="24"/>
        </w:rPr>
      </w:pPr>
      <w:r>
        <w:rPr>
          <w:noProof/>
        </w:rPr>
        <w:drawing>
          <wp:inline distT="0" distB="0" distL="0" distR="0">
            <wp:extent cx="2903855" cy="1901825"/>
            <wp:effectExtent l="19050" t="0" r="0" b="0"/>
            <wp:docPr id="126" name="aelm963" descr="https://www.wpf-tutorial.com/Images/ArticleImages/1/chapters/rich-text-controls/flowdocumentscrollviewer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63" descr="https://www.wpf-tutorial.com/Images/ArticleImages/1/chapters/rich-text-controls/flowdocumentscrollviewer_options.png"/>
                    <pic:cNvPicPr>
                      <a:picLocks noChangeAspect="1" noChangeArrowheads="1"/>
                    </pic:cNvPicPr>
                  </pic:nvPicPr>
                  <pic:blipFill>
                    <a:blip r:embed="rId256"/>
                    <a:srcRect/>
                    <a:stretch>
                      <a:fillRect/>
                    </a:stretch>
                  </pic:blipFill>
                  <pic:spPr bwMode="auto">
                    <a:xfrm>
                      <a:off x="0" y="0"/>
                      <a:ext cx="2903855" cy="1901825"/>
                    </a:xfrm>
                    <a:prstGeom prst="rect">
                      <a:avLst/>
                    </a:prstGeom>
                    <a:noFill/>
                    <a:ln w="9525">
                      <a:noFill/>
                      <a:miter lim="800000"/>
                      <a:headEnd/>
                      <a:tailEnd/>
                    </a:ln>
                  </pic:spPr>
                </pic:pic>
              </a:graphicData>
            </a:graphic>
          </wp:inline>
        </w:drawing>
      </w:r>
    </w:p>
    <w:p w:rsidR="00BF05EC" w:rsidRDefault="00BF05EC" w:rsidP="00BF05EC">
      <w:pPr>
        <w:pStyle w:val="Heading2"/>
        <w:shd w:val="clear" w:color="auto" w:fill="FFFFFF"/>
        <w:spacing w:before="0"/>
        <w:rPr>
          <w:ins w:id="9976" w:author="Unknown"/>
          <w:rFonts w:ascii="Segoe UI" w:hAnsi="Segoe UI" w:cs="Segoe UI"/>
          <w:b w:val="0"/>
          <w:bCs w:val="0"/>
          <w:color w:val="33393E"/>
        </w:rPr>
      </w:pPr>
      <w:ins w:id="9977" w:author="Unknown">
        <w:r>
          <w:rPr>
            <w:rFonts w:ascii="Segoe UI" w:hAnsi="Segoe UI" w:cs="Segoe UI"/>
            <w:b w:val="0"/>
            <w:bCs w:val="0"/>
            <w:color w:val="33393E"/>
          </w:rPr>
          <w:t>Zooming and scrollbar visibility</w:t>
        </w:r>
      </w:ins>
    </w:p>
    <w:p w:rsidR="00BF05EC" w:rsidRDefault="00BF05EC" w:rsidP="00BF05EC">
      <w:pPr>
        <w:pStyle w:val="NormalWeb"/>
        <w:shd w:val="clear" w:color="auto" w:fill="FFFFFF"/>
        <w:spacing w:before="288" w:beforeAutospacing="0" w:after="288" w:afterAutospacing="0"/>
        <w:rPr>
          <w:ins w:id="9978" w:author="Unknown"/>
          <w:rFonts w:ascii="Segoe UI" w:hAnsi="Segoe UI" w:cs="Segoe UI"/>
          <w:color w:val="212529"/>
          <w:sz w:val="18"/>
          <w:szCs w:val="18"/>
        </w:rPr>
      </w:pPr>
      <w:ins w:id="9979" w:author="Unknown">
        <w:r>
          <w:rPr>
            <w:rFonts w:ascii="Segoe UI" w:hAnsi="Segoe UI" w:cs="Segoe UI"/>
            <w:color w:val="212529"/>
            <w:sz w:val="18"/>
            <w:szCs w:val="18"/>
          </w:rPr>
          <w:t>As previously mentioned, all of the FlowDocument wrappers support zooming out of the box. With the example above, you can simply hold down the Ctrl key while using the mouse wheel to zoom in and out. This might not be obvious to your end users though, so you can help them by displaying the built-in toolbar of the FlowDocumentScrollViewer, which has controls that will allow you to change the zoom level. Just set the </w:t>
        </w:r>
        <w:r>
          <w:rPr>
            <w:rStyle w:val="Strong"/>
            <w:rFonts w:ascii="Segoe UI" w:hAnsi="Segoe UI" w:cs="Segoe UI"/>
            <w:color w:val="212529"/>
            <w:sz w:val="18"/>
            <w:szCs w:val="18"/>
          </w:rPr>
          <w:t>IsToolBarVisible</w:t>
        </w:r>
        <w:r>
          <w:rPr>
            <w:rFonts w:ascii="Segoe UI" w:hAnsi="Segoe UI" w:cs="Segoe UI"/>
            <w:color w:val="212529"/>
            <w:sz w:val="18"/>
            <w:szCs w:val="18"/>
          </w:rPr>
          <w:t> property to true on the FlowDocumentScrollViewer, and you're good to go, as you can see in the next example:</w:t>
        </w:r>
      </w:ins>
    </w:p>
    <w:p w:rsidR="00BF05EC" w:rsidRDefault="003C5A45" w:rsidP="00BF05EC">
      <w:pPr>
        <w:shd w:val="clear" w:color="auto" w:fill="FFFFFF"/>
        <w:jc w:val="right"/>
        <w:rPr>
          <w:ins w:id="9980" w:author="Unknown"/>
          <w:rFonts w:ascii="Segoe UI" w:hAnsi="Segoe UI" w:cs="Segoe UI"/>
          <w:color w:val="212529"/>
          <w:sz w:val="18"/>
          <w:szCs w:val="18"/>
        </w:rPr>
      </w:pPr>
      <w:ins w:id="9981" w:author="Unknown">
        <w:r>
          <w:rPr>
            <w:rFonts w:ascii="Segoe UI" w:hAnsi="Segoe UI" w:cs="Segoe UI"/>
            <w:color w:val="212529"/>
            <w:sz w:val="18"/>
            <w:szCs w:val="18"/>
          </w:rPr>
          <w:fldChar w:fldCharType="begin"/>
        </w:r>
        <w:r w:rsidR="00BF05E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F05E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F05EC" w:rsidRDefault="00BF05EC" w:rsidP="00BF05EC">
      <w:pPr>
        <w:pStyle w:val="HTMLPreformatted"/>
        <w:shd w:val="clear" w:color="auto" w:fill="FFFFFF"/>
        <w:rPr>
          <w:ins w:id="9982" w:author="Unknown"/>
          <w:rStyle w:val="hljs-tag"/>
          <w:rFonts w:ascii="Consolas" w:hAnsi="Consolas" w:cs="Consolas"/>
          <w:shd w:val="clear" w:color="auto" w:fill="FFFFFF"/>
        </w:rPr>
      </w:pPr>
      <w:ins w:id="9983"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"WpfTutorialSamples.Rich_text_controls.FlowDocumentScrollViewerZoomSample"</w:t>
        </w:r>
      </w:ins>
    </w:p>
    <w:p w:rsidR="00BF05EC" w:rsidRDefault="00BF05EC" w:rsidP="00BF05EC">
      <w:pPr>
        <w:pStyle w:val="HTMLPreformatted"/>
        <w:shd w:val="clear" w:color="auto" w:fill="FFFFFF"/>
        <w:rPr>
          <w:ins w:id="9984" w:author="Unknown"/>
          <w:rStyle w:val="hljs-tag"/>
          <w:rFonts w:ascii="Consolas" w:hAnsi="Consolas" w:cs="Consolas"/>
          <w:shd w:val="clear" w:color="auto" w:fill="FFFFFF"/>
        </w:rPr>
      </w:pPr>
      <w:ins w:id="9985"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BF05EC" w:rsidRDefault="00BF05EC" w:rsidP="00BF05EC">
      <w:pPr>
        <w:pStyle w:val="HTMLPreformatted"/>
        <w:shd w:val="clear" w:color="auto" w:fill="FFFFFF"/>
        <w:rPr>
          <w:ins w:id="9986" w:author="Unknown"/>
          <w:rStyle w:val="hljs-tag"/>
          <w:rFonts w:ascii="Consolas" w:hAnsi="Consolas" w:cs="Consolas"/>
          <w:shd w:val="clear" w:color="auto" w:fill="FFFFFF"/>
        </w:rPr>
      </w:pPr>
      <w:ins w:id="998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BF05EC" w:rsidRDefault="00BF05EC" w:rsidP="00BF05EC">
      <w:pPr>
        <w:pStyle w:val="HTMLPreformatted"/>
        <w:shd w:val="clear" w:color="auto" w:fill="FFFFFF"/>
        <w:rPr>
          <w:ins w:id="9988" w:author="Unknown"/>
          <w:rStyle w:val="HTMLCode"/>
          <w:rFonts w:ascii="Consolas" w:eastAsiaTheme="majorEastAsia" w:hAnsi="Consolas" w:cs="Consolas"/>
          <w:color w:val="000000"/>
          <w:shd w:val="clear" w:color="auto" w:fill="FFFFFF"/>
        </w:rPr>
      </w:pPr>
      <w:ins w:id="998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"FlowDocumentScrollViewerZoomSample"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"180"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"300"</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9990" w:author="Unknown"/>
          <w:rStyle w:val="HTMLCode"/>
          <w:rFonts w:ascii="Consolas" w:eastAsiaTheme="majorEastAsia" w:hAnsi="Consolas" w:cs="Consolas"/>
          <w:color w:val="000000"/>
          <w:shd w:val="clear" w:color="auto" w:fill="FFFFFF"/>
        </w:rPr>
      </w:pPr>
      <w:ins w:id="999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9992" w:author="Unknown"/>
          <w:rStyle w:val="HTMLCode"/>
          <w:rFonts w:ascii="Consolas" w:eastAsiaTheme="majorEastAsia" w:hAnsi="Consolas" w:cs="Consolas"/>
          <w:color w:val="000000"/>
          <w:shd w:val="clear" w:color="auto" w:fill="FFFFFF"/>
        </w:rPr>
      </w:pPr>
      <w:ins w:id="999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IsToolBarVisible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Zoom</w:t>
        </w:r>
        <w:r>
          <w:rPr>
            <w:rStyle w:val="hljs-tag"/>
            <w:rFonts w:ascii="Consolas" w:hAnsi="Consolas" w:cs="Consolas"/>
            <w:shd w:val="clear" w:color="auto" w:fill="FFFFFF"/>
          </w:rPr>
          <w:t>=</w:t>
        </w:r>
        <w:r>
          <w:rPr>
            <w:rStyle w:val="hljs-string"/>
            <w:rFonts w:ascii="Consolas" w:hAnsi="Consolas" w:cs="Consolas"/>
            <w:color w:val="A31515"/>
            <w:shd w:val="clear" w:color="auto" w:fill="FFFFFF"/>
          </w:rPr>
          <w:t>"80"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ScrollViewer.VerticalScrollBarVisibility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9994" w:author="Unknown"/>
          <w:rStyle w:val="HTMLCode"/>
          <w:rFonts w:ascii="Consolas" w:eastAsiaTheme="majorEastAsia" w:hAnsi="Consolas" w:cs="Consolas"/>
          <w:color w:val="000000"/>
          <w:shd w:val="clear" w:color="auto" w:fill="FFFFFF"/>
        </w:rPr>
      </w:pPr>
      <w:ins w:id="999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9996" w:author="Unknown"/>
          <w:rStyle w:val="HTMLCode"/>
          <w:rFonts w:ascii="Consolas" w:eastAsiaTheme="majorEastAsia" w:hAnsi="Consolas" w:cs="Consolas"/>
          <w:color w:val="000000"/>
          <w:shd w:val="clear" w:color="auto" w:fill="FFFFFF"/>
        </w:rPr>
      </w:pPr>
      <w:ins w:id="999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"36"</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Hello, world!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9998" w:author="Unknown"/>
          <w:rStyle w:val="HTMLCode"/>
          <w:rFonts w:ascii="Consolas" w:eastAsiaTheme="majorEastAsia" w:hAnsi="Consolas" w:cs="Consolas"/>
          <w:color w:val="000000"/>
          <w:shd w:val="clear" w:color="auto" w:fill="FFFFFF"/>
        </w:rPr>
      </w:pPr>
      <w:ins w:id="9999"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TextAlignment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"Left"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The ultimate programming greeting!</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00" w:author="Unknown"/>
          <w:rStyle w:val="HTMLCode"/>
          <w:rFonts w:ascii="Consolas" w:eastAsiaTheme="majorEastAsia" w:hAnsi="Consolas" w:cs="Consolas"/>
          <w:color w:val="000000"/>
          <w:shd w:val="clear" w:color="auto" w:fill="FFFFFF"/>
        </w:rPr>
      </w:pPr>
      <w:ins w:id="10001"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02" w:author="Unknown"/>
          <w:rStyle w:val="HTMLCode"/>
          <w:rFonts w:ascii="Consolas" w:eastAsiaTheme="majorEastAsia" w:hAnsi="Consolas" w:cs="Consolas"/>
          <w:color w:val="000000"/>
          <w:shd w:val="clear" w:color="auto" w:fill="FFFFFF"/>
        </w:rPr>
      </w:pPr>
      <w:ins w:id="10003"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04" w:author="Unknown"/>
          <w:rStyle w:val="HTMLCode"/>
          <w:rFonts w:ascii="Consolas" w:eastAsiaTheme="majorEastAsia" w:hAnsi="Consolas" w:cs="Consolas"/>
          <w:color w:val="000000"/>
          <w:shd w:val="clear" w:color="auto" w:fill="FFFFFF"/>
        </w:rPr>
      </w:pPr>
      <w:ins w:id="1000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Grid</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06" w:author="Unknown"/>
          <w:rFonts w:ascii="Consolas" w:hAnsi="Consolas" w:cs="Consolas"/>
          <w:color w:val="212529"/>
          <w:sz w:val="16"/>
          <w:szCs w:val="16"/>
        </w:rPr>
      </w:pPr>
      <w:ins w:id="10007"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BF05EC" w:rsidRDefault="00BF05EC" w:rsidP="00BF05EC">
      <w:pPr>
        <w:rPr>
          <w:ins w:id="10008" w:author="Unknown"/>
          <w:rFonts w:ascii="Times New Roman" w:hAnsi="Times New Roman" w:cs="Times New Roman"/>
          <w:sz w:val="24"/>
          <w:szCs w:val="24"/>
        </w:rPr>
      </w:pPr>
      <w:r>
        <w:rPr>
          <w:noProof/>
        </w:rPr>
        <w:drawing>
          <wp:inline distT="0" distB="0" distL="0" distR="0">
            <wp:extent cx="2860040" cy="1711960"/>
            <wp:effectExtent l="19050" t="0" r="0" b="0"/>
            <wp:docPr id="125" name="aelm967" descr="https://www.wpf-tutorial.com/Images/ArticleImages/1/chapters/rich-text-controls/flowdocumentscrollviewer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67" descr="https://www.wpf-tutorial.com/Images/ArticleImages/1/chapters/rich-text-controls/flowdocumentscrollviewer_zoom.png"/>
                    <pic:cNvPicPr>
                      <a:picLocks noChangeAspect="1" noChangeArrowheads="1"/>
                    </pic:cNvPicPr>
                  </pic:nvPicPr>
                  <pic:blipFill>
                    <a:blip r:embed="rId257"/>
                    <a:srcRect/>
                    <a:stretch>
                      <a:fillRect/>
                    </a:stretch>
                  </pic:blipFill>
                  <pic:spPr bwMode="auto">
                    <a:xfrm>
                      <a:off x="0" y="0"/>
                      <a:ext cx="2860040" cy="1711960"/>
                    </a:xfrm>
                    <a:prstGeom prst="rect">
                      <a:avLst/>
                    </a:prstGeom>
                    <a:noFill/>
                    <a:ln w="9525">
                      <a:noFill/>
                      <a:miter lim="800000"/>
                      <a:headEnd/>
                      <a:tailEnd/>
                    </a:ln>
                  </pic:spPr>
                </pic:pic>
              </a:graphicData>
            </a:graphic>
          </wp:inline>
        </w:drawing>
      </w:r>
    </w:p>
    <w:p w:rsidR="00BF05EC" w:rsidRDefault="00BF05EC" w:rsidP="00BF05EC">
      <w:pPr>
        <w:pStyle w:val="NormalWeb"/>
        <w:shd w:val="clear" w:color="auto" w:fill="FFFFFF"/>
        <w:spacing w:before="288" w:beforeAutospacing="0" w:after="288" w:afterAutospacing="0"/>
        <w:rPr>
          <w:ins w:id="10009" w:author="Unknown"/>
          <w:rFonts w:ascii="Segoe UI" w:hAnsi="Segoe UI" w:cs="Segoe UI"/>
          <w:color w:val="212529"/>
          <w:sz w:val="18"/>
          <w:szCs w:val="18"/>
        </w:rPr>
      </w:pPr>
      <w:ins w:id="10010" w:author="Unknown">
        <w:r>
          <w:rPr>
            <w:rFonts w:ascii="Segoe UI" w:hAnsi="Segoe UI" w:cs="Segoe UI"/>
            <w:color w:val="212529"/>
            <w:sz w:val="18"/>
            <w:szCs w:val="18"/>
          </w:rPr>
          <w:t>Now the user can control the zoom level using the slider and the buttons in the toolbar below the document. Notice also that we changed the default zoom level, using the </w:t>
        </w:r>
        <w:r>
          <w:rPr>
            <w:rStyle w:val="Strong"/>
            <w:rFonts w:ascii="Segoe UI" w:hAnsi="Segoe UI" w:cs="Segoe UI"/>
            <w:color w:val="212529"/>
            <w:sz w:val="18"/>
            <w:szCs w:val="18"/>
          </w:rPr>
          <w:t>Zoom</w:t>
        </w:r>
        <w:r>
          <w:rPr>
            <w:rFonts w:ascii="Segoe UI" w:hAnsi="Segoe UI" w:cs="Segoe UI"/>
            <w:color w:val="212529"/>
            <w:sz w:val="18"/>
            <w:szCs w:val="18"/>
          </w:rPr>
          <w:t> property - it defines the zoom level in percentages, so in this case, the text is zoomed out to 80% by default.</w:t>
        </w:r>
      </w:ins>
    </w:p>
    <w:p w:rsidR="00BF05EC" w:rsidRDefault="00BF05EC" w:rsidP="00BF05EC">
      <w:pPr>
        <w:pStyle w:val="NormalWeb"/>
        <w:shd w:val="clear" w:color="auto" w:fill="FFFFFF"/>
        <w:spacing w:before="288" w:beforeAutospacing="0" w:after="288" w:afterAutospacing="0"/>
        <w:rPr>
          <w:ins w:id="10011" w:author="Unknown"/>
          <w:rFonts w:ascii="Segoe UI" w:hAnsi="Segoe UI" w:cs="Segoe UI"/>
          <w:color w:val="212529"/>
          <w:sz w:val="18"/>
          <w:szCs w:val="18"/>
        </w:rPr>
      </w:pPr>
      <w:ins w:id="10012" w:author="Unknown">
        <w:r>
          <w:rPr>
            <w:rFonts w:ascii="Segoe UI" w:hAnsi="Segoe UI" w:cs="Segoe UI"/>
            <w:color w:val="212529"/>
            <w:sz w:val="18"/>
            <w:szCs w:val="18"/>
          </w:rPr>
          <w:t>The last thing I changed in this example, in comparison to the first one, is the use of the </w:t>
        </w:r>
        <w:r>
          <w:rPr>
            <w:rStyle w:val="Strong"/>
            <w:rFonts w:ascii="Segoe UI" w:hAnsi="Segoe UI" w:cs="Segoe UI"/>
            <w:color w:val="212529"/>
            <w:sz w:val="18"/>
            <w:szCs w:val="18"/>
          </w:rPr>
          <w:t>ScrollViewer.VerticalScrollBarVisibility</w:t>
        </w:r>
        <w:r>
          <w:rPr>
            <w:rFonts w:ascii="Segoe UI" w:hAnsi="Segoe UI" w:cs="Segoe UI"/>
            <w:color w:val="212529"/>
            <w:sz w:val="18"/>
            <w:szCs w:val="18"/>
          </w:rPr>
          <w:t> property. By setting it to </w:t>
        </w:r>
        <w:r>
          <w:rPr>
            <w:rStyle w:val="Strong"/>
            <w:rFonts w:ascii="Segoe UI" w:hAnsi="Segoe UI" w:cs="Segoe UI"/>
            <w:color w:val="212529"/>
            <w:sz w:val="18"/>
            <w:szCs w:val="18"/>
          </w:rPr>
          <w:t>Auto</w:t>
        </w:r>
        <w:r>
          <w:rPr>
            <w:rFonts w:ascii="Segoe UI" w:hAnsi="Segoe UI" w:cs="Segoe UI"/>
            <w:color w:val="212529"/>
            <w:sz w:val="18"/>
            <w:szCs w:val="18"/>
          </w:rPr>
          <w:t>, the scrollbars will be invisible until the content actually goes beyond the available space, which is usually what you want.</w:t>
        </w:r>
      </w:ins>
    </w:p>
    <w:p w:rsidR="00BF05EC" w:rsidRDefault="00BF05EC" w:rsidP="00BF05EC">
      <w:pPr>
        <w:pStyle w:val="Heading2"/>
        <w:shd w:val="clear" w:color="auto" w:fill="FFFFFF"/>
        <w:spacing w:before="0"/>
        <w:rPr>
          <w:ins w:id="10013" w:author="Unknown"/>
          <w:rFonts w:ascii="Segoe UI" w:hAnsi="Segoe UI" w:cs="Segoe UI"/>
          <w:b w:val="0"/>
          <w:bCs w:val="0"/>
          <w:color w:val="33393E"/>
          <w:sz w:val="36"/>
          <w:szCs w:val="36"/>
        </w:rPr>
      </w:pPr>
      <w:ins w:id="10014" w:author="Unknown">
        <w:r>
          <w:rPr>
            <w:rFonts w:ascii="Segoe UI" w:hAnsi="Segoe UI" w:cs="Segoe UI"/>
            <w:b w:val="0"/>
            <w:bCs w:val="0"/>
            <w:color w:val="33393E"/>
          </w:rPr>
          <w:t>Text alignment</w:t>
        </w:r>
      </w:ins>
    </w:p>
    <w:p w:rsidR="00BF05EC" w:rsidRDefault="00BF05EC" w:rsidP="00BF05EC">
      <w:pPr>
        <w:pStyle w:val="NormalWeb"/>
        <w:shd w:val="clear" w:color="auto" w:fill="FFFFFF"/>
        <w:spacing w:before="288" w:beforeAutospacing="0" w:after="288" w:afterAutospacing="0"/>
        <w:rPr>
          <w:ins w:id="10015" w:author="Unknown"/>
          <w:rFonts w:ascii="Segoe UI" w:hAnsi="Segoe UI" w:cs="Segoe UI"/>
          <w:color w:val="212529"/>
          <w:sz w:val="18"/>
          <w:szCs w:val="18"/>
        </w:rPr>
      </w:pPr>
      <w:ins w:id="10016" w:author="Unknown">
        <w:r>
          <w:rPr>
            <w:rFonts w:ascii="Segoe UI" w:hAnsi="Segoe UI" w:cs="Segoe UI"/>
            <w:color w:val="212529"/>
            <w:sz w:val="18"/>
            <w:szCs w:val="18"/>
          </w:rPr>
          <w:t>You may have noticed that I specifically used the </w:t>
        </w:r>
        <w:r>
          <w:rPr>
            <w:rStyle w:val="Strong"/>
            <w:rFonts w:ascii="Segoe UI" w:hAnsi="Segoe UI" w:cs="Segoe UI"/>
            <w:color w:val="212529"/>
            <w:sz w:val="18"/>
            <w:szCs w:val="18"/>
          </w:rPr>
          <w:t>TextAlignment</w:t>
        </w:r>
        <w:r>
          <w:rPr>
            <w:rFonts w:ascii="Segoe UI" w:hAnsi="Segoe UI" w:cs="Segoe UI"/>
            <w:color w:val="212529"/>
            <w:sz w:val="18"/>
            <w:szCs w:val="18"/>
          </w:rPr>
          <w:t> property in the above examples. That's because the text is rendered justified by default, in a WPF FlowDocument, meaning that each line of text is stretched to cover the entire available width, if needed. As you can see, this can be changed, either on a single paragraph or globally for the entire document by setting the same property on the FlowDocument element.</w:t>
        </w:r>
      </w:ins>
    </w:p>
    <w:p w:rsidR="00BF05EC" w:rsidRDefault="00BF05EC" w:rsidP="00BF05EC">
      <w:pPr>
        <w:pStyle w:val="NormalWeb"/>
        <w:shd w:val="clear" w:color="auto" w:fill="FFFFFF"/>
        <w:spacing w:before="288" w:beforeAutospacing="0" w:after="288" w:afterAutospacing="0"/>
        <w:rPr>
          <w:ins w:id="10017" w:author="Unknown"/>
          <w:rFonts w:ascii="Segoe UI" w:hAnsi="Segoe UI" w:cs="Segoe UI"/>
          <w:color w:val="212529"/>
          <w:sz w:val="18"/>
          <w:szCs w:val="18"/>
        </w:rPr>
      </w:pPr>
      <w:ins w:id="10018" w:author="Unknown">
        <w:r>
          <w:rPr>
            <w:rFonts w:ascii="Segoe UI" w:hAnsi="Segoe UI" w:cs="Segoe UI"/>
            <w:color w:val="212529"/>
            <w:sz w:val="18"/>
            <w:szCs w:val="18"/>
          </w:rPr>
          <w:t>However, in many situations, justified text makes sense, but it can result in some very bad layout, with very excessive amounts of whitespace on lines where a linebreak is inserted right before a very long word.</w:t>
        </w:r>
      </w:ins>
    </w:p>
    <w:p w:rsidR="00BF05EC" w:rsidRDefault="00BF05EC" w:rsidP="00BF05EC">
      <w:pPr>
        <w:pStyle w:val="NormalWeb"/>
        <w:shd w:val="clear" w:color="auto" w:fill="FFFFFF"/>
        <w:spacing w:before="288" w:beforeAutospacing="0" w:after="288" w:afterAutospacing="0"/>
        <w:rPr>
          <w:ins w:id="10019" w:author="Unknown"/>
          <w:rFonts w:ascii="Segoe UI" w:hAnsi="Segoe UI" w:cs="Segoe UI"/>
          <w:color w:val="212529"/>
          <w:sz w:val="18"/>
          <w:szCs w:val="18"/>
        </w:rPr>
      </w:pPr>
      <w:ins w:id="10020" w:author="Unknown">
        <w:r>
          <w:rPr>
            <w:rFonts w:ascii="Segoe UI" w:hAnsi="Segoe UI" w:cs="Segoe UI"/>
            <w:color w:val="212529"/>
            <w:sz w:val="18"/>
            <w:szCs w:val="18"/>
          </w:rPr>
          <w:t>The following example will illustrate that, as well as provide a solution that will help remedy the problem. By using the </w:t>
        </w:r>
        <w:r>
          <w:rPr>
            <w:rStyle w:val="Strong"/>
            <w:rFonts w:ascii="Segoe UI" w:hAnsi="Segoe UI" w:cs="Segoe UI"/>
            <w:color w:val="212529"/>
            <w:sz w:val="18"/>
            <w:szCs w:val="18"/>
          </w:rPr>
          <w:t>IsOptimalParagraphEnabled</w:t>
        </w:r>
        <w:r>
          <w:rPr>
            <w:rFonts w:ascii="Segoe UI" w:hAnsi="Segoe UI" w:cs="Segoe UI"/>
            <w:color w:val="212529"/>
            <w:sz w:val="18"/>
            <w:szCs w:val="18"/>
          </w:rPr>
          <w:t> property in combination with the </w:t>
        </w:r>
        <w:r>
          <w:rPr>
            <w:rStyle w:val="Strong"/>
            <w:rFonts w:ascii="Segoe UI" w:hAnsi="Segoe UI" w:cs="Segoe UI"/>
            <w:color w:val="212529"/>
            <w:sz w:val="18"/>
            <w:szCs w:val="18"/>
          </w:rPr>
          <w:t>IsHyphenationEnabled</w:t>
        </w:r>
        <w:r>
          <w:rPr>
            <w:rFonts w:ascii="Segoe UI" w:hAnsi="Segoe UI" w:cs="Segoe UI"/>
            <w:color w:val="212529"/>
            <w:sz w:val="18"/>
            <w:szCs w:val="18"/>
          </w:rPr>
          <w:t> property, you will give WPF a better chance of laying out the text in the best possible way.</w:t>
        </w:r>
      </w:ins>
    </w:p>
    <w:p w:rsidR="00BF05EC" w:rsidRDefault="00BF05EC" w:rsidP="00BF05EC">
      <w:pPr>
        <w:pStyle w:val="NormalWeb"/>
        <w:shd w:val="clear" w:color="auto" w:fill="FFFFFF"/>
        <w:spacing w:before="288" w:beforeAutospacing="0" w:after="288" w:afterAutospacing="0"/>
        <w:rPr>
          <w:ins w:id="10021" w:author="Unknown"/>
          <w:rFonts w:ascii="Segoe UI" w:hAnsi="Segoe UI" w:cs="Segoe UI"/>
          <w:color w:val="212529"/>
          <w:sz w:val="18"/>
          <w:szCs w:val="18"/>
        </w:rPr>
      </w:pPr>
      <w:ins w:id="10022" w:author="Unknown">
        <w:r>
          <w:rPr>
            <w:rStyle w:val="Strong"/>
            <w:rFonts w:ascii="Segoe UI" w:hAnsi="Segoe UI" w:cs="Segoe UI"/>
            <w:color w:val="212529"/>
            <w:sz w:val="18"/>
            <w:szCs w:val="18"/>
          </w:rPr>
          <w:t>IsOptimalParagraphEnabled</w:t>
        </w:r>
        <w:r>
          <w:rPr>
            <w:rFonts w:ascii="Segoe UI" w:hAnsi="Segoe UI" w:cs="Segoe UI"/>
            <w:color w:val="212529"/>
            <w:sz w:val="18"/>
            <w:szCs w:val="18"/>
          </w:rPr>
          <w:t> allows WPF to look ahead in your text, to see if it would make more sense to break the text in a different position than right at the moment where it runs out of space. </w:t>
        </w:r>
        <w:r>
          <w:rPr>
            <w:rStyle w:val="Strong"/>
            <w:rFonts w:ascii="Segoe UI" w:hAnsi="Segoe UI" w:cs="Segoe UI"/>
            <w:color w:val="212529"/>
            <w:sz w:val="18"/>
            <w:szCs w:val="18"/>
          </w:rPr>
          <w:t>IsHyphenationEnabled </w:t>
        </w:r>
        <w:r>
          <w:rPr>
            <w:rFonts w:ascii="Segoe UI" w:hAnsi="Segoe UI" w:cs="Segoe UI"/>
            <w:color w:val="212529"/>
            <w:sz w:val="18"/>
            <w:szCs w:val="18"/>
          </w:rPr>
          <w:t>allows WPF to split your words with a hyphen, if it would allow for a more natural layout of the text.</w:t>
        </w:r>
      </w:ins>
    </w:p>
    <w:p w:rsidR="00BF05EC" w:rsidRDefault="00BF05EC" w:rsidP="00BF05EC">
      <w:pPr>
        <w:pStyle w:val="NormalWeb"/>
        <w:shd w:val="clear" w:color="auto" w:fill="FFFFFF"/>
        <w:spacing w:before="288" w:beforeAutospacing="0" w:after="288" w:afterAutospacing="0"/>
        <w:rPr>
          <w:ins w:id="10023" w:author="Unknown"/>
          <w:rFonts w:ascii="Segoe UI" w:hAnsi="Segoe UI" w:cs="Segoe UI"/>
          <w:color w:val="212529"/>
          <w:sz w:val="18"/>
          <w:szCs w:val="18"/>
        </w:rPr>
      </w:pPr>
      <w:ins w:id="10024" w:author="Unknown">
        <w:r>
          <w:rPr>
            <w:rFonts w:ascii="Segoe UI" w:hAnsi="Segoe UI" w:cs="Segoe UI"/>
            <w:color w:val="212529"/>
            <w:sz w:val="18"/>
            <w:szCs w:val="18"/>
          </w:rPr>
          <w:t>In the next example, I've rendered the same text twice - one without these properties, and one with. The difference is quite obvious:</w:t>
        </w:r>
      </w:ins>
    </w:p>
    <w:p w:rsidR="00BF05EC" w:rsidRDefault="003C5A45" w:rsidP="00BF05EC">
      <w:pPr>
        <w:shd w:val="clear" w:color="auto" w:fill="FFFFFF"/>
        <w:jc w:val="right"/>
        <w:rPr>
          <w:ins w:id="10025" w:author="Unknown"/>
          <w:rFonts w:ascii="Segoe UI" w:hAnsi="Segoe UI" w:cs="Segoe UI"/>
          <w:color w:val="212529"/>
          <w:sz w:val="18"/>
          <w:szCs w:val="18"/>
        </w:rPr>
      </w:pPr>
      <w:ins w:id="10026" w:author="Unknown">
        <w:r>
          <w:rPr>
            <w:rFonts w:ascii="Segoe UI" w:hAnsi="Segoe UI" w:cs="Segoe UI"/>
            <w:color w:val="212529"/>
            <w:sz w:val="18"/>
            <w:szCs w:val="18"/>
          </w:rPr>
          <w:fldChar w:fldCharType="begin"/>
        </w:r>
        <w:r w:rsidR="00BF05E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F05E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F05EC" w:rsidRDefault="00BF05EC" w:rsidP="00BF05EC">
      <w:pPr>
        <w:pStyle w:val="HTMLPreformatted"/>
        <w:shd w:val="clear" w:color="auto" w:fill="FFFFFF"/>
        <w:rPr>
          <w:ins w:id="10027" w:author="Unknown"/>
          <w:rStyle w:val="hljs-tag"/>
          <w:rFonts w:ascii="Consolas" w:hAnsi="Consolas" w:cs="Consolas"/>
          <w:shd w:val="clear" w:color="auto" w:fill="FFFFFF"/>
        </w:rPr>
      </w:pPr>
      <w:ins w:id="10028"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"WpfTutorialSamples.Rich_text_controls.FlowDocumentTextAlignmentSample"</w:t>
        </w:r>
      </w:ins>
    </w:p>
    <w:p w:rsidR="00BF05EC" w:rsidRDefault="00BF05EC" w:rsidP="00BF05EC">
      <w:pPr>
        <w:pStyle w:val="HTMLPreformatted"/>
        <w:shd w:val="clear" w:color="auto" w:fill="FFFFFF"/>
        <w:rPr>
          <w:ins w:id="10029" w:author="Unknown"/>
          <w:rStyle w:val="hljs-tag"/>
          <w:rFonts w:ascii="Consolas" w:hAnsi="Consolas" w:cs="Consolas"/>
          <w:shd w:val="clear" w:color="auto" w:fill="FFFFFF"/>
        </w:rPr>
      </w:pPr>
      <w:ins w:id="10030"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BF05EC" w:rsidRDefault="00BF05EC" w:rsidP="00BF05EC">
      <w:pPr>
        <w:pStyle w:val="HTMLPreformatted"/>
        <w:shd w:val="clear" w:color="auto" w:fill="FFFFFF"/>
        <w:rPr>
          <w:ins w:id="10031" w:author="Unknown"/>
          <w:rStyle w:val="hljs-tag"/>
          <w:rFonts w:ascii="Consolas" w:hAnsi="Consolas" w:cs="Consolas"/>
          <w:shd w:val="clear" w:color="auto" w:fill="FFFFFF"/>
        </w:rPr>
      </w:pPr>
      <w:ins w:id="10032"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BF05EC" w:rsidRDefault="00BF05EC" w:rsidP="00BF05EC">
      <w:pPr>
        <w:pStyle w:val="HTMLPreformatted"/>
        <w:shd w:val="clear" w:color="auto" w:fill="FFFFFF"/>
        <w:rPr>
          <w:ins w:id="10033" w:author="Unknown"/>
          <w:rStyle w:val="HTMLCode"/>
          <w:rFonts w:ascii="Consolas" w:eastAsiaTheme="majorEastAsia" w:hAnsi="Consolas" w:cs="Consolas"/>
          <w:color w:val="000000"/>
          <w:shd w:val="clear" w:color="auto" w:fill="FFFFFF"/>
        </w:rPr>
      </w:pPr>
      <w:ins w:id="10034"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Title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"FlowDocumentTextAlignmentSample"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Height</w:t>
        </w:r>
        <w:r>
          <w:rPr>
            <w:rStyle w:val="hljs-tag"/>
            <w:rFonts w:ascii="Consolas" w:hAnsi="Consolas" w:cs="Consolas"/>
            <w:shd w:val="clear" w:color="auto" w:fill="FFFFFF"/>
          </w:rPr>
          <w:t>=</w:t>
        </w:r>
        <w:r>
          <w:rPr>
            <w:rStyle w:val="hljs-string"/>
            <w:rFonts w:ascii="Consolas" w:hAnsi="Consolas" w:cs="Consolas"/>
            <w:color w:val="A31515"/>
            <w:shd w:val="clear" w:color="auto" w:fill="FFFFFF"/>
          </w:rPr>
          <w:t>"400"</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Width</w:t>
        </w:r>
        <w:r>
          <w:rPr>
            <w:rStyle w:val="hljs-tag"/>
            <w:rFonts w:ascii="Consolas" w:hAnsi="Consolas" w:cs="Consolas"/>
            <w:shd w:val="clear" w:color="auto" w:fill="FFFFFF"/>
          </w:rPr>
          <w:t>=</w:t>
        </w:r>
        <w:r>
          <w:rPr>
            <w:rStyle w:val="hljs-string"/>
            <w:rFonts w:ascii="Consolas" w:hAnsi="Consolas" w:cs="Consolas"/>
            <w:color w:val="A31515"/>
            <w:shd w:val="clear" w:color="auto" w:fill="FFFFFF"/>
          </w:rPr>
          <w:t>"330"</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35" w:author="Unknown"/>
          <w:rStyle w:val="HTMLCode"/>
          <w:rFonts w:ascii="Consolas" w:eastAsiaTheme="majorEastAsia" w:hAnsi="Consolas" w:cs="Consolas"/>
          <w:color w:val="000000"/>
          <w:shd w:val="clear" w:color="auto" w:fill="FFFFFF"/>
        </w:rPr>
      </w:pPr>
      <w:ins w:id="1003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37" w:author="Unknown"/>
          <w:rStyle w:val="HTMLCode"/>
          <w:rFonts w:ascii="Consolas" w:eastAsiaTheme="majorEastAsia" w:hAnsi="Consolas" w:cs="Consolas"/>
          <w:color w:val="000000"/>
          <w:shd w:val="clear" w:color="auto" w:fill="FFFFFF"/>
        </w:rPr>
      </w:pPr>
      <w:ins w:id="1003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ScrollViewer.VerticalScrollBarVisibility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39" w:author="Unknown"/>
          <w:rStyle w:val="HTMLCode"/>
          <w:rFonts w:ascii="Consolas" w:eastAsiaTheme="majorEastAsia" w:hAnsi="Consolas" w:cs="Consolas"/>
          <w:color w:val="000000"/>
          <w:shd w:val="clear" w:color="auto" w:fill="FFFFFF"/>
        </w:rPr>
      </w:pPr>
      <w:ins w:id="1004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41" w:author="Unknown"/>
          <w:rStyle w:val="HTMLCode"/>
          <w:rFonts w:ascii="Consolas" w:eastAsiaTheme="majorEastAsia" w:hAnsi="Consolas" w:cs="Consolas"/>
          <w:color w:val="000000"/>
          <w:shd w:val="clear" w:color="auto" w:fill="FFFFFF"/>
        </w:rPr>
      </w:pPr>
      <w:ins w:id="1004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43" w:author="Unknown"/>
          <w:rStyle w:val="HTMLCode"/>
          <w:rFonts w:ascii="Consolas" w:eastAsiaTheme="majorEastAsia" w:hAnsi="Consolas" w:cs="Consolas"/>
          <w:color w:val="000000"/>
          <w:shd w:val="clear" w:color="auto" w:fill="FFFFFF"/>
        </w:rPr>
      </w:pPr>
      <w:ins w:id="10044" w:author="Unknown">
        <w:r>
          <w:rPr>
            <w:rStyle w:val="HTMLCode"/>
            <w:rFonts w:ascii="Consolas" w:eastAsiaTheme="majorEastAsia" w:hAnsi="Consolas" w:cs="Consolas"/>
            <w:color w:val="000000"/>
            <w:shd w:val="clear" w:color="auto" w:fill="FFFFFF"/>
          </w:rPr>
          <w:t xml:space="preserve">                    By setting the</w:t>
        </w:r>
      </w:ins>
    </w:p>
    <w:p w:rsidR="00BF05EC" w:rsidRDefault="00BF05EC" w:rsidP="00BF05EC">
      <w:pPr>
        <w:pStyle w:val="HTMLPreformatted"/>
        <w:shd w:val="clear" w:color="auto" w:fill="FFFFFF"/>
        <w:rPr>
          <w:ins w:id="10045" w:author="Unknown"/>
          <w:rStyle w:val="HTMLCode"/>
          <w:rFonts w:ascii="Consolas" w:eastAsiaTheme="majorEastAsia" w:hAnsi="Consolas" w:cs="Consolas"/>
          <w:color w:val="000000"/>
          <w:shd w:val="clear" w:color="auto" w:fill="FFFFFF"/>
        </w:rPr>
      </w:pPr>
      <w:ins w:id="1004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IsOptimalParagraphEnabled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 xml:space="preserve"> property to true,</w:t>
        </w:r>
      </w:ins>
    </w:p>
    <w:p w:rsidR="00BF05EC" w:rsidRDefault="00BF05EC" w:rsidP="00BF05EC">
      <w:pPr>
        <w:pStyle w:val="HTMLPreformatted"/>
        <w:shd w:val="clear" w:color="auto" w:fill="FFFFFF"/>
        <w:rPr>
          <w:ins w:id="10047" w:author="Unknown"/>
          <w:rStyle w:val="HTMLCode"/>
          <w:rFonts w:ascii="Consolas" w:eastAsiaTheme="majorEastAsia" w:hAnsi="Consolas" w:cs="Consolas"/>
          <w:color w:val="000000"/>
          <w:shd w:val="clear" w:color="auto" w:fill="FFFFFF"/>
        </w:rPr>
      </w:pPr>
      <w:ins w:id="10048" w:author="Unknown">
        <w:r>
          <w:rPr>
            <w:rStyle w:val="HTMLCode"/>
            <w:rFonts w:ascii="Consolas" w:eastAsiaTheme="majorEastAsia" w:hAnsi="Consolas" w:cs="Consolas"/>
            <w:color w:val="000000"/>
            <w:shd w:val="clear" w:color="auto" w:fill="FFFFFF"/>
          </w:rPr>
          <w:t xml:space="preserve">                    you will allow WPF to look ahead on the lines to come, before deciding</w:t>
        </w:r>
      </w:ins>
    </w:p>
    <w:p w:rsidR="00BF05EC" w:rsidRDefault="00BF05EC" w:rsidP="00BF05EC">
      <w:pPr>
        <w:pStyle w:val="HTMLPreformatted"/>
        <w:shd w:val="clear" w:color="auto" w:fill="FFFFFF"/>
        <w:rPr>
          <w:ins w:id="10049" w:author="Unknown"/>
          <w:rStyle w:val="HTMLCode"/>
          <w:rFonts w:ascii="Consolas" w:eastAsiaTheme="majorEastAsia" w:hAnsi="Consolas" w:cs="Consolas"/>
          <w:color w:val="000000"/>
          <w:shd w:val="clear" w:color="auto" w:fill="FFFFFF"/>
        </w:rPr>
      </w:pPr>
      <w:ins w:id="10050" w:author="Unknown">
        <w:r>
          <w:rPr>
            <w:rStyle w:val="HTMLCode"/>
            <w:rFonts w:ascii="Consolas" w:eastAsiaTheme="majorEastAsia" w:hAnsi="Consolas" w:cs="Consolas"/>
            <w:color w:val="000000"/>
            <w:shd w:val="clear" w:color="auto" w:fill="FFFFFF"/>
          </w:rPr>
          <w:t xml:space="preserve">                    where to break. This will usually result in a more pleasant reading</w:t>
        </w:r>
      </w:ins>
    </w:p>
    <w:p w:rsidR="00BF05EC" w:rsidRDefault="00BF05EC" w:rsidP="00BF05EC">
      <w:pPr>
        <w:pStyle w:val="HTMLPreformatted"/>
        <w:shd w:val="clear" w:color="auto" w:fill="FFFFFF"/>
        <w:rPr>
          <w:ins w:id="10051" w:author="Unknown"/>
          <w:rStyle w:val="HTMLCode"/>
          <w:rFonts w:ascii="Consolas" w:eastAsiaTheme="majorEastAsia" w:hAnsi="Consolas" w:cs="Consolas"/>
          <w:color w:val="000000"/>
          <w:shd w:val="clear" w:color="auto" w:fill="FFFFFF"/>
        </w:rPr>
      </w:pPr>
      <w:ins w:id="10052" w:author="Unknown">
        <w:r>
          <w:rPr>
            <w:rStyle w:val="HTMLCode"/>
            <w:rFonts w:ascii="Consolas" w:eastAsiaTheme="majorEastAsia" w:hAnsi="Consolas" w:cs="Consolas"/>
            <w:color w:val="000000"/>
            <w:shd w:val="clear" w:color="auto" w:fill="FFFFFF"/>
          </w:rPr>
          <w:t xml:space="preserve">                    experience. It works especially well in combination with the</w:t>
        </w:r>
      </w:ins>
    </w:p>
    <w:p w:rsidR="00BF05EC" w:rsidRDefault="00BF05EC" w:rsidP="00BF05EC">
      <w:pPr>
        <w:pStyle w:val="HTMLPreformatted"/>
        <w:shd w:val="clear" w:color="auto" w:fill="FFFFFF"/>
        <w:rPr>
          <w:ins w:id="10053" w:author="Unknown"/>
          <w:rStyle w:val="HTMLCode"/>
          <w:rFonts w:ascii="Consolas" w:eastAsiaTheme="majorEastAsia" w:hAnsi="Consolas" w:cs="Consolas"/>
          <w:color w:val="000000"/>
          <w:shd w:val="clear" w:color="auto" w:fill="FFFFFF"/>
        </w:rPr>
      </w:pPr>
      <w:ins w:id="1005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IsHyphenationEnabled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 xml:space="preserve"> property.</w:t>
        </w:r>
      </w:ins>
    </w:p>
    <w:p w:rsidR="00BF05EC" w:rsidRDefault="00BF05EC" w:rsidP="00BF05EC">
      <w:pPr>
        <w:pStyle w:val="HTMLPreformatted"/>
        <w:shd w:val="clear" w:color="auto" w:fill="FFFFFF"/>
        <w:rPr>
          <w:ins w:id="10055" w:author="Unknown"/>
          <w:rStyle w:val="HTMLCode"/>
          <w:rFonts w:ascii="Consolas" w:eastAsiaTheme="majorEastAsia" w:hAnsi="Consolas" w:cs="Consolas"/>
          <w:color w:val="000000"/>
          <w:shd w:val="clear" w:color="auto" w:fill="FFFFFF"/>
        </w:rPr>
      </w:pPr>
      <w:ins w:id="1005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57" w:author="Unknown"/>
          <w:rStyle w:val="HTMLCode"/>
          <w:rFonts w:ascii="Consolas" w:eastAsiaTheme="majorEastAsia" w:hAnsi="Consolas" w:cs="Consolas"/>
          <w:color w:val="000000"/>
          <w:shd w:val="clear" w:color="auto" w:fill="FFFFFF"/>
        </w:rPr>
      </w:pPr>
      <w:ins w:id="1005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59" w:author="Unknown"/>
          <w:rStyle w:val="HTMLCode"/>
          <w:rFonts w:ascii="Consolas" w:eastAsiaTheme="majorEastAsia" w:hAnsi="Consolas" w:cs="Consolas"/>
          <w:color w:val="000000"/>
          <w:shd w:val="clear" w:color="auto" w:fill="FFFFFF"/>
        </w:rPr>
      </w:pPr>
      <w:ins w:id="1006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61" w:author="Unknown"/>
          <w:rStyle w:val="HTMLCode"/>
          <w:rFonts w:ascii="Consolas" w:eastAsiaTheme="majorEastAsia" w:hAnsi="Consolas" w:cs="Consolas"/>
          <w:color w:val="000000"/>
          <w:shd w:val="clear" w:color="auto" w:fill="FFFFFF"/>
        </w:rPr>
      </w:pPr>
      <w:ins w:id="1006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ScrollViewer.VerticalScrollBarVisibility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"Auto"</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63" w:author="Unknown"/>
          <w:rStyle w:val="HTMLCode"/>
          <w:rFonts w:ascii="Consolas" w:eastAsiaTheme="majorEastAsia" w:hAnsi="Consolas" w:cs="Consolas"/>
          <w:color w:val="000000"/>
          <w:shd w:val="clear" w:color="auto" w:fill="FFFFFF"/>
        </w:rPr>
      </w:pPr>
      <w:ins w:id="1006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IsOptimalParagraphEnabled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IsHyphenationEnabled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65" w:author="Unknown"/>
          <w:rStyle w:val="HTMLCode"/>
          <w:rFonts w:ascii="Consolas" w:eastAsiaTheme="majorEastAsia" w:hAnsi="Consolas" w:cs="Consolas"/>
          <w:color w:val="000000"/>
          <w:shd w:val="clear" w:color="auto" w:fill="FFFFFF"/>
        </w:rPr>
      </w:pPr>
      <w:ins w:id="1006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FontStyle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"Italic"</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FontSize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"14"</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Foreground</w:t>
        </w:r>
        <w:r>
          <w:rPr>
            <w:rStyle w:val="hljs-tag"/>
            <w:rFonts w:ascii="Consolas" w:hAnsi="Consolas" w:cs="Consolas"/>
            <w:shd w:val="clear" w:color="auto" w:fill="FFFFFF"/>
          </w:rPr>
          <w:t>=</w:t>
        </w:r>
        <w:r>
          <w:rPr>
            <w:rStyle w:val="hljs-string"/>
            <w:rFonts w:ascii="Consolas" w:hAnsi="Consolas" w:cs="Consolas"/>
            <w:color w:val="A31515"/>
            <w:shd w:val="clear" w:color="auto" w:fill="FFFFFF"/>
          </w:rPr>
          <w:t>"Gray"</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67" w:author="Unknown"/>
          <w:rStyle w:val="HTMLCode"/>
          <w:rFonts w:ascii="Consolas" w:eastAsiaTheme="majorEastAsia" w:hAnsi="Consolas" w:cs="Consolas"/>
          <w:color w:val="000000"/>
          <w:shd w:val="clear" w:color="auto" w:fill="FFFFFF"/>
        </w:rPr>
      </w:pPr>
      <w:ins w:id="10068" w:author="Unknown">
        <w:r>
          <w:rPr>
            <w:rStyle w:val="HTMLCode"/>
            <w:rFonts w:ascii="Consolas" w:eastAsiaTheme="majorEastAsia" w:hAnsi="Consolas" w:cs="Consolas"/>
            <w:color w:val="000000"/>
            <w:shd w:val="clear" w:color="auto" w:fill="FFFFFF"/>
          </w:rPr>
          <w:t xml:space="preserve">                    By setting the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IsOptimalParagraphEnabled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 xml:space="preserve"> property to true,</w:t>
        </w:r>
      </w:ins>
    </w:p>
    <w:p w:rsidR="00BF05EC" w:rsidRDefault="00BF05EC" w:rsidP="00BF05EC">
      <w:pPr>
        <w:pStyle w:val="HTMLPreformatted"/>
        <w:shd w:val="clear" w:color="auto" w:fill="FFFFFF"/>
        <w:rPr>
          <w:ins w:id="10069" w:author="Unknown"/>
          <w:rStyle w:val="HTMLCode"/>
          <w:rFonts w:ascii="Consolas" w:eastAsiaTheme="majorEastAsia" w:hAnsi="Consolas" w:cs="Consolas"/>
          <w:color w:val="000000"/>
          <w:shd w:val="clear" w:color="auto" w:fill="FFFFFF"/>
        </w:rPr>
      </w:pPr>
      <w:ins w:id="10070" w:author="Unknown">
        <w:r>
          <w:rPr>
            <w:rStyle w:val="HTMLCode"/>
            <w:rFonts w:ascii="Consolas" w:eastAsiaTheme="majorEastAsia" w:hAnsi="Consolas" w:cs="Consolas"/>
            <w:color w:val="000000"/>
            <w:shd w:val="clear" w:color="auto" w:fill="FFFFFF"/>
          </w:rPr>
          <w:t xml:space="preserve">                    you will allow WPF to look ahead on the lines to come, before deciding</w:t>
        </w:r>
      </w:ins>
    </w:p>
    <w:p w:rsidR="00BF05EC" w:rsidRDefault="00BF05EC" w:rsidP="00BF05EC">
      <w:pPr>
        <w:pStyle w:val="HTMLPreformatted"/>
        <w:shd w:val="clear" w:color="auto" w:fill="FFFFFF"/>
        <w:rPr>
          <w:ins w:id="10071" w:author="Unknown"/>
          <w:rStyle w:val="HTMLCode"/>
          <w:rFonts w:ascii="Consolas" w:eastAsiaTheme="majorEastAsia" w:hAnsi="Consolas" w:cs="Consolas"/>
          <w:color w:val="000000"/>
          <w:shd w:val="clear" w:color="auto" w:fill="FFFFFF"/>
        </w:rPr>
      </w:pPr>
      <w:ins w:id="10072" w:author="Unknown">
        <w:r>
          <w:rPr>
            <w:rStyle w:val="HTMLCode"/>
            <w:rFonts w:ascii="Consolas" w:eastAsiaTheme="majorEastAsia" w:hAnsi="Consolas" w:cs="Consolas"/>
            <w:color w:val="000000"/>
            <w:shd w:val="clear" w:color="auto" w:fill="FFFFFF"/>
          </w:rPr>
          <w:t xml:space="preserve">                    where to break. This will usually result in a more pleasant reading</w:t>
        </w:r>
      </w:ins>
    </w:p>
    <w:p w:rsidR="00BF05EC" w:rsidRDefault="00BF05EC" w:rsidP="00BF05EC">
      <w:pPr>
        <w:pStyle w:val="HTMLPreformatted"/>
        <w:shd w:val="clear" w:color="auto" w:fill="FFFFFF"/>
        <w:rPr>
          <w:ins w:id="10073" w:author="Unknown"/>
          <w:rStyle w:val="HTMLCode"/>
          <w:rFonts w:ascii="Consolas" w:eastAsiaTheme="majorEastAsia" w:hAnsi="Consolas" w:cs="Consolas"/>
          <w:color w:val="000000"/>
          <w:shd w:val="clear" w:color="auto" w:fill="FFFFFF"/>
        </w:rPr>
      </w:pPr>
      <w:ins w:id="10074" w:author="Unknown">
        <w:r>
          <w:rPr>
            <w:rStyle w:val="HTMLCode"/>
            <w:rFonts w:ascii="Consolas" w:eastAsiaTheme="majorEastAsia" w:hAnsi="Consolas" w:cs="Consolas"/>
            <w:color w:val="000000"/>
            <w:shd w:val="clear" w:color="auto" w:fill="FFFFFF"/>
          </w:rPr>
          <w:t xml:space="preserve">                    experience. It works especially well in combination with the</w:t>
        </w:r>
      </w:ins>
    </w:p>
    <w:p w:rsidR="00BF05EC" w:rsidRDefault="00BF05EC" w:rsidP="00BF05EC">
      <w:pPr>
        <w:pStyle w:val="HTMLPreformatted"/>
        <w:shd w:val="clear" w:color="auto" w:fill="FFFFFF"/>
        <w:rPr>
          <w:ins w:id="10075" w:author="Unknown"/>
          <w:rStyle w:val="HTMLCode"/>
          <w:rFonts w:ascii="Consolas" w:eastAsiaTheme="majorEastAsia" w:hAnsi="Consolas" w:cs="Consolas"/>
          <w:color w:val="000000"/>
          <w:shd w:val="clear" w:color="auto" w:fill="FFFFFF"/>
        </w:rPr>
      </w:pPr>
      <w:ins w:id="10076"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IsHyphenationEnabled</w:t>
        </w:r>
        <w:r>
          <w:rPr>
            <w:rStyle w:val="hljs-tag"/>
            <w:rFonts w:ascii="Consolas" w:hAnsi="Consolas" w:cs="Consolas"/>
            <w:shd w:val="clear" w:color="auto" w:fill="FFFFFF"/>
          </w:rPr>
          <w:t>&lt;/</w:t>
        </w:r>
        <w:r>
          <w:rPr>
            <w:rStyle w:val="hljs-name"/>
            <w:rFonts w:ascii="Consolas" w:hAnsi="Consolas" w:cs="Consolas"/>
            <w:color w:val="0000FF"/>
            <w:shd w:val="clear" w:color="auto" w:fill="FFFFFF"/>
          </w:rPr>
          <w:t>Bold</w:t>
        </w:r>
        <w:r>
          <w:rPr>
            <w:rStyle w:val="hljs-tag"/>
            <w:rFonts w:ascii="Consolas" w:hAnsi="Consolas" w:cs="Consolas"/>
            <w:shd w:val="clear" w:color="auto" w:fill="FFFFFF"/>
          </w:rPr>
          <w:t>&gt;</w:t>
        </w:r>
        <w:r>
          <w:rPr>
            <w:rStyle w:val="HTMLCode"/>
            <w:rFonts w:ascii="Consolas" w:eastAsiaTheme="majorEastAsia" w:hAnsi="Consolas" w:cs="Consolas"/>
            <w:color w:val="000000"/>
            <w:shd w:val="clear" w:color="auto" w:fill="FFFFFF"/>
          </w:rPr>
          <w:t xml:space="preserve"> property.</w:t>
        </w:r>
      </w:ins>
    </w:p>
    <w:p w:rsidR="00BF05EC" w:rsidRDefault="00BF05EC" w:rsidP="00BF05EC">
      <w:pPr>
        <w:pStyle w:val="HTMLPreformatted"/>
        <w:shd w:val="clear" w:color="auto" w:fill="FFFFFF"/>
        <w:rPr>
          <w:ins w:id="10077" w:author="Unknown"/>
          <w:rStyle w:val="HTMLCode"/>
          <w:rFonts w:ascii="Consolas" w:eastAsiaTheme="majorEastAsia" w:hAnsi="Consolas" w:cs="Consolas"/>
          <w:color w:val="000000"/>
          <w:shd w:val="clear" w:color="auto" w:fill="FFFFFF"/>
        </w:rPr>
      </w:pPr>
      <w:ins w:id="10078"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Paragraph</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79" w:author="Unknown"/>
          <w:rStyle w:val="HTMLCode"/>
          <w:rFonts w:ascii="Consolas" w:eastAsiaTheme="majorEastAsia" w:hAnsi="Consolas" w:cs="Consolas"/>
          <w:color w:val="000000"/>
          <w:shd w:val="clear" w:color="auto" w:fill="FFFFFF"/>
        </w:rPr>
      </w:pPr>
      <w:ins w:id="10080"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81" w:author="Unknown"/>
          <w:rStyle w:val="HTMLCode"/>
          <w:rFonts w:ascii="Consolas" w:eastAsiaTheme="majorEastAsia" w:hAnsi="Consolas" w:cs="Consolas"/>
          <w:color w:val="000000"/>
          <w:shd w:val="clear" w:color="auto" w:fill="FFFFFF"/>
        </w:rPr>
      </w:pPr>
      <w:ins w:id="10082"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FlowDocumentScrollViewer</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83" w:author="Unknown"/>
          <w:rStyle w:val="HTMLCode"/>
          <w:rFonts w:ascii="Consolas" w:eastAsiaTheme="majorEastAsia" w:hAnsi="Consolas" w:cs="Consolas"/>
          <w:color w:val="000000"/>
          <w:shd w:val="clear" w:color="auto" w:fill="FFFFFF"/>
        </w:rPr>
      </w:pPr>
      <w:ins w:id="10084"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StackPanel</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085" w:author="Unknown"/>
          <w:rFonts w:ascii="Consolas" w:hAnsi="Consolas" w:cs="Consolas"/>
          <w:color w:val="212529"/>
          <w:sz w:val="16"/>
          <w:szCs w:val="16"/>
        </w:rPr>
      </w:pPr>
      <w:ins w:id="1008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Window</w:t>
        </w:r>
        <w:r>
          <w:rPr>
            <w:rStyle w:val="hljs-tag"/>
            <w:rFonts w:ascii="Consolas" w:hAnsi="Consolas" w:cs="Consolas"/>
            <w:shd w:val="clear" w:color="auto" w:fill="FFFFFF"/>
          </w:rPr>
          <w:t>&gt;</w:t>
        </w:r>
      </w:ins>
    </w:p>
    <w:p w:rsidR="00BF05EC" w:rsidRDefault="00BF05EC" w:rsidP="00BF05EC">
      <w:pPr>
        <w:rPr>
          <w:ins w:id="10087" w:author="Unknown"/>
          <w:rFonts w:ascii="Times New Roman" w:hAnsi="Times New Roman" w:cs="Times New Roman"/>
          <w:sz w:val="24"/>
          <w:szCs w:val="24"/>
        </w:rPr>
      </w:pPr>
      <w:r>
        <w:rPr>
          <w:noProof/>
        </w:rPr>
        <w:drawing>
          <wp:inline distT="0" distB="0" distL="0" distR="0">
            <wp:extent cx="2816225" cy="3935730"/>
            <wp:effectExtent l="19050" t="0" r="3175" b="0"/>
            <wp:docPr id="124" name="aelm977" descr="https://www.wpf-tutorial.com/Images/ArticleImages/1/chapters/rich-text-controls/flowdocument_text_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elm977" descr="https://www.wpf-tutorial.com/Images/ArticleImages/1/chapters/rich-text-controls/flowdocument_text_alignment.png"/>
                    <pic:cNvPicPr>
                      <a:picLocks noChangeAspect="1" noChangeArrowheads="1"/>
                    </pic:cNvPicPr>
                  </pic:nvPicPr>
                  <pic:blipFill>
                    <a:blip r:embed="rId258"/>
                    <a:srcRect/>
                    <a:stretch>
                      <a:fillRect/>
                    </a:stretch>
                  </pic:blipFill>
                  <pic:spPr bwMode="auto">
                    <a:xfrm>
                      <a:off x="0" y="0"/>
                      <a:ext cx="2816225" cy="3935730"/>
                    </a:xfrm>
                    <a:prstGeom prst="rect">
                      <a:avLst/>
                    </a:prstGeom>
                    <a:noFill/>
                    <a:ln w="9525">
                      <a:noFill/>
                      <a:miter lim="800000"/>
                      <a:headEnd/>
                      <a:tailEnd/>
                    </a:ln>
                  </pic:spPr>
                </pic:pic>
              </a:graphicData>
            </a:graphic>
          </wp:inline>
        </w:drawing>
      </w:r>
    </w:p>
    <w:p w:rsidR="00BF05EC" w:rsidRDefault="00BF05EC" w:rsidP="00BF05EC">
      <w:pPr>
        <w:pStyle w:val="NormalWeb"/>
        <w:shd w:val="clear" w:color="auto" w:fill="FFFFFF"/>
        <w:spacing w:before="288" w:beforeAutospacing="0" w:after="288" w:afterAutospacing="0"/>
        <w:rPr>
          <w:ins w:id="10088" w:author="Unknown"/>
          <w:rFonts w:ascii="Segoe UI" w:hAnsi="Segoe UI" w:cs="Segoe UI"/>
          <w:color w:val="212529"/>
          <w:sz w:val="18"/>
          <w:szCs w:val="18"/>
        </w:rPr>
      </w:pPr>
      <w:ins w:id="10089" w:author="Unknown">
        <w:r>
          <w:rPr>
            <w:rFonts w:ascii="Segoe UI" w:hAnsi="Segoe UI" w:cs="Segoe UI"/>
            <w:color w:val="212529"/>
            <w:sz w:val="18"/>
            <w:szCs w:val="18"/>
          </w:rPr>
          <w:t>IsOptimalParagraphEnabled is not enabled by default because it does require a bit more CPU power when rendering the text, especially if the window is frequently resized. For most situations this shouldn't be a problem though.</w:t>
        </w:r>
      </w:ins>
    </w:p>
    <w:p w:rsidR="00BF05EC" w:rsidRDefault="00BF05EC" w:rsidP="00BF05EC">
      <w:pPr>
        <w:pStyle w:val="NormalWeb"/>
        <w:shd w:val="clear" w:color="auto" w:fill="FFFFFF"/>
        <w:spacing w:before="288" w:beforeAutospacing="0" w:after="288" w:afterAutospacing="0"/>
        <w:rPr>
          <w:ins w:id="10090" w:author="Unknown"/>
          <w:rFonts w:ascii="Segoe UI" w:hAnsi="Segoe UI" w:cs="Segoe UI"/>
          <w:color w:val="212529"/>
          <w:sz w:val="18"/>
          <w:szCs w:val="18"/>
        </w:rPr>
      </w:pPr>
      <w:ins w:id="10091" w:author="Unknown">
        <w:r>
          <w:rPr>
            <w:rFonts w:ascii="Segoe UI" w:hAnsi="Segoe UI" w:cs="Segoe UI"/>
            <w:color w:val="212529"/>
            <w:sz w:val="18"/>
            <w:szCs w:val="18"/>
          </w:rPr>
          <w:t>If you have a lot of FlowDocument instances in your application and you prefer this optimal rendering method, you can enable it on all of your FlowDocument instances by specifying a global style that enables it, in your App.xaml. Here's an example:</w:t>
        </w:r>
      </w:ins>
    </w:p>
    <w:p w:rsidR="00BF05EC" w:rsidRDefault="003C5A45" w:rsidP="00BF05EC">
      <w:pPr>
        <w:shd w:val="clear" w:color="auto" w:fill="FFFFFF"/>
        <w:jc w:val="right"/>
        <w:rPr>
          <w:ins w:id="10092" w:author="Unknown"/>
          <w:rFonts w:ascii="Segoe UI" w:hAnsi="Segoe UI" w:cs="Segoe UI"/>
          <w:color w:val="212529"/>
          <w:sz w:val="18"/>
          <w:szCs w:val="18"/>
        </w:rPr>
      </w:pPr>
      <w:ins w:id="10093" w:author="Unknown">
        <w:r>
          <w:rPr>
            <w:rFonts w:ascii="Segoe UI" w:hAnsi="Segoe UI" w:cs="Segoe UI"/>
            <w:color w:val="212529"/>
            <w:sz w:val="18"/>
            <w:szCs w:val="18"/>
          </w:rPr>
          <w:fldChar w:fldCharType="begin"/>
        </w:r>
        <w:r w:rsidR="00BF05EC">
          <w:rPr>
            <w:rFonts w:ascii="Segoe UI" w:hAnsi="Segoe UI" w:cs="Segoe UI"/>
            <w:color w:val="212529"/>
            <w:sz w:val="18"/>
            <w:szCs w:val="18"/>
          </w:rPr>
          <w:instrText xml:space="preserve"> HYPERLINK "https://www.wpf-tutorial.com/download-wpf-tutorial-pdf-with-sample-code/?utm_source=website&amp;utm_medium=link&amp;utm_campaign=codebox" </w:instrText>
        </w:r>
        <w:r>
          <w:rPr>
            <w:rFonts w:ascii="Segoe UI" w:hAnsi="Segoe UI" w:cs="Segoe UI"/>
            <w:color w:val="212529"/>
            <w:sz w:val="18"/>
            <w:szCs w:val="18"/>
          </w:rPr>
          <w:fldChar w:fldCharType="separate"/>
        </w:r>
        <w:r w:rsidR="00BF05EC">
          <w:rPr>
            <w:rStyle w:val="Hyperlink"/>
            <w:rFonts w:ascii="Segoe UI" w:hAnsi="Segoe UI" w:cs="Segoe UI"/>
            <w:color w:val="808080"/>
            <w:sz w:val="17"/>
            <w:szCs w:val="17"/>
            <w:shd w:val="clear" w:color="auto" w:fill="9AC046"/>
          </w:rPr>
          <w:t xml:space="preserve"> </w:t>
        </w:r>
        <w:r>
          <w:rPr>
            <w:rFonts w:ascii="Segoe UI" w:hAnsi="Segoe UI" w:cs="Segoe UI"/>
            <w:color w:val="212529"/>
            <w:sz w:val="18"/>
            <w:szCs w:val="18"/>
          </w:rPr>
          <w:fldChar w:fldCharType="end"/>
        </w:r>
      </w:ins>
    </w:p>
    <w:p w:rsidR="00BF05EC" w:rsidRDefault="00BF05EC" w:rsidP="00BF05EC">
      <w:pPr>
        <w:pStyle w:val="HTMLPreformatted"/>
        <w:shd w:val="clear" w:color="auto" w:fill="FFFFFF"/>
        <w:rPr>
          <w:ins w:id="10094" w:author="Unknown"/>
          <w:rStyle w:val="hljs-tag"/>
          <w:rFonts w:ascii="Consolas" w:hAnsi="Consolas" w:cs="Consolas"/>
          <w:shd w:val="clear" w:color="auto" w:fill="FFFFFF"/>
        </w:rPr>
      </w:pPr>
      <w:ins w:id="10095"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x:Class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"WpfTutorialSamples.App"</w:t>
        </w:r>
      </w:ins>
    </w:p>
    <w:p w:rsidR="00BF05EC" w:rsidRDefault="00BF05EC" w:rsidP="00BF05EC">
      <w:pPr>
        <w:pStyle w:val="HTMLPreformatted"/>
        <w:shd w:val="clear" w:color="auto" w:fill="FFFFFF"/>
        <w:rPr>
          <w:ins w:id="10096" w:author="Unknown"/>
          <w:rStyle w:val="hljs-tag"/>
          <w:rFonts w:ascii="Consolas" w:hAnsi="Consolas" w:cs="Consolas"/>
          <w:shd w:val="clear" w:color="auto" w:fill="FFFFFF"/>
        </w:rPr>
      </w:pPr>
      <w:ins w:id="10097"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"http://schemas.microsoft.com/winfx/2006/xaml/presentation"</w:t>
        </w:r>
      </w:ins>
    </w:p>
    <w:p w:rsidR="00BF05EC" w:rsidRDefault="00BF05EC" w:rsidP="00BF05EC">
      <w:pPr>
        <w:pStyle w:val="HTMLPreformatted"/>
        <w:shd w:val="clear" w:color="auto" w:fill="FFFFFF"/>
        <w:rPr>
          <w:ins w:id="10098" w:author="Unknown"/>
          <w:rStyle w:val="hljs-tag"/>
          <w:rFonts w:ascii="Consolas" w:hAnsi="Consolas" w:cs="Consolas"/>
          <w:shd w:val="clear" w:color="auto" w:fill="FFFFFF"/>
        </w:rPr>
      </w:pPr>
      <w:ins w:id="10099"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xmlns:x</w:t>
        </w:r>
        <w:r>
          <w:rPr>
            <w:rStyle w:val="hljs-tag"/>
            <w:rFonts w:ascii="Consolas" w:hAnsi="Consolas" w:cs="Consolas"/>
            <w:shd w:val="clear" w:color="auto" w:fill="FFFFFF"/>
          </w:rPr>
          <w:t>=</w:t>
        </w:r>
        <w:r>
          <w:rPr>
            <w:rStyle w:val="hljs-string"/>
            <w:rFonts w:ascii="Consolas" w:hAnsi="Consolas" w:cs="Consolas"/>
            <w:color w:val="A31515"/>
            <w:shd w:val="clear" w:color="auto" w:fill="FFFFFF"/>
          </w:rPr>
          <w:t>"http://schemas.microsoft.com/winfx/2006/xaml"</w:t>
        </w:r>
      </w:ins>
    </w:p>
    <w:p w:rsidR="00BF05EC" w:rsidRDefault="00BF05EC" w:rsidP="00BF05EC">
      <w:pPr>
        <w:pStyle w:val="HTMLPreformatted"/>
        <w:shd w:val="clear" w:color="auto" w:fill="FFFFFF"/>
        <w:rPr>
          <w:ins w:id="10100" w:author="Unknown"/>
          <w:rStyle w:val="hljs-tag"/>
          <w:rFonts w:ascii="Consolas" w:hAnsi="Consolas" w:cs="Consolas"/>
          <w:shd w:val="clear" w:color="auto" w:fill="FFFFFF"/>
        </w:rPr>
      </w:pPr>
      <w:ins w:id="10101"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xmlns:sys</w:t>
        </w:r>
        <w:r>
          <w:rPr>
            <w:rStyle w:val="hljs-tag"/>
            <w:rFonts w:ascii="Consolas" w:hAnsi="Consolas" w:cs="Consolas"/>
            <w:shd w:val="clear" w:color="auto" w:fill="FFFFFF"/>
          </w:rPr>
          <w:t>=</w:t>
        </w:r>
        <w:r>
          <w:rPr>
            <w:rStyle w:val="hljs-string"/>
            <w:rFonts w:ascii="Consolas" w:hAnsi="Consolas" w:cs="Consolas"/>
            <w:color w:val="A31515"/>
            <w:shd w:val="clear" w:color="auto" w:fill="FFFFFF"/>
          </w:rPr>
          <w:t>"clr-namespace:System;assembly=mscorlib"</w:t>
        </w:r>
      </w:ins>
    </w:p>
    <w:p w:rsidR="00BF05EC" w:rsidRDefault="00BF05EC" w:rsidP="00BF05EC">
      <w:pPr>
        <w:pStyle w:val="HTMLPreformatted"/>
        <w:shd w:val="clear" w:color="auto" w:fill="FFFFFF"/>
        <w:rPr>
          <w:ins w:id="10102" w:author="Unknown"/>
          <w:rStyle w:val="HTMLCode"/>
          <w:rFonts w:ascii="Consolas" w:eastAsiaTheme="majorEastAsia" w:hAnsi="Consolas" w:cs="Consolas"/>
          <w:color w:val="000000"/>
          <w:shd w:val="clear" w:color="auto" w:fill="FFFFFF"/>
        </w:rPr>
      </w:pPr>
      <w:ins w:id="10103" w:author="Unknown">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StartupUri</w:t>
        </w:r>
        <w:r>
          <w:rPr>
            <w:rStyle w:val="hljs-tag"/>
            <w:rFonts w:ascii="Consolas" w:hAnsi="Consolas" w:cs="Consolas"/>
            <w:shd w:val="clear" w:color="auto" w:fill="FFFFFF"/>
          </w:rPr>
          <w:t>=</w:t>
        </w:r>
        <w:r>
          <w:rPr>
            <w:rStyle w:val="hljs-string"/>
            <w:rFonts w:ascii="Consolas" w:hAnsi="Consolas" w:cs="Consolas"/>
            <w:color w:val="A31515"/>
            <w:shd w:val="clear" w:color="auto" w:fill="FFFFFF"/>
          </w:rPr>
          <w:t>"Rich text controls/FlowDocumentTextAlignmentSample.xaml"</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104" w:author="Unknown"/>
          <w:rStyle w:val="HTMLCode"/>
          <w:rFonts w:ascii="Consolas" w:eastAsiaTheme="majorEastAsia" w:hAnsi="Consolas" w:cs="Consolas"/>
          <w:color w:val="000000"/>
          <w:shd w:val="clear" w:color="auto" w:fill="FFFFFF"/>
        </w:rPr>
      </w:pPr>
      <w:ins w:id="1010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106" w:author="Unknown"/>
          <w:rStyle w:val="xml"/>
          <w:rFonts w:ascii="Consolas" w:hAnsi="Consolas" w:cs="Consolas"/>
          <w:color w:val="000000"/>
          <w:shd w:val="clear" w:color="auto" w:fill="FFFFFF"/>
        </w:rPr>
      </w:pPr>
      <w:ins w:id="10107"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TargetType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"FlowDocument"</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108" w:author="Unknown"/>
          <w:rStyle w:val="xml"/>
          <w:rFonts w:ascii="Consolas" w:hAnsi="Consolas" w:cs="Consolas"/>
          <w:color w:val="000000"/>
          <w:shd w:val="clear" w:color="auto" w:fill="FFFFFF"/>
        </w:rPr>
      </w:pPr>
      <w:ins w:id="10109"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"IsOptimalParagraphEnabled"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BF05EC" w:rsidRDefault="00BF05EC" w:rsidP="00BF05EC">
      <w:pPr>
        <w:pStyle w:val="HTMLPreformatted"/>
        <w:shd w:val="clear" w:color="auto" w:fill="FFFFFF"/>
        <w:rPr>
          <w:ins w:id="10110" w:author="Unknown"/>
          <w:rStyle w:val="xml"/>
          <w:rFonts w:ascii="Consolas" w:hAnsi="Consolas" w:cs="Consolas"/>
          <w:color w:val="000000"/>
          <w:shd w:val="clear" w:color="auto" w:fill="FFFFFF"/>
        </w:rPr>
      </w:pPr>
      <w:ins w:id="10111"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Setter</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Property</w:t>
        </w:r>
        <w:r>
          <w:rPr>
            <w:rStyle w:val="hljs-tag"/>
            <w:rFonts w:ascii="Consolas" w:hAnsi="Consolas" w:cs="Consolas"/>
            <w:shd w:val="clear" w:color="auto" w:fill="FFFFFF"/>
          </w:rPr>
          <w:t>=</w:t>
        </w:r>
        <w:r>
          <w:rPr>
            <w:rStyle w:val="hljs-string"/>
            <w:rFonts w:ascii="Consolas" w:hAnsi="Consolas" w:cs="Consolas"/>
            <w:color w:val="A31515"/>
            <w:shd w:val="clear" w:color="auto" w:fill="FFFFFF"/>
          </w:rPr>
          <w:t>"IsHyphenationEnabled"</w:t>
        </w:r>
        <w:r>
          <w:rPr>
            <w:rStyle w:val="hljs-tag"/>
            <w:rFonts w:ascii="Consolas" w:hAnsi="Consolas" w:cs="Consolas"/>
            <w:shd w:val="clear" w:color="auto" w:fill="FFFFFF"/>
          </w:rPr>
          <w:t xml:space="preserve"> </w:t>
        </w:r>
        <w:r>
          <w:rPr>
            <w:rStyle w:val="hljs-attr"/>
            <w:rFonts w:ascii="Consolas" w:hAnsi="Consolas" w:cs="Consolas"/>
            <w:color w:val="FF0000"/>
            <w:shd w:val="clear" w:color="auto" w:fill="FFFFFF"/>
          </w:rPr>
          <w:t>Value</w:t>
        </w:r>
        <w:r>
          <w:rPr>
            <w:rStyle w:val="hljs-tag"/>
            <w:rFonts w:ascii="Consolas" w:hAnsi="Consolas" w:cs="Consolas"/>
            <w:shd w:val="clear" w:color="auto" w:fill="FFFFFF"/>
          </w:rPr>
          <w:t>=</w:t>
        </w:r>
        <w:r>
          <w:rPr>
            <w:rStyle w:val="hljs-string"/>
            <w:rFonts w:ascii="Consolas" w:hAnsi="Consolas" w:cs="Consolas"/>
            <w:color w:val="A31515"/>
            <w:shd w:val="clear" w:color="auto" w:fill="FFFFFF"/>
          </w:rPr>
          <w:t>"True"</w:t>
        </w:r>
        <w:r>
          <w:rPr>
            <w:rStyle w:val="hljs-tag"/>
            <w:rFonts w:ascii="Consolas" w:hAnsi="Consolas" w:cs="Consolas"/>
            <w:shd w:val="clear" w:color="auto" w:fill="FFFFFF"/>
          </w:rPr>
          <w:t xml:space="preserve"> /&gt;</w:t>
        </w:r>
      </w:ins>
    </w:p>
    <w:p w:rsidR="00BF05EC" w:rsidRDefault="00BF05EC" w:rsidP="00BF05EC">
      <w:pPr>
        <w:pStyle w:val="HTMLPreformatted"/>
        <w:shd w:val="clear" w:color="auto" w:fill="FFFFFF"/>
        <w:rPr>
          <w:ins w:id="10112" w:author="Unknown"/>
          <w:rStyle w:val="HTMLCode"/>
          <w:rFonts w:ascii="Consolas" w:eastAsiaTheme="majorEastAsia" w:hAnsi="Consolas" w:cs="Consolas"/>
          <w:color w:val="000000"/>
          <w:shd w:val="clear" w:color="auto" w:fill="FFFFFF"/>
        </w:rPr>
      </w:pPr>
      <w:ins w:id="10113" w:author="Unknown">
        <w:r>
          <w:rPr>
            <w:rStyle w:val="xml"/>
            <w:rFonts w:ascii="Consolas"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Style</w:t>
        </w:r>
        <w:r>
          <w:rPr>
            <w:rStyle w:val="hljs-tag"/>
            <w:rFonts w:ascii="Consolas" w:hAnsi="Consolas" w:cs="Consolas"/>
            <w:shd w:val="clear" w:color="auto" w:fill="FFFFFF"/>
          </w:rPr>
          <w:t>&gt;</w:t>
        </w:r>
      </w:ins>
    </w:p>
    <w:p w:rsidR="00BF05EC" w:rsidRDefault="00BF05EC" w:rsidP="00BF05EC">
      <w:pPr>
        <w:pStyle w:val="HTMLPreformatted"/>
        <w:shd w:val="clear" w:color="auto" w:fill="FFFFFF"/>
        <w:rPr>
          <w:ins w:id="10114" w:author="Unknown"/>
          <w:rStyle w:val="HTMLCode"/>
          <w:rFonts w:ascii="Consolas" w:eastAsiaTheme="majorEastAsia" w:hAnsi="Consolas" w:cs="Consolas"/>
          <w:color w:val="000000"/>
          <w:shd w:val="clear" w:color="auto" w:fill="FFFFFF"/>
        </w:rPr>
      </w:pPr>
      <w:ins w:id="10115" w:author="Unknown">
        <w:r>
          <w:rPr>
            <w:rStyle w:val="HTMLCode"/>
            <w:rFonts w:ascii="Consolas" w:eastAsiaTheme="majorEastAsia" w:hAnsi="Consolas" w:cs="Consolas"/>
            <w:color w:val="000000"/>
            <w:shd w:val="clear" w:color="auto" w:fill="FFFFFF"/>
          </w:rPr>
          <w:t xml:space="preserve">    </w:t>
        </w:r>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Application.Resources</w:t>
        </w:r>
        <w:r>
          <w:rPr>
            <w:rStyle w:val="hljs-tag"/>
            <w:rFonts w:ascii="Consolas" w:hAnsi="Consolas" w:cs="Consolas"/>
            <w:shd w:val="clear" w:color="auto" w:fill="FFFFFF"/>
          </w:rPr>
          <w:t>&gt;</w:t>
        </w:r>
      </w:ins>
    </w:p>
    <w:p w:rsidR="00BF05EC" w:rsidRDefault="00BF05EC" w:rsidP="00BF05EC">
      <w:pPr>
        <w:pStyle w:val="HTMLPreformatted"/>
        <w:shd w:val="clear" w:color="auto" w:fill="FFFFFF"/>
        <w:rPr>
          <w:rStyle w:val="hljs-tag"/>
          <w:rFonts w:ascii="Consolas" w:hAnsi="Consolas" w:cs="Consolas"/>
          <w:shd w:val="clear" w:color="auto" w:fill="FFFFFF"/>
        </w:rPr>
      </w:pPr>
      <w:ins w:id="10116" w:author="Unknown">
        <w:r>
          <w:rPr>
            <w:rStyle w:val="hljs-tag"/>
            <w:rFonts w:ascii="Consolas" w:hAnsi="Consolas" w:cs="Consolas"/>
            <w:shd w:val="clear" w:color="auto" w:fill="FFFFFF"/>
          </w:rPr>
          <w:t>&lt;/</w:t>
        </w:r>
        <w:r>
          <w:rPr>
            <w:rStyle w:val="hljs-name"/>
            <w:rFonts w:ascii="Consolas" w:hAnsi="Consolas" w:cs="Consolas"/>
            <w:color w:val="0000FF"/>
            <w:shd w:val="clear" w:color="auto" w:fill="FFFFFF"/>
          </w:rPr>
          <w:t>Application</w:t>
        </w:r>
        <w:r>
          <w:rPr>
            <w:rStyle w:val="hljs-tag"/>
            <w:rFonts w:ascii="Consolas" w:hAnsi="Consolas" w:cs="Consolas"/>
            <w:shd w:val="clear" w:color="auto" w:fill="FFFFFF"/>
          </w:rPr>
          <w:t>&gt;</w:t>
        </w:r>
      </w:ins>
    </w:p>
    <w:p w:rsidR="001B47FE" w:rsidRDefault="001B47FE" w:rsidP="00BF05EC">
      <w:pPr>
        <w:pStyle w:val="HTMLPreformatted"/>
        <w:shd w:val="clear" w:color="auto" w:fill="FFFFFF"/>
        <w:rPr>
          <w:rStyle w:val="hljs-tag"/>
          <w:rFonts w:ascii="Consolas" w:hAnsi="Consolas" w:cs="Consolas"/>
          <w:shd w:val="clear" w:color="auto" w:fill="FFFFFF"/>
        </w:rPr>
      </w:pPr>
    </w:p>
    <w:p w:rsidR="001B47FE" w:rsidRPr="001B47FE" w:rsidRDefault="001B47FE" w:rsidP="001B47FE">
      <w:pPr>
        <w:shd w:val="clear" w:color="auto" w:fill="FFFFFF"/>
        <w:spacing w:before="240" w:after="240" w:line="240" w:lineRule="auto"/>
        <w:rPr>
          <w:rFonts w:ascii="Arial" w:eastAsia="Times New Roman" w:hAnsi="Arial" w:cs="Arial"/>
          <w:color w:val="212121"/>
          <w:sz w:val="18"/>
          <w:szCs w:val="18"/>
        </w:rPr>
      </w:pPr>
      <w:r w:rsidRPr="001B47FE">
        <w:rPr>
          <w:rFonts w:ascii="Arial" w:eastAsia="Times New Roman" w:hAnsi="Arial" w:cs="Arial"/>
          <w:b/>
          <w:bCs/>
          <w:color w:val="212121"/>
          <w:sz w:val="18"/>
        </w:rPr>
        <w:t>Introduction</w:t>
      </w:r>
      <w:r w:rsidRPr="001B47FE">
        <w:rPr>
          <w:rFonts w:ascii="Arial" w:eastAsia="Times New Roman" w:hAnsi="Arial" w:cs="Arial"/>
          <w:b/>
          <w:bCs/>
          <w:color w:val="212121"/>
          <w:sz w:val="18"/>
          <w:szCs w:val="18"/>
        </w:rPr>
        <w:br/>
      </w:r>
      <w:r w:rsidRPr="001B47FE">
        <w:rPr>
          <w:rFonts w:ascii="Arial" w:eastAsia="Times New Roman" w:hAnsi="Arial" w:cs="Arial"/>
          <w:color w:val="212121"/>
          <w:sz w:val="18"/>
          <w:szCs w:val="18"/>
        </w:rPr>
        <w:br/>
        <w:t>Each control has its own default template associated with it. Using styles, you can only modify the default associated template. WPF enables you to change the look and feel of the controls and this can be achieved by using the templates.</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There are four types of templates, which are shown below.</w:t>
      </w:r>
    </w:p>
    <w:p w:rsidR="001B47FE" w:rsidRPr="001B47FE" w:rsidRDefault="001B47FE" w:rsidP="001B47FE">
      <w:pPr>
        <w:numPr>
          <w:ilvl w:val="0"/>
          <w:numId w:val="16"/>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Control Template</w:t>
      </w:r>
    </w:p>
    <w:p w:rsidR="001B47FE" w:rsidRPr="001B47FE" w:rsidRDefault="001B47FE" w:rsidP="001B47FE">
      <w:pPr>
        <w:numPr>
          <w:ilvl w:val="0"/>
          <w:numId w:val="16"/>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Data Template</w:t>
      </w:r>
    </w:p>
    <w:p w:rsidR="001B47FE" w:rsidRPr="001B47FE" w:rsidRDefault="001B47FE" w:rsidP="001B47FE">
      <w:pPr>
        <w:numPr>
          <w:ilvl w:val="0"/>
          <w:numId w:val="16"/>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ItemsPanel Template</w:t>
      </w:r>
    </w:p>
    <w:p w:rsidR="001B47FE" w:rsidRPr="001B47FE" w:rsidRDefault="001B47FE" w:rsidP="001B47FE">
      <w:pPr>
        <w:numPr>
          <w:ilvl w:val="0"/>
          <w:numId w:val="16"/>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HierarchalData Template</w:t>
      </w:r>
    </w:p>
    <w:p w:rsidR="001B47FE" w:rsidRPr="001B47FE" w:rsidRDefault="001B47FE" w:rsidP="001B47FE">
      <w:pPr>
        <w:shd w:val="clear" w:color="auto" w:fill="FFFFFF"/>
        <w:spacing w:before="240" w:after="240" w:line="240" w:lineRule="auto"/>
        <w:rPr>
          <w:rFonts w:ascii="Arial" w:eastAsia="Times New Roman" w:hAnsi="Arial" w:cs="Arial"/>
          <w:color w:val="212121"/>
          <w:sz w:val="18"/>
          <w:szCs w:val="18"/>
        </w:rPr>
      </w:pPr>
      <w:r w:rsidRPr="001B47FE">
        <w:rPr>
          <w:rFonts w:ascii="Arial" w:eastAsia="Times New Roman" w:hAnsi="Arial" w:cs="Arial"/>
          <w:b/>
          <w:bCs/>
          <w:color w:val="212121"/>
          <w:sz w:val="18"/>
        </w:rPr>
        <w:t>Control 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Control Template enables you to customize the default appearance and behavior of the control. This can be achieved by setting the dependency property “Template” to an instance of Control 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Example</w:t>
      </w:r>
      <w:r w:rsidRPr="001B47FE">
        <w:rPr>
          <w:rFonts w:ascii="Arial" w:eastAsia="Times New Roman" w:hAnsi="Arial" w:cs="Arial"/>
          <w:b/>
          <w:bCs/>
          <w:color w:val="212121"/>
          <w:sz w:val="18"/>
          <w:szCs w:val="18"/>
        </w:rPr>
        <w:br/>
      </w:r>
      <w:r w:rsidRPr="001B47FE">
        <w:rPr>
          <w:rFonts w:ascii="Arial" w:eastAsia="Times New Roman" w:hAnsi="Arial" w:cs="Arial"/>
          <w:color w:val="212121"/>
          <w:sz w:val="18"/>
          <w:szCs w:val="18"/>
        </w:rPr>
        <w:br/>
        <w:t>Let’s create a Control Template for a button.</w:t>
      </w:r>
    </w:p>
    <w:p w:rsidR="001B47FE" w:rsidRPr="001B47FE" w:rsidRDefault="001B47FE" w:rsidP="001B47FE">
      <w:pPr>
        <w:numPr>
          <w:ilvl w:val="0"/>
          <w:numId w:val="17"/>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Create a new Project “Templates” and add XAML file ControlTemplate.xaml</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Pr>
          <w:rFonts w:ascii="Arial" w:eastAsia="Times New Roman" w:hAnsi="Arial" w:cs="Arial"/>
          <w:noProof/>
          <w:color w:val="212121"/>
          <w:sz w:val="18"/>
          <w:szCs w:val="18"/>
        </w:rPr>
        <w:drawing>
          <wp:inline distT="0" distB="0" distL="0" distR="0">
            <wp:extent cx="5903595" cy="4015740"/>
            <wp:effectExtent l="19050" t="0" r="1905" b="0"/>
            <wp:docPr id="203" name="Picture 31" descr="Contro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rolTemplate"/>
                    <pic:cNvPicPr>
                      <a:picLocks noChangeAspect="1" noChangeArrowheads="1"/>
                    </pic:cNvPicPr>
                  </pic:nvPicPr>
                  <pic:blipFill>
                    <a:blip r:embed="rId259"/>
                    <a:srcRect/>
                    <a:stretch>
                      <a:fillRect/>
                    </a:stretch>
                  </pic:blipFill>
                  <pic:spPr bwMode="auto">
                    <a:xfrm>
                      <a:off x="0" y="0"/>
                      <a:ext cx="5903595" cy="4015740"/>
                    </a:xfrm>
                    <a:prstGeom prst="rect">
                      <a:avLst/>
                    </a:prstGeom>
                    <a:noFill/>
                    <a:ln w="9525">
                      <a:noFill/>
                      <a:miter lim="800000"/>
                      <a:headEnd/>
                      <a:tailEnd/>
                    </a:ln>
                  </pic:spPr>
                </pic:pic>
              </a:graphicData>
            </a:graphic>
          </wp:inline>
        </w:drawing>
      </w:r>
      <w:r w:rsidRPr="001B47FE">
        <w:rPr>
          <w:rFonts w:ascii="Arial" w:eastAsia="Times New Roman" w:hAnsi="Arial" w:cs="Arial"/>
          <w:color w:val="212121"/>
          <w:sz w:val="18"/>
          <w:szCs w:val="18"/>
        </w:rPr>
        <w:br/>
      </w:r>
    </w:p>
    <w:p w:rsidR="001B47FE" w:rsidRPr="001B47FE" w:rsidRDefault="001B47FE" w:rsidP="001B47FE">
      <w:pPr>
        <w:numPr>
          <w:ilvl w:val="0"/>
          <w:numId w:val="17"/>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Place a button in it. </w:t>
      </w:r>
    </w:p>
    <w:p w:rsidR="001B47FE" w:rsidRPr="001B47FE" w:rsidRDefault="001B47FE" w:rsidP="001B47FE">
      <w:pPr>
        <w:numPr>
          <w:ilvl w:val="1"/>
          <w:numId w:val="1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&lt;Grid&gt;  </w:t>
      </w:r>
    </w:p>
    <w:p w:rsidR="001B47FE" w:rsidRPr="001B47FE" w:rsidRDefault="001B47FE" w:rsidP="001B47FE">
      <w:pPr>
        <w:numPr>
          <w:ilvl w:val="1"/>
          <w:numId w:val="1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&lt;Button Margin=</w:t>
      </w:r>
      <w:r w:rsidRPr="001B47FE">
        <w:rPr>
          <w:rFonts w:ascii="Consolas" w:eastAsia="Times New Roman" w:hAnsi="Consolas" w:cs="Consolas"/>
          <w:color w:val="0000FF"/>
          <w:sz w:val="18"/>
        </w:rPr>
        <w:t>"50” Foreground="</w:t>
      </w:r>
      <w:r w:rsidRPr="001B47FE">
        <w:rPr>
          <w:rFonts w:ascii="Consolas" w:eastAsia="Times New Roman" w:hAnsi="Consolas" w:cs="Consolas"/>
          <w:color w:val="000000"/>
          <w:sz w:val="18"/>
          <w:szCs w:val="18"/>
          <w:bdr w:val="none" w:sz="0" w:space="0" w:color="auto" w:frame="1"/>
        </w:rPr>
        <w:t> Black </w:t>
      </w:r>
      <w:r w:rsidRPr="001B47FE">
        <w:rPr>
          <w:rFonts w:ascii="Consolas" w:eastAsia="Times New Roman" w:hAnsi="Consolas" w:cs="Consolas"/>
          <w:color w:val="0000FF"/>
          <w:sz w:val="18"/>
        </w:rPr>
        <w:t>" Content="</w:t>
      </w:r>
      <w:r w:rsidRPr="001B47FE">
        <w:rPr>
          <w:rFonts w:ascii="Consolas" w:eastAsia="Times New Roman" w:hAnsi="Consolas" w:cs="Consolas"/>
          <w:color w:val="000000"/>
          <w:sz w:val="18"/>
          <w:szCs w:val="18"/>
          <w:bdr w:val="none" w:sz="0" w:space="0" w:color="auto" w:frame="1"/>
        </w:rPr>
        <w:t>Custom " &gt;&lt;/Button&gt;  </w:t>
      </w:r>
    </w:p>
    <w:p w:rsidR="001B47FE" w:rsidRPr="001B47FE" w:rsidRDefault="001B47FE" w:rsidP="001B47FE">
      <w:pPr>
        <w:numPr>
          <w:ilvl w:val="1"/>
          <w:numId w:val="1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  </w:t>
      </w:r>
    </w:p>
    <w:p w:rsidR="001B47FE" w:rsidRPr="001B47FE" w:rsidRDefault="001B47FE" w:rsidP="001B47FE">
      <w:pPr>
        <w:numPr>
          <w:ilvl w:val="0"/>
          <w:numId w:val="17"/>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Add Button.Template tag and create ControlTemplate within it, as shown below.</w:t>
      </w:r>
    </w:p>
    <w:p w:rsidR="001B47FE" w:rsidRPr="001B47FE" w:rsidRDefault="001B47FE" w:rsidP="001B47FE">
      <w:pPr>
        <w:numPr>
          <w:ilvl w:val="1"/>
          <w:numId w:val="18"/>
        </w:numPr>
        <w:pBdr>
          <w:left w:val="single" w:sz="12" w:space="0" w:color="6CE26C"/>
        </w:pBdr>
        <w:shd w:val="clear" w:color="auto" w:fill="F8F8F8"/>
        <w:spacing w:after="0" w:line="207" w:lineRule="atLeast"/>
        <w:rPr>
          <w:rFonts w:ascii="Consolas" w:eastAsia="Times New Roman" w:hAnsi="Consolas" w:cs="Consolas"/>
          <w:color w:val="000000"/>
          <w:sz w:val="18"/>
          <w:szCs w:val="18"/>
          <w:bdr w:val="none" w:sz="0" w:space="0" w:color="auto" w:frame="1"/>
        </w:rPr>
      </w:pPr>
      <w:r w:rsidRPr="001B47FE">
        <w:rPr>
          <w:rFonts w:ascii="Arial" w:eastAsia="Times New Roman" w:hAnsi="Arial" w:cs="Arial"/>
          <w:color w:val="000000"/>
          <w:sz w:val="18"/>
          <w:szCs w:val="18"/>
          <w:bdr w:val="none" w:sz="0" w:space="0" w:color="auto" w:frame="1"/>
        </w:rPr>
        <w:t>&lt;Button Margin=</w:t>
      </w:r>
      <w:r w:rsidRPr="001B47FE">
        <w:rPr>
          <w:rFonts w:ascii="Consolas" w:eastAsia="Times New Roman" w:hAnsi="Consolas" w:cs="Consolas"/>
          <w:color w:val="000000"/>
          <w:sz w:val="14"/>
          <w:szCs w:val="14"/>
          <w:bdr w:val="none" w:sz="0" w:space="0" w:color="auto" w:frame="1"/>
        </w:rPr>
        <w:t>"50” Foreground=" Black " Content="Custom " &gt;</w:t>
      </w:r>
    </w:p>
    <w:p w:rsidR="001B47FE" w:rsidRPr="001B47FE" w:rsidRDefault="001B47FE" w:rsidP="001B47FE">
      <w:pPr>
        <w:numPr>
          <w:ilvl w:val="1"/>
          <w:numId w:val="18"/>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&lt;Button.Template&gt;  </w:t>
      </w:r>
    </w:p>
    <w:p w:rsidR="001B47FE" w:rsidRPr="001B47FE" w:rsidRDefault="001B47FE" w:rsidP="001B47FE">
      <w:pPr>
        <w:numPr>
          <w:ilvl w:val="1"/>
          <w:numId w:val="18"/>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&lt;ControlTemplate TargetType=</w:t>
      </w:r>
      <w:r w:rsidRPr="001B47FE">
        <w:rPr>
          <w:rFonts w:ascii="Consolas" w:eastAsia="Times New Roman" w:hAnsi="Consolas" w:cs="Consolas"/>
          <w:color w:val="0000FF"/>
          <w:sz w:val="18"/>
        </w:rPr>
        <w:t>"{x:Type Button} "</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1"/>
          <w:numId w:val="18"/>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&lt;Grid&gt;  </w:t>
      </w:r>
    </w:p>
    <w:p w:rsidR="001B47FE" w:rsidRPr="001B47FE" w:rsidRDefault="001B47FE" w:rsidP="001B47FE">
      <w:pPr>
        <w:numPr>
          <w:ilvl w:val="1"/>
          <w:numId w:val="18"/>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&lt;Ellipse Width=</w:t>
      </w:r>
      <w:r w:rsidRPr="001B47FE">
        <w:rPr>
          <w:rFonts w:ascii="Consolas" w:eastAsia="Times New Roman" w:hAnsi="Consolas" w:cs="Consolas"/>
          <w:color w:val="0000FF"/>
          <w:sz w:val="18"/>
        </w:rPr>
        <w:t>"210 "</w:t>
      </w:r>
      <w:r w:rsidRPr="001B47FE">
        <w:rPr>
          <w:rFonts w:ascii="Consolas" w:eastAsia="Times New Roman" w:hAnsi="Consolas" w:cs="Consolas"/>
          <w:color w:val="000000"/>
          <w:sz w:val="18"/>
          <w:szCs w:val="18"/>
          <w:bdr w:val="none" w:sz="0" w:space="0" w:color="auto" w:frame="1"/>
        </w:rPr>
        <w:t> Height=</w:t>
      </w:r>
      <w:r w:rsidRPr="001B47FE">
        <w:rPr>
          <w:rFonts w:ascii="Consolas" w:eastAsia="Times New Roman" w:hAnsi="Consolas" w:cs="Consolas"/>
          <w:color w:val="0000FF"/>
          <w:sz w:val="18"/>
        </w:rPr>
        <w:t>"110 "</w:t>
      </w:r>
      <w:r w:rsidRPr="001B47FE">
        <w:rPr>
          <w:rFonts w:ascii="Consolas" w:eastAsia="Times New Roman" w:hAnsi="Consolas" w:cs="Consolas"/>
          <w:color w:val="000000"/>
          <w:sz w:val="18"/>
          <w:szCs w:val="18"/>
          <w:bdr w:val="none" w:sz="0" w:space="0" w:color="auto" w:frame="1"/>
        </w:rPr>
        <w:t> Fill=</w:t>
      </w:r>
      <w:r w:rsidRPr="001B47FE">
        <w:rPr>
          <w:rFonts w:ascii="Consolas" w:eastAsia="Times New Roman" w:hAnsi="Consolas" w:cs="Consolas"/>
          <w:color w:val="0000FF"/>
          <w:sz w:val="18"/>
        </w:rPr>
        <w:t>"Black "</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1"/>
          <w:numId w:val="18"/>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&lt;Ellipse Width=</w:t>
      </w:r>
      <w:r w:rsidRPr="001B47FE">
        <w:rPr>
          <w:rFonts w:ascii="Consolas" w:eastAsia="Times New Roman" w:hAnsi="Consolas" w:cs="Consolas"/>
          <w:color w:val="0000FF"/>
          <w:sz w:val="18"/>
        </w:rPr>
        <w:t>"200 "</w:t>
      </w:r>
      <w:r w:rsidRPr="001B47FE">
        <w:rPr>
          <w:rFonts w:ascii="Consolas" w:eastAsia="Times New Roman" w:hAnsi="Consolas" w:cs="Consolas"/>
          <w:color w:val="000000"/>
          <w:sz w:val="18"/>
          <w:szCs w:val="18"/>
          <w:bdr w:val="none" w:sz="0" w:space="0" w:color="auto" w:frame="1"/>
        </w:rPr>
        <w:t> Height=</w:t>
      </w:r>
      <w:r w:rsidRPr="001B47FE">
        <w:rPr>
          <w:rFonts w:ascii="Consolas" w:eastAsia="Times New Roman" w:hAnsi="Consolas" w:cs="Consolas"/>
          <w:color w:val="0000FF"/>
          <w:sz w:val="18"/>
        </w:rPr>
        <w:t>"100 "</w:t>
      </w:r>
      <w:r w:rsidRPr="001B47FE">
        <w:rPr>
          <w:rFonts w:ascii="Consolas" w:eastAsia="Times New Roman" w:hAnsi="Consolas" w:cs="Consolas"/>
          <w:color w:val="000000"/>
          <w:sz w:val="18"/>
          <w:szCs w:val="18"/>
          <w:bdr w:val="none" w:sz="0" w:space="0" w:color="auto" w:frame="1"/>
        </w:rPr>
        <w:t> Name=</w:t>
      </w:r>
      <w:r w:rsidRPr="001B47FE">
        <w:rPr>
          <w:rFonts w:ascii="Consolas" w:eastAsia="Times New Roman" w:hAnsi="Consolas" w:cs="Consolas"/>
          <w:color w:val="0000FF"/>
          <w:sz w:val="18"/>
        </w:rPr>
        <w:t>"Button "</w:t>
      </w:r>
      <w:r w:rsidRPr="001B47FE">
        <w:rPr>
          <w:rFonts w:ascii="Consolas" w:eastAsia="Times New Roman" w:hAnsi="Consolas" w:cs="Consolas"/>
          <w:color w:val="000000"/>
          <w:sz w:val="18"/>
          <w:szCs w:val="18"/>
          <w:bdr w:val="none" w:sz="0" w:space="0" w:color="auto" w:frame="1"/>
        </w:rPr>
        <w:t> Fill="Brown” /&gt;  </w:t>
      </w:r>
    </w:p>
    <w:p w:rsidR="001B47FE" w:rsidRPr="001B47FE" w:rsidRDefault="001B47FE" w:rsidP="001B47FE">
      <w:pPr>
        <w:numPr>
          <w:ilvl w:val="1"/>
          <w:numId w:val="18"/>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&lt;ContentPresenter HorizontalAlignment=</w:t>
      </w:r>
      <w:r w:rsidRPr="001B47FE">
        <w:rPr>
          <w:rFonts w:ascii="Consolas" w:eastAsia="Times New Roman" w:hAnsi="Consolas" w:cs="Consolas"/>
          <w:color w:val="0000FF"/>
          <w:sz w:val="18"/>
        </w:rPr>
        <w:t>"Center"</w:t>
      </w:r>
      <w:r w:rsidRPr="001B47FE">
        <w:rPr>
          <w:rFonts w:ascii="Consolas" w:eastAsia="Times New Roman" w:hAnsi="Consolas" w:cs="Consolas"/>
          <w:color w:val="000000"/>
          <w:sz w:val="18"/>
          <w:szCs w:val="18"/>
          <w:bdr w:val="none" w:sz="0" w:space="0" w:color="auto" w:frame="1"/>
        </w:rPr>
        <w:t> VerticalAlignment=</w:t>
      </w:r>
      <w:r w:rsidRPr="001B47FE">
        <w:rPr>
          <w:rFonts w:ascii="Consolas" w:eastAsia="Times New Roman" w:hAnsi="Consolas" w:cs="Consolas"/>
          <w:color w:val="0000FF"/>
          <w:sz w:val="18"/>
        </w:rPr>
        <w:t>"Center"</w:t>
      </w:r>
      <w:r w:rsidRPr="001B47FE">
        <w:rPr>
          <w:rFonts w:ascii="Consolas" w:eastAsia="Times New Roman" w:hAnsi="Consolas" w:cs="Consolas"/>
          <w:color w:val="000000"/>
          <w:sz w:val="18"/>
          <w:szCs w:val="18"/>
          <w:bdr w:val="none" w:sz="0" w:space="0" w:color="auto" w:frame="1"/>
        </w:rPr>
        <w:t> /&gt; &lt;/Grid&gt;  </w:t>
      </w:r>
    </w:p>
    <w:p w:rsidR="001B47FE" w:rsidRPr="001B47FE" w:rsidRDefault="001B47FE" w:rsidP="001B47FE">
      <w:pPr>
        <w:numPr>
          <w:ilvl w:val="1"/>
          <w:numId w:val="18"/>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&lt;/ControlTemplate&gt;  </w:t>
      </w:r>
    </w:p>
    <w:p w:rsidR="001B47FE" w:rsidRPr="001B47FE" w:rsidRDefault="001B47FE" w:rsidP="001B47FE">
      <w:pPr>
        <w:numPr>
          <w:ilvl w:val="1"/>
          <w:numId w:val="18"/>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&lt;/Button.Template&gt;  </w:t>
      </w:r>
    </w:p>
    <w:p w:rsidR="001B47FE" w:rsidRPr="001B47FE" w:rsidRDefault="001B47FE" w:rsidP="001B47FE">
      <w:pPr>
        <w:numPr>
          <w:ilvl w:val="1"/>
          <w:numId w:val="18"/>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&lt;/Button&gt;  </w:t>
      </w:r>
    </w:p>
    <w:p w:rsidR="001B47FE" w:rsidRPr="001B47FE" w:rsidRDefault="001B47FE" w:rsidP="001B47FE">
      <w:pPr>
        <w:shd w:val="clear" w:color="auto" w:fill="FFFFFF"/>
        <w:spacing w:before="240" w:after="240"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As soon as you create a ControlTemplate, the button will replace its default template with the template created by you.</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Pr>
          <w:rFonts w:ascii="Arial" w:eastAsia="Times New Roman" w:hAnsi="Arial" w:cs="Arial"/>
          <w:noProof/>
          <w:color w:val="212121"/>
          <w:sz w:val="18"/>
          <w:szCs w:val="18"/>
        </w:rPr>
        <w:drawing>
          <wp:inline distT="0" distB="0" distL="0" distR="0">
            <wp:extent cx="3225800" cy="2304415"/>
            <wp:effectExtent l="19050" t="0" r="0" b="0"/>
            <wp:docPr id="202" name="Picture 32" descr="Contro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trolTemplate"/>
                    <pic:cNvPicPr>
                      <a:picLocks noChangeAspect="1" noChangeArrowheads="1"/>
                    </pic:cNvPicPr>
                  </pic:nvPicPr>
                  <pic:blipFill>
                    <a:blip r:embed="rId260"/>
                    <a:srcRect/>
                    <a:stretch>
                      <a:fillRect/>
                    </a:stretch>
                  </pic:blipFill>
                  <pic:spPr bwMode="auto">
                    <a:xfrm>
                      <a:off x="0" y="0"/>
                      <a:ext cx="3225800" cy="2304415"/>
                    </a:xfrm>
                    <a:prstGeom prst="rect">
                      <a:avLst/>
                    </a:prstGeom>
                    <a:noFill/>
                    <a:ln w="9525">
                      <a:noFill/>
                      <a:miter lim="800000"/>
                      <a:headEnd/>
                      <a:tailEnd/>
                    </a:ln>
                  </pic:spPr>
                </pic:pic>
              </a:graphicData>
            </a:graphic>
          </wp:inline>
        </w:drawing>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Data 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Data Template enables you to customize the appearance of the data objects. It is beneficial when a collection of objects binds with ItemControls like ListView, ListBox,ComboBox.</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To understand the importance of Data Templates, let’s see what happens when a ListBox is created without Data 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Steps - ListBox without DataTemplate</w:t>
      </w:r>
    </w:p>
    <w:p w:rsidR="001B47FE" w:rsidRPr="001B47FE" w:rsidRDefault="001B47FE" w:rsidP="001B47FE">
      <w:pPr>
        <w:numPr>
          <w:ilvl w:val="0"/>
          <w:numId w:val="19"/>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Add the new XAML file DataTemplate.xaml and place a Listbox control in it.</w:t>
      </w:r>
    </w:p>
    <w:p w:rsidR="001B47FE" w:rsidRPr="001B47FE" w:rsidRDefault="001B47FE" w:rsidP="001B47FE">
      <w:pPr>
        <w:numPr>
          <w:ilvl w:val="1"/>
          <w:numId w:val="19"/>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&lt;Grid&gt;  </w:t>
      </w:r>
    </w:p>
    <w:p w:rsidR="001B47FE" w:rsidRPr="001B47FE" w:rsidRDefault="001B47FE" w:rsidP="001B47FE">
      <w:pPr>
        <w:numPr>
          <w:ilvl w:val="1"/>
          <w:numId w:val="19"/>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&lt;ListBox Name=</w:t>
      </w:r>
      <w:r w:rsidRPr="001B47FE">
        <w:rPr>
          <w:rFonts w:ascii="Consolas" w:eastAsia="Times New Roman" w:hAnsi="Consolas" w:cs="Consolas"/>
          <w:color w:val="0000FF"/>
          <w:sz w:val="18"/>
        </w:rPr>
        <w:t>"dataTemplate"</w:t>
      </w:r>
      <w:r w:rsidRPr="001B47FE">
        <w:rPr>
          <w:rFonts w:ascii="Consolas" w:eastAsia="Times New Roman" w:hAnsi="Consolas" w:cs="Consolas"/>
          <w:color w:val="000000"/>
          <w:sz w:val="18"/>
          <w:szCs w:val="18"/>
          <w:bdr w:val="none" w:sz="0" w:space="0" w:color="auto" w:frame="1"/>
        </w:rPr>
        <w:t>&gt;&lt;/ListBox&gt;  </w:t>
      </w:r>
    </w:p>
    <w:p w:rsidR="001B47FE" w:rsidRPr="001B47FE" w:rsidRDefault="001B47FE" w:rsidP="001B47FE">
      <w:pPr>
        <w:numPr>
          <w:ilvl w:val="1"/>
          <w:numId w:val="19"/>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&lt;/Grid&gt;  </w:t>
      </w:r>
    </w:p>
    <w:p w:rsidR="001B47FE" w:rsidRPr="001B47FE" w:rsidRDefault="001B47FE" w:rsidP="001B47FE">
      <w:pPr>
        <w:numPr>
          <w:ilvl w:val="0"/>
          <w:numId w:val="19"/>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Create a class “Book”, as shown below.</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class</w:t>
      </w:r>
      <w:r w:rsidRPr="001B47FE">
        <w:rPr>
          <w:rFonts w:ascii="Consolas" w:eastAsia="Times New Roman" w:hAnsi="Consolas" w:cs="Consolas"/>
          <w:color w:val="000000"/>
          <w:sz w:val="18"/>
          <w:szCs w:val="18"/>
          <w:bdr w:val="none" w:sz="0" w:space="0" w:color="auto" w:frame="1"/>
        </w:rPr>
        <w:t> Book {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string CoverImage {  </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get;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set;  </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string Name {  </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get;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set;  </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string Author {  </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get;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set;  </w:t>
      </w:r>
    </w:p>
    <w:p w:rsidR="001B47FE" w:rsidRPr="001B47FE" w:rsidRDefault="001B47FE" w:rsidP="001B47FE">
      <w:pPr>
        <w:numPr>
          <w:ilvl w:val="1"/>
          <w:numId w:val="20"/>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0"/>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0"/>
          <w:numId w:val="20"/>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Create a collection of instance of class Book and bind the collection with the ListBox, as shown below.</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partial </w:t>
      </w:r>
      <w:r w:rsidRPr="001B47FE">
        <w:rPr>
          <w:rFonts w:ascii="Consolas" w:eastAsia="Times New Roman" w:hAnsi="Consolas" w:cs="Consolas"/>
          <w:b/>
          <w:bCs/>
          <w:color w:val="006699"/>
          <w:sz w:val="18"/>
        </w:rPr>
        <w:t>class</w:t>
      </w:r>
      <w:r w:rsidRPr="001B47FE">
        <w:rPr>
          <w:rFonts w:ascii="Consolas" w:eastAsia="Times New Roman" w:hAnsi="Consolas" w:cs="Consolas"/>
          <w:color w:val="000000"/>
          <w:sz w:val="18"/>
          <w:szCs w:val="18"/>
          <w:bdr w:val="none" w:sz="0" w:space="0" w:color="auto" w:frame="1"/>
        </w:rPr>
        <w:t> DataTemplate: Window {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DataTemplate() {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InitializeComponent();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color w:val="008200"/>
          <w:sz w:val="18"/>
        </w:rPr>
        <w:t>// Create the Collection</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List &lt; Book &gt; bookList =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List &lt; Book &gt; ();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bookList.Add(</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Book() {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CoverImage = @ </w:t>
      </w:r>
      <w:r w:rsidRPr="001B47FE">
        <w:rPr>
          <w:rFonts w:ascii="Consolas" w:eastAsia="Times New Roman" w:hAnsi="Consolas" w:cs="Consolas"/>
          <w:color w:val="0000FF"/>
          <w:sz w:val="18"/>
        </w:rPr>
        <w:t>"images\ComputerNetworking6E.jpg"</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Name = </w:t>
      </w:r>
      <w:r w:rsidRPr="001B47FE">
        <w:rPr>
          <w:rFonts w:ascii="Consolas" w:eastAsia="Times New Roman" w:hAnsi="Consolas" w:cs="Consolas"/>
          <w:color w:val="0000FF"/>
          <w:sz w:val="18"/>
        </w:rPr>
        <w:t>"Computer Networking"</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Author = </w:t>
      </w:r>
      <w:r w:rsidRPr="001B47FE">
        <w:rPr>
          <w:rFonts w:ascii="Consolas" w:eastAsia="Times New Roman" w:hAnsi="Consolas" w:cs="Consolas"/>
          <w:color w:val="0000FF"/>
          <w:sz w:val="18"/>
        </w:rPr>
        <w:t>"James F. Kurose"</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bookList.Add(</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Book() {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CoverImage = @ </w:t>
      </w:r>
      <w:r w:rsidRPr="001B47FE">
        <w:rPr>
          <w:rFonts w:ascii="Consolas" w:eastAsia="Times New Roman" w:hAnsi="Consolas" w:cs="Consolas"/>
          <w:color w:val="0000FF"/>
          <w:sz w:val="18"/>
        </w:rPr>
        <w:t>"images\software-engineering-oup.jpg"</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Name = </w:t>
      </w:r>
      <w:r w:rsidRPr="001B47FE">
        <w:rPr>
          <w:rFonts w:ascii="Consolas" w:eastAsia="Times New Roman" w:hAnsi="Consolas" w:cs="Consolas"/>
          <w:color w:val="0000FF"/>
          <w:sz w:val="18"/>
        </w:rPr>
        <w:t>"Software Engineering"</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Author = </w:t>
      </w:r>
      <w:r w:rsidRPr="001B47FE">
        <w:rPr>
          <w:rFonts w:ascii="Consolas" w:eastAsia="Times New Roman" w:hAnsi="Consolas" w:cs="Consolas"/>
          <w:color w:val="0000FF"/>
          <w:sz w:val="18"/>
        </w:rPr>
        <w:t>"Deepak Jain"</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bookList.Add(</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Book() {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CoverImage = @ </w:t>
      </w:r>
      <w:r w:rsidRPr="001B47FE">
        <w:rPr>
          <w:rFonts w:ascii="Consolas" w:eastAsia="Times New Roman" w:hAnsi="Consolas" w:cs="Consolas"/>
          <w:color w:val="0000FF"/>
          <w:sz w:val="18"/>
        </w:rPr>
        <w:t>"images\MyCoverImage.jpg"</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Name = </w:t>
      </w:r>
      <w:r w:rsidRPr="001B47FE">
        <w:rPr>
          <w:rFonts w:ascii="Consolas" w:eastAsia="Times New Roman" w:hAnsi="Consolas" w:cs="Consolas"/>
          <w:color w:val="0000FF"/>
          <w:sz w:val="18"/>
        </w:rPr>
        <w:t>"HTML 5"</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Author = </w:t>
      </w:r>
      <w:r w:rsidRPr="001B47FE">
        <w:rPr>
          <w:rFonts w:ascii="Consolas" w:eastAsia="Times New Roman" w:hAnsi="Consolas" w:cs="Consolas"/>
          <w:color w:val="0000FF"/>
          <w:sz w:val="18"/>
        </w:rPr>
        <w:t>"Adam McDaniel"</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bookList.Add(</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Book() {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CoverImage = @ </w:t>
      </w:r>
      <w:r w:rsidRPr="001B47FE">
        <w:rPr>
          <w:rFonts w:ascii="Consolas" w:eastAsia="Times New Roman" w:hAnsi="Consolas" w:cs="Consolas"/>
          <w:color w:val="0000FF"/>
          <w:sz w:val="18"/>
        </w:rPr>
        <w:t>"images\9780134133164.jpg"</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Name = </w:t>
      </w:r>
      <w:r w:rsidRPr="001B47FE">
        <w:rPr>
          <w:rFonts w:ascii="Consolas" w:eastAsia="Times New Roman" w:hAnsi="Consolas" w:cs="Consolas"/>
          <w:color w:val="0000FF"/>
          <w:sz w:val="18"/>
        </w:rPr>
        <w:t>"Visual Studio 2015"</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Author = </w:t>
      </w:r>
      <w:r w:rsidRPr="001B47FE">
        <w:rPr>
          <w:rFonts w:ascii="Consolas" w:eastAsia="Times New Roman" w:hAnsi="Consolas" w:cs="Consolas"/>
          <w:color w:val="0000FF"/>
          <w:sz w:val="18"/>
        </w:rPr>
        <w:t>"Lars Powers"</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color w:val="008200"/>
          <w:sz w:val="18"/>
        </w:rPr>
        <w:t>//Bind it with the ListBox</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this</w:t>
      </w:r>
      <w:r w:rsidRPr="001B47FE">
        <w:rPr>
          <w:rFonts w:ascii="Consolas" w:eastAsia="Times New Roman" w:hAnsi="Consolas" w:cs="Consolas"/>
          <w:color w:val="000000"/>
          <w:sz w:val="18"/>
          <w:szCs w:val="18"/>
          <w:bdr w:val="none" w:sz="0" w:space="0" w:color="auto" w:frame="1"/>
        </w:rPr>
        <w:t>.dataTemplate.ItemsSource = bookList;  </w:t>
      </w:r>
    </w:p>
    <w:p w:rsidR="001B47FE" w:rsidRPr="001B47FE" w:rsidRDefault="001B47FE" w:rsidP="001B47FE">
      <w:pPr>
        <w:numPr>
          <w:ilvl w:val="1"/>
          <w:numId w:val="21"/>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1"/>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shd w:val="clear" w:color="auto" w:fill="FFFFFF"/>
        <w:spacing w:before="240" w:after="240" w:line="240" w:lineRule="auto"/>
        <w:rPr>
          <w:rFonts w:ascii="Arial" w:eastAsia="Times New Roman" w:hAnsi="Arial" w:cs="Arial"/>
          <w:color w:val="212121"/>
          <w:sz w:val="18"/>
          <w:szCs w:val="18"/>
        </w:rPr>
      </w:pPr>
      <w:r w:rsidRPr="001B47FE">
        <w:rPr>
          <w:rFonts w:ascii="Arial" w:eastAsia="Times New Roman" w:hAnsi="Arial" w:cs="Arial"/>
          <w:b/>
          <w:bCs/>
          <w:color w:val="212121"/>
          <w:sz w:val="18"/>
        </w:rPr>
        <w:t>Output</w:t>
      </w:r>
      <w:r w:rsidRPr="001B47FE">
        <w:rPr>
          <w:rFonts w:ascii="Arial" w:eastAsia="Times New Roman" w:hAnsi="Arial" w:cs="Arial"/>
          <w:b/>
          <w:bCs/>
          <w:color w:val="212121"/>
          <w:sz w:val="18"/>
          <w:szCs w:val="18"/>
        </w:rPr>
        <w:br/>
      </w:r>
      <w:r w:rsidRPr="001B47FE">
        <w:rPr>
          <w:rFonts w:ascii="Arial" w:eastAsia="Times New Roman" w:hAnsi="Arial" w:cs="Arial"/>
          <w:color w:val="212121"/>
          <w:sz w:val="18"/>
          <w:szCs w:val="18"/>
        </w:rPr>
        <w:br/>
      </w:r>
      <w:r>
        <w:rPr>
          <w:rFonts w:ascii="Arial" w:eastAsia="Times New Roman" w:hAnsi="Arial" w:cs="Arial"/>
          <w:noProof/>
          <w:color w:val="212121"/>
          <w:sz w:val="18"/>
          <w:szCs w:val="18"/>
        </w:rPr>
        <w:drawing>
          <wp:inline distT="0" distB="0" distL="0" distR="0">
            <wp:extent cx="2860040" cy="2874645"/>
            <wp:effectExtent l="19050" t="0" r="0" b="0"/>
            <wp:docPr id="201" name="Picture 33" descr="Contro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ntrolTemplate"/>
                    <pic:cNvPicPr>
                      <a:picLocks noChangeAspect="1" noChangeArrowheads="1"/>
                    </pic:cNvPicPr>
                  </pic:nvPicPr>
                  <pic:blipFill>
                    <a:blip r:embed="rId261"/>
                    <a:srcRect/>
                    <a:stretch>
                      <a:fillRect/>
                    </a:stretch>
                  </pic:blipFill>
                  <pic:spPr bwMode="auto">
                    <a:xfrm>
                      <a:off x="0" y="0"/>
                      <a:ext cx="2860040" cy="2874645"/>
                    </a:xfrm>
                    <a:prstGeom prst="rect">
                      <a:avLst/>
                    </a:prstGeom>
                    <a:noFill/>
                    <a:ln w="9525">
                      <a:noFill/>
                      <a:miter lim="800000"/>
                      <a:headEnd/>
                      <a:tailEnd/>
                    </a:ln>
                  </pic:spPr>
                </pic:pic>
              </a:graphicData>
            </a:graphic>
          </wp:inline>
        </w:drawing>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The default template of the data object is a Textblock. Thus, if we bind the objects to it without the data template, ToString() method is called on it and the data is shown as the string.</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Now, let’s see what happens with the data 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Additional Step - ListBox with DataTemplate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Add ListBox.ItemTemplate tag and create the Data Template within it, as shown below.</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&lt;ListBox Name=</w:t>
      </w:r>
      <w:r w:rsidRPr="001B47FE">
        <w:rPr>
          <w:rFonts w:ascii="Consolas" w:eastAsia="Times New Roman" w:hAnsi="Consolas" w:cs="Consolas"/>
          <w:color w:val="0000FF"/>
          <w:sz w:val="18"/>
        </w:rPr>
        <w:t>"dataTemplate"</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0"/>
          <w:numId w:val="22"/>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&lt;ListBox.ItemTemplate&gt;  </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&lt;DataTemplate&gt;  </w:t>
      </w:r>
    </w:p>
    <w:p w:rsidR="001B47FE" w:rsidRPr="001B47FE" w:rsidRDefault="001B47FE" w:rsidP="001B47FE">
      <w:pPr>
        <w:numPr>
          <w:ilvl w:val="0"/>
          <w:numId w:val="22"/>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&lt;StackPanel Orientation=</w:t>
      </w:r>
      <w:r w:rsidRPr="001B47FE">
        <w:rPr>
          <w:rFonts w:ascii="Consolas" w:eastAsia="Times New Roman" w:hAnsi="Consolas" w:cs="Consolas"/>
          <w:color w:val="0000FF"/>
          <w:sz w:val="18"/>
        </w:rPr>
        <w:t>"Horizontal"</w:t>
      </w:r>
      <w:r w:rsidRPr="001B47FE">
        <w:rPr>
          <w:rFonts w:ascii="Consolas" w:eastAsia="Times New Roman" w:hAnsi="Consolas" w:cs="Consolas"/>
          <w:color w:val="000000"/>
          <w:sz w:val="18"/>
          <w:szCs w:val="18"/>
          <w:bdr w:val="none" w:sz="0" w:space="0" w:color="auto" w:frame="1"/>
        </w:rPr>
        <w:t> VerticalAlignment=</w:t>
      </w:r>
      <w:r w:rsidRPr="001B47FE">
        <w:rPr>
          <w:rFonts w:ascii="Consolas" w:eastAsia="Times New Roman" w:hAnsi="Consolas" w:cs="Consolas"/>
          <w:color w:val="0000FF"/>
          <w:sz w:val="18"/>
        </w:rPr>
        <w:t>"Center"</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&lt;Image Source=</w:t>
      </w:r>
      <w:r w:rsidRPr="001B47FE">
        <w:rPr>
          <w:rFonts w:ascii="Consolas" w:eastAsia="Times New Roman" w:hAnsi="Consolas" w:cs="Consolas"/>
          <w:color w:val="0000FF"/>
          <w:sz w:val="18"/>
        </w:rPr>
        <w:t>"{Binding CoverImage}"</w:t>
      </w:r>
      <w:r w:rsidRPr="001B47FE">
        <w:rPr>
          <w:rFonts w:ascii="Consolas" w:eastAsia="Times New Roman" w:hAnsi="Consolas" w:cs="Consolas"/>
          <w:color w:val="000000"/>
          <w:sz w:val="18"/>
          <w:szCs w:val="18"/>
          <w:bdr w:val="none" w:sz="0" w:space="0" w:color="auto" w:frame="1"/>
        </w:rPr>
        <w:t> Height=</w:t>
      </w:r>
      <w:r w:rsidRPr="001B47FE">
        <w:rPr>
          <w:rFonts w:ascii="Consolas" w:eastAsia="Times New Roman" w:hAnsi="Consolas" w:cs="Consolas"/>
          <w:color w:val="0000FF"/>
          <w:sz w:val="18"/>
        </w:rPr>
        <w:t>"200"</w:t>
      </w:r>
      <w:r w:rsidRPr="001B47FE">
        <w:rPr>
          <w:rFonts w:ascii="Consolas" w:eastAsia="Times New Roman" w:hAnsi="Consolas" w:cs="Consolas"/>
          <w:color w:val="000000"/>
          <w:sz w:val="18"/>
          <w:szCs w:val="18"/>
          <w:bdr w:val="none" w:sz="0" w:space="0" w:color="auto" w:frame="1"/>
        </w:rPr>
        <w:t> Width=</w:t>
      </w:r>
      <w:r w:rsidRPr="001B47FE">
        <w:rPr>
          <w:rFonts w:ascii="Consolas" w:eastAsia="Times New Roman" w:hAnsi="Consolas" w:cs="Consolas"/>
          <w:color w:val="0000FF"/>
          <w:sz w:val="18"/>
        </w:rPr>
        <w:t>"150"</w:t>
      </w:r>
      <w:r w:rsidRPr="001B47FE">
        <w:rPr>
          <w:rFonts w:ascii="Consolas" w:eastAsia="Times New Roman" w:hAnsi="Consolas" w:cs="Consolas"/>
          <w:color w:val="000000"/>
          <w:sz w:val="18"/>
          <w:szCs w:val="18"/>
          <w:bdr w:val="none" w:sz="0" w:space="0" w:color="auto" w:frame="1"/>
        </w:rPr>
        <w:t>&gt;&lt;/Image&gt;  </w:t>
      </w:r>
    </w:p>
    <w:p w:rsidR="001B47FE" w:rsidRPr="001B47FE" w:rsidRDefault="001B47FE" w:rsidP="001B47FE">
      <w:pPr>
        <w:numPr>
          <w:ilvl w:val="0"/>
          <w:numId w:val="22"/>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&lt;StackPanel Orientation=</w:t>
      </w:r>
      <w:r w:rsidRPr="001B47FE">
        <w:rPr>
          <w:rFonts w:ascii="Consolas" w:eastAsia="Times New Roman" w:hAnsi="Consolas" w:cs="Consolas"/>
          <w:color w:val="0000FF"/>
          <w:sz w:val="18"/>
        </w:rPr>
        <w:t>"Vertical"</w:t>
      </w:r>
      <w:r w:rsidRPr="001B47FE">
        <w:rPr>
          <w:rFonts w:ascii="Consolas" w:eastAsia="Times New Roman" w:hAnsi="Consolas" w:cs="Consolas"/>
          <w:color w:val="000000"/>
          <w:sz w:val="18"/>
          <w:szCs w:val="18"/>
          <w:bdr w:val="none" w:sz="0" w:space="0" w:color="auto" w:frame="1"/>
        </w:rPr>
        <w:t> VerticalAlignment=</w:t>
      </w:r>
      <w:r w:rsidRPr="001B47FE">
        <w:rPr>
          <w:rFonts w:ascii="Consolas" w:eastAsia="Times New Roman" w:hAnsi="Consolas" w:cs="Consolas"/>
          <w:color w:val="0000FF"/>
          <w:sz w:val="18"/>
        </w:rPr>
        <w:t>"Center"</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&lt;TextBlock Text=</w:t>
      </w:r>
      <w:r w:rsidRPr="001B47FE">
        <w:rPr>
          <w:rFonts w:ascii="Consolas" w:eastAsia="Times New Roman" w:hAnsi="Consolas" w:cs="Consolas"/>
          <w:color w:val="0000FF"/>
          <w:sz w:val="18"/>
        </w:rPr>
        <w:t>"{Binding Name}"</w:t>
      </w:r>
      <w:r w:rsidRPr="001B47FE">
        <w:rPr>
          <w:rFonts w:ascii="Consolas" w:eastAsia="Times New Roman" w:hAnsi="Consolas" w:cs="Consolas"/>
          <w:color w:val="000000"/>
          <w:sz w:val="18"/>
          <w:szCs w:val="18"/>
          <w:bdr w:val="none" w:sz="0" w:space="0" w:color="auto" w:frame="1"/>
        </w:rPr>
        <w:t> FontSize=</w:t>
      </w:r>
      <w:r w:rsidRPr="001B47FE">
        <w:rPr>
          <w:rFonts w:ascii="Consolas" w:eastAsia="Times New Roman" w:hAnsi="Consolas" w:cs="Consolas"/>
          <w:color w:val="0000FF"/>
          <w:sz w:val="18"/>
        </w:rPr>
        <w:t>"16"</w:t>
      </w:r>
      <w:r w:rsidRPr="001B47FE">
        <w:rPr>
          <w:rFonts w:ascii="Consolas" w:eastAsia="Times New Roman" w:hAnsi="Consolas" w:cs="Consolas"/>
          <w:color w:val="000000"/>
          <w:sz w:val="18"/>
          <w:szCs w:val="18"/>
          <w:bdr w:val="none" w:sz="0" w:space="0" w:color="auto" w:frame="1"/>
        </w:rPr>
        <w:t>&gt;&lt;/TextBlock&gt;  </w:t>
      </w:r>
    </w:p>
    <w:p w:rsidR="001B47FE" w:rsidRPr="001B47FE" w:rsidRDefault="001B47FE" w:rsidP="001B47FE">
      <w:pPr>
        <w:numPr>
          <w:ilvl w:val="0"/>
          <w:numId w:val="22"/>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&lt;TextBlock Text=</w:t>
      </w:r>
      <w:r w:rsidRPr="001B47FE">
        <w:rPr>
          <w:rFonts w:ascii="Consolas" w:eastAsia="Times New Roman" w:hAnsi="Consolas" w:cs="Consolas"/>
          <w:color w:val="0000FF"/>
          <w:sz w:val="18"/>
        </w:rPr>
        <w:t>"{Binding Author}"</w:t>
      </w:r>
      <w:r w:rsidRPr="001B47FE">
        <w:rPr>
          <w:rFonts w:ascii="Consolas" w:eastAsia="Times New Roman" w:hAnsi="Consolas" w:cs="Consolas"/>
          <w:color w:val="000000"/>
          <w:sz w:val="18"/>
          <w:szCs w:val="18"/>
          <w:bdr w:val="none" w:sz="0" w:space="0" w:color="auto" w:frame="1"/>
        </w:rPr>
        <w:t> FontSize=</w:t>
      </w:r>
      <w:r w:rsidRPr="001B47FE">
        <w:rPr>
          <w:rFonts w:ascii="Consolas" w:eastAsia="Times New Roman" w:hAnsi="Consolas" w:cs="Consolas"/>
          <w:color w:val="0000FF"/>
          <w:sz w:val="18"/>
        </w:rPr>
        <w:t>"16"</w:t>
      </w:r>
      <w:r w:rsidRPr="001B47FE">
        <w:rPr>
          <w:rFonts w:ascii="Consolas" w:eastAsia="Times New Roman" w:hAnsi="Consolas" w:cs="Consolas"/>
          <w:color w:val="000000"/>
          <w:sz w:val="18"/>
          <w:szCs w:val="18"/>
          <w:bdr w:val="none" w:sz="0" w:space="0" w:color="auto" w:frame="1"/>
        </w:rPr>
        <w:t>&gt;&lt;/TextBlock&gt;  </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&lt;/StackPanel&gt;  </w:t>
      </w:r>
    </w:p>
    <w:p w:rsidR="001B47FE" w:rsidRPr="001B47FE" w:rsidRDefault="001B47FE" w:rsidP="001B47FE">
      <w:pPr>
        <w:numPr>
          <w:ilvl w:val="0"/>
          <w:numId w:val="22"/>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&lt;/StackPanel&gt;  </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&lt;/DataTemplate&gt;  </w:t>
      </w:r>
    </w:p>
    <w:p w:rsidR="001B47FE" w:rsidRPr="001B47FE" w:rsidRDefault="001B47FE" w:rsidP="001B47FE">
      <w:pPr>
        <w:numPr>
          <w:ilvl w:val="0"/>
          <w:numId w:val="22"/>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&lt;/ListBox.ItemTemplate&gt;  </w:t>
      </w:r>
    </w:p>
    <w:p w:rsidR="001B47FE" w:rsidRPr="001B47FE" w:rsidRDefault="001B47FE" w:rsidP="001B47FE">
      <w:pPr>
        <w:numPr>
          <w:ilvl w:val="0"/>
          <w:numId w:val="22"/>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&lt;/ListBox&gt;  </w:t>
      </w:r>
    </w:p>
    <w:p w:rsidR="001B47FE" w:rsidRPr="001B47FE" w:rsidRDefault="001B47FE" w:rsidP="001B47FE">
      <w:pPr>
        <w:spacing w:after="0" w:line="240" w:lineRule="auto"/>
        <w:rPr>
          <w:rFonts w:ascii="Times New Roman" w:eastAsia="Times New Roman" w:hAnsi="Times New Roman" w:cs="Times New Roman"/>
          <w:sz w:val="24"/>
          <w:szCs w:val="24"/>
        </w:rPr>
      </w:pPr>
      <w:r w:rsidRPr="001B47FE">
        <w:rPr>
          <w:rFonts w:ascii="Arial" w:eastAsia="Times New Roman" w:hAnsi="Arial" w:cs="Arial"/>
          <w:b/>
          <w:bCs/>
          <w:color w:val="212121"/>
          <w:sz w:val="18"/>
        </w:rPr>
        <w:t>Output</w:t>
      </w:r>
      <w:r w:rsidRPr="001B47FE">
        <w:rPr>
          <w:rFonts w:ascii="Arial" w:eastAsia="Times New Roman" w:hAnsi="Arial" w:cs="Arial"/>
          <w:b/>
          <w:bCs/>
          <w:color w:val="212121"/>
          <w:sz w:val="18"/>
          <w:szCs w:val="18"/>
          <w:shd w:val="clear" w:color="auto" w:fill="FFFFFF"/>
        </w:rPr>
        <w:br/>
      </w:r>
      <w:r w:rsidRPr="001B47FE">
        <w:rPr>
          <w:rFonts w:ascii="Arial" w:eastAsia="Times New Roman" w:hAnsi="Arial" w:cs="Arial"/>
          <w:color w:val="212121"/>
          <w:sz w:val="18"/>
          <w:szCs w:val="18"/>
        </w:rPr>
        <w:br/>
      </w:r>
      <w:r>
        <w:rPr>
          <w:rFonts w:ascii="Times New Roman" w:eastAsia="Times New Roman" w:hAnsi="Times New Roman" w:cs="Times New Roman"/>
          <w:noProof/>
          <w:sz w:val="24"/>
          <w:szCs w:val="24"/>
        </w:rPr>
        <w:drawing>
          <wp:inline distT="0" distB="0" distL="0" distR="0">
            <wp:extent cx="5800725" cy="6488430"/>
            <wp:effectExtent l="19050" t="0" r="9525" b="0"/>
            <wp:docPr id="200" name="Picture 34" descr="Contro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ontrolTemplate"/>
                    <pic:cNvPicPr>
                      <a:picLocks noChangeAspect="1" noChangeArrowheads="1"/>
                    </pic:cNvPicPr>
                  </pic:nvPicPr>
                  <pic:blipFill>
                    <a:blip r:embed="rId262"/>
                    <a:srcRect/>
                    <a:stretch>
                      <a:fillRect/>
                    </a:stretch>
                  </pic:blipFill>
                  <pic:spPr bwMode="auto">
                    <a:xfrm>
                      <a:off x="0" y="0"/>
                      <a:ext cx="5800725" cy="6488430"/>
                    </a:xfrm>
                    <a:prstGeom prst="rect">
                      <a:avLst/>
                    </a:prstGeom>
                    <a:noFill/>
                    <a:ln w="9525">
                      <a:noFill/>
                      <a:miter lim="800000"/>
                      <a:headEnd/>
                      <a:tailEnd/>
                    </a:ln>
                  </pic:spPr>
                </pic:pic>
              </a:graphicData>
            </a:graphic>
          </wp:inline>
        </w:drawing>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For proper pictorial presentation of the data objects, we should create ItemsControl with DataTemplate but what if we need to customize the default layout of items? In this case ItemsPanelTemplate comes into the picture.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ItemsPanelTemplate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ItemsPanelTemplate enables you to customize the panel, which defines the layout of items in ItemControls like ListBox and ListView. Every ItemControl has its default panel.</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For example, Default panel for ListBox is VirtualizingStackPanel.</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To understand it in more detail, let's customize the layout of ListBox in the example stated above. Listbox renders all the items vertically aligned one after the other, each item occupying the whole row. This layout can be customized, as shown below.</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Add ListBox.ItemsPanel tag and create ItemsPanelTemplate within it.</w:t>
      </w:r>
    </w:p>
    <w:p w:rsidR="001B47FE" w:rsidRPr="001B47FE" w:rsidRDefault="001B47FE" w:rsidP="001B47FE">
      <w:pPr>
        <w:numPr>
          <w:ilvl w:val="0"/>
          <w:numId w:val="23"/>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&lt;ListBox.ItemsPanel&gt;  </w:t>
      </w:r>
    </w:p>
    <w:p w:rsidR="001B47FE" w:rsidRPr="001B47FE" w:rsidRDefault="001B47FE" w:rsidP="001B47FE">
      <w:pPr>
        <w:numPr>
          <w:ilvl w:val="0"/>
          <w:numId w:val="23"/>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&lt;ItemsPanelTemplate&gt;  </w:t>
      </w:r>
    </w:p>
    <w:p w:rsidR="001B47FE" w:rsidRPr="001B47FE" w:rsidRDefault="001B47FE" w:rsidP="001B47FE">
      <w:pPr>
        <w:numPr>
          <w:ilvl w:val="0"/>
          <w:numId w:val="23"/>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&lt;UniformGrid Columns=</w:t>
      </w:r>
      <w:r w:rsidRPr="001B47FE">
        <w:rPr>
          <w:rFonts w:ascii="Consolas" w:eastAsia="Times New Roman" w:hAnsi="Consolas" w:cs="Consolas"/>
          <w:color w:val="0000FF"/>
          <w:sz w:val="18"/>
        </w:rPr>
        <w:t>"3"</w:t>
      </w:r>
      <w:r w:rsidRPr="001B47FE">
        <w:rPr>
          <w:rFonts w:ascii="Consolas" w:eastAsia="Times New Roman" w:hAnsi="Consolas" w:cs="Consolas"/>
          <w:color w:val="000000"/>
          <w:sz w:val="18"/>
          <w:szCs w:val="18"/>
          <w:bdr w:val="none" w:sz="0" w:space="0" w:color="auto" w:frame="1"/>
        </w:rPr>
        <w:t> /&gt; &lt;/ItemsPanelTemplate&gt;  </w:t>
      </w:r>
    </w:p>
    <w:p w:rsidR="001B47FE" w:rsidRPr="001B47FE" w:rsidRDefault="001B47FE" w:rsidP="001B47FE">
      <w:pPr>
        <w:numPr>
          <w:ilvl w:val="0"/>
          <w:numId w:val="23"/>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&lt;/ListBox.ItemsPanel&gt;  </w:t>
      </w:r>
    </w:p>
    <w:p w:rsidR="001B47FE" w:rsidRPr="001B47FE" w:rsidRDefault="001B47FE" w:rsidP="001B47F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7410" cy="2999105"/>
            <wp:effectExtent l="19050" t="0" r="0" b="0"/>
            <wp:docPr id="194" name="Picture 35" descr="Contro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rolTemplate"/>
                    <pic:cNvPicPr>
                      <a:picLocks noChangeAspect="1" noChangeArrowheads="1"/>
                    </pic:cNvPicPr>
                  </pic:nvPicPr>
                  <pic:blipFill>
                    <a:blip r:embed="rId263"/>
                    <a:srcRect/>
                    <a:stretch>
                      <a:fillRect/>
                    </a:stretch>
                  </pic:blipFill>
                  <pic:spPr bwMode="auto">
                    <a:xfrm>
                      <a:off x="0" y="0"/>
                      <a:ext cx="5947410" cy="2999105"/>
                    </a:xfrm>
                    <a:prstGeom prst="rect">
                      <a:avLst/>
                    </a:prstGeom>
                    <a:noFill/>
                    <a:ln w="9525">
                      <a:noFill/>
                      <a:miter lim="800000"/>
                      <a:headEnd/>
                      <a:tailEnd/>
                    </a:ln>
                  </pic:spPr>
                </pic:pic>
              </a:graphicData>
            </a:graphic>
          </wp:inline>
        </w:drawing>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Output</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It’s clear now that the template of ItemControls like ListBox &amp; ListView can be customized, using DataTemplate and ItemsPanelTemplate. WPF also provides an ItemControl called TreeView, which is hierarchical in nature. DataTemplate and ItemPanelTemplate are of no use in this case.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HierarchialDataTemplate</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HierarchialDataTemplate enables you to customize the template of Parent TreeViewItems as well as their Child TreeViewItems.</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shd w:val="clear" w:color="auto" w:fill="FFFFFF"/>
        </w:rPr>
        <w:t>Let’s take an example to understand it in more detail</w:t>
      </w:r>
    </w:p>
    <w:p w:rsidR="001B47FE" w:rsidRPr="001B47FE" w:rsidRDefault="001B47FE" w:rsidP="001B47FE">
      <w:pPr>
        <w:numPr>
          <w:ilvl w:val="0"/>
          <w:numId w:val="24"/>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Create a Child class and declare a string type property “Title”, as shown below.</w:t>
      </w:r>
    </w:p>
    <w:p w:rsidR="001B47FE" w:rsidRPr="001B47FE" w:rsidRDefault="001B47FE" w:rsidP="001B47FE">
      <w:pPr>
        <w:numPr>
          <w:ilvl w:val="1"/>
          <w:numId w:val="24"/>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class</w:t>
      </w:r>
      <w:r w:rsidRPr="001B47FE">
        <w:rPr>
          <w:rFonts w:ascii="Consolas" w:eastAsia="Times New Roman" w:hAnsi="Consolas" w:cs="Consolas"/>
          <w:color w:val="000000"/>
          <w:sz w:val="18"/>
          <w:szCs w:val="18"/>
          <w:bdr w:val="none" w:sz="0" w:space="0" w:color="auto" w:frame="1"/>
        </w:rPr>
        <w:t> Child {  </w:t>
      </w:r>
    </w:p>
    <w:p w:rsidR="001B47FE" w:rsidRPr="001B47FE" w:rsidRDefault="001B47FE" w:rsidP="001B47FE">
      <w:pPr>
        <w:numPr>
          <w:ilvl w:val="1"/>
          <w:numId w:val="24"/>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Child(string title) {  </w:t>
      </w:r>
    </w:p>
    <w:p w:rsidR="001B47FE" w:rsidRPr="001B47FE" w:rsidRDefault="001B47FE" w:rsidP="001B47FE">
      <w:pPr>
        <w:numPr>
          <w:ilvl w:val="1"/>
          <w:numId w:val="24"/>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Title = title;  </w:t>
      </w:r>
    </w:p>
    <w:p w:rsidR="001B47FE" w:rsidRPr="001B47FE" w:rsidRDefault="001B47FE" w:rsidP="001B47FE">
      <w:pPr>
        <w:numPr>
          <w:ilvl w:val="1"/>
          <w:numId w:val="24"/>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4"/>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string Title {  </w:t>
      </w:r>
    </w:p>
    <w:p w:rsidR="001B47FE" w:rsidRPr="001B47FE" w:rsidRDefault="001B47FE" w:rsidP="001B47FE">
      <w:pPr>
        <w:numPr>
          <w:ilvl w:val="1"/>
          <w:numId w:val="24"/>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get;  </w:t>
      </w:r>
    </w:p>
    <w:p w:rsidR="001B47FE" w:rsidRPr="001B47FE" w:rsidRDefault="001B47FE" w:rsidP="001B47FE">
      <w:pPr>
        <w:numPr>
          <w:ilvl w:val="1"/>
          <w:numId w:val="24"/>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set;  </w:t>
      </w:r>
    </w:p>
    <w:p w:rsidR="001B47FE" w:rsidRPr="001B47FE" w:rsidRDefault="001B47FE" w:rsidP="001B47FE">
      <w:pPr>
        <w:numPr>
          <w:ilvl w:val="1"/>
          <w:numId w:val="24"/>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4"/>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0"/>
          <w:numId w:val="24"/>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Create a Parent class and declare a string type property “Title” and a List of type Child class “ChildItems”, as shown below.</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class</w:t>
      </w:r>
      <w:r w:rsidRPr="001B47FE">
        <w:rPr>
          <w:rFonts w:ascii="Consolas" w:eastAsia="Times New Roman" w:hAnsi="Consolas" w:cs="Consolas"/>
          <w:color w:val="000000"/>
          <w:sz w:val="18"/>
          <w:szCs w:val="18"/>
          <w:bdr w:val="none" w:sz="0" w:space="0" w:color="auto" w:frame="1"/>
        </w:rPr>
        <w:t> Parent {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Parent(string title) {  </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Title = title;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ChildItems =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List &lt; Child &gt; ();  </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string Title {  </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get;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set;  </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public</w:t>
      </w:r>
      <w:r w:rsidRPr="001B47FE">
        <w:rPr>
          <w:rFonts w:ascii="Consolas" w:eastAsia="Times New Roman" w:hAnsi="Consolas" w:cs="Consolas"/>
          <w:color w:val="000000"/>
          <w:sz w:val="18"/>
          <w:szCs w:val="18"/>
          <w:bdr w:val="none" w:sz="0" w:space="0" w:color="auto" w:frame="1"/>
        </w:rPr>
        <w:t> List &lt; Child &gt; ChildItems {  </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get;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set;  </w:t>
      </w:r>
    </w:p>
    <w:p w:rsidR="001B47FE" w:rsidRPr="001B47FE" w:rsidRDefault="001B47FE" w:rsidP="001B47FE">
      <w:pPr>
        <w:numPr>
          <w:ilvl w:val="1"/>
          <w:numId w:val="25"/>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5"/>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0"/>
          <w:numId w:val="25"/>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Now, create a dummy Hierarchical collection.</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var</w:t>
      </w:r>
      <w:r w:rsidRPr="001B47FE">
        <w:rPr>
          <w:rFonts w:ascii="Consolas" w:eastAsia="Times New Roman" w:hAnsi="Consolas" w:cs="Consolas"/>
          <w:color w:val="000000"/>
          <w:sz w:val="18"/>
          <w:szCs w:val="18"/>
          <w:bdr w:val="none" w:sz="0" w:space="0" w:color="auto" w:frame="1"/>
        </w:rPr>
        <w:t> parent1 =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Parent(</w:t>
      </w:r>
      <w:r w:rsidRPr="001B47FE">
        <w:rPr>
          <w:rFonts w:ascii="Consolas" w:eastAsia="Times New Roman" w:hAnsi="Consolas" w:cs="Consolas"/>
          <w:color w:val="0000FF"/>
          <w:sz w:val="18"/>
        </w:rPr>
        <w:t>"Parent #1"</w:t>
      </w: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ChildItems = {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Child(</w:t>
      </w:r>
      <w:r w:rsidRPr="001B47FE">
        <w:rPr>
          <w:rFonts w:ascii="Consolas" w:eastAsia="Times New Roman" w:hAnsi="Consolas" w:cs="Consolas"/>
          <w:color w:val="0000FF"/>
          <w:sz w:val="18"/>
        </w:rPr>
        <w:t>"Child Item #1.1"</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Child(</w:t>
      </w:r>
      <w:r w:rsidRPr="001B47FE">
        <w:rPr>
          <w:rFonts w:ascii="Consolas" w:eastAsia="Times New Roman" w:hAnsi="Consolas" w:cs="Consolas"/>
          <w:color w:val="0000FF"/>
          <w:sz w:val="18"/>
        </w:rPr>
        <w:t>"Child Item #1.2"</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Child(</w:t>
      </w:r>
      <w:r w:rsidRPr="001B47FE">
        <w:rPr>
          <w:rFonts w:ascii="Consolas" w:eastAsia="Times New Roman" w:hAnsi="Consolas" w:cs="Consolas"/>
          <w:color w:val="0000FF"/>
          <w:sz w:val="18"/>
        </w:rPr>
        <w:t>"Child Item #1.3"</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var</w:t>
      </w:r>
      <w:r w:rsidRPr="001B47FE">
        <w:rPr>
          <w:rFonts w:ascii="Consolas" w:eastAsia="Times New Roman" w:hAnsi="Consolas" w:cs="Consolas"/>
          <w:color w:val="000000"/>
          <w:sz w:val="18"/>
          <w:szCs w:val="18"/>
          <w:bdr w:val="none" w:sz="0" w:space="0" w:color="auto" w:frame="1"/>
        </w:rPr>
        <w:t> parent2 =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Parent(</w:t>
      </w:r>
      <w:r w:rsidRPr="001B47FE">
        <w:rPr>
          <w:rFonts w:ascii="Consolas" w:eastAsia="Times New Roman" w:hAnsi="Consolas" w:cs="Consolas"/>
          <w:color w:val="0000FF"/>
          <w:sz w:val="18"/>
        </w:rPr>
        <w:t>"Parent #2"</w:t>
      </w: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ChildItems = {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Child(</w:t>
      </w:r>
      <w:r w:rsidRPr="001B47FE">
        <w:rPr>
          <w:rFonts w:ascii="Consolas" w:eastAsia="Times New Roman" w:hAnsi="Consolas" w:cs="Consolas"/>
          <w:color w:val="0000FF"/>
          <w:sz w:val="18"/>
        </w:rPr>
        <w:t>"Child Item #2.1"</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Child(</w:t>
      </w:r>
      <w:r w:rsidRPr="001B47FE">
        <w:rPr>
          <w:rFonts w:ascii="Consolas" w:eastAsia="Times New Roman" w:hAnsi="Consolas" w:cs="Consolas"/>
          <w:color w:val="0000FF"/>
          <w:sz w:val="18"/>
        </w:rPr>
        <w:t>"Child Item #2.2"</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Child(</w:t>
      </w:r>
      <w:r w:rsidRPr="001B47FE">
        <w:rPr>
          <w:rFonts w:ascii="Consolas" w:eastAsia="Times New Roman" w:hAnsi="Consolas" w:cs="Consolas"/>
          <w:color w:val="0000FF"/>
          <w:sz w:val="18"/>
        </w:rPr>
        <w:t>"Child Item #2.3"</w:t>
      </w: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b/>
          <w:bCs/>
          <w:color w:val="006699"/>
          <w:sz w:val="18"/>
        </w:rPr>
        <w:t>this</w:t>
      </w:r>
      <w:r w:rsidRPr="001B47FE">
        <w:rPr>
          <w:rFonts w:ascii="Consolas" w:eastAsia="Times New Roman" w:hAnsi="Consolas" w:cs="Consolas"/>
          <w:color w:val="000000"/>
          <w:sz w:val="18"/>
          <w:szCs w:val="18"/>
          <w:bdr w:val="none" w:sz="0" w:space="0" w:color="auto" w:frame="1"/>
        </w:rPr>
        <w:t>.treeView.Items.Clear();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List &lt; Parent &gt; parent = </w:t>
      </w:r>
      <w:r w:rsidRPr="001B47FE">
        <w:rPr>
          <w:rFonts w:ascii="Consolas" w:eastAsia="Times New Roman" w:hAnsi="Consolas" w:cs="Consolas"/>
          <w:b/>
          <w:bCs/>
          <w:color w:val="006699"/>
          <w:sz w:val="18"/>
        </w:rPr>
        <w:t>new</w:t>
      </w:r>
      <w:r w:rsidRPr="001B47FE">
        <w:rPr>
          <w:rFonts w:ascii="Consolas" w:eastAsia="Times New Roman" w:hAnsi="Consolas" w:cs="Consolas"/>
          <w:color w:val="000000"/>
          <w:sz w:val="18"/>
          <w:szCs w:val="18"/>
          <w:bdr w:val="none" w:sz="0" w:space="0" w:color="auto" w:frame="1"/>
        </w:rPr>
        <w:t> List &lt; Parent &gt; ();  </w:t>
      </w:r>
    </w:p>
    <w:p w:rsidR="001B47FE" w:rsidRPr="001B47FE" w:rsidRDefault="001B47FE" w:rsidP="001B47FE">
      <w:pPr>
        <w:numPr>
          <w:ilvl w:val="1"/>
          <w:numId w:val="26"/>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parent.Add(parent1);  </w:t>
      </w:r>
    </w:p>
    <w:p w:rsidR="001B47FE" w:rsidRPr="001B47FE" w:rsidRDefault="001B47FE" w:rsidP="001B47FE">
      <w:pPr>
        <w:numPr>
          <w:ilvl w:val="1"/>
          <w:numId w:val="26"/>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parent.Add(parent2);  </w:t>
      </w:r>
    </w:p>
    <w:p w:rsidR="001B47FE" w:rsidRPr="001B47FE" w:rsidRDefault="001B47FE" w:rsidP="001B47FE">
      <w:pPr>
        <w:numPr>
          <w:ilvl w:val="0"/>
          <w:numId w:val="26"/>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Add a TreeView and create a HierarchialDataTemplate for it</w:t>
      </w:r>
    </w:p>
    <w:p w:rsidR="001B47FE" w:rsidRPr="001B47FE" w:rsidRDefault="001B47FE" w:rsidP="001B47FE">
      <w:pPr>
        <w:numPr>
          <w:ilvl w:val="1"/>
          <w:numId w:val="2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&lt;Grid&gt;  </w:t>
      </w:r>
    </w:p>
    <w:p w:rsidR="001B47FE" w:rsidRPr="001B47FE" w:rsidRDefault="001B47FE" w:rsidP="001B47FE">
      <w:pPr>
        <w:numPr>
          <w:ilvl w:val="1"/>
          <w:numId w:val="2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&lt;TreeView Name=</w:t>
      </w:r>
      <w:r w:rsidRPr="001B47FE">
        <w:rPr>
          <w:rFonts w:ascii="Consolas" w:eastAsia="Times New Roman" w:hAnsi="Consolas" w:cs="Consolas"/>
          <w:color w:val="0000FF"/>
          <w:sz w:val="18"/>
        </w:rPr>
        <w:t>"treeView"</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1"/>
          <w:numId w:val="2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&lt;TreeView.ItemTemplate&gt;  </w:t>
      </w:r>
    </w:p>
    <w:p w:rsidR="001B47FE" w:rsidRPr="001B47FE" w:rsidRDefault="001B47FE" w:rsidP="001B47FE">
      <w:pPr>
        <w:numPr>
          <w:ilvl w:val="1"/>
          <w:numId w:val="2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&lt;HierarchicalDataTemplate ItemsSource=</w:t>
      </w:r>
      <w:r w:rsidRPr="001B47FE">
        <w:rPr>
          <w:rFonts w:ascii="Consolas" w:eastAsia="Times New Roman" w:hAnsi="Consolas" w:cs="Consolas"/>
          <w:color w:val="0000FF"/>
          <w:sz w:val="18"/>
        </w:rPr>
        <w:t>"{Binding ChildItems}"</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1"/>
          <w:numId w:val="2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&lt;StackPanel Orientation=</w:t>
      </w:r>
      <w:r w:rsidRPr="001B47FE">
        <w:rPr>
          <w:rFonts w:ascii="Consolas" w:eastAsia="Times New Roman" w:hAnsi="Consolas" w:cs="Consolas"/>
          <w:color w:val="0000FF"/>
          <w:sz w:val="18"/>
        </w:rPr>
        <w:t>"Horizontal"</w:t>
      </w:r>
      <w:r w:rsidRPr="001B47FE">
        <w:rPr>
          <w:rFonts w:ascii="Consolas" w:eastAsia="Times New Roman" w:hAnsi="Consolas" w:cs="Consolas"/>
          <w:color w:val="000000"/>
          <w:sz w:val="18"/>
          <w:szCs w:val="18"/>
          <w:bdr w:val="none" w:sz="0" w:space="0" w:color="auto" w:frame="1"/>
        </w:rPr>
        <w:t>&gt;  </w:t>
      </w:r>
    </w:p>
    <w:p w:rsidR="001B47FE" w:rsidRPr="001B47FE" w:rsidRDefault="001B47FE" w:rsidP="001B47FE">
      <w:pPr>
        <w:numPr>
          <w:ilvl w:val="1"/>
          <w:numId w:val="2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&lt;Rectangle Height=</w:t>
      </w:r>
      <w:r w:rsidRPr="001B47FE">
        <w:rPr>
          <w:rFonts w:ascii="Consolas" w:eastAsia="Times New Roman" w:hAnsi="Consolas" w:cs="Consolas"/>
          <w:color w:val="0000FF"/>
          <w:sz w:val="18"/>
        </w:rPr>
        <w:t>"10"</w:t>
      </w:r>
      <w:r w:rsidRPr="001B47FE">
        <w:rPr>
          <w:rFonts w:ascii="Consolas" w:eastAsia="Times New Roman" w:hAnsi="Consolas" w:cs="Consolas"/>
          <w:color w:val="000000"/>
          <w:sz w:val="18"/>
          <w:szCs w:val="18"/>
          <w:bdr w:val="none" w:sz="0" w:space="0" w:color="auto" w:frame="1"/>
        </w:rPr>
        <w:t> Width=</w:t>
      </w:r>
      <w:r w:rsidRPr="001B47FE">
        <w:rPr>
          <w:rFonts w:ascii="Consolas" w:eastAsia="Times New Roman" w:hAnsi="Consolas" w:cs="Consolas"/>
          <w:color w:val="0000FF"/>
          <w:sz w:val="18"/>
        </w:rPr>
        <w:t>"10"</w:t>
      </w:r>
      <w:r w:rsidRPr="001B47FE">
        <w:rPr>
          <w:rFonts w:ascii="Consolas" w:eastAsia="Times New Roman" w:hAnsi="Consolas" w:cs="Consolas"/>
          <w:color w:val="000000"/>
          <w:sz w:val="18"/>
          <w:szCs w:val="18"/>
          <w:bdr w:val="none" w:sz="0" w:space="0" w:color="auto" w:frame="1"/>
        </w:rPr>
        <w:t> Fill=</w:t>
      </w:r>
      <w:r w:rsidRPr="001B47FE">
        <w:rPr>
          <w:rFonts w:ascii="Consolas" w:eastAsia="Times New Roman" w:hAnsi="Consolas" w:cs="Consolas"/>
          <w:color w:val="0000FF"/>
          <w:sz w:val="18"/>
        </w:rPr>
        <w:t>"Red"</w:t>
      </w:r>
      <w:r w:rsidRPr="001B47FE">
        <w:rPr>
          <w:rFonts w:ascii="Consolas" w:eastAsia="Times New Roman" w:hAnsi="Consolas" w:cs="Consolas"/>
          <w:color w:val="000000"/>
          <w:sz w:val="18"/>
          <w:szCs w:val="18"/>
          <w:bdr w:val="none" w:sz="0" w:space="0" w:color="auto" w:frame="1"/>
        </w:rPr>
        <w:t>&gt;&lt;/Rectangle&gt;  </w:t>
      </w:r>
    </w:p>
    <w:p w:rsidR="001B47FE" w:rsidRPr="001B47FE" w:rsidRDefault="001B47FE" w:rsidP="001B47FE">
      <w:pPr>
        <w:numPr>
          <w:ilvl w:val="1"/>
          <w:numId w:val="2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&lt;TextBlock Text=</w:t>
      </w:r>
      <w:r w:rsidRPr="001B47FE">
        <w:rPr>
          <w:rFonts w:ascii="Consolas" w:eastAsia="Times New Roman" w:hAnsi="Consolas" w:cs="Consolas"/>
          <w:color w:val="0000FF"/>
          <w:sz w:val="18"/>
        </w:rPr>
        <w:t>"{Binding Title}"</w:t>
      </w:r>
      <w:r w:rsidRPr="001B47FE">
        <w:rPr>
          <w:rFonts w:ascii="Consolas" w:eastAsia="Times New Roman" w:hAnsi="Consolas" w:cs="Consolas"/>
          <w:color w:val="000000"/>
          <w:sz w:val="18"/>
          <w:szCs w:val="18"/>
          <w:bdr w:val="none" w:sz="0" w:space="0" w:color="auto" w:frame="1"/>
        </w:rPr>
        <w:t>&gt;&lt;/TextBlock&gt;  </w:t>
      </w:r>
    </w:p>
    <w:p w:rsidR="001B47FE" w:rsidRPr="001B47FE" w:rsidRDefault="001B47FE" w:rsidP="001B47FE">
      <w:pPr>
        <w:numPr>
          <w:ilvl w:val="1"/>
          <w:numId w:val="2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&lt;/StackPanel&gt;  </w:t>
      </w:r>
    </w:p>
    <w:p w:rsidR="001B47FE" w:rsidRPr="001B47FE" w:rsidRDefault="001B47FE" w:rsidP="001B47FE">
      <w:pPr>
        <w:numPr>
          <w:ilvl w:val="1"/>
          <w:numId w:val="2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&lt;/HierarchicalDataTemplate&gt;  </w:t>
      </w:r>
    </w:p>
    <w:p w:rsidR="001B47FE" w:rsidRPr="001B47FE" w:rsidRDefault="001B47FE" w:rsidP="001B47FE">
      <w:pPr>
        <w:numPr>
          <w:ilvl w:val="1"/>
          <w:numId w:val="2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&lt;/TreeView.ItemTemplate&gt;  </w:t>
      </w:r>
    </w:p>
    <w:p w:rsidR="001B47FE" w:rsidRPr="001B47FE" w:rsidRDefault="001B47FE" w:rsidP="001B47FE">
      <w:pPr>
        <w:numPr>
          <w:ilvl w:val="1"/>
          <w:numId w:val="27"/>
        </w:numPr>
        <w:pBdr>
          <w:left w:val="single" w:sz="12" w:space="0" w:color="6CE26C"/>
        </w:pBdr>
        <w:shd w:val="clear" w:color="auto" w:fill="FFFFFF"/>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    &lt;/TreeView&gt;  </w:t>
      </w:r>
    </w:p>
    <w:p w:rsidR="001B47FE" w:rsidRPr="001B47FE" w:rsidRDefault="001B47FE" w:rsidP="001B47FE">
      <w:pPr>
        <w:numPr>
          <w:ilvl w:val="1"/>
          <w:numId w:val="27"/>
        </w:numPr>
        <w:pBdr>
          <w:left w:val="single" w:sz="12" w:space="0" w:color="6CE26C"/>
        </w:pBdr>
        <w:shd w:val="clear" w:color="auto" w:fill="F8F8F8"/>
        <w:spacing w:beforeAutospacing="1" w:after="0" w:afterAutospacing="1" w:line="207" w:lineRule="atLeast"/>
        <w:rPr>
          <w:rFonts w:ascii="Consolas" w:eastAsia="Times New Roman" w:hAnsi="Consolas" w:cs="Consolas"/>
          <w:color w:val="5C5C5C"/>
          <w:sz w:val="18"/>
          <w:szCs w:val="18"/>
        </w:rPr>
      </w:pPr>
      <w:r w:rsidRPr="001B47FE">
        <w:rPr>
          <w:rFonts w:ascii="Consolas" w:eastAsia="Times New Roman" w:hAnsi="Consolas" w:cs="Consolas"/>
          <w:color w:val="000000"/>
          <w:sz w:val="18"/>
          <w:szCs w:val="18"/>
          <w:bdr w:val="none" w:sz="0" w:space="0" w:color="auto" w:frame="1"/>
        </w:rPr>
        <w:t>&lt;/Grid&gt;  </w:t>
      </w:r>
    </w:p>
    <w:p w:rsidR="001B47FE" w:rsidRPr="001B47FE" w:rsidRDefault="001B47FE" w:rsidP="001B47FE">
      <w:pPr>
        <w:numPr>
          <w:ilvl w:val="0"/>
          <w:numId w:val="27"/>
        </w:numPr>
        <w:shd w:val="clear" w:color="auto" w:fill="FFFFFF"/>
        <w:spacing w:before="100" w:beforeAutospacing="1" w:after="100" w:afterAutospacing="1" w:line="240" w:lineRule="auto"/>
        <w:rPr>
          <w:rFonts w:ascii="Arial" w:eastAsia="Times New Roman" w:hAnsi="Arial" w:cs="Arial"/>
          <w:color w:val="212121"/>
          <w:sz w:val="18"/>
          <w:szCs w:val="18"/>
        </w:rPr>
      </w:pPr>
      <w:r w:rsidRPr="001B47FE">
        <w:rPr>
          <w:rFonts w:ascii="Arial" w:eastAsia="Times New Roman" w:hAnsi="Arial" w:cs="Arial"/>
          <w:color w:val="212121"/>
          <w:sz w:val="18"/>
          <w:szCs w:val="18"/>
        </w:rPr>
        <w:t>Bind the hierarchical collection parent to the TreeView this.treeView.ItemsSource = parent;</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sidRPr="001B47FE">
        <w:rPr>
          <w:rFonts w:ascii="Arial" w:eastAsia="Times New Roman" w:hAnsi="Arial" w:cs="Arial"/>
          <w:b/>
          <w:bCs/>
          <w:color w:val="212121"/>
          <w:sz w:val="18"/>
        </w:rPr>
        <w:t>Output</w:t>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r>
      <w:r>
        <w:rPr>
          <w:rFonts w:ascii="Arial" w:eastAsia="Times New Roman" w:hAnsi="Arial" w:cs="Arial"/>
          <w:noProof/>
          <w:color w:val="212121"/>
          <w:sz w:val="18"/>
          <w:szCs w:val="18"/>
        </w:rPr>
        <w:drawing>
          <wp:inline distT="0" distB="0" distL="0" distR="0">
            <wp:extent cx="2860040" cy="2860040"/>
            <wp:effectExtent l="19050" t="0" r="0" b="0"/>
            <wp:docPr id="192" name="Picture 37" descr="Control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trolTemplate"/>
                    <pic:cNvPicPr>
                      <a:picLocks noChangeAspect="1" noChangeArrowheads="1"/>
                    </pic:cNvPicPr>
                  </pic:nvPicPr>
                  <pic:blipFill>
                    <a:blip r:embed="rId264"/>
                    <a:srcRect/>
                    <a:stretch>
                      <a:fillRect/>
                    </a:stretch>
                  </pic:blipFill>
                  <pic:spPr bwMode="auto">
                    <a:xfrm>
                      <a:off x="0" y="0"/>
                      <a:ext cx="2860040" cy="2860040"/>
                    </a:xfrm>
                    <a:prstGeom prst="rect">
                      <a:avLst/>
                    </a:prstGeom>
                    <a:noFill/>
                    <a:ln w="9525">
                      <a:noFill/>
                      <a:miter lim="800000"/>
                      <a:headEnd/>
                      <a:tailEnd/>
                    </a:ln>
                  </pic:spPr>
                </pic:pic>
              </a:graphicData>
            </a:graphic>
          </wp:inline>
        </w:drawing>
      </w:r>
      <w:r w:rsidRPr="001B47FE">
        <w:rPr>
          <w:rFonts w:ascii="Arial" w:eastAsia="Times New Roman" w:hAnsi="Arial" w:cs="Arial"/>
          <w:color w:val="212121"/>
          <w:sz w:val="18"/>
          <w:szCs w:val="18"/>
        </w:rPr>
        <w:br/>
      </w:r>
      <w:r w:rsidRPr="001B47FE">
        <w:rPr>
          <w:rFonts w:ascii="Arial" w:eastAsia="Times New Roman" w:hAnsi="Arial" w:cs="Arial"/>
          <w:color w:val="212121"/>
          <w:sz w:val="18"/>
          <w:szCs w:val="18"/>
        </w:rPr>
        <w:br/>
        <w:t>The template has changed the look and feel of the parent as well as their child items.</w:t>
      </w:r>
    </w:p>
    <w:p w:rsidR="001B47FE" w:rsidRDefault="001B47FE" w:rsidP="00BF05EC">
      <w:pPr>
        <w:pStyle w:val="HTMLPreformatted"/>
        <w:shd w:val="clear" w:color="auto" w:fill="FFFFFF"/>
        <w:rPr>
          <w:ins w:id="10117" w:author="Unknown"/>
          <w:rFonts w:ascii="Consolas" w:hAnsi="Consolas" w:cs="Consolas"/>
          <w:color w:val="212529"/>
          <w:sz w:val="16"/>
          <w:szCs w:val="16"/>
        </w:rPr>
      </w:pPr>
    </w:p>
    <w:p w:rsidR="00B74385" w:rsidRDefault="00B74385" w:rsidP="00B74385">
      <w:pPr>
        <w:pStyle w:val="Heading1"/>
        <w:spacing w:before="0" w:beforeAutospacing="0"/>
        <w:rPr>
          <w:rFonts w:ascii="Calibri" w:hAnsi="Calibri"/>
          <w:color w:val="74633A"/>
          <w:sz w:val="34"/>
          <w:szCs w:val="34"/>
        </w:rPr>
      </w:pPr>
      <w:r>
        <w:rPr>
          <w:rFonts w:ascii="Calibri" w:hAnsi="Calibri"/>
          <w:color w:val="74633A"/>
          <w:sz w:val="34"/>
          <w:szCs w:val="34"/>
        </w:rPr>
        <w:t>Control Templates</w:t>
      </w:r>
    </w:p>
    <w:p w:rsidR="00B74385" w:rsidRDefault="00B74385" w:rsidP="00B74385">
      <w:pPr>
        <w:pStyle w:val="Heading2"/>
        <w:spacing w:before="346"/>
        <w:rPr>
          <w:rFonts w:ascii="Calibri" w:hAnsi="Calibri"/>
          <w:color w:val="74633A"/>
          <w:sz w:val="28"/>
          <w:szCs w:val="28"/>
        </w:rPr>
      </w:pPr>
      <w:r>
        <w:rPr>
          <w:rFonts w:ascii="Calibri" w:hAnsi="Calibri"/>
          <w:color w:val="74633A"/>
          <w:sz w:val="28"/>
          <w:szCs w:val="28"/>
        </w:rPr>
        <w:t>Introduction</w:t>
      </w:r>
    </w:p>
    <w:p w:rsidR="00B74385" w:rsidRDefault="00B74385" w:rsidP="00B74385">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Controls in WPF are separated into </w:t>
      </w:r>
      <w:r>
        <w:rPr>
          <w:rFonts w:ascii="Segoe UI" w:hAnsi="Segoe UI" w:cs="Segoe UI"/>
          <w:b/>
          <w:bCs/>
          <w:color w:val="444444"/>
          <w:sz w:val="15"/>
          <w:szCs w:val="15"/>
        </w:rPr>
        <w:t>logic</w:t>
      </w:r>
      <w:r>
        <w:rPr>
          <w:rFonts w:ascii="Segoe UI" w:hAnsi="Segoe UI" w:cs="Segoe UI"/>
          <w:color w:val="444444"/>
          <w:sz w:val="15"/>
          <w:szCs w:val="15"/>
        </w:rPr>
        <w:t>, that defines the states, events and properties and </w:t>
      </w:r>
      <w:r>
        <w:rPr>
          <w:rFonts w:ascii="Segoe UI" w:hAnsi="Segoe UI" w:cs="Segoe UI"/>
          <w:b/>
          <w:bCs/>
          <w:color w:val="444444"/>
          <w:sz w:val="15"/>
          <w:szCs w:val="15"/>
        </w:rPr>
        <w:t>template</w:t>
      </w:r>
      <w:r>
        <w:rPr>
          <w:rFonts w:ascii="Segoe UI" w:hAnsi="Segoe UI" w:cs="Segoe UI"/>
          <w:color w:val="444444"/>
          <w:sz w:val="15"/>
          <w:szCs w:val="15"/>
        </w:rPr>
        <w:t>, that defines the visual appearance of the control. The wireup between the logic and the template is done by DataBinding.</w:t>
      </w:r>
    </w:p>
    <w:p w:rsidR="00B74385" w:rsidRDefault="00B74385" w:rsidP="00B74385">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Each control has a default template. This gives the control a basic appearance. The default template is typically shipped together with the control and available for all common windows themes. It is by convention wrapped into a style, that is identified by value of the </w:t>
      </w:r>
      <w:r>
        <w:rPr>
          <w:rStyle w:val="HTMLCode"/>
          <w:color w:val="444444"/>
        </w:rPr>
        <w:t>DefaultStyleKey</w:t>
      </w:r>
      <w:r>
        <w:rPr>
          <w:rFonts w:ascii="Segoe UI" w:hAnsi="Segoe UI" w:cs="Segoe UI"/>
          <w:color w:val="444444"/>
          <w:sz w:val="15"/>
          <w:szCs w:val="15"/>
        </w:rPr>
        <w:t> property that every control has.</w:t>
      </w:r>
    </w:p>
    <w:p w:rsidR="00B74385" w:rsidRDefault="00B74385" w:rsidP="00B74385">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The template is defined by a dependency property called </w:t>
      </w:r>
      <w:r>
        <w:rPr>
          <w:rStyle w:val="HTMLCode"/>
          <w:color w:val="444444"/>
        </w:rPr>
        <w:t>Template</w:t>
      </w:r>
      <w:r>
        <w:rPr>
          <w:rFonts w:ascii="Segoe UI" w:hAnsi="Segoe UI" w:cs="Segoe UI"/>
          <w:color w:val="444444"/>
          <w:sz w:val="15"/>
          <w:szCs w:val="15"/>
        </w:rPr>
        <w:t>. By setting this property to another instance of a control template, you can completely replace the appearance (visual tree) of a control.</w:t>
      </w:r>
    </w:p>
    <w:p w:rsidR="00B74385" w:rsidRDefault="00B74385" w:rsidP="00B74385">
      <w:pPr>
        <w:rPr>
          <w:rFonts w:ascii="Times New Roman" w:hAnsi="Times New Roman" w:cs="Times New Roman"/>
          <w:sz w:val="24"/>
          <w:szCs w:val="24"/>
        </w:rPr>
      </w:pPr>
      <w:r>
        <w:rPr>
          <w:noProof/>
        </w:rPr>
        <w:drawing>
          <wp:inline distT="0" distB="0" distL="0" distR="0">
            <wp:extent cx="5625465" cy="3474720"/>
            <wp:effectExtent l="19050" t="0" r="0" b="0"/>
            <wp:docPr id="248" name="Picture 1" descr="https://www.wpftutorial.net/images/controltemplat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pftutorial.net/images/controltemplates2.jpg"/>
                    <pic:cNvPicPr>
                      <a:picLocks noChangeAspect="1" noChangeArrowheads="1"/>
                    </pic:cNvPicPr>
                  </pic:nvPicPr>
                  <pic:blipFill>
                    <a:blip r:embed="rId265"/>
                    <a:srcRect/>
                    <a:stretch>
                      <a:fillRect/>
                    </a:stretch>
                  </pic:blipFill>
                  <pic:spPr bwMode="auto">
                    <a:xfrm>
                      <a:off x="0" y="0"/>
                      <a:ext cx="5625465" cy="3474720"/>
                    </a:xfrm>
                    <a:prstGeom prst="rect">
                      <a:avLst/>
                    </a:prstGeom>
                    <a:noFill/>
                    <a:ln w="9525">
                      <a:noFill/>
                      <a:miter lim="800000"/>
                      <a:headEnd/>
                      <a:tailEnd/>
                    </a:ln>
                  </pic:spPr>
                </pic:pic>
              </a:graphicData>
            </a:graphic>
          </wp:inline>
        </w:drawing>
      </w:r>
      <w:r>
        <w:rPr>
          <w:rFonts w:ascii="Segoe UI" w:hAnsi="Segoe UI" w:cs="Segoe UI"/>
          <w:color w:val="444444"/>
          <w:sz w:val="15"/>
          <w:szCs w:val="15"/>
        </w:rPr>
        <w:br/>
      </w:r>
      <w:r>
        <w:rPr>
          <w:rFonts w:ascii="Segoe UI" w:hAnsi="Segoe UI" w:cs="Segoe UI"/>
          <w:color w:val="444444"/>
          <w:sz w:val="15"/>
          <w:szCs w:val="15"/>
        </w:rPr>
        <w:br/>
      </w:r>
    </w:p>
    <w:p w:rsidR="00B74385" w:rsidRDefault="00B74385" w:rsidP="00B74385">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The control template is often included in a style that contains other property settings. The following code sample shows a simple control template for a button with an ellipse shape.</w:t>
      </w:r>
    </w:p>
    <w:p w:rsidR="00B74385" w:rsidRDefault="00B74385" w:rsidP="00B74385">
      <w:pPr>
        <w:pStyle w:val="HTMLPreformatted"/>
        <w:shd w:val="clear" w:color="auto" w:fill="F7F9FA"/>
        <w:ind w:right="-92"/>
        <w:rPr>
          <w:color w:val="444444"/>
          <w:sz w:val="15"/>
          <w:szCs w:val="15"/>
        </w:rPr>
      </w:pPr>
      <w:r>
        <w:rPr>
          <w:color w:val="444444"/>
          <w:sz w:val="15"/>
          <w:szCs w:val="15"/>
        </w:rPr>
        <w:t> </w:t>
      </w:r>
    </w:p>
    <w:p w:rsidR="00B74385" w:rsidRDefault="00B74385" w:rsidP="00B74385">
      <w:pPr>
        <w:pStyle w:val="HTMLPreformatted"/>
        <w:shd w:val="clear" w:color="auto" w:fill="F7F9FA"/>
        <w:ind w:right="-92"/>
        <w:rPr>
          <w:color w:val="444444"/>
          <w:sz w:val="15"/>
          <w:szCs w:val="15"/>
        </w:rPr>
      </w:pPr>
      <w:r>
        <w:rPr>
          <w:color w:val="800000"/>
          <w:sz w:val="15"/>
          <w:szCs w:val="15"/>
        </w:rPr>
        <w:t xml:space="preserve">&lt;Style </w:t>
      </w:r>
      <w:r>
        <w:rPr>
          <w:color w:val="FF0000"/>
          <w:sz w:val="15"/>
          <w:szCs w:val="15"/>
        </w:rPr>
        <w:t>x:Key</w:t>
      </w:r>
      <w:r>
        <w:rPr>
          <w:color w:val="800000"/>
          <w:sz w:val="15"/>
          <w:szCs w:val="15"/>
        </w:rPr>
        <w:t>=</w:t>
      </w:r>
      <w:r>
        <w:rPr>
          <w:color w:val="0000FF"/>
          <w:sz w:val="15"/>
          <w:szCs w:val="15"/>
        </w:rPr>
        <w:t>"DialogButtonStyle"</w:t>
      </w:r>
      <w:r>
        <w:rPr>
          <w:color w:val="800000"/>
          <w:sz w:val="15"/>
          <w:szCs w:val="15"/>
        </w:rPr>
        <w:t xml:space="preserve"> </w:t>
      </w:r>
      <w:r>
        <w:rPr>
          <w:color w:val="FF0000"/>
          <w:sz w:val="15"/>
          <w:szCs w:val="15"/>
        </w:rPr>
        <w:t>TargetType</w:t>
      </w:r>
      <w:r>
        <w:rPr>
          <w:color w:val="800000"/>
          <w:sz w:val="15"/>
          <w:szCs w:val="15"/>
        </w:rPr>
        <w:t>=</w:t>
      </w:r>
      <w:r>
        <w:rPr>
          <w:color w:val="0000FF"/>
          <w:sz w:val="15"/>
          <w:szCs w:val="15"/>
        </w:rPr>
        <w:t>"Button"</w:t>
      </w:r>
      <w:r>
        <w:rPr>
          <w:color w:val="800000"/>
          <w:sz w:val="15"/>
          <w:szCs w:val="15"/>
        </w:rPr>
        <w:t>&gt;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&lt;Setter </w:t>
      </w:r>
      <w:r>
        <w:rPr>
          <w:color w:val="FF0000"/>
          <w:sz w:val="15"/>
          <w:szCs w:val="15"/>
        </w:rPr>
        <w:t>Property</w:t>
      </w:r>
      <w:r>
        <w:rPr>
          <w:color w:val="800000"/>
          <w:sz w:val="15"/>
          <w:szCs w:val="15"/>
        </w:rPr>
        <w:t>=</w:t>
      </w:r>
      <w:r>
        <w:rPr>
          <w:color w:val="0000FF"/>
          <w:sz w:val="15"/>
          <w:szCs w:val="15"/>
        </w:rPr>
        <w:t>"Template"</w:t>
      </w:r>
      <w:r>
        <w:rPr>
          <w:color w:val="800000"/>
          <w:sz w:val="15"/>
          <w:szCs w:val="15"/>
        </w:rPr>
        <w:t>&gt;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&lt;Setter.Value&gt;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&lt;ControlTemplate </w:t>
      </w:r>
      <w:r>
        <w:rPr>
          <w:color w:val="FF0000"/>
          <w:sz w:val="15"/>
          <w:szCs w:val="15"/>
        </w:rPr>
        <w:t>TargetType</w:t>
      </w:r>
      <w:r>
        <w:rPr>
          <w:color w:val="800000"/>
          <w:sz w:val="15"/>
          <w:szCs w:val="15"/>
        </w:rPr>
        <w:t>=</w:t>
      </w:r>
      <w:r>
        <w:rPr>
          <w:color w:val="0000FF"/>
          <w:sz w:val="15"/>
          <w:szCs w:val="15"/>
        </w:rPr>
        <w:t>"{x:Type Button}"</w:t>
      </w:r>
      <w:r>
        <w:rPr>
          <w:color w:val="800000"/>
          <w:sz w:val="15"/>
          <w:szCs w:val="15"/>
        </w:rPr>
        <w:t>&gt;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&lt;Grid&gt;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&lt;Ellipse </w:t>
      </w:r>
      <w:r>
        <w:rPr>
          <w:color w:val="FF0000"/>
          <w:sz w:val="15"/>
          <w:szCs w:val="15"/>
        </w:rPr>
        <w:t>Fill</w:t>
      </w:r>
      <w:r>
        <w:rPr>
          <w:color w:val="800000"/>
          <w:sz w:val="15"/>
          <w:szCs w:val="15"/>
        </w:rPr>
        <w:t>=</w:t>
      </w:r>
      <w:r>
        <w:rPr>
          <w:color w:val="0000FF"/>
          <w:sz w:val="15"/>
          <w:szCs w:val="15"/>
        </w:rPr>
        <w:t>"{TemplateBinding Background}"</w:t>
      </w:r>
    </w:p>
    <w:p w:rsidR="00B74385" w:rsidRDefault="00B74385" w:rsidP="00B74385">
      <w:pPr>
        <w:pStyle w:val="HTMLPreformatted"/>
        <w:shd w:val="clear" w:color="auto" w:fill="F7F9FA"/>
        <w:ind w:right="-92"/>
        <w:rPr>
          <w:color w:val="444444"/>
          <w:sz w:val="15"/>
          <w:szCs w:val="15"/>
        </w:rPr>
      </w:pPr>
      <w:r>
        <w:rPr>
          <w:color w:val="800000"/>
          <w:sz w:val="15"/>
          <w:szCs w:val="15"/>
        </w:rPr>
        <w:t xml:space="preserve">                             </w:t>
      </w:r>
      <w:r>
        <w:rPr>
          <w:color w:val="FF0000"/>
          <w:sz w:val="15"/>
          <w:szCs w:val="15"/>
        </w:rPr>
        <w:t>Stroke</w:t>
      </w:r>
      <w:r>
        <w:rPr>
          <w:color w:val="800000"/>
          <w:sz w:val="15"/>
          <w:szCs w:val="15"/>
        </w:rPr>
        <w:t>=</w:t>
      </w:r>
      <w:r>
        <w:rPr>
          <w:color w:val="0000FF"/>
          <w:sz w:val="15"/>
          <w:szCs w:val="15"/>
        </w:rPr>
        <w:t>"{TemplateBinding BorderBrush}"</w:t>
      </w:r>
      <w:r>
        <w:rPr>
          <w:color w:val="800000"/>
          <w:sz w:val="15"/>
          <w:szCs w:val="15"/>
        </w:rPr>
        <w:t>/&gt;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&lt;ContentPresenter </w:t>
      </w:r>
      <w:r>
        <w:rPr>
          <w:color w:val="FF0000"/>
          <w:sz w:val="15"/>
          <w:szCs w:val="15"/>
        </w:rPr>
        <w:t>HorizontalAlignment</w:t>
      </w:r>
      <w:r>
        <w:rPr>
          <w:color w:val="800000"/>
          <w:sz w:val="15"/>
          <w:szCs w:val="15"/>
        </w:rPr>
        <w:t>=</w:t>
      </w:r>
      <w:r>
        <w:rPr>
          <w:color w:val="0000FF"/>
          <w:sz w:val="15"/>
          <w:szCs w:val="15"/>
        </w:rPr>
        <w:t>"Center"</w:t>
      </w:r>
    </w:p>
    <w:p w:rsidR="00B74385" w:rsidRDefault="00B74385" w:rsidP="00B74385">
      <w:pPr>
        <w:pStyle w:val="HTMLPreformatted"/>
        <w:shd w:val="clear" w:color="auto" w:fill="F7F9FA"/>
        <w:ind w:right="-92"/>
        <w:rPr>
          <w:color w:val="444444"/>
          <w:sz w:val="15"/>
          <w:szCs w:val="15"/>
        </w:rPr>
      </w:pPr>
      <w:r>
        <w:rPr>
          <w:color w:val="800000"/>
          <w:sz w:val="15"/>
          <w:szCs w:val="15"/>
        </w:rPr>
        <w:t xml:space="preserve">                                          </w:t>
      </w:r>
      <w:r>
        <w:rPr>
          <w:color w:val="FF0000"/>
          <w:sz w:val="15"/>
          <w:szCs w:val="15"/>
        </w:rPr>
        <w:t>VerticalAlignment</w:t>
      </w:r>
      <w:r>
        <w:rPr>
          <w:color w:val="800000"/>
          <w:sz w:val="15"/>
          <w:szCs w:val="15"/>
        </w:rPr>
        <w:t>=</w:t>
      </w:r>
      <w:r>
        <w:rPr>
          <w:color w:val="0000FF"/>
          <w:sz w:val="15"/>
          <w:szCs w:val="15"/>
        </w:rPr>
        <w:t>"Center"</w:t>
      </w:r>
      <w:r>
        <w:rPr>
          <w:color w:val="800000"/>
          <w:sz w:val="15"/>
          <w:szCs w:val="15"/>
        </w:rPr>
        <w:t>/&gt;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&lt;/Grid&gt;</w:t>
      </w:r>
      <w:r>
        <w:rPr>
          <w:color w:val="444444"/>
          <w:sz w:val="15"/>
          <w:szCs w:val="15"/>
        </w:rPr>
        <w:t xml:space="preserve">            </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&lt;/ControlTemplate&gt;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&lt;/Setter.Value&gt;</w:t>
      </w:r>
    </w:p>
    <w:p w:rsidR="00B74385" w:rsidRDefault="00B74385" w:rsidP="00B74385">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&lt;/Setter&gt;</w:t>
      </w:r>
    </w:p>
    <w:p w:rsidR="00B74385" w:rsidRDefault="00B74385" w:rsidP="00B74385">
      <w:pPr>
        <w:pStyle w:val="HTMLPreformatted"/>
        <w:shd w:val="clear" w:color="auto" w:fill="F7F9FA"/>
        <w:ind w:right="-92"/>
        <w:rPr>
          <w:color w:val="444444"/>
          <w:sz w:val="15"/>
          <w:szCs w:val="15"/>
        </w:rPr>
      </w:pPr>
      <w:r>
        <w:rPr>
          <w:color w:val="800000"/>
          <w:sz w:val="15"/>
          <w:szCs w:val="15"/>
        </w:rPr>
        <w:t>&lt;/Style&gt;</w:t>
      </w:r>
    </w:p>
    <w:p w:rsidR="00B74385" w:rsidRDefault="00B74385" w:rsidP="00B74385">
      <w:pPr>
        <w:pStyle w:val="HTMLPreformatted"/>
        <w:shd w:val="clear" w:color="auto" w:fill="F7F9FA"/>
        <w:ind w:right="-92"/>
        <w:rPr>
          <w:color w:val="444444"/>
          <w:sz w:val="15"/>
          <w:szCs w:val="15"/>
        </w:rPr>
      </w:pPr>
      <w:r>
        <w:rPr>
          <w:color w:val="444444"/>
          <w:sz w:val="15"/>
          <w:szCs w:val="15"/>
        </w:rPr>
        <w:t> </w:t>
      </w:r>
    </w:p>
    <w:p w:rsidR="00B74385" w:rsidRDefault="00B74385" w:rsidP="00B74385">
      <w:pPr>
        <w:pStyle w:val="HTMLPreformatted"/>
        <w:shd w:val="clear" w:color="auto" w:fill="F7F9FA"/>
        <w:ind w:right="-92"/>
        <w:rPr>
          <w:color w:val="444444"/>
          <w:sz w:val="15"/>
          <w:szCs w:val="15"/>
        </w:rPr>
      </w:pPr>
      <w:r>
        <w:rPr>
          <w:color w:val="444444"/>
          <w:sz w:val="15"/>
          <w:szCs w:val="15"/>
        </w:rPr>
        <w:t> </w:t>
      </w:r>
    </w:p>
    <w:p w:rsidR="00B74385" w:rsidRDefault="00B74385" w:rsidP="00B74385">
      <w:pPr>
        <w:pStyle w:val="HTMLPreformatted"/>
        <w:shd w:val="clear" w:color="auto" w:fill="F7F9FA"/>
        <w:ind w:right="-92"/>
        <w:rPr>
          <w:ins w:id="10118" w:author="Unknown"/>
          <w:color w:val="444444"/>
          <w:sz w:val="15"/>
          <w:szCs w:val="15"/>
        </w:rPr>
      </w:pPr>
      <w:ins w:id="10119" w:author="Unknown">
        <w:r>
          <w:rPr>
            <w:color w:val="444444"/>
            <w:sz w:val="15"/>
            <w:szCs w:val="15"/>
          </w:rPr>
          <w:t> </w:t>
        </w:r>
      </w:ins>
    </w:p>
    <w:p w:rsidR="00B74385" w:rsidRDefault="00B74385" w:rsidP="00B74385">
      <w:pPr>
        <w:pStyle w:val="HTMLPreformatted"/>
        <w:shd w:val="clear" w:color="auto" w:fill="F7F9FA"/>
        <w:ind w:right="-92"/>
        <w:rPr>
          <w:ins w:id="10120" w:author="Unknown"/>
          <w:color w:val="444444"/>
          <w:sz w:val="15"/>
          <w:szCs w:val="15"/>
        </w:rPr>
      </w:pPr>
      <w:ins w:id="10121" w:author="Unknown">
        <w:r>
          <w:rPr>
            <w:color w:val="800000"/>
            <w:sz w:val="15"/>
            <w:szCs w:val="15"/>
          </w:rPr>
          <w:t xml:space="preserve">&lt;Button </w:t>
        </w:r>
        <w:r>
          <w:rPr>
            <w:color w:val="FF0000"/>
            <w:sz w:val="15"/>
            <w:szCs w:val="15"/>
          </w:rPr>
          <w:t>Style</w:t>
        </w:r>
        <w:r>
          <w:rPr>
            <w:color w:val="800000"/>
            <w:sz w:val="15"/>
            <w:szCs w:val="15"/>
          </w:rPr>
          <w:t>=</w:t>
        </w:r>
        <w:r>
          <w:rPr>
            <w:color w:val="0000FF"/>
            <w:sz w:val="15"/>
            <w:szCs w:val="15"/>
          </w:rPr>
          <w:t>"{StaticResource DialogButtonStyle}"</w:t>
        </w:r>
        <w:r>
          <w:rPr>
            <w:color w:val="800000"/>
            <w:sz w:val="15"/>
            <w:szCs w:val="15"/>
          </w:rPr>
          <w:t xml:space="preserve"> /&gt;</w:t>
        </w:r>
      </w:ins>
    </w:p>
    <w:p w:rsidR="00B74385" w:rsidRDefault="00B74385" w:rsidP="00B74385">
      <w:pPr>
        <w:pStyle w:val="HTMLPreformatted"/>
        <w:shd w:val="clear" w:color="auto" w:fill="F7F9FA"/>
        <w:ind w:right="-92"/>
        <w:rPr>
          <w:ins w:id="10122" w:author="Unknown"/>
          <w:color w:val="444444"/>
          <w:sz w:val="15"/>
          <w:szCs w:val="15"/>
        </w:rPr>
      </w:pPr>
      <w:ins w:id="10123" w:author="Unknown">
        <w:r>
          <w:rPr>
            <w:color w:val="444444"/>
            <w:sz w:val="15"/>
            <w:szCs w:val="15"/>
          </w:rPr>
          <w:t> </w:t>
        </w:r>
      </w:ins>
    </w:p>
    <w:p w:rsidR="00B74385" w:rsidRDefault="00B74385" w:rsidP="00B74385">
      <w:pPr>
        <w:pStyle w:val="HTMLPreformatted"/>
        <w:shd w:val="clear" w:color="auto" w:fill="F7F9FA"/>
        <w:ind w:right="-92"/>
        <w:rPr>
          <w:ins w:id="10124" w:author="Unknown"/>
          <w:color w:val="444444"/>
          <w:sz w:val="15"/>
          <w:szCs w:val="15"/>
        </w:rPr>
      </w:pPr>
      <w:ins w:id="10125" w:author="Unknown">
        <w:r>
          <w:rPr>
            <w:color w:val="444444"/>
            <w:sz w:val="15"/>
            <w:szCs w:val="15"/>
          </w:rPr>
          <w:t> </w:t>
        </w:r>
      </w:ins>
    </w:p>
    <w:p w:rsidR="00B74385" w:rsidRDefault="00B74385" w:rsidP="00B74385">
      <w:pPr>
        <w:rPr>
          <w:ins w:id="10126" w:author="Unknown"/>
          <w:sz w:val="24"/>
          <w:szCs w:val="24"/>
        </w:rPr>
      </w:pPr>
      <w:r>
        <w:rPr>
          <w:noProof/>
        </w:rPr>
        <w:drawing>
          <wp:inline distT="0" distB="0" distL="0" distR="0">
            <wp:extent cx="3123565" cy="731520"/>
            <wp:effectExtent l="19050" t="0" r="635" b="0"/>
            <wp:docPr id="247" name="Picture 2" descr="https://www.wpftutorial.net/images/controltem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wpftutorial.net/images/controltemplates.jpg"/>
                    <pic:cNvPicPr>
                      <a:picLocks noChangeAspect="1" noChangeArrowheads="1"/>
                    </pic:cNvPicPr>
                  </pic:nvPicPr>
                  <pic:blipFill>
                    <a:blip r:embed="rId266"/>
                    <a:srcRect/>
                    <a:stretch>
                      <a:fillRect/>
                    </a:stretch>
                  </pic:blipFill>
                  <pic:spPr bwMode="auto">
                    <a:xfrm>
                      <a:off x="0" y="0"/>
                      <a:ext cx="3123565" cy="731520"/>
                    </a:xfrm>
                    <a:prstGeom prst="rect">
                      <a:avLst/>
                    </a:prstGeom>
                    <a:noFill/>
                    <a:ln w="9525">
                      <a:noFill/>
                      <a:miter lim="800000"/>
                      <a:headEnd/>
                      <a:tailEnd/>
                    </a:ln>
                  </pic:spPr>
                </pic:pic>
              </a:graphicData>
            </a:graphic>
          </wp:inline>
        </w:drawing>
      </w:r>
    </w:p>
    <w:p w:rsidR="00B74385" w:rsidRDefault="00B74385" w:rsidP="00B74385">
      <w:pPr>
        <w:pStyle w:val="NormalWeb"/>
        <w:spacing w:before="0" w:beforeAutospacing="0" w:after="115" w:afterAutospacing="0" w:line="324" w:lineRule="atLeast"/>
        <w:jc w:val="center"/>
        <w:rPr>
          <w:ins w:id="10127" w:author="Unknown"/>
          <w:rFonts w:ascii="Segoe UI" w:hAnsi="Segoe UI" w:cs="Segoe UI"/>
          <w:color w:val="444444"/>
          <w:sz w:val="15"/>
          <w:szCs w:val="15"/>
        </w:rPr>
      </w:pPr>
      <w:ins w:id="10128" w:author="Unknown">
        <w:r>
          <w:rPr>
            <w:rFonts w:ascii="Segoe UI" w:hAnsi="Segoe UI" w:cs="Segoe UI"/>
            <w:i/>
            <w:iCs/>
            <w:color w:val="444444"/>
            <w:sz w:val="15"/>
            <w:szCs w:val="15"/>
          </w:rPr>
          <w:t>A Button without and with a custom control template</w:t>
        </w:r>
      </w:ins>
    </w:p>
    <w:p w:rsidR="00B74385" w:rsidRDefault="00B74385" w:rsidP="00B74385">
      <w:pPr>
        <w:pStyle w:val="Heading2"/>
        <w:spacing w:before="346"/>
        <w:rPr>
          <w:ins w:id="10129" w:author="Unknown"/>
          <w:rFonts w:ascii="Calibri" w:hAnsi="Calibri" w:cs="Times New Roman"/>
          <w:color w:val="74633A"/>
          <w:sz w:val="28"/>
          <w:szCs w:val="28"/>
        </w:rPr>
      </w:pPr>
      <w:ins w:id="10130" w:author="Unknown">
        <w:r>
          <w:rPr>
            <w:rFonts w:ascii="Calibri" w:hAnsi="Calibri"/>
            <w:color w:val="74633A"/>
            <w:sz w:val="28"/>
            <w:szCs w:val="28"/>
          </w:rPr>
          <w:t>ContentPresenter</w:t>
        </w:r>
      </w:ins>
    </w:p>
    <w:p w:rsidR="00B74385" w:rsidRDefault="00B74385" w:rsidP="00B74385">
      <w:pPr>
        <w:pStyle w:val="NormalWeb"/>
        <w:spacing w:before="0" w:beforeAutospacing="0" w:after="115" w:afterAutospacing="0" w:line="324" w:lineRule="atLeast"/>
        <w:rPr>
          <w:ins w:id="10131" w:author="Unknown"/>
          <w:rFonts w:ascii="Segoe UI" w:hAnsi="Segoe UI" w:cs="Segoe UI"/>
          <w:color w:val="444444"/>
          <w:sz w:val="15"/>
          <w:szCs w:val="15"/>
        </w:rPr>
      </w:pPr>
      <w:ins w:id="10132" w:author="Unknown">
        <w:r>
          <w:rPr>
            <w:rFonts w:ascii="Segoe UI" w:hAnsi="Segoe UI" w:cs="Segoe UI"/>
            <w:color w:val="444444"/>
            <w:sz w:val="15"/>
            <w:szCs w:val="15"/>
          </w:rPr>
          <w:t>When you create a custom control template and you want to define a placeholder that renders the content, you can use the </w:t>
        </w:r>
        <w:r>
          <w:rPr>
            <w:rStyle w:val="HTMLCode"/>
            <w:color w:val="444444"/>
          </w:rPr>
          <w:t>ContentPresenter</w:t>
        </w:r>
        <w:r>
          <w:rPr>
            <w:rFonts w:ascii="Segoe UI" w:hAnsi="Segoe UI" w:cs="Segoe UI"/>
            <w:color w:val="444444"/>
            <w:sz w:val="15"/>
            <w:szCs w:val="15"/>
          </w:rPr>
          <w:t>. By default it adds the content of the </w:t>
        </w:r>
        <w:r>
          <w:rPr>
            <w:rStyle w:val="HTMLCode"/>
            <w:color w:val="444444"/>
          </w:rPr>
          <w:t>Content</w:t>
        </w:r>
        <w:r>
          <w:rPr>
            <w:rFonts w:ascii="Segoe UI" w:hAnsi="Segoe UI" w:cs="Segoe UI"/>
            <w:color w:val="444444"/>
            <w:sz w:val="15"/>
            <w:szCs w:val="15"/>
          </w:rPr>
          <w:t> property to the visual tree of the template. To display the content of another property you can set the </w:t>
        </w:r>
        <w:r>
          <w:rPr>
            <w:rStyle w:val="HTMLCode"/>
            <w:color w:val="444444"/>
          </w:rPr>
          <w:t>ContentSource to the name of the property you like.</w:t>
        </w:r>
      </w:ins>
    </w:p>
    <w:p w:rsidR="00B74385" w:rsidRDefault="00B74385" w:rsidP="00B74385">
      <w:pPr>
        <w:rPr>
          <w:ins w:id="10133" w:author="Unknown"/>
          <w:rStyle w:val="HTMLCode"/>
          <w:rFonts w:eastAsiaTheme="minorHAnsi"/>
          <w:sz w:val="15"/>
          <w:szCs w:val="15"/>
        </w:rPr>
      </w:pPr>
      <w:r>
        <w:rPr>
          <w:rFonts w:ascii="Courier New" w:hAnsi="Courier New" w:cs="Courier New"/>
          <w:noProof/>
          <w:color w:val="444444"/>
          <w:sz w:val="15"/>
          <w:szCs w:val="15"/>
        </w:rPr>
        <w:drawing>
          <wp:inline distT="0" distB="0" distL="0" distR="0">
            <wp:extent cx="5259705" cy="2304415"/>
            <wp:effectExtent l="19050" t="0" r="0" b="0"/>
            <wp:docPr id="246" name="Picture 3" descr="https://www.wpftutorial.net/images/contentpres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pftutorial.net/images/contentpresenter.jpg"/>
                    <pic:cNvPicPr>
                      <a:picLocks noChangeAspect="1" noChangeArrowheads="1"/>
                    </pic:cNvPicPr>
                  </pic:nvPicPr>
                  <pic:blipFill>
                    <a:blip r:embed="rId267"/>
                    <a:srcRect/>
                    <a:stretch>
                      <a:fillRect/>
                    </a:stretch>
                  </pic:blipFill>
                  <pic:spPr bwMode="auto">
                    <a:xfrm>
                      <a:off x="0" y="0"/>
                      <a:ext cx="5259705" cy="2304415"/>
                    </a:xfrm>
                    <a:prstGeom prst="rect">
                      <a:avLst/>
                    </a:prstGeom>
                    <a:noFill/>
                    <a:ln w="9525">
                      <a:noFill/>
                      <a:miter lim="800000"/>
                      <a:headEnd/>
                      <a:tailEnd/>
                    </a:ln>
                  </pic:spPr>
                </pic:pic>
              </a:graphicData>
            </a:graphic>
          </wp:inline>
        </w:drawing>
      </w:r>
    </w:p>
    <w:p w:rsidR="00B74385" w:rsidRDefault="00B74385" w:rsidP="00B74385">
      <w:pPr>
        <w:pStyle w:val="Heading2"/>
        <w:spacing w:before="346"/>
        <w:rPr>
          <w:ins w:id="10134" w:author="Unknown"/>
          <w:rFonts w:ascii="Calibri" w:hAnsi="Calibri"/>
          <w:color w:val="74633A"/>
          <w:sz w:val="28"/>
          <w:szCs w:val="28"/>
        </w:rPr>
      </w:pPr>
      <w:ins w:id="10135" w:author="Unknown">
        <w:r>
          <w:rPr>
            <w:rFonts w:ascii="Calibri" w:hAnsi="Calibri" w:cs="Courier New"/>
            <w:color w:val="74633A"/>
            <w:sz w:val="28"/>
            <w:szCs w:val="28"/>
          </w:rPr>
          <w:t>Triggers</w:t>
        </w:r>
      </w:ins>
    </w:p>
    <w:p w:rsidR="00B74385" w:rsidRDefault="00B74385" w:rsidP="00B74385">
      <w:pPr>
        <w:pStyle w:val="Heading3"/>
        <w:rPr>
          <w:ins w:id="10136" w:author="Unknown"/>
          <w:rFonts w:ascii="Calibri" w:hAnsi="Calibri" w:cs="Courier New"/>
          <w:color w:val="74633A"/>
          <w:sz w:val="26"/>
          <w:szCs w:val="26"/>
        </w:rPr>
      </w:pPr>
      <w:ins w:id="10137" w:author="Unknown">
        <w:r>
          <w:rPr>
            <w:rFonts w:ascii="Calibri" w:hAnsi="Calibri" w:cs="Courier New"/>
            <w:color w:val="74633A"/>
            <w:sz w:val="26"/>
            <w:szCs w:val="26"/>
          </w:rPr>
          <w:t>{RelativeSource TemplatedParent} not working in DataTriggers of a ControlTemplate</w:t>
        </w:r>
      </w:ins>
    </w:p>
    <w:p w:rsidR="00B74385" w:rsidRDefault="00B74385" w:rsidP="00B74385">
      <w:pPr>
        <w:pStyle w:val="NormalWeb"/>
        <w:spacing w:before="0" w:beforeAutospacing="0" w:after="115" w:afterAutospacing="0" w:line="324" w:lineRule="atLeast"/>
        <w:rPr>
          <w:ins w:id="10138" w:author="Unknown"/>
          <w:rFonts w:ascii="Segoe UI" w:hAnsi="Segoe UI" w:cs="Segoe UI"/>
          <w:color w:val="444444"/>
          <w:sz w:val="20"/>
          <w:szCs w:val="20"/>
        </w:rPr>
      </w:pPr>
      <w:ins w:id="10139" w:author="Unknown">
        <w:r>
          <w:rPr>
            <w:rFonts w:ascii="Segoe UI" w:hAnsi="Segoe UI" w:cs="Segoe UI"/>
            <w:color w:val="444444"/>
            <w:sz w:val="20"/>
            <w:szCs w:val="20"/>
          </w:rPr>
          <w:t>If you want to bind to a property of a property on your control like </w:t>
        </w:r>
        <w:r>
          <w:rPr>
            <w:rStyle w:val="HTMLCode"/>
            <w:color w:val="444444"/>
          </w:rPr>
          <w:t>Data.IsLoaded</w:t>
        </w:r>
        <w:r>
          <w:rPr>
            <w:rFonts w:ascii="Segoe UI" w:hAnsi="Segoe UI" w:cs="Segoe UI"/>
            <w:color w:val="444444"/>
            <w:sz w:val="20"/>
            <w:szCs w:val="20"/>
          </w:rPr>
          <w:t> you cannot use a normal Trigger, since it does not support this notation, you have to use a DataTrigger.</w:t>
        </w:r>
      </w:ins>
    </w:p>
    <w:p w:rsidR="00B74385" w:rsidRDefault="00B74385" w:rsidP="00B74385">
      <w:pPr>
        <w:pStyle w:val="NormalWeb"/>
        <w:spacing w:before="0" w:beforeAutospacing="0" w:after="115" w:afterAutospacing="0" w:line="324" w:lineRule="atLeast"/>
        <w:rPr>
          <w:ins w:id="10140" w:author="Unknown"/>
          <w:rFonts w:ascii="Segoe UI" w:hAnsi="Segoe UI" w:cs="Segoe UI"/>
          <w:color w:val="444444"/>
          <w:sz w:val="20"/>
          <w:szCs w:val="20"/>
        </w:rPr>
      </w:pPr>
      <w:ins w:id="10141" w:author="Unknown">
        <w:r>
          <w:rPr>
            <w:rFonts w:ascii="Segoe UI" w:hAnsi="Segoe UI" w:cs="Segoe UI"/>
            <w:color w:val="444444"/>
            <w:sz w:val="20"/>
            <w:szCs w:val="20"/>
          </w:rPr>
          <w:t>But when you are using a DataTrigger, with </w:t>
        </w:r>
        <w:r>
          <w:rPr>
            <w:rStyle w:val="HTMLCode"/>
            <w:color w:val="444444"/>
          </w:rPr>
          <w:t>{RelativeSource TemplatedParent}</w:t>
        </w:r>
        <w:r>
          <w:rPr>
            <w:rFonts w:ascii="Segoe UI" w:hAnsi="Segoe UI" w:cs="Segoe UI"/>
            <w:color w:val="444444"/>
            <w:sz w:val="20"/>
            <w:szCs w:val="20"/>
          </w:rPr>
          <w:t> it will not work. The reason is, that </w:t>
        </w:r>
        <w:r>
          <w:rPr>
            <w:rStyle w:val="HTMLCode"/>
            <w:b/>
            <w:bCs/>
            <w:color w:val="444444"/>
          </w:rPr>
          <w:t>TemplatedParent</w:t>
        </w:r>
        <w:r>
          <w:rPr>
            <w:rFonts w:ascii="Segoe UI" w:hAnsi="Segoe UI" w:cs="Segoe UI"/>
            <w:b/>
            <w:bCs/>
            <w:color w:val="444444"/>
            <w:sz w:val="20"/>
            <w:szCs w:val="20"/>
          </w:rPr>
          <w:t> can only be used within the ControlTemplate</w:t>
        </w:r>
        <w:r>
          <w:rPr>
            <w:rFonts w:ascii="Segoe UI" w:hAnsi="Segoe UI" w:cs="Segoe UI"/>
            <w:color w:val="444444"/>
            <w:sz w:val="20"/>
            <w:szCs w:val="20"/>
          </w:rPr>
          <w:t>. It is not working in the Trigger section. You have to use the </w:t>
        </w:r>
        <w:r>
          <w:rPr>
            <w:rStyle w:val="HTMLCode"/>
            <w:color w:val="444444"/>
          </w:rPr>
          <w:t>{RelativeSource Self} instead.</w:t>
        </w:r>
      </w:ins>
    </w:p>
    <w:p w:rsidR="00B74385" w:rsidRDefault="00B74385" w:rsidP="00B74385">
      <w:pPr>
        <w:pStyle w:val="Heading2"/>
        <w:spacing w:before="346"/>
        <w:rPr>
          <w:ins w:id="10142" w:author="Unknown"/>
          <w:rFonts w:ascii="Calibri" w:hAnsi="Calibri" w:cs="Courier New"/>
          <w:color w:val="74633A"/>
          <w:sz w:val="28"/>
          <w:szCs w:val="28"/>
        </w:rPr>
      </w:pPr>
      <w:ins w:id="10143" w:author="Unknown">
        <w:r>
          <w:rPr>
            <w:rFonts w:ascii="Calibri" w:hAnsi="Calibri" w:cs="Courier New"/>
            <w:color w:val="74633A"/>
            <w:sz w:val="28"/>
            <w:szCs w:val="28"/>
          </w:rPr>
          <w:t>What if a Binding working or a Setter is not applied when using a control template</w:t>
        </w:r>
      </w:ins>
    </w:p>
    <w:p w:rsidR="00B74385" w:rsidRDefault="00B74385" w:rsidP="00B74385">
      <w:pPr>
        <w:pStyle w:val="NormalWeb"/>
        <w:spacing w:before="0" w:beforeAutospacing="0" w:after="115" w:afterAutospacing="0" w:line="324" w:lineRule="atLeast"/>
        <w:rPr>
          <w:ins w:id="10144" w:author="Unknown"/>
          <w:rFonts w:ascii="Segoe UI" w:hAnsi="Segoe UI" w:cs="Segoe UI"/>
          <w:color w:val="444444"/>
          <w:sz w:val="20"/>
          <w:szCs w:val="20"/>
        </w:rPr>
      </w:pPr>
      <w:ins w:id="10145" w:author="Unknown">
        <w:r>
          <w:rPr>
            <w:rFonts w:ascii="Segoe UI" w:hAnsi="Segoe UI" w:cs="Segoe UI"/>
            <w:color w:val="444444"/>
            <w:sz w:val="20"/>
            <w:szCs w:val="20"/>
          </w:rPr>
          <w:t>There is something you need to know when setting a value of an element within a control template: The value does have a lower precendence as the local value! So if you are setting the local value in the constructor of the contained element, you cannot override it within the controltemplate. But if you use the element directly in your view, it will work. So be aware of this behavior!.</w:t>
        </w:r>
        <w:r>
          <w:rPr>
            <w:rFonts w:ascii="Segoe UI" w:hAnsi="Segoe UI" w:cs="Segoe UI"/>
            <w:color w:val="444444"/>
            <w:sz w:val="20"/>
            <w:szCs w:val="20"/>
          </w:rPr>
          <w:br/>
        </w:r>
        <w:r>
          <w:rPr>
            <w:rFonts w:ascii="Segoe UI" w:hAnsi="Segoe UI" w:cs="Segoe UI"/>
            <w:color w:val="444444"/>
            <w:sz w:val="20"/>
            <w:szCs w:val="20"/>
          </w:rPr>
          <w:br/>
          <w:t>Here you can find more information about DependencyProperty value precendence: </w:t>
        </w:r>
        <w:r w:rsidR="003C5A45">
          <w:rPr>
            <w:rFonts w:ascii="Segoe UI" w:hAnsi="Segoe UI" w:cs="Segoe UI"/>
            <w:color w:val="444444"/>
            <w:sz w:val="20"/>
            <w:szCs w:val="20"/>
          </w:rPr>
          <w:fldChar w:fldCharType="begin"/>
        </w:r>
        <w:r>
          <w:rPr>
            <w:rFonts w:ascii="Segoe UI" w:hAnsi="Segoe UI" w:cs="Segoe UI"/>
            <w:color w:val="444444"/>
            <w:sz w:val="20"/>
            <w:szCs w:val="20"/>
          </w:rPr>
          <w:instrText xml:space="preserve"> HYPERLINK "http://msdn.microsoft.com/en-us/library/ms743230.aspx" </w:instrText>
        </w:r>
        <w:r w:rsidR="003C5A45">
          <w:rPr>
            <w:rFonts w:ascii="Segoe UI" w:hAnsi="Segoe UI" w:cs="Segoe UI"/>
            <w:color w:val="444444"/>
            <w:sz w:val="20"/>
            <w:szCs w:val="20"/>
          </w:rPr>
          <w:fldChar w:fldCharType="separate"/>
        </w:r>
        <w:r>
          <w:rPr>
            <w:rStyle w:val="Hyperlink"/>
            <w:rFonts w:ascii="Segoe UI" w:hAnsi="Segoe UI" w:cs="Segoe UI"/>
            <w:color w:val="A89565"/>
            <w:sz w:val="20"/>
            <w:szCs w:val="20"/>
            <w:u w:val="none"/>
          </w:rPr>
          <w:t>Dependency Property Value Precedence</w:t>
        </w:r>
        <w:r w:rsidR="003C5A45">
          <w:rPr>
            <w:rFonts w:ascii="Segoe UI" w:hAnsi="Segoe UI" w:cs="Segoe UI"/>
            <w:color w:val="444444"/>
            <w:sz w:val="20"/>
            <w:szCs w:val="20"/>
          </w:rPr>
          <w:fldChar w:fldCharType="end"/>
        </w:r>
      </w:ins>
    </w:p>
    <w:p w:rsidR="003B60BE" w:rsidRDefault="003B60BE" w:rsidP="003B60BE">
      <w:pPr>
        <w:pStyle w:val="Heading1"/>
        <w:spacing w:before="0" w:beforeAutospacing="0"/>
        <w:rPr>
          <w:rFonts w:ascii="Calibri" w:hAnsi="Calibri"/>
          <w:color w:val="74633A"/>
          <w:sz w:val="34"/>
          <w:szCs w:val="34"/>
        </w:rPr>
      </w:pPr>
      <w:r>
        <w:rPr>
          <w:rFonts w:ascii="Calibri" w:hAnsi="Calibri"/>
          <w:color w:val="74633A"/>
          <w:sz w:val="34"/>
          <w:szCs w:val="34"/>
        </w:rPr>
        <w:t>Data Templates</w:t>
      </w:r>
    </w:p>
    <w:p w:rsidR="003B60BE" w:rsidRDefault="003B60BE" w:rsidP="003B60BE">
      <w:pPr>
        <w:pStyle w:val="Heading2"/>
        <w:spacing w:before="346"/>
        <w:rPr>
          <w:rFonts w:ascii="Calibri" w:hAnsi="Calibri"/>
          <w:color w:val="74633A"/>
          <w:sz w:val="28"/>
          <w:szCs w:val="28"/>
        </w:rPr>
      </w:pPr>
      <w:r>
        <w:rPr>
          <w:rFonts w:ascii="Calibri" w:hAnsi="Calibri"/>
          <w:color w:val="74633A"/>
          <w:sz w:val="28"/>
          <w:szCs w:val="28"/>
        </w:rPr>
        <w:t>Introduction</w:t>
      </w:r>
    </w:p>
    <w:p w:rsidR="003B60BE" w:rsidRDefault="003B60BE" w:rsidP="003B60BE">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Data Template are a similar concept as </w:t>
      </w:r>
      <w:hyperlink r:id="rId268" w:history="1">
        <w:r>
          <w:rPr>
            <w:rStyle w:val="Hyperlink"/>
            <w:rFonts w:ascii="Segoe UI" w:hAnsi="Segoe UI" w:cs="Segoe UI"/>
            <w:color w:val="A89565"/>
            <w:sz w:val="15"/>
            <w:szCs w:val="15"/>
          </w:rPr>
          <w:t>Control Templates</w:t>
        </w:r>
      </w:hyperlink>
      <w:r>
        <w:rPr>
          <w:rFonts w:ascii="Segoe UI" w:hAnsi="Segoe UI" w:cs="Segoe UI"/>
          <w:color w:val="444444"/>
          <w:sz w:val="15"/>
          <w:szCs w:val="15"/>
        </w:rPr>
        <w:t>. They give you a very flexible and powerful solution to </w:t>
      </w:r>
      <w:r>
        <w:rPr>
          <w:rFonts w:ascii="Segoe UI" w:hAnsi="Segoe UI" w:cs="Segoe UI"/>
          <w:b/>
          <w:bCs/>
          <w:color w:val="444444"/>
          <w:sz w:val="15"/>
          <w:szCs w:val="15"/>
        </w:rPr>
        <w:t>replace the visual appearance of a data item</w:t>
      </w:r>
      <w:r>
        <w:rPr>
          <w:rFonts w:ascii="Segoe UI" w:hAnsi="Segoe UI" w:cs="Segoe UI"/>
          <w:color w:val="444444"/>
          <w:sz w:val="15"/>
          <w:szCs w:val="15"/>
        </w:rPr>
        <w:t> in a control like ListBox, ComboBox or ListView. In my opinion this is one of the key success factory of WPF.</w:t>
      </w:r>
    </w:p>
    <w:p w:rsidR="003B60BE" w:rsidRDefault="003B60BE" w:rsidP="003B60BE">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If you don't specify a data template, WPF takes the default template that is just a TextBlock. If you bind complex objects to the control, it just calls </w:t>
      </w:r>
      <w:r>
        <w:rPr>
          <w:rStyle w:val="HTMLCode"/>
          <w:color w:val="444444"/>
        </w:rPr>
        <w:t>ToString()</w:t>
      </w:r>
      <w:r>
        <w:rPr>
          <w:rFonts w:ascii="Segoe UI" w:hAnsi="Segoe UI" w:cs="Segoe UI"/>
          <w:color w:val="444444"/>
          <w:sz w:val="15"/>
          <w:szCs w:val="15"/>
        </w:rPr>
        <w:t> on it. Within a DataTemplate, the DataContext is set the data object. So you can easily bind against the data context to display various members of your data object</w:t>
      </w:r>
    </w:p>
    <w:p w:rsidR="003B60BE" w:rsidRDefault="003B60BE" w:rsidP="003B60BE">
      <w:pPr>
        <w:pStyle w:val="Heading2"/>
        <w:spacing w:before="346"/>
        <w:rPr>
          <w:rFonts w:ascii="Calibri" w:hAnsi="Calibri" w:cs="Times New Roman"/>
          <w:color w:val="74633A"/>
          <w:sz w:val="28"/>
          <w:szCs w:val="28"/>
        </w:rPr>
      </w:pPr>
      <w:r>
        <w:rPr>
          <w:rFonts w:ascii="Calibri" w:hAnsi="Calibri"/>
          <w:color w:val="74633A"/>
          <w:sz w:val="28"/>
          <w:szCs w:val="28"/>
        </w:rPr>
        <w:t>DataTemplates in Action: Building a simple PropertyGrid</w:t>
      </w:r>
    </w:p>
    <w:p w:rsidR="003B60BE" w:rsidRDefault="003B60BE" w:rsidP="003B60BE">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Whereas it was really hard to display complex data in a ListBox with WinForms, its super easy with WPF. The following example shows a ListBox with a list of DependencyPropertyInfo instances bound to it. Without a DataTemplate you just see the result of calling </w:t>
      </w:r>
      <w:r>
        <w:rPr>
          <w:rStyle w:val="HTMLCode"/>
          <w:color w:val="444444"/>
        </w:rPr>
        <w:t>ToString()</w:t>
      </w:r>
      <w:r>
        <w:rPr>
          <w:rFonts w:ascii="Segoe UI" w:hAnsi="Segoe UI" w:cs="Segoe UI"/>
          <w:color w:val="444444"/>
          <w:sz w:val="15"/>
          <w:szCs w:val="15"/>
        </w:rPr>
        <w:t> on the object. With the data template we see the name of the property and a TextBox that even allows us to edit the value.</w:t>
      </w:r>
    </w:p>
    <w:p w:rsidR="003B60BE" w:rsidRDefault="003B60BE" w:rsidP="003B60BE">
      <w:pPr>
        <w:rPr>
          <w:rFonts w:ascii="Times New Roman" w:hAnsi="Times New Roman" w:cs="Times New Roman"/>
          <w:sz w:val="24"/>
          <w:szCs w:val="24"/>
        </w:rPr>
      </w:pPr>
      <w:r>
        <w:rPr>
          <w:rFonts w:ascii="Segoe UI" w:hAnsi="Segoe UI" w:cs="Segoe UI"/>
          <w:color w:val="444444"/>
          <w:sz w:val="15"/>
          <w:szCs w:val="15"/>
        </w:rPr>
        <w:br/>
      </w:r>
      <w:r>
        <w:rPr>
          <w:noProof/>
        </w:rPr>
        <w:drawing>
          <wp:inline distT="0" distB="0" distL="0" distR="0">
            <wp:extent cx="6693535" cy="2304415"/>
            <wp:effectExtent l="19050" t="0" r="0" b="0"/>
            <wp:docPr id="249" name="Picture 7" descr="https://www.wpftutorial.net/images/with_without_data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wpftutorial.net/images/with_without_datatemplates.png"/>
                    <pic:cNvPicPr>
                      <a:picLocks noChangeAspect="1" noChangeArrowheads="1"/>
                    </pic:cNvPicPr>
                  </pic:nvPicPr>
                  <pic:blipFill>
                    <a:blip r:embed="rId269"/>
                    <a:srcRect/>
                    <a:stretch>
                      <a:fillRect/>
                    </a:stretch>
                  </pic:blipFill>
                  <pic:spPr bwMode="auto">
                    <a:xfrm>
                      <a:off x="0" y="0"/>
                      <a:ext cx="6693535" cy="2304415"/>
                    </a:xfrm>
                    <a:prstGeom prst="rect">
                      <a:avLst/>
                    </a:prstGeom>
                    <a:noFill/>
                    <a:ln w="9525">
                      <a:noFill/>
                      <a:miter lim="800000"/>
                      <a:headEnd/>
                      <a:tailEnd/>
                    </a:ln>
                  </pic:spPr>
                </pic:pic>
              </a:graphicData>
            </a:graphic>
          </wp:inline>
        </w:drawing>
      </w:r>
      <w:r>
        <w:rPr>
          <w:rFonts w:ascii="Segoe UI" w:hAnsi="Segoe UI" w:cs="Segoe UI"/>
          <w:color w:val="444444"/>
          <w:sz w:val="15"/>
          <w:szCs w:val="15"/>
        </w:rPr>
        <w:br/>
      </w:r>
    </w:p>
    <w:p w:rsidR="003B60BE" w:rsidRDefault="003B60BE" w:rsidP="003B60BE">
      <w:pPr>
        <w:pStyle w:val="HTMLPreformatted"/>
        <w:shd w:val="clear" w:color="auto" w:fill="F7F9FA"/>
        <w:ind w:right="-92"/>
        <w:rPr>
          <w:color w:val="444444"/>
          <w:sz w:val="15"/>
          <w:szCs w:val="15"/>
        </w:rPr>
      </w:pPr>
      <w:r>
        <w:rPr>
          <w:color w:val="444444"/>
          <w:sz w:val="15"/>
          <w:szCs w:val="15"/>
        </w:rPr>
        <w:t> </w:t>
      </w:r>
    </w:p>
    <w:p w:rsidR="003B60BE" w:rsidRDefault="003B60BE" w:rsidP="003B60BE">
      <w:pPr>
        <w:pStyle w:val="HTMLPreformatted"/>
        <w:shd w:val="clear" w:color="auto" w:fill="F7F9FA"/>
        <w:ind w:right="-92"/>
        <w:rPr>
          <w:color w:val="444444"/>
          <w:sz w:val="15"/>
          <w:szCs w:val="15"/>
        </w:rPr>
      </w:pPr>
      <w:r>
        <w:rPr>
          <w:i/>
          <w:iCs/>
          <w:color w:val="808080"/>
          <w:sz w:val="15"/>
          <w:szCs w:val="15"/>
        </w:rPr>
        <w:t>&lt;!-- Without DataTemplate --&gt;</w:t>
      </w:r>
    </w:p>
    <w:p w:rsidR="003B60BE" w:rsidRDefault="003B60BE" w:rsidP="003B60BE">
      <w:pPr>
        <w:pStyle w:val="HTMLPreformatted"/>
        <w:shd w:val="clear" w:color="auto" w:fill="F7F9FA"/>
        <w:ind w:right="-92"/>
        <w:rPr>
          <w:color w:val="444444"/>
          <w:sz w:val="15"/>
          <w:szCs w:val="15"/>
        </w:rPr>
      </w:pPr>
      <w:r>
        <w:rPr>
          <w:color w:val="800000"/>
          <w:sz w:val="15"/>
          <w:szCs w:val="15"/>
        </w:rPr>
        <w:t xml:space="preserve">&lt;ListBox </w:t>
      </w:r>
      <w:r>
        <w:rPr>
          <w:color w:val="FF0000"/>
          <w:sz w:val="15"/>
          <w:szCs w:val="15"/>
        </w:rPr>
        <w:t>ItemsSource</w:t>
      </w:r>
      <w:r>
        <w:rPr>
          <w:color w:val="800000"/>
          <w:sz w:val="15"/>
          <w:szCs w:val="15"/>
        </w:rPr>
        <w:t>=</w:t>
      </w:r>
      <w:r>
        <w:rPr>
          <w:color w:val="0000FF"/>
          <w:sz w:val="15"/>
          <w:szCs w:val="15"/>
        </w:rPr>
        <w:t>"{Binding}"</w:t>
      </w:r>
      <w:r>
        <w:rPr>
          <w:color w:val="800000"/>
          <w:sz w:val="15"/>
          <w:szCs w:val="15"/>
        </w:rPr>
        <w:t xml:space="preserve"> /&gt;</w:t>
      </w:r>
      <w:r>
        <w:rPr>
          <w:color w:val="444444"/>
          <w:sz w:val="15"/>
          <w:szCs w:val="15"/>
        </w:rPr>
        <w:t xml:space="preserve"> </w:t>
      </w:r>
    </w:p>
    <w:p w:rsidR="003B60BE" w:rsidRDefault="003B60BE" w:rsidP="003B60BE">
      <w:pPr>
        <w:pStyle w:val="HTMLPreformatted"/>
        <w:shd w:val="clear" w:color="auto" w:fill="F7F9FA"/>
        <w:ind w:right="-92"/>
        <w:rPr>
          <w:color w:val="444444"/>
          <w:sz w:val="15"/>
          <w:szCs w:val="15"/>
        </w:rPr>
      </w:pPr>
      <w:r>
        <w:rPr>
          <w:color w:val="444444"/>
          <w:sz w:val="15"/>
          <w:szCs w:val="15"/>
        </w:rPr>
        <w:t> </w:t>
      </w:r>
    </w:p>
    <w:p w:rsidR="003B60BE" w:rsidRDefault="003B60BE" w:rsidP="003B60BE">
      <w:pPr>
        <w:pStyle w:val="HTMLPreformatted"/>
        <w:shd w:val="clear" w:color="auto" w:fill="F7F9FA"/>
        <w:ind w:right="-92"/>
        <w:rPr>
          <w:color w:val="444444"/>
          <w:sz w:val="15"/>
          <w:szCs w:val="15"/>
        </w:rPr>
      </w:pPr>
      <w:r>
        <w:rPr>
          <w:i/>
          <w:iCs/>
          <w:color w:val="808080"/>
          <w:sz w:val="15"/>
          <w:szCs w:val="15"/>
        </w:rPr>
        <w:t>&lt;!-- With DataTemplate --&gt;</w:t>
      </w:r>
    </w:p>
    <w:p w:rsidR="003B60BE" w:rsidRDefault="003B60BE" w:rsidP="003B60BE">
      <w:pPr>
        <w:pStyle w:val="HTMLPreformatted"/>
        <w:shd w:val="clear" w:color="auto" w:fill="F7F9FA"/>
        <w:ind w:right="-92"/>
        <w:rPr>
          <w:color w:val="444444"/>
          <w:sz w:val="15"/>
          <w:szCs w:val="15"/>
        </w:rPr>
      </w:pPr>
      <w:r>
        <w:rPr>
          <w:color w:val="800000"/>
          <w:sz w:val="15"/>
          <w:szCs w:val="15"/>
        </w:rPr>
        <w:t xml:space="preserve">&lt;ListBox </w:t>
      </w:r>
      <w:r>
        <w:rPr>
          <w:color w:val="FF0000"/>
          <w:sz w:val="15"/>
          <w:szCs w:val="15"/>
        </w:rPr>
        <w:t>ItemsSource</w:t>
      </w:r>
      <w:r>
        <w:rPr>
          <w:color w:val="800000"/>
          <w:sz w:val="15"/>
          <w:szCs w:val="15"/>
        </w:rPr>
        <w:t>=</w:t>
      </w:r>
      <w:r>
        <w:rPr>
          <w:color w:val="0000FF"/>
          <w:sz w:val="15"/>
          <w:szCs w:val="15"/>
        </w:rPr>
        <w:t>"{Binding}"</w:t>
      </w:r>
      <w:r>
        <w:rPr>
          <w:color w:val="800000"/>
          <w:sz w:val="15"/>
          <w:szCs w:val="15"/>
        </w:rPr>
        <w:t xml:space="preserve"> </w:t>
      </w:r>
      <w:r>
        <w:rPr>
          <w:color w:val="FF0000"/>
          <w:sz w:val="15"/>
          <w:szCs w:val="15"/>
        </w:rPr>
        <w:t>BorderBrush</w:t>
      </w:r>
      <w:r>
        <w:rPr>
          <w:color w:val="800000"/>
          <w:sz w:val="15"/>
          <w:szCs w:val="15"/>
        </w:rPr>
        <w:t>=</w:t>
      </w:r>
      <w:r>
        <w:rPr>
          <w:color w:val="0000FF"/>
          <w:sz w:val="15"/>
          <w:szCs w:val="15"/>
        </w:rPr>
        <w:t>"Transparent"</w:t>
      </w:r>
      <w:r>
        <w:rPr>
          <w:color w:val="800000"/>
          <w:sz w:val="15"/>
          <w:szCs w:val="15"/>
        </w:rPr>
        <w:t xml:space="preserve"> </w:t>
      </w:r>
    </w:p>
    <w:p w:rsidR="003B60BE" w:rsidRDefault="003B60BE" w:rsidP="003B60BE">
      <w:pPr>
        <w:pStyle w:val="HTMLPreformatted"/>
        <w:shd w:val="clear" w:color="auto" w:fill="F7F9FA"/>
        <w:ind w:right="-92"/>
        <w:rPr>
          <w:color w:val="444444"/>
          <w:sz w:val="15"/>
          <w:szCs w:val="15"/>
        </w:rPr>
      </w:pPr>
      <w:r>
        <w:rPr>
          <w:color w:val="800000"/>
          <w:sz w:val="15"/>
          <w:szCs w:val="15"/>
        </w:rPr>
        <w:t xml:space="preserve">         Grid.</w:t>
      </w:r>
      <w:r>
        <w:rPr>
          <w:color w:val="FF0000"/>
          <w:sz w:val="15"/>
          <w:szCs w:val="15"/>
        </w:rPr>
        <w:t>IsSharedSizeScope</w:t>
      </w:r>
      <w:r>
        <w:rPr>
          <w:color w:val="800000"/>
          <w:sz w:val="15"/>
          <w:szCs w:val="15"/>
        </w:rPr>
        <w:t>=</w:t>
      </w:r>
      <w:r>
        <w:rPr>
          <w:color w:val="0000FF"/>
          <w:sz w:val="15"/>
          <w:szCs w:val="15"/>
        </w:rPr>
        <w:t>"True"</w:t>
      </w:r>
    </w:p>
    <w:p w:rsidR="003B60BE" w:rsidRDefault="003B60BE" w:rsidP="003B60BE">
      <w:pPr>
        <w:pStyle w:val="HTMLPreformatted"/>
        <w:shd w:val="clear" w:color="auto" w:fill="F7F9FA"/>
        <w:ind w:right="-92"/>
        <w:rPr>
          <w:color w:val="444444"/>
          <w:sz w:val="15"/>
          <w:szCs w:val="15"/>
        </w:rPr>
      </w:pPr>
      <w:r>
        <w:rPr>
          <w:color w:val="800000"/>
          <w:sz w:val="15"/>
          <w:szCs w:val="15"/>
        </w:rPr>
        <w:t xml:space="preserve">         </w:t>
      </w:r>
      <w:r>
        <w:rPr>
          <w:color w:val="FF0000"/>
          <w:sz w:val="15"/>
          <w:szCs w:val="15"/>
        </w:rPr>
        <w:t>HorizontalContentAlignment</w:t>
      </w:r>
      <w:r>
        <w:rPr>
          <w:color w:val="800000"/>
          <w:sz w:val="15"/>
          <w:szCs w:val="15"/>
        </w:rPr>
        <w:t>=</w:t>
      </w:r>
      <w:r>
        <w:rPr>
          <w:color w:val="0000FF"/>
          <w:sz w:val="15"/>
          <w:szCs w:val="15"/>
        </w:rPr>
        <w:t>"Stretch"</w:t>
      </w:r>
      <w:r>
        <w:rPr>
          <w:color w:val="800000"/>
          <w:sz w:val="15"/>
          <w:szCs w:val="15"/>
        </w:rPr>
        <w:t>&gt;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&lt;ListBox.ItemTemplate&gt;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&lt;DataTemplate&gt;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&lt;Grid </w:t>
      </w:r>
      <w:r>
        <w:rPr>
          <w:color w:val="FF0000"/>
          <w:sz w:val="15"/>
          <w:szCs w:val="15"/>
        </w:rPr>
        <w:t>Margin</w:t>
      </w:r>
      <w:r>
        <w:rPr>
          <w:color w:val="800000"/>
          <w:sz w:val="15"/>
          <w:szCs w:val="15"/>
        </w:rPr>
        <w:t>=</w:t>
      </w:r>
      <w:r>
        <w:rPr>
          <w:color w:val="0000FF"/>
          <w:sz w:val="15"/>
          <w:szCs w:val="15"/>
        </w:rPr>
        <w:t>"4"</w:t>
      </w:r>
      <w:r>
        <w:rPr>
          <w:color w:val="800000"/>
          <w:sz w:val="15"/>
          <w:szCs w:val="15"/>
        </w:rPr>
        <w:t>&gt;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&lt;Grid.ColumnDefinitions&gt;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&lt;ColumnDefinition </w:t>
      </w:r>
      <w:r>
        <w:rPr>
          <w:color w:val="FF0000"/>
          <w:sz w:val="15"/>
          <w:szCs w:val="15"/>
        </w:rPr>
        <w:t>Width</w:t>
      </w:r>
      <w:r>
        <w:rPr>
          <w:color w:val="800000"/>
          <w:sz w:val="15"/>
          <w:szCs w:val="15"/>
        </w:rPr>
        <w:t>=</w:t>
      </w:r>
      <w:r>
        <w:rPr>
          <w:color w:val="0000FF"/>
          <w:sz w:val="15"/>
          <w:szCs w:val="15"/>
        </w:rPr>
        <w:t>"Auto"</w:t>
      </w:r>
      <w:r>
        <w:rPr>
          <w:color w:val="800000"/>
          <w:sz w:val="15"/>
          <w:szCs w:val="15"/>
        </w:rPr>
        <w:t xml:space="preserve"> </w:t>
      </w:r>
      <w:r>
        <w:rPr>
          <w:color w:val="FF0000"/>
          <w:sz w:val="15"/>
          <w:szCs w:val="15"/>
        </w:rPr>
        <w:t>SharedSizeGroup</w:t>
      </w:r>
      <w:r>
        <w:rPr>
          <w:color w:val="800000"/>
          <w:sz w:val="15"/>
          <w:szCs w:val="15"/>
        </w:rPr>
        <w:t>=</w:t>
      </w:r>
      <w:r>
        <w:rPr>
          <w:color w:val="0000FF"/>
          <w:sz w:val="15"/>
          <w:szCs w:val="15"/>
        </w:rPr>
        <w:t>"Key"</w:t>
      </w:r>
      <w:r>
        <w:rPr>
          <w:color w:val="800000"/>
          <w:sz w:val="15"/>
          <w:szCs w:val="15"/>
        </w:rPr>
        <w:t xml:space="preserve"> /&gt;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&lt;ColumnDefinition </w:t>
      </w:r>
      <w:r>
        <w:rPr>
          <w:color w:val="FF0000"/>
          <w:sz w:val="15"/>
          <w:szCs w:val="15"/>
        </w:rPr>
        <w:t>Width</w:t>
      </w:r>
      <w:r>
        <w:rPr>
          <w:color w:val="800000"/>
          <w:sz w:val="15"/>
          <w:szCs w:val="15"/>
        </w:rPr>
        <w:t>=</w:t>
      </w:r>
      <w:r>
        <w:rPr>
          <w:color w:val="0000FF"/>
          <w:sz w:val="15"/>
          <w:szCs w:val="15"/>
        </w:rPr>
        <w:t>"*"</w:t>
      </w:r>
      <w:r>
        <w:rPr>
          <w:color w:val="800000"/>
          <w:sz w:val="15"/>
          <w:szCs w:val="15"/>
        </w:rPr>
        <w:t xml:space="preserve"> /&gt;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&lt;/Grid.ColumnDefinitions&gt;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 xml:space="preserve">&lt;TextBlock </w:t>
      </w:r>
      <w:r>
        <w:rPr>
          <w:color w:val="FF0000"/>
          <w:sz w:val="15"/>
          <w:szCs w:val="15"/>
        </w:rPr>
        <w:t>Text</w:t>
      </w:r>
      <w:r>
        <w:rPr>
          <w:color w:val="800000"/>
          <w:sz w:val="15"/>
          <w:szCs w:val="15"/>
        </w:rPr>
        <w:t>=</w:t>
      </w:r>
      <w:r>
        <w:rPr>
          <w:color w:val="0000FF"/>
          <w:sz w:val="15"/>
          <w:szCs w:val="15"/>
        </w:rPr>
        <w:t>"{Binding Name}"</w:t>
      </w:r>
      <w:r>
        <w:rPr>
          <w:color w:val="800000"/>
          <w:sz w:val="15"/>
          <w:szCs w:val="15"/>
        </w:rPr>
        <w:t xml:space="preserve"> </w:t>
      </w:r>
      <w:r>
        <w:rPr>
          <w:color w:val="FF0000"/>
          <w:sz w:val="15"/>
          <w:szCs w:val="15"/>
        </w:rPr>
        <w:t>FontWeight</w:t>
      </w:r>
      <w:r>
        <w:rPr>
          <w:color w:val="800000"/>
          <w:sz w:val="15"/>
          <w:szCs w:val="15"/>
        </w:rPr>
        <w:t>=</w:t>
      </w:r>
      <w:r>
        <w:rPr>
          <w:color w:val="0000FF"/>
          <w:sz w:val="15"/>
          <w:szCs w:val="15"/>
        </w:rPr>
        <w:t>"Bold"</w:t>
      </w:r>
      <w:r>
        <w:rPr>
          <w:color w:val="800000"/>
          <w:sz w:val="15"/>
          <w:szCs w:val="15"/>
        </w:rPr>
        <w:t xml:space="preserve">  /&gt;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&lt;TextBox Grid.</w:t>
      </w:r>
      <w:r>
        <w:rPr>
          <w:color w:val="FF0000"/>
          <w:sz w:val="15"/>
          <w:szCs w:val="15"/>
        </w:rPr>
        <w:t>Column</w:t>
      </w:r>
      <w:r>
        <w:rPr>
          <w:color w:val="800000"/>
          <w:sz w:val="15"/>
          <w:szCs w:val="15"/>
        </w:rPr>
        <w:t>=</w:t>
      </w:r>
      <w:r>
        <w:rPr>
          <w:color w:val="0000FF"/>
          <w:sz w:val="15"/>
          <w:szCs w:val="15"/>
        </w:rPr>
        <w:t>"1"</w:t>
      </w:r>
      <w:r>
        <w:rPr>
          <w:color w:val="800000"/>
          <w:sz w:val="15"/>
          <w:szCs w:val="15"/>
        </w:rPr>
        <w:t xml:space="preserve"> </w:t>
      </w:r>
      <w:r>
        <w:rPr>
          <w:color w:val="FF0000"/>
          <w:sz w:val="15"/>
          <w:szCs w:val="15"/>
        </w:rPr>
        <w:t>Text</w:t>
      </w:r>
      <w:r>
        <w:rPr>
          <w:color w:val="800000"/>
          <w:sz w:val="15"/>
          <w:szCs w:val="15"/>
        </w:rPr>
        <w:t>=</w:t>
      </w:r>
      <w:r>
        <w:rPr>
          <w:color w:val="0000FF"/>
          <w:sz w:val="15"/>
          <w:szCs w:val="15"/>
        </w:rPr>
        <w:t>"{Binding Value }"</w:t>
      </w:r>
      <w:r>
        <w:rPr>
          <w:color w:val="800000"/>
          <w:sz w:val="15"/>
          <w:szCs w:val="15"/>
        </w:rPr>
        <w:t xml:space="preserve"> /&gt;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&lt;/Grid&gt;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&lt;/DataTemplate&gt;</w:t>
      </w:r>
    </w:p>
    <w:p w:rsidR="003B60BE" w:rsidRDefault="003B60BE" w:rsidP="003B60BE">
      <w:pPr>
        <w:pStyle w:val="HTMLPreformatted"/>
        <w:shd w:val="clear" w:color="auto" w:fill="F7F9FA"/>
        <w:ind w:right="-92"/>
        <w:rPr>
          <w:color w:val="444444"/>
          <w:sz w:val="15"/>
          <w:szCs w:val="15"/>
        </w:rPr>
      </w:pPr>
      <w:r>
        <w:rPr>
          <w:color w:val="444444"/>
          <w:sz w:val="15"/>
          <w:szCs w:val="15"/>
        </w:rPr>
        <w:t xml:space="preserve">    </w:t>
      </w:r>
      <w:r>
        <w:rPr>
          <w:color w:val="800000"/>
          <w:sz w:val="15"/>
          <w:szCs w:val="15"/>
        </w:rPr>
        <w:t>&lt;/ListBox.ItemTemplate&gt;</w:t>
      </w:r>
    </w:p>
    <w:p w:rsidR="003B60BE" w:rsidRDefault="003B60BE" w:rsidP="003B60BE">
      <w:pPr>
        <w:pStyle w:val="HTMLPreformatted"/>
        <w:shd w:val="clear" w:color="auto" w:fill="F7F9FA"/>
        <w:ind w:right="-92"/>
        <w:rPr>
          <w:color w:val="444444"/>
          <w:sz w:val="15"/>
          <w:szCs w:val="15"/>
        </w:rPr>
      </w:pPr>
      <w:r>
        <w:rPr>
          <w:color w:val="800000"/>
          <w:sz w:val="15"/>
          <w:szCs w:val="15"/>
        </w:rPr>
        <w:t>&lt;/ListBox&gt;</w:t>
      </w:r>
    </w:p>
    <w:p w:rsidR="003B60BE" w:rsidRDefault="003B60BE" w:rsidP="003B60BE">
      <w:pPr>
        <w:pStyle w:val="HTMLPreformatted"/>
        <w:shd w:val="clear" w:color="auto" w:fill="F7F9FA"/>
        <w:ind w:right="-92"/>
        <w:rPr>
          <w:color w:val="444444"/>
          <w:sz w:val="15"/>
          <w:szCs w:val="15"/>
        </w:rPr>
      </w:pPr>
      <w:r>
        <w:rPr>
          <w:color w:val="444444"/>
          <w:sz w:val="15"/>
          <w:szCs w:val="15"/>
        </w:rPr>
        <w:t> </w:t>
      </w:r>
    </w:p>
    <w:p w:rsidR="003B60BE" w:rsidRDefault="003B60BE" w:rsidP="003B60BE">
      <w:pPr>
        <w:pStyle w:val="Heading2"/>
        <w:spacing w:before="346"/>
        <w:rPr>
          <w:rFonts w:ascii="Calibri" w:hAnsi="Calibri"/>
          <w:color w:val="74633A"/>
          <w:sz w:val="28"/>
          <w:szCs w:val="28"/>
        </w:rPr>
      </w:pPr>
      <w:r>
        <w:rPr>
          <w:rFonts w:ascii="Calibri" w:hAnsi="Calibri"/>
          <w:color w:val="74633A"/>
          <w:sz w:val="28"/>
          <w:szCs w:val="28"/>
        </w:rPr>
        <w:t>How to use a DataTemplateSelector to switch the Template depending on the data</w:t>
      </w:r>
    </w:p>
    <w:p w:rsidR="003B60BE" w:rsidRDefault="003B60BE" w:rsidP="003B60BE">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Our property grid looks nice so far, but it would be much more usable if we could switch the editor depending on the type of the property.</w:t>
      </w:r>
    </w:p>
    <w:p w:rsidR="003B60BE" w:rsidRDefault="003B60BE" w:rsidP="003B60BE">
      <w:pPr>
        <w:pStyle w:val="NormalWeb"/>
        <w:spacing w:before="0" w:beforeAutospacing="0" w:after="115" w:afterAutospacing="0" w:line="324" w:lineRule="atLeast"/>
        <w:rPr>
          <w:rFonts w:ascii="Segoe UI" w:hAnsi="Segoe UI" w:cs="Segoe UI"/>
          <w:color w:val="444444"/>
          <w:sz w:val="15"/>
          <w:szCs w:val="15"/>
        </w:rPr>
      </w:pPr>
      <w:r>
        <w:rPr>
          <w:rFonts w:ascii="Segoe UI" w:hAnsi="Segoe UI" w:cs="Segoe UI"/>
          <w:color w:val="444444"/>
          <w:sz w:val="15"/>
          <w:szCs w:val="15"/>
        </w:rPr>
        <w:t>The simplest way to do this is to use a </w:t>
      </w:r>
      <w:r>
        <w:rPr>
          <w:rStyle w:val="HTMLCode"/>
          <w:color w:val="444444"/>
        </w:rPr>
        <w:t>DataTemplateSelector</w:t>
      </w:r>
      <w:r>
        <w:rPr>
          <w:rFonts w:ascii="Segoe UI" w:hAnsi="Segoe UI" w:cs="Segoe UI"/>
          <w:color w:val="444444"/>
          <w:sz w:val="15"/>
          <w:szCs w:val="15"/>
        </w:rPr>
        <w:t>. The DataTemplateSelector has a single method to override: </w:t>
      </w:r>
      <w:r>
        <w:rPr>
          <w:rStyle w:val="HTMLCode"/>
          <w:color w:val="444444"/>
        </w:rPr>
        <w:t>SelectTemplate(object item, DependencyObject container)</w:t>
      </w:r>
      <w:r>
        <w:rPr>
          <w:rFonts w:ascii="Segoe UI" w:hAnsi="Segoe UI" w:cs="Segoe UI"/>
          <w:color w:val="444444"/>
          <w:sz w:val="15"/>
          <w:szCs w:val="15"/>
        </w:rPr>
        <w:t>. In this method we decide on the provided </w:t>
      </w:r>
      <w:r>
        <w:rPr>
          <w:rStyle w:val="HTMLCode"/>
          <w:color w:val="444444"/>
        </w:rPr>
        <w:t>item</w:t>
      </w:r>
      <w:r>
        <w:rPr>
          <w:rFonts w:ascii="Segoe UI" w:hAnsi="Segoe UI" w:cs="Segoe UI"/>
          <w:color w:val="444444"/>
          <w:sz w:val="15"/>
          <w:szCs w:val="15"/>
        </w:rPr>
        <w:t> which DataTemplate to choose.</w:t>
      </w:r>
    </w:p>
    <w:p w:rsidR="003B60BE" w:rsidRDefault="003B60BE" w:rsidP="003B60BE">
      <w:pPr>
        <w:pStyle w:val="NormalWeb"/>
        <w:spacing w:before="0" w:beforeAutospacing="0" w:after="115" w:afterAutospacing="0" w:line="324" w:lineRule="atLeast"/>
        <w:rPr>
          <w:ins w:id="10146" w:author="Unknown"/>
          <w:rFonts w:ascii="Segoe UI" w:hAnsi="Segoe UI" w:cs="Segoe UI"/>
          <w:color w:val="444444"/>
          <w:sz w:val="15"/>
          <w:szCs w:val="15"/>
        </w:rPr>
      </w:pPr>
      <w:ins w:id="10147" w:author="Unknown">
        <w:r>
          <w:rPr>
            <w:rFonts w:ascii="Segoe UI" w:hAnsi="Segoe UI" w:cs="Segoe UI"/>
            <w:color w:val="444444"/>
            <w:sz w:val="15"/>
            <w:szCs w:val="15"/>
          </w:rPr>
          <w:t>The following exmple shows an DataTemplateSelector that decides between tree data templates:</w:t>
        </w:r>
      </w:ins>
    </w:p>
    <w:p w:rsidR="003B60BE" w:rsidRDefault="003B60BE" w:rsidP="003B60BE">
      <w:pPr>
        <w:pStyle w:val="HTMLPreformatted"/>
        <w:shd w:val="clear" w:color="auto" w:fill="F7F9FA"/>
        <w:ind w:right="-92"/>
        <w:rPr>
          <w:ins w:id="10148" w:author="Unknown"/>
          <w:color w:val="444444"/>
          <w:sz w:val="15"/>
          <w:szCs w:val="15"/>
        </w:rPr>
      </w:pPr>
      <w:ins w:id="10149" w:author="Unknown">
        <w:r>
          <w:rPr>
            <w:color w:val="444444"/>
            <w:sz w:val="15"/>
            <w:szCs w:val="15"/>
          </w:rPr>
          <w:t> </w:t>
        </w:r>
      </w:ins>
    </w:p>
    <w:p w:rsidR="003B60BE" w:rsidRDefault="003B60BE" w:rsidP="003B60BE">
      <w:pPr>
        <w:pStyle w:val="HTMLPreformatted"/>
        <w:shd w:val="clear" w:color="auto" w:fill="F7F9FA"/>
        <w:ind w:right="-92"/>
        <w:rPr>
          <w:ins w:id="10150" w:author="Unknown"/>
          <w:color w:val="444444"/>
          <w:sz w:val="15"/>
          <w:szCs w:val="15"/>
        </w:rPr>
      </w:pPr>
      <w:ins w:id="10151" w:author="Unknown">
        <w:r>
          <w:rPr>
            <w:b/>
            <w:bCs/>
            <w:color w:val="0600FF"/>
            <w:sz w:val="15"/>
            <w:szCs w:val="15"/>
          </w:rPr>
          <w:t>public</w:t>
        </w:r>
        <w:r>
          <w:rPr>
            <w:color w:val="444444"/>
            <w:sz w:val="15"/>
            <w:szCs w:val="15"/>
          </w:rPr>
          <w:t xml:space="preserve"> </w:t>
        </w:r>
        <w:r>
          <w:rPr>
            <w:b/>
            <w:bCs/>
            <w:color w:val="2B91AF"/>
            <w:sz w:val="15"/>
            <w:szCs w:val="15"/>
          </w:rPr>
          <w:t>class</w:t>
        </w:r>
        <w:r>
          <w:rPr>
            <w:color w:val="444444"/>
            <w:sz w:val="15"/>
            <w:szCs w:val="15"/>
          </w:rPr>
          <w:t xml:space="preserve"> PropertyDataTemplateSelector </w:t>
        </w:r>
        <w:r>
          <w:rPr>
            <w:color w:val="008000"/>
            <w:sz w:val="15"/>
            <w:szCs w:val="15"/>
          </w:rPr>
          <w:t>:</w:t>
        </w:r>
        <w:r>
          <w:rPr>
            <w:color w:val="444444"/>
            <w:sz w:val="15"/>
            <w:szCs w:val="15"/>
          </w:rPr>
          <w:t xml:space="preserve"> DataTemplateSelector</w:t>
        </w:r>
      </w:ins>
    </w:p>
    <w:p w:rsidR="003B60BE" w:rsidRDefault="003B60BE" w:rsidP="003B60BE">
      <w:pPr>
        <w:pStyle w:val="HTMLPreformatted"/>
        <w:shd w:val="clear" w:color="auto" w:fill="F7F9FA"/>
        <w:ind w:right="-92"/>
        <w:rPr>
          <w:ins w:id="10152" w:author="Unknown"/>
          <w:color w:val="444444"/>
          <w:sz w:val="15"/>
          <w:szCs w:val="15"/>
        </w:rPr>
      </w:pPr>
      <w:ins w:id="10153" w:author="Unknown">
        <w:r>
          <w:rPr>
            <w:color w:val="000000"/>
            <w:sz w:val="15"/>
            <w:szCs w:val="15"/>
          </w:rPr>
          <w:t>{</w:t>
        </w:r>
      </w:ins>
    </w:p>
    <w:p w:rsidR="003B60BE" w:rsidRDefault="003B60BE" w:rsidP="003B60BE">
      <w:pPr>
        <w:pStyle w:val="HTMLPreformatted"/>
        <w:shd w:val="clear" w:color="auto" w:fill="F7F9FA"/>
        <w:ind w:right="-92"/>
        <w:rPr>
          <w:ins w:id="10154" w:author="Unknown"/>
          <w:color w:val="444444"/>
          <w:sz w:val="15"/>
          <w:szCs w:val="15"/>
        </w:rPr>
      </w:pPr>
      <w:ins w:id="10155" w:author="Unknown">
        <w:r>
          <w:rPr>
            <w:color w:val="444444"/>
            <w:sz w:val="15"/>
            <w:szCs w:val="15"/>
          </w:rPr>
          <w:t xml:space="preserve">    </w:t>
        </w:r>
        <w:r>
          <w:rPr>
            <w:b/>
            <w:bCs/>
            <w:color w:val="0600FF"/>
            <w:sz w:val="15"/>
            <w:szCs w:val="15"/>
          </w:rPr>
          <w:t>public</w:t>
        </w:r>
        <w:r>
          <w:rPr>
            <w:color w:val="444444"/>
            <w:sz w:val="15"/>
            <w:szCs w:val="15"/>
          </w:rPr>
          <w:t xml:space="preserve"> DataTemplate DefaultnDataTemplate </w:t>
        </w:r>
        <w:r>
          <w:rPr>
            <w:color w:val="000000"/>
            <w:sz w:val="15"/>
            <w:szCs w:val="15"/>
          </w:rPr>
          <w:t>{</w:t>
        </w:r>
        <w:r>
          <w:rPr>
            <w:color w:val="444444"/>
            <w:sz w:val="15"/>
            <w:szCs w:val="15"/>
          </w:rPr>
          <w:t xml:space="preserve"> get; set; </w:t>
        </w:r>
        <w:r>
          <w:rPr>
            <w:color w:val="000000"/>
            <w:sz w:val="15"/>
            <w:szCs w:val="15"/>
          </w:rPr>
          <w:t>}</w:t>
        </w:r>
      </w:ins>
    </w:p>
    <w:p w:rsidR="003B60BE" w:rsidRDefault="003B60BE" w:rsidP="003B60BE">
      <w:pPr>
        <w:pStyle w:val="HTMLPreformatted"/>
        <w:shd w:val="clear" w:color="auto" w:fill="F7F9FA"/>
        <w:ind w:right="-92"/>
        <w:rPr>
          <w:ins w:id="10156" w:author="Unknown"/>
          <w:color w:val="444444"/>
          <w:sz w:val="15"/>
          <w:szCs w:val="15"/>
        </w:rPr>
      </w:pPr>
      <w:ins w:id="10157" w:author="Unknown">
        <w:r>
          <w:rPr>
            <w:color w:val="444444"/>
            <w:sz w:val="15"/>
            <w:szCs w:val="15"/>
          </w:rPr>
          <w:t xml:space="preserve">    </w:t>
        </w:r>
        <w:r>
          <w:rPr>
            <w:b/>
            <w:bCs/>
            <w:color w:val="0600FF"/>
            <w:sz w:val="15"/>
            <w:szCs w:val="15"/>
          </w:rPr>
          <w:t>public</w:t>
        </w:r>
        <w:r>
          <w:rPr>
            <w:color w:val="444444"/>
            <w:sz w:val="15"/>
            <w:szCs w:val="15"/>
          </w:rPr>
          <w:t xml:space="preserve"> DataTemplate BooleanDataTemplate </w:t>
        </w:r>
        <w:r>
          <w:rPr>
            <w:color w:val="000000"/>
            <w:sz w:val="15"/>
            <w:szCs w:val="15"/>
          </w:rPr>
          <w:t>{</w:t>
        </w:r>
        <w:r>
          <w:rPr>
            <w:color w:val="444444"/>
            <w:sz w:val="15"/>
            <w:szCs w:val="15"/>
          </w:rPr>
          <w:t xml:space="preserve"> get; set; </w:t>
        </w:r>
        <w:r>
          <w:rPr>
            <w:color w:val="000000"/>
            <w:sz w:val="15"/>
            <w:szCs w:val="15"/>
          </w:rPr>
          <w:t>}</w:t>
        </w:r>
      </w:ins>
    </w:p>
    <w:p w:rsidR="003B60BE" w:rsidRDefault="003B60BE" w:rsidP="003B60BE">
      <w:pPr>
        <w:pStyle w:val="HTMLPreformatted"/>
        <w:shd w:val="clear" w:color="auto" w:fill="F7F9FA"/>
        <w:ind w:right="-92"/>
        <w:rPr>
          <w:ins w:id="10158" w:author="Unknown"/>
          <w:color w:val="444444"/>
          <w:sz w:val="15"/>
          <w:szCs w:val="15"/>
        </w:rPr>
      </w:pPr>
      <w:ins w:id="10159" w:author="Unknown">
        <w:r>
          <w:rPr>
            <w:color w:val="444444"/>
            <w:sz w:val="15"/>
            <w:szCs w:val="15"/>
          </w:rPr>
          <w:t xml:space="preserve">    </w:t>
        </w:r>
        <w:r>
          <w:rPr>
            <w:b/>
            <w:bCs/>
            <w:color w:val="0600FF"/>
            <w:sz w:val="15"/>
            <w:szCs w:val="15"/>
          </w:rPr>
          <w:t>public</w:t>
        </w:r>
        <w:r>
          <w:rPr>
            <w:color w:val="444444"/>
            <w:sz w:val="15"/>
            <w:szCs w:val="15"/>
          </w:rPr>
          <w:t xml:space="preserve"> DataTemplate EnumDataTemplate </w:t>
        </w:r>
        <w:r>
          <w:rPr>
            <w:color w:val="000000"/>
            <w:sz w:val="15"/>
            <w:szCs w:val="15"/>
          </w:rPr>
          <w:t>{</w:t>
        </w:r>
        <w:r>
          <w:rPr>
            <w:color w:val="444444"/>
            <w:sz w:val="15"/>
            <w:szCs w:val="15"/>
          </w:rPr>
          <w:t xml:space="preserve"> get; set; </w:t>
        </w:r>
        <w:r>
          <w:rPr>
            <w:color w:val="000000"/>
            <w:sz w:val="15"/>
            <w:szCs w:val="15"/>
          </w:rPr>
          <w:t>}</w:t>
        </w:r>
      </w:ins>
    </w:p>
    <w:p w:rsidR="003B60BE" w:rsidRDefault="003B60BE" w:rsidP="003B60BE">
      <w:pPr>
        <w:pStyle w:val="HTMLPreformatted"/>
        <w:shd w:val="clear" w:color="auto" w:fill="F7F9FA"/>
        <w:ind w:right="-92"/>
        <w:rPr>
          <w:ins w:id="10160" w:author="Unknown"/>
          <w:color w:val="444444"/>
          <w:sz w:val="15"/>
          <w:szCs w:val="15"/>
        </w:rPr>
      </w:pPr>
      <w:ins w:id="10161" w:author="Unknown">
        <w:r>
          <w:rPr>
            <w:color w:val="444444"/>
            <w:sz w:val="15"/>
            <w:szCs w:val="15"/>
          </w:rPr>
          <w:t> </w:t>
        </w:r>
      </w:ins>
    </w:p>
    <w:p w:rsidR="003B60BE" w:rsidRDefault="003B60BE" w:rsidP="003B60BE">
      <w:pPr>
        <w:pStyle w:val="HTMLPreformatted"/>
        <w:shd w:val="clear" w:color="auto" w:fill="F7F9FA"/>
        <w:ind w:right="-92"/>
        <w:rPr>
          <w:ins w:id="10162" w:author="Unknown"/>
          <w:color w:val="444444"/>
          <w:sz w:val="15"/>
          <w:szCs w:val="15"/>
        </w:rPr>
      </w:pPr>
      <w:ins w:id="10163" w:author="Unknown">
        <w:r>
          <w:rPr>
            <w:color w:val="444444"/>
            <w:sz w:val="15"/>
            <w:szCs w:val="15"/>
          </w:rPr>
          <w:t xml:space="preserve">    </w:t>
        </w:r>
        <w:r>
          <w:rPr>
            <w:b/>
            <w:bCs/>
            <w:color w:val="0600FF"/>
            <w:sz w:val="15"/>
            <w:szCs w:val="15"/>
          </w:rPr>
          <w:t>public</w:t>
        </w:r>
        <w:r>
          <w:rPr>
            <w:color w:val="444444"/>
            <w:sz w:val="15"/>
            <w:szCs w:val="15"/>
          </w:rPr>
          <w:t xml:space="preserve"> </w:t>
        </w:r>
        <w:r>
          <w:rPr>
            <w:b/>
            <w:bCs/>
            <w:color w:val="0600FF"/>
            <w:sz w:val="15"/>
            <w:szCs w:val="15"/>
          </w:rPr>
          <w:t>override</w:t>
        </w:r>
        <w:r>
          <w:rPr>
            <w:color w:val="444444"/>
            <w:sz w:val="15"/>
            <w:szCs w:val="15"/>
          </w:rPr>
          <w:t xml:space="preserve"> DataTemplate SelectTemplate</w:t>
        </w:r>
        <w:r>
          <w:rPr>
            <w:color w:val="000000"/>
            <w:sz w:val="15"/>
            <w:szCs w:val="15"/>
          </w:rPr>
          <w:t>(</w:t>
        </w:r>
        <w:r>
          <w:rPr>
            <w:b/>
            <w:bCs/>
            <w:color w:val="2B91AF"/>
            <w:sz w:val="15"/>
            <w:szCs w:val="15"/>
          </w:rPr>
          <w:t>object</w:t>
        </w:r>
        <w:r>
          <w:rPr>
            <w:color w:val="444444"/>
            <w:sz w:val="15"/>
            <w:szCs w:val="15"/>
          </w:rPr>
          <w:t xml:space="preserve"> item, </w:t>
        </w:r>
      </w:ins>
    </w:p>
    <w:p w:rsidR="003B60BE" w:rsidRDefault="003B60BE" w:rsidP="003B60BE">
      <w:pPr>
        <w:pStyle w:val="HTMLPreformatted"/>
        <w:shd w:val="clear" w:color="auto" w:fill="F7F9FA"/>
        <w:ind w:right="-92"/>
        <w:rPr>
          <w:ins w:id="10164" w:author="Unknown"/>
          <w:color w:val="444444"/>
          <w:sz w:val="15"/>
          <w:szCs w:val="15"/>
        </w:rPr>
      </w:pPr>
      <w:ins w:id="10165" w:author="Unknown">
        <w:r>
          <w:rPr>
            <w:color w:val="444444"/>
            <w:sz w:val="15"/>
            <w:szCs w:val="15"/>
          </w:rPr>
          <w:t xml:space="preserve">               DependencyObject container</w:t>
        </w:r>
        <w:r>
          <w:rPr>
            <w:color w:val="000000"/>
            <w:sz w:val="15"/>
            <w:szCs w:val="15"/>
          </w:rPr>
          <w:t>)</w:t>
        </w:r>
      </w:ins>
    </w:p>
    <w:p w:rsidR="003B60BE" w:rsidRDefault="003B60BE" w:rsidP="003B60BE">
      <w:pPr>
        <w:pStyle w:val="HTMLPreformatted"/>
        <w:shd w:val="clear" w:color="auto" w:fill="F7F9FA"/>
        <w:ind w:right="-92"/>
        <w:rPr>
          <w:ins w:id="10166" w:author="Unknown"/>
          <w:color w:val="444444"/>
          <w:sz w:val="15"/>
          <w:szCs w:val="15"/>
        </w:rPr>
      </w:pPr>
      <w:ins w:id="10167" w:author="Unknown">
        <w:r>
          <w:rPr>
            <w:color w:val="444444"/>
            <w:sz w:val="15"/>
            <w:szCs w:val="15"/>
          </w:rPr>
          <w:t xml:space="preserve">    </w:t>
        </w:r>
        <w:r>
          <w:rPr>
            <w:color w:val="000000"/>
            <w:sz w:val="15"/>
            <w:szCs w:val="15"/>
          </w:rPr>
          <w:t>{</w:t>
        </w:r>
      </w:ins>
    </w:p>
    <w:p w:rsidR="003B60BE" w:rsidRDefault="003B60BE" w:rsidP="003B60BE">
      <w:pPr>
        <w:pStyle w:val="HTMLPreformatted"/>
        <w:shd w:val="clear" w:color="auto" w:fill="F7F9FA"/>
        <w:ind w:right="-92"/>
        <w:rPr>
          <w:ins w:id="10168" w:author="Unknown"/>
          <w:color w:val="444444"/>
          <w:sz w:val="15"/>
          <w:szCs w:val="15"/>
        </w:rPr>
      </w:pPr>
      <w:ins w:id="10169" w:author="Unknown">
        <w:r>
          <w:rPr>
            <w:color w:val="444444"/>
            <w:sz w:val="15"/>
            <w:szCs w:val="15"/>
          </w:rPr>
          <w:t xml:space="preserve">        DependencyPropertyInfo dpi </w:t>
        </w:r>
        <w:r>
          <w:rPr>
            <w:color w:val="008000"/>
            <w:sz w:val="15"/>
            <w:szCs w:val="15"/>
          </w:rPr>
          <w:t>=</w:t>
        </w:r>
        <w:r>
          <w:rPr>
            <w:color w:val="444444"/>
            <w:sz w:val="15"/>
            <w:szCs w:val="15"/>
          </w:rPr>
          <w:t xml:space="preserve"> item </w:t>
        </w:r>
        <w:r>
          <w:rPr>
            <w:b/>
            <w:bCs/>
            <w:color w:val="0600FF"/>
            <w:sz w:val="15"/>
            <w:szCs w:val="15"/>
          </w:rPr>
          <w:t>as</w:t>
        </w:r>
        <w:r>
          <w:rPr>
            <w:color w:val="444444"/>
            <w:sz w:val="15"/>
            <w:szCs w:val="15"/>
          </w:rPr>
          <w:t xml:space="preserve"> DependencyPropertyInfo;</w:t>
        </w:r>
      </w:ins>
    </w:p>
    <w:p w:rsidR="003B60BE" w:rsidRDefault="003B60BE" w:rsidP="003B60BE">
      <w:pPr>
        <w:pStyle w:val="HTMLPreformatted"/>
        <w:shd w:val="clear" w:color="auto" w:fill="F7F9FA"/>
        <w:ind w:right="-92"/>
        <w:rPr>
          <w:ins w:id="10170" w:author="Unknown"/>
          <w:color w:val="444444"/>
          <w:sz w:val="15"/>
          <w:szCs w:val="15"/>
        </w:rPr>
      </w:pPr>
      <w:ins w:id="10171" w:author="Unknown">
        <w:r>
          <w:rPr>
            <w:color w:val="444444"/>
            <w:sz w:val="15"/>
            <w:szCs w:val="15"/>
          </w:rPr>
          <w:t xml:space="preserve">        </w:t>
        </w:r>
        <w:r>
          <w:rPr>
            <w:b/>
            <w:bCs/>
            <w:color w:val="0600FF"/>
            <w:sz w:val="15"/>
            <w:szCs w:val="15"/>
          </w:rPr>
          <w:t>if</w:t>
        </w:r>
        <w:r>
          <w:rPr>
            <w:color w:val="444444"/>
            <w:sz w:val="15"/>
            <w:szCs w:val="15"/>
          </w:rPr>
          <w:t xml:space="preserve"> </w:t>
        </w:r>
        <w:r>
          <w:rPr>
            <w:color w:val="000000"/>
            <w:sz w:val="15"/>
            <w:szCs w:val="15"/>
          </w:rPr>
          <w:t>(</w:t>
        </w:r>
        <w:r>
          <w:rPr>
            <w:color w:val="444444"/>
            <w:sz w:val="15"/>
            <w:szCs w:val="15"/>
          </w:rPr>
          <w:t>dpi.</w:t>
        </w:r>
        <w:r>
          <w:rPr>
            <w:color w:val="0000FF"/>
            <w:sz w:val="15"/>
            <w:szCs w:val="15"/>
          </w:rPr>
          <w:t>PropertyType</w:t>
        </w:r>
        <w:r>
          <w:rPr>
            <w:color w:val="444444"/>
            <w:sz w:val="15"/>
            <w:szCs w:val="15"/>
          </w:rPr>
          <w:t xml:space="preserve"> </w:t>
        </w:r>
        <w:r>
          <w:rPr>
            <w:color w:val="008000"/>
            <w:sz w:val="15"/>
            <w:szCs w:val="15"/>
          </w:rPr>
          <w:t>==</w:t>
        </w:r>
        <w:r>
          <w:rPr>
            <w:color w:val="444444"/>
            <w:sz w:val="15"/>
            <w:szCs w:val="15"/>
          </w:rPr>
          <w:t xml:space="preserve"> </w:t>
        </w:r>
        <w:r w:rsidR="003C5A45">
          <w:rPr>
            <w:color w:val="444444"/>
            <w:sz w:val="15"/>
            <w:szCs w:val="15"/>
          </w:rPr>
          <w:fldChar w:fldCharType="begin"/>
        </w:r>
        <w:r>
          <w:rPr>
            <w:color w:val="444444"/>
            <w:sz w:val="15"/>
            <w:szCs w:val="15"/>
          </w:rPr>
          <w:instrText xml:space="preserve"> HYPERLINK "http://www.google.com/search?q=typeof+msdn.microsoft.com" </w:instrText>
        </w:r>
        <w:r w:rsidR="003C5A45">
          <w:rPr>
            <w:color w:val="444444"/>
            <w:sz w:val="15"/>
            <w:szCs w:val="15"/>
          </w:rPr>
          <w:fldChar w:fldCharType="separate"/>
        </w:r>
        <w:r>
          <w:rPr>
            <w:rStyle w:val="Hyperlink"/>
            <w:b/>
            <w:bCs/>
            <w:sz w:val="15"/>
            <w:szCs w:val="15"/>
          </w:rPr>
          <w:t>typeof</w:t>
        </w:r>
        <w:r w:rsidR="003C5A45">
          <w:rPr>
            <w:color w:val="444444"/>
            <w:sz w:val="15"/>
            <w:szCs w:val="15"/>
          </w:rPr>
          <w:fldChar w:fldCharType="end"/>
        </w:r>
        <w:r>
          <w:rPr>
            <w:color w:val="000000"/>
            <w:sz w:val="15"/>
            <w:szCs w:val="15"/>
          </w:rPr>
          <w:t>(</w:t>
        </w:r>
        <w:r>
          <w:rPr>
            <w:b/>
            <w:bCs/>
            <w:color w:val="2B91AF"/>
            <w:sz w:val="15"/>
            <w:szCs w:val="15"/>
          </w:rPr>
          <w:t>bool</w:t>
        </w:r>
        <w:r>
          <w:rPr>
            <w:color w:val="000000"/>
            <w:sz w:val="15"/>
            <w:szCs w:val="15"/>
          </w:rPr>
          <w:t>))</w:t>
        </w:r>
      </w:ins>
    </w:p>
    <w:p w:rsidR="003B60BE" w:rsidRDefault="003B60BE" w:rsidP="003B60BE">
      <w:pPr>
        <w:pStyle w:val="HTMLPreformatted"/>
        <w:shd w:val="clear" w:color="auto" w:fill="F7F9FA"/>
        <w:ind w:right="-92"/>
        <w:rPr>
          <w:ins w:id="10172" w:author="Unknown"/>
          <w:color w:val="444444"/>
          <w:sz w:val="15"/>
          <w:szCs w:val="15"/>
        </w:rPr>
      </w:pPr>
      <w:ins w:id="10173" w:author="Unknown">
        <w:r>
          <w:rPr>
            <w:color w:val="444444"/>
            <w:sz w:val="15"/>
            <w:szCs w:val="15"/>
          </w:rPr>
          <w:t xml:space="preserve">        </w:t>
        </w:r>
        <w:r>
          <w:rPr>
            <w:color w:val="000000"/>
            <w:sz w:val="15"/>
            <w:szCs w:val="15"/>
          </w:rPr>
          <w:t>{</w:t>
        </w:r>
      </w:ins>
    </w:p>
    <w:p w:rsidR="003B60BE" w:rsidRDefault="003B60BE" w:rsidP="003B60BE">
      <w:pPr>
        <w:pStyle w:val="HTMLPreformatted"/>
        <w:shd w:val="clear" w:color="auto" w:fill="F7F9FA"/>
        <w:ind w:right="-92"/>
        <w:rPr>
          <w:ins w:id="10174" w:author="Unknown"/>
          <w:color w:val="444444"/>
          <w:sz w:val="15"/>
          <w:szCs w:val="15"/>
        </w:rPr>
      </w:pPr>
      <w:ins w:id="10175" w:author="Unknown">
        <w:r>
          <w:rPr>
            <w:color w:val="444444"/>
            <w:sz w:val="15"/>
            <w:szCs w:val="15"/>
          </w:rPr>
          <w:t xml:space="preserve">            </w:t>
        </w:r>
        <w:r>
          <w:rPr>
            <w:b/>
            <w:bCs/>
            <w:color w:val="0600FF"/>
            <w:sz w:val="15"/>
            <w:szCs w:val="15"/>
          </w:rPr>
          <w:t>return</w:t>
        </w:r>
        <w:r>
          <w:rPr>
            <w:color w:val="444444"/>
            <w:sz w:val="15"/>
            <w:szCs w:val="15"/>
          </w:rPr>
          <w:t xml:space="preserve"> BooleanDataTemplate;</w:t>
        </w:r>
      </w:ins>
    </w:p>
    <w:p w:rsidR="003B60BE" w:rsidRDefault="003B60BE" w:rsidP="003B60BE">
      <w:pPr>
        <w:pStyle w:val="HTMLPreformatted"/>
        <w:shd w:val="clear" w:color="auto" w:fill="F7F9FA"/>
        <w:ind w:right="-92"/>
        <w:rPr>
          <w:ins w:id="10176" w:author="Unknown"/>
          <w:color w:val="444444"/>
          <w:sz w:val="15"/>
          <w:szCs w:val="15"/>
        </w:rPr>
      </w:pPr>
      <w:ins w:id="10177" w:author="Unknown">
        <w:r>
          <w:rPr>
            <w:color w:val="444444"/>
            <w:sz w:val="15"/>
            <w:szCs w:val="15"/>
          </w:rPr>
          <w:t xml:space="preserve">        </w:t>
        </w:r>
        <w:r>
          <w:rPr>
            <w:color w:val="000000"/>
            <w:sz w:val="15"/>
            <w:szCs w:val="15"/>
          </w:rPr>
          <w:t>}</w:t>
        </w:r>
      </w:ins>
    </w:p>
    <w:p w:rsidR="003B60BE" w:rsidRDefault="003B60BE" w:rsidP="003B60BE">
      <w:pPr>
        <w:pStyle w:val="HTMLPreformatted"/>
        <w:shd w:val="clear" w:color="auto" w:fill="F7F9FA"/>
        <w:ind w:right="-92"/>
        <w:rPr>
          <w:ins w:id="10178" w:author="Unknown"/>
          <w:color w:val="444444"/>
          <w:sz w:val="15"/>
          <w:szCs w:val="15"/>
        </w:rPr>
      </w:pPr>
      <w:ins w:id="10179" w:author="Unknown">
        <w:r>
          <w:rPr>
            <w:color w:val="444444"/>
            <w:sz w:val="15"/>
            <w:szCs w:val="15"/>
          </w:rPr>
          <w:t xml:space="preserve">        </w:t>
        </w:r>
        <w:r>
          <w:rPr>
            <w:b/>
            <w:bCs/>
            <w:color w:val="0600FF"/>
            <w:sz w:val="15"/>
            <w:szCs w:val="15"/>
          </w:rPr>
          <w:t>if</w:t>
        </w:r>
        <w:r>
          <w:rPr>
            <w:color w:val="444444"/>
            <w:sz w:val="15"/>
            <w:szCs w:val="15"/>
          </w:rPr>
          <w:t xml:space="preserve"> </w:t>
        </w:r>
        <w:r>
          <w:rPr>
            <w:color w:val="000000"/>
            <w:sz w:val="15"/>
            <w:szCs w:val="15"/>
          </w:rPr>
          <w:t>(</w:t>
        </w:r>
        <w:r>
          <w:rPr>
            <w:color w:val="444444"/>
            <w:sz w:val="15"/>
            <w:szCs w:val="15"/>
          </w:rPr>
          <w:t>dpi.</w:t>
        </w:r>
        <w:r>
          <w:rPr>
            <w:color w:val="0000FF"/>
            <w:sz w:val="15"/>
            <w:szCs w:val="15"/>
          </w:rPr>
          <w:t>PropertyType</w:t>
        </w:r>
        <w:r>
          <w:rPr>
            <w:color w:val="444444"/>
            <w:sz w:val="15"/>
            <w:szCs w:val="15"/>
          </w:rPr>
          <w:t>.</w:t>
        </w:r>
        <w:r>
          <w:rPr>
            <w:color w:val="0000FF"/>
            <w:sz w:val="15"/>
            <w:szCs w:val="15"/>
          </w:rPr>
          <w:t>IsEnum</w:t>
        </w:r>
        <w:r>
          <w:rPr>
            <w:color w:val="000000"/>
            <w:sz w:val="15"/>
            <w:szCs w:val="15"/>
          </w:rPr>
          <w:t>)</w:t>
        </w:r>
      </w:ins>
    </w:p>
    <w:p w:rsidR="003B60BE" w:rsidRDefault="003B60BE" w:rsidP="003B60BE">
      <w:pPr>
        <w:pStyle w:val="HTMLPreformatted"/>
        <w:shd w:val="clear" w:color="auto" w:fill="F7F9FA"/>
        <w:ind w:right="-92"/>
        <w:rPr>
          <w:ins w:id="10180" w:author="Unknown"/>
          <w:color w:val="444444"/>
          <w:sz w:val="15"/>
          <w:szCs w:val="15"/>
        </w:rPr>
      </w:pPr>
      <w:ins w:id="10181" w:author="Unknown">
        <w:r>
          <w:rPr>
            <w:color w:val="444444"/>
            <w:sz w:val="15"/>
            <w:szCs w:val="15"/>
          </w:rPr>
          <w:t xml:space="preserve">        </w:t>
        </w:r>
        <w:r>
          <w:rPr>
            <w:color w:val="000000"/>
            <w:sz w:val="15"/>
            <w:szCs w:val="15"/>
          </w:rPr>
          <w:t>{</w:t>
        </w:r>
      </w:ins>
    </w:p>
    <w:p w:rsidR="003B60BE" w:rsidRDefault="003B60BE" w:rsidP="003B60BE">
      <w:pPr>
        <w:pStyle w:val="HTMLPreformatted"/>
        <w:shd w:val="clear" w:color="auto" w:fill="F7F9FA"/>
        <w:ind w:right="-92"/>
        <w:rPr>
          <w:ins w:id="10182" w:author="Unknown"/>
          <w:color w:val="444444"/>
          <w:sz w:val="15"/>
          <w:szCs w:val="15"/>
        </w:rPr>
      </w:pPr>
      <w:ins w:id="10183" w:author="Unknown">
        <w:r>
          <w:rPr>
            <w:color w:val="444444"/>
            <w:sz w:val="15"/>
            <w:szCs w:val="15"/>
          </w:rPr>
          <w:t xml:space="preserve">            </w:t>
        </w:r>
        <w:r>
          <w:rPr>
            <w:b/>
            <w:bCs/>
            <w:color w:val="0600FF"/>
            <w:sz w:val="15"/>
            <w:szCs w:val="15"/>
          </w:rPr>
          <w:t>return</w:t>
        </w:r>
        <w:r>
          <w:rPr>
            <w:color w:val="444444"/>
            <w:sz w:val="15"/>
            <w:szCs w:val="15"/>
          </w:rPr>
          <w:t xml:space="preserve"> EnumDataTemplate;</w:t>
        </w:r>
      </w:ins>
    </w:p>
    <w:p w:rsidR="003B60BE" w:rsidRDefault="003B60BE" w:rsidP="003B60BE">
      <w:pPr>
        <w:pStyle w:val="HTMLPreformatted"/>
        <w:shd w:val="clear" w:color="auto" w:fill="F7F9FA"/>
        <w:ind w:right="-92"/>
        <w:rPr>
          <w:ins w:id="10184" w:author="Unknown"/>
          <w:color w:val="444444"/>
          <w:sz w:val="15"/>
          <w:szCs w:val="15"/>
        </w:rPr>
      </w:pPr>
      <w:ins w:id="10185" w:author="Unknown">
        <w:r>
          <w:rPr>
            <w:color w:val="444444"/>
            <w:sz w:val="15"/>
            <w:szCs w:val="15"/>
          </w:rPr>
          <w:t xml:space="preserve">        </w:t>
        </w:r>
        <w:r>
          <w:rPr>
            <w:color w:val="000000"/>
            <w:sz w:val="15"/>
            <w:szCs w:val="15"/>
          </w:rPr>
          <w:t>}</w:t>
        </w:r>
      </w:ins>
    </w:p>
    <w:p w:rsidR="003B60BE" w:rsidRDefault="003B60BE" w:rsidP="003B60BE">
      <w:pPr>
        <w:pStyle w:val="HTMLPreformatted"/>
        <w:shd w:val="clear" w:color="auto" w:fill="F7F9FA"/>
        <w:ind w:right="-92"/>
        <w:rPr>
          <w:ins w:id="10186" w:author="Unknown"/>
          <w:color w:val="444444"/>
          <w:sz w:val="15"/>
          <w:szCs w:val="15"/>
        </w:rPr>
      </w:pPr>
      <w:ins w:id="10187" w:author="Unknown">
        <w:r>
          <w:rPr>
            <w:color w:val="444444"/>
            <w:sz w:val="15"/>
            <w:szCs w:val="15"/>
          </w:rPr>
          <w:t> </w:t>
        </w:r>
      </w:ins>
    </w:p>
    <w:p w:rsidR="003B60BE" w:rsidRDefault="003B60BE" w:rsidP="003B60BE">
      <w:pPr>
        <w:pStyle w:val="HTMLPreformatted"/>
        <w:shd w:val="clear" w:color="auto" w:fill="F7F9FA"/>
        <w:ind w:right="-92"/>
        <w:rPr>
          <w:ins w:id="10188" w:author="Unknown"/>
          <w:color w:val="444444"/>
          <w:sz w:val="15"/>
          <w:szCs w:val="15"/>
        </w:rPr>
      </w:pPr>
      <w:ins w:id="10189" w:author="Unknown">
        <w:r>
          <w:rPr>
            <w:color w:val="444444"/>
            <w:sz w:val="15"/>
            <w:szCs w:val="15"/>
          </w:rPr>
          <w:t xml:space="preserve">        </w:t>
        </w:r>
        <w:r>
          <w:rPr>
            <w:b/>
            <w:bCs/>
            <w:color w:val="0600FF"/>
            <w:sz w:val="15"/>
            <w:szCs w:val="15"/>
          </w:rPr>
          <w:t>return</w:t>
        </w:r>
        <w:r>
          <w:rPr>
            <w:color w:val="444444"/>
            <w:sz w:val="15"/>
            <w:szCs w:val="15"/>
          </w:rPr>
          <w:t xml:space="preserve"> DefaultnDataTemplate;</w:t>
        </w:r>
      </w:ins>
    </w:p>
    <w:p w:rsidR="003B60BE" w:rsidRDefault="003B60BE" w:rsidP="003B60BE">
      <w:pPr>
        <w:pStyle w:val="HTMLPreformatted"/>
        <w:shd w:val="clear" w:color="auto" w:fill="F7F9FA"/>
        <w:ind w:right="-92"/>
        <w:rPr>
          <w:ins w:id="10190" w:author="Unknown"/>
          <w:color w:val="444444"/>
          <w:sz w:val="15"/>
          <w:szCs w:val="15"/>
        </w:rPr>
      </w:pPr>
      <w:ins w:id="10191" w:author="Unknown">
        <w:r>
          <w:rPr>
            <w:color w:val="444444"/>
            <w:sz w:val="15"/>
            <w:szCs w:val="15"/>
          </w:rPr>
          <w:t xml:space="preserve">    </w:t>
        </w:r>
        <w:r>
          <w:rPr>
            <w:color w:val="000000"/>
            <w:sz w:val="15"/>
            <w:szCs w:val="15"/>
          </w:rPr>
          <w:t>}</w:t>
        </w:r>
      </w:ins>
    </w:p>
    <w:p w:rsidR="003B60BE" w:rsidRDefault="003B60BE" w:rsidP="003B60BE">
      <w:pPr>
        <w:pStyle w:val="HTMLPreformatted"/>
        <w:shd w:val="clear" w:color="auto" w:fill="F7F9FA"/>
        <w:ind w:right="-92"/>
        <w:rPr>
          <w:ins w:id="10192" w:author="Unknown"/>
          <w:color w:val="444444"/>
          <w:sz w:val="15"/>
          <w:szCs w:val="15"/>
        </w:rPr>
      </w:pPr>
      <w:ins w:id="10193" w:author="Unknown">
        <w:r>
          <w:rPr>
            <w:color w:val="000000"/>
            <w:sz w:val="15"/>
            <w:szCs w:val="15"/>
          </w:rPr>
          <w:t>}</w:t>
        </w:r>
      </w:ins>
    </w:p>
    <w:p w:rsidR="003B60BE" w:rsidRDefault="003B60BE" w:rsidP="003B60BE">
      <w:pPr>
        <w:pStyle w:val="HTMLPreformatted"/>
        <w:shd w:val="clear" w:color="auto" w:fill="F7F9FA"/>
        <w:ind w:right="-92"/>
        <w:rPr>
          <w:ins w:id="10194" w:author="Unknown"/>
          <w:color w:val="444444"/>
          <w:sz w:val="15"/>
          <w:szCs w:val="15"/>
        </w:rPr>
      </w:pPr>
      <w:ins w:id="10195" w:author="Unknown">
        <w:r>
          <w:rPr>
            <w:color w:val="444444"/>
            <w:sz w:val="15"/>
            <w:szCs w:val="15"/>
          </w:rPr>
          <w:t> </w:t>
        </w:r>
      </w:ins>
    </w:p>
    <w:p w:rsidR="003B60BE" w:rsidRDefault="003B60BE" w:rsidP="003B60BE">
      <w:pPr>
        <w:pStyle w:val="HTMLPreformatted"/>
        <w:shd w:val="clear" w:color="auto" w:fill="F7F9FA"/>
        <w:ind w:right="-92"/>
        <w:rPr>
          <w:ins w:id="10196" w:author="Unknown"/>
          <w:color w:val="444444"/>
          <w:sz w:val="15"/>
          <w:szCs w:val="15"/>
        </w:rPr>
      </w:pPr>
      <w:ins w:id="10197" w:author="Unknown">
        <w:r>
          <w:rPr>
            <w:color w:val="444444"/>
            <w:sz w:val="15"/>
            <w:szCs w:val="15"/>
          </w:rPr>
          <w:t> </w:t>
        </w:r>
      </w:ins>
    </w:p>
    <w:p w:rsidR="003B60BE" w:rsidRDefault="003B60BE" w:rsidP="003B60BE">
      <w:pPr>
        <w:pStyle w:val="HTMLPreformatted"/>
        <w:shd w:val="clear" w:color="auto" w:fill="F7F9FA"/>
        <w:ind w:right="-92"/>
        <w:rPr>
          <w:ins w:id="10198" w:author="Unknown"/>
          <w:color w:val="444444"/>
          <w:sz w:val="15"/>
          <w:szCs w:val="15"/>
        </w:rPr>
      </w:pPr>
      <w:ins w:id="10199" w:author="Unknown">
        <w:r>
          <w:rPr>
            <w:color w:val="444444"/>
            <w:sz w:val="15"/>
            <w:szCs w:val="15"/>
          </w:rPr>
          <w:t> </w:t>
        </w:r>
      </w:ins>
    </w:p>
    <w:p w:rsidR="003B60BE" w:rsidRDefault="003B60BE" w:rsidP="003B60BE">
      <w:pPr>
        <w:pStyle w:val="HTMLPreformatted"/>
        <w:shd w:val="clear" w:color="auto" w:fill="F7F9FA"/>
        <w:ind w:right="-92"/>
        <w:rPr>
          <w:ins w:id="10200" w:author="Unknown"/>
          <w:color w:val="444444"/>
          <w:sz w:val="15"/>
          <w:szCs w:val="15"/>
        </w:rPr>
      </w:pPr>
      <w:ins w:id="10201" w:author="Unknown">
        <w:r>
          <w:rPr>
            <w:color w:val="800000"/>
            <w:sz w:val="15"/>
            <w:szCs w:val="15"/>
          </w:rPr>
          <w:t xml:space="preserve">&lt;Window </w:t>
        </w:r>
        <w:r>
          <w:rPr>
            <w:color w:val="FF0000"/>
            <w:sz w:val="15"/>
            <w:szCs w:val="15"/>
          </w:rPr>
          <w:t>x:Class</w:t>
        </w:r>
        <w:r>
          <w:rPr>
            <w:color w:val="800000"/>
            <w:sz w:val="15"/>
            <w:szCs w:val="15"/>
          </w:rPr>
          <w:t>=</w:t>
        </w:r>
        <w:r>
          <w:rPr>
            <w:color w:val="0000FF"/>
            <w:sz w:val="15"/>
            <w:szCs w:val="15"/>
          </w:rPr>
          <w:t>"DataTemplates.Window1"</w:t>
        </w:r>
      </w:ins>
    </w:p>
    <w:p w:rsidR="003B60BE" w:rsidRDefault="003B60BE" w:rsidP="003B60BE">
      <w:pPr>
        <w:pStyle w:val="HTMLPreformatted"/>
        <w:shd w:val="clear" w:color="auto" w:fill="F7F9FA"/>
        <w:ind w:right="-92"/>
        <w:rPr>
          <w:ins w:id="10202" w:author="Unknown"/>
          <w:color w:val="444444"/>
          <w:sz w:val="15"/>
          <w:szCs w:val="15"/>
        </w:rPr>
      </w:pPr>
      <w:ins w:id="10203" w:author="Unknown">
        <w:r>
          <w:rPr>
            <w:color w:val="800000"/>
            <w:sz w:val="15"/>
            <w:szCs w:val="15"/>
          </w:rPr>
          <w:t xml:space="preserve">    </w:t>
        </w:r>
        <w:r>
          <w:rPr>
            <w:color w:val="FF0000"/>
            <w:sz w:val="15"/>
            <w:szCs w:val="15"/>
          </w:rPr>
          <w:t>xmlns</w:t>
        </w:r>
        <w:r>
          <w:rPr>
            <w:color w:val="800000"/>
            <w:sz w:val="15"/>
            <w:szCs w:val="15"/>
          </w:rPr>
          <w:t>=</w:t>
        </w:r>
        <w:r>
          <w:rPr>
            <w:color w:val="0000FF"/>
            <w:sz w:val="15"/>
            <w:szCs w:val="15"/>
          </w:rPr>
          <w:t>"http://schemas.microsoft.com/winfx/2006/xaml/presentation"</w:t>
        </w:r>
      </w:ins>
    </w:p>
    <w:p w:rsidR="003B60BE" w:rsidRDefault="003B60BE" w:rsidP="003B60BE">
      <w:pPr>
        <w:pStyle w:val="HTMLPreformatted"/>
        <w:shd w:val="clear" w:color="auto" w:fill="F7F9FA"/>
        <w:ind w:right="-92"/>
        <w:rPr>
          <w:ins w:id="10204" w:author="Unknown"/>
          <w:color w:val="444444"/>
          <w:sz w:val="15"/>
          <w:szCs w:val="15"/>
        </w:rPr>
      </w:pPr>
      <w:ins w:id="10205" w:author="Unknown">
        <w:r>
          <w:rPr>
            <w:color w:val="800000"/>
            <w:sz w:val="15"/>
            <w:szCs w:val="15"/>
          </w:rPr>
          <w:t xml:space="preserve">    </w:t>
        </w:r>
        <w:r>
          <w:rPr>
            <w:color w:val="FF0000"/>
            <w:sz w:val="15"/>
            <w:szCs w:val="15"/>
          </w:rPr>
          <w:t>xmlns:x</w:t>
        </w:r>
        <w:r>
          <w:rPr>
            <w:color w:val="800000"/>
            <w:sz w:val="15"/>
            <w:szCs w:val="15"/>
          </w:rPr>
          <w:t>=</w:t>
        </w:r>
        <w:r>
          <w:rPr>
            <w:color w:val="0000FF"/>
            <w:sz w:val="15"/>
            <w:szCs w:val="15"/>
          </w:rPr>
          <w:t>"http://schemas.microsoft.com/winfx/2006/xaml"</w:t>
        </w:r>
      </w:ins>
    </w:p>
    <w:p w:rsidR="003B60BE" w:rsidRDefault="003B60BE" w:rsidP="003B60BE">
      <w:pPr>
        <w:pStyle w:val="HTMLPreformatted"/>
        <w:shd w:val="clear" w:color="auto" w:fill="F7F9FA"/>
        <w:ind w:right="-92"/>
        <w:rPr>
          <w:ins w:id="10206" w:author="Unknown"/>
          <w:color w:val="444444"/>
          <w:sz w:val="15"/>
          <w:szCs w:val="15"/>
        </w:rPr>
      </w:pPr>
      <w:ins w:id="10207" w:author="Unknown">
        <w:r>
          <w:rPr>
            <w:color w:val="800000"/>
            <w:sz w:val="15"/>
            <w:szCs w:val="15"/>
          </w:rPr>
          <w:t xml:space="preserve">    </w:t>
        </w:r>
        <w:r>
          <w:rPr>
            <w:color w:val="FF0000"/>
            <w:sz w:val="15"/>
            <w:szCs w:val="15"/>
          </w:rPr>
          <w:t>xmlns:l</w:t>
        </w:r>
        <w:r>
          <w:rPr>
            <w:color w:val="800000"/>
            <w:sz w:val="15"/>
            <w:szCs w:val="15"/>
          </w:rPr>
          <w:t>=</w:t>
        </w:r>
        <w:r>
          <w:rPr>
            <w:color w:val="0000FF"/>
            <w:sz w:val="15"/>
            <w:szCs w:val="15"/>
          </w:rPr>
          <w:t>"clr-namespace:DataTemplates"</w:t>
        </w:r>
      </w:ins>
    </w:p>
    <w:p w:rsidR="003B60BE" w:rsidRDefault="003B60BE" w:rsidP="003B60BE">
      <w:pPr>
        <w:pStyle w:val="HTMLPreformatted"/>
        <w:shd w:val="clear" w:color="auto" w:fill="F7F9FA"/>
        <w:ind w:right="-92"/>
        <w:rPr>
          <w:ins w:id="10208" w:author="Unknown"/>
          <w:color w:val="444444"/>
          <w:sz w:val="15"/>
          <w:szCs w:val="15"/>
        </w:rPr>
      </w:pPr>
      <w:ins w:id="10209" w:author="Unknown">
        <w:r>
          <w:rPr>
            <w:color w:val="800000"/>
            <w:sz w:val="15"/>
            <w:szCs w:val="15"/>
          </w:rPr>
          <w:t xml:space="preserve">    </w:t>
        </w:r>
        <w:r>
          <w:rPr>
            <w:color w:val="FF0000"/>
            <w:sz w:val="15"/>
            <w:szCs w:val="15"/>
          </w:rPr>
          <w:t>xmlns:sys</w:t>
        </w:r>
        <w:r>
          <w:rPr>
            <w:color w:val="800000"/>
            <w:sz w:val="15"/>
            <w:szCs w:val="15"/>
          </w:rPr>
          <w:t>=</w:t>
        </w:r>
        <w:r>
          <w:rPr>
            <w:color w:val="0000FF"/>
            <w:sz w:val="15"/>
            <w:szCs w:val="15"/>
          </w:rPr>
          <w:t>"clr-namespace:System;assembly=mscorlib"</w:t>
        </w:r>
        <w:r>
          <w:rPr>
            <w:color w:val="800000"/>
            <w:sz w:val="15"/>
            <w:szCs w:val="15"/>
          </w:rPr>
          <w:t>&gt;</w:t>
        </w:r>
      </w:ins>
    </w:p>
    <w:p w:rsidR="003B60BE" w:rsidRDefault="003B60BE" w:rsidP="003B60BE">
      <w:pPr>
        <w:pStyle w:val="HTMLPreformatted"/>
        <w:shd w:val="clear" w:color="auto" w:fill="F7F9FA"/>
        <w:ind w:right="-92"/>
        <w:rPr>
          <w:ins w:id="10210" w:author="Unknown"/>
          <w:color w:val="444444"/>
          <w:sz w:val="15"/>
          <w:szCs w:val="15"/>
        </w:rPr>
      </w:pPr>
      <w:ins w:id="10211" w:author="Unknown">
        <w:r>
          <w:rPr>
            <w:color w:val="444444"/>
            <w:sz w:val="15"/>
            <w:szCs w:val="15"/>
          </w:rPr>
          <w:t> </w:t>
        </w:r>
      </w:ins>
    </w:p>
    <w:p w:rsidR="003B60BE" w:rsidRDefault="003B60BE" w:rsidP="003B60BE">
      <w:pPr>
        <w:pStyle w:val="HTMLPreformatted"/>
        <w:shd w:val="clear" w:color="auto" w:fill="F7F9FA"/>
        <w:ind w:right="-92"/>
        <w:rPr>
          <w:ins w:id="10212" w:author="Unknown"/>
          <w:color w:val="444444"/>
          <w:sz w:val="15"/>
          <w:szCs w:val="15"/>
        </w:rPr>
      </w:pPr>
      <w:ins w:id="10213" w:author="Unknown">
        <w:r>
          <w:rPr>
            <w:color w:val="444444"/>
            <w:sz w:val="15"/>
            <w:szCs w:val="15"/>
          </w:rPr>
          <w:t xml:space="preserve">    </w:t>
        </w:r>
        <w:r>
          <w:rPr>
            <w:color w:val="800000"/>
            <w:sz w:val="15"/>
            <w:szCs w:val="15"/>
          </w:rPr>
          <w:t>&lt;Window.Resources&gt;</w:t>
        </w:r>
      </w:ins>
    </w:p>
    <w:p w:rsidR="003B60BE" w:rsidRDefault="003B60BE" w:rsidP="003B60BE">
      <w:pPr>
        <w:pStyle w:val="HTMLPreformatted"/>
        <w:shd w:val="clear" w:color="auto" w:fill="F7F9FA"/>
        <w:ind w:right="-92"/>
        <w:rPr>
          <w:ins w:id="10214" w:author="Unknown"/>
          <w:color w:val="444444"/>
          <w:sz w:val="15"/>
          <w:szCs w:val="15"/>
        </w:rPr>
      </w:pPr>
      <w:ins w:id="10215" w:author="Unknown">
        <w:r>
          <w:rPr>
            <w:color w:val="444444"/>
            <w:sz w:val="15"/>
            <w:szCs w:val="15"/>
          </w:rPr>
          <w:t> </w:t>
        </w:r>
      </w:ins>
    </w:p>
    <w:p w:rsidR="003B60BE" w:rsidRDefault="003B60BE" w:rsidP="003B60BE">
      <w:pPr>
        <w:pStyle w:val="HTMLPreformatted"/>
        <w:shd w:val="clear" w:color="auto" w:fill="F7F9FA"/>
        <w:ind w:right="-92"/>
        <w:rPr>
          <w:ins w:id="10216" w:author="Unknown"/>
          <w:color w:val="444444"/>
          <w:sz w:val="15"/>
          <w:szCs w:val="15"/>
        </w:rPr>
      </w:pPr>
      <w:ins w:id="10217" w:author="Unknown">
        <w:r>
          <w:rPr>
            <w:color w:val="444444"/>
            <w:sz w:val="15"/>
            <w:szCs w:val="15"/>
          </w:rPr>
          <w:t xml:space="preserve">        </w:t>
        </w:r>
        <w:r>
          <w:rPr>
            <w:i/>
            <w:iCs/>
            <w:color w:val="808080"/>
            <w:sz w:val="15"/>
            <w:szCs w:val="15"/>
          </w:rPr>
          <w:t>&lt;!-- Default DataTemplate --&gt;</w:t>
        </w:r>
      </w:ins>
    </w:p>
    <w:p w:rsidR="003B60BE" w:rsidRDefault="003B60BE" w:rsidP="003B60BE">
      <w:pPr>
        <w:pStyle w:val="HTMLPreformatted"/>
        <w:shd w:val="clear" w:color="auto" w:fill="F7F9FA"/>
        <w:ind w:right="-92"/>
        <w:rPr>
          <w:ins w:id="10218" w:author="Unknown"/>
          <w:color w:val="444444"/>
          <w:sz w:val="15"/>
          <w:szCs w:val="15"/>
        </w:rPr>
      </w:pPr>
      <w:ins w:id="10219" w:author="Unknown">
        <w:r>
          <w:rPr>
            <w:color w:val="444444"/>
            <w:sz w:val="15"/>
            <w:szCs w:val="15"/>
          </w:rPr>
          <w:t xml:space="preserve">        </w:t>
        </w:r>
        <w:r>
          <w:rPr>
            <w:color w:val="800000"/>
            <w:sz w:val="15"/>
            <w:szCs w:val="15"/>
          </w:rPr>
          <w:t xml:space="preserve">&lt;DataTemplate </w:t>
        </w:r>
        <w:r>
          <w:rPr>
            <w:color w:val="FF0000"/>
            <w:sz w:val="15"/>
            <w:szCs w:val="15"/>
          </w:rPr>
          <w:t>x:Key</w:t>
        </w:r>
        <w:r>
          <w:rPr>
            <w:color w:val="800000"/>
            <w:sz w:val="15"/>
            <w:szCs w:val="15"/>
          </w:rPr>
          <w:t>=</w:t>
        </w:r>
        <w:r>
          <w:rPr>
            <w:color w:val="0000FF"/>
            <w:sz w:val="15"/>
            <w:szCs w:val="15"/>
          </w:rPr>
          <w:t>"DefaultDataTemplate"</w:t>
        </w:r>
        <w:r>
          <w:rPr>
            <w:color w:val="800000"/>
            <w:sz w:val="15"/>
            <w:szCs w:val="15"/>
          </w:rPr>
          <w:t>&gt;</w:t>
        </w:r>
      </w:ins>
    </w:p>
    <w:p w:rsidR="003B60BE" w:rsidRDefault="003B60BE" w:rsidP="003B60BE">
      <w:pPr>
        <w:pStyle w:val="HTMLPreformatted"/>
        <w:shd w:val="clear" w:color="auto" w:fill="F7F9FA"/>
        <w:ind w:right="-92"/>
        <w:rPr>
          <w:ins w:id="10220" w:author="Unknown"/>
          <w:color w:val="444444"/>
          <w:sz w:val="15"/>
          <w:szCs w:val="15"/>
        </w:rPr>
      </w:pPr>
      <w:ins w:id="10221" w:author="Unknown">
        <w:r>
          <w:rPr>
            <w:color w:val="444444"/>
            <w:sz w:val="15"/>
            <w:szCs w:val="15"/>
          </w:rPr>
          <w:t xml:space="preserve">           ...</w:t>
        </w:r>
      </w:ins>
    </w:p>
    <w:p w:rsidR="003B60BE" w:rsidRDefault="003B60BE" w:rsidP="003B60BE">
      <w:pPr>
        <w:pStyle w:val="HTMLPreformatted"/>
        <w:shd w:val="clear" w:color="auto" w:fill="F7F9FA"/>
        <w:ind w:right="-92"/>
        <w:rPr>
          <w:ins w:id="10222" w:author="Unknown"/>
          <w:color w:val="444444"/>
          <w:sz w:val="15"/>
          <w:szCs w:val="15"/>
        </w:rPr>
      </w:pPr>
      <w:ins w:id="10223" w:author="Unknown">
        <w:r>
          <w:rPr>
            <w:color w:val="444444"/>
            <w:sz w:val="15"/>
            <w:szCs w:val="15"/>
          </w:rPr>
          <w:t xml:space="preserve">        </w:t>
        </w:r>
        <w:r>
          <w:rPr>
            <w:color w:val="800000"/>
            <w:sz w:val="15"/>
            <w:szCs w:val="15"/>
          </w:rPr>
          <w:t>&lt;/DataTemplate&gt;</w:t>
        </w:r>
      </w:ins>
    </w:p>
    <w:p w:rsidR="003B60BE" w:rsidRDefault="003B60BE" w:rsidP="003B60BE">
      <w:pPr>
        <w:pStyle w:val="HTMLPreformatted"/>
        <w:shd w:val="clear" w:color="auto" w:fill="F7F9FA"/>
        <w:ind w:right="-92"/>
        <w:rPr>
          <w:ins w:id="10224" w:author="Unknown"/>
          <w:color w:val="444444"/>
          <w:sz w:val="15"/>
          <w:szCs w:val="15"/>
        </w:rPr>
      </w:pPr>
      <w:ins w:id="10225" w:author="Unknown">
        <w:r>
          <w:rPr>
            <w:color w:val="444444"/>
            <w:sz w:val="15"/>
            <w:szCs w:val="15"/>
          </w:rPr>
          <w:t> </w:t>
        </w:r>
      </w:ins>
    </w:p>
    <w:p w:rsidR="003B60BE" w:rsidRDefault="003B60BE" w:rsidP="003B60BE">
      <w:pPr>
        <w:pStyle w:val="HTMLPreformatted"/>
        <w:shd w:val="clear" w:color="auto" w:fill="F7F9FA"/>
        <w:ind w:right="-92"/>
        <w:rPr>
          <w:ins w:id="10226" w:author="Unknown"/>
          <w:color w:val="444444"/>
          <w:sz w:val="15"/>
          <w:szCs w:val="15"/>
        </w:rPr>
      </w:pPr>
      <w:ins w:id="10227" w:author="Unknown">
        <w:r>
          <w:rPr>
            <w:color w:val="444444"/>
            <w:sz w:val="15"/>
            <w:szCs w:val="15"/>
          </w:rPr>
          <w:t xml:space="preserve">        </w:t>
        </w:r>
        <w:r>
          <w:rPr>
            <w:i/>
            <w:iCs/>
            <w:color w:val="808080"/>
            <w:sz w:val="15"/>
            <w:szCs w:val="15"/>
          </w:rPr>
          <w:t>&lt;!-- DataTemplate for Booleans --&gt;</w:t>
        </w:r>
      </w:ins>
    </w:p>
    <w:p w:rsidR="003B60BE" w:rsidRDefault="003B60BE" w:rsidP="003B60BE">
      <w:pPr>
        <w:pStyle w:val="HTMLPreformatted"/>
        <w:shd w:val="clear" w:color="auto" w:fill="F7F9FA"/>
        <w:ind w:right="-92"/>
        <w:rPr>
          <w:ins w:id="10228" w:author="Unknown"/>
          <w:color w:val="444444"/>
          <w:sz w:val="15"/>
          <w:szCs w:val="15"/>
        </w:rPr>
      </w:pPr>
      <w:ins w:id="10229" w:author="Unknown">
        <w:r>
          <w:rPr>
            <w:color w:val="444444"/>
            <w:sz w:val="15"/>
            <w:szCs w:val="15"/>
          </w:rPr>
          <w:t xml:space="preserve">        </w:t>
        </w:r>
        <w:r>
          <w:rPr>
            <w:color w:val="800000"/>
            <w:sz w:val="15"/>
            <w:szCs w:val="15"/>
          </w:rPr>
          <w:t xml:space="preserve">&lt;DataTemplate </w:t>
        </w:r>
        <w:r>
          <w:rPr>
            <w:color w:val="FF0000"/>
            <w:sz w:val="15"/>
            <w:szCs w:val="15"/>
          </w:rPr>
          <w:t>x:Key</w:t>
        </w:r>
        <w:r>
          <w:rPr>
            <w:color w:val="800000"/>
            <w:sz w:val="15"/>
            <w:szCs w:val="15"/>
          </w:rPr>
          <w:t>=</w:t>
        </w:r>
        <w:r>
          <w:rPr>
            <w:color w:val="0000FF"/>
            <w:sz w:val="15"/>
            <w:szCs w:val="15"/>
          </w:rPr>
          <w:t>"BooleanDataTemplate"</w:t>
        </w:r>
        <w:r>
          <w:rPr>
            <w:color w:val="800000"/>
            <w:sz w:val="15"/>
            <w:szCs w:val="15"/>
          </w:rPr>
          <w:t>&gt;</w:t>
        </w:r>
      </w:ins>
    </w:p>
    <w:p w:rsidR="003B60BE" w:rsidRDefault="003B60BE" w:rsidP="003B60BE">
      <w:pPr>
        <w:pStyle w:val="HTMLPreformatted"/>
        <w:shd w:val="clear" w:color="auto" w:fill="F7F9FA"/>
        <w:ind w:right="-92"/>
        <w:rPr>
          <w:ins w:id="10230" w:author="Unknown"/>
          <w:color w:val="444444"/>
          <w:sz w:val="15"/>
          <w:szCs w:val="15"/>
        </w:rPr>
      </w:pPr>
      <w:ins w:id="10231" w:author="Unknown">
        <w:r>
          <w:rPr>
            <w:color w:val="444444"/>
            <w:sz w:val="15"/>
            <w:szCs w:val="15"/>
          </w:rPr>
          <w:t xml:space="preserve">           ...</w:t>
        </w:r>
      </w:ins>
    </w:p>
    <w:p w:rsidR="003B60BE" w:rsidRDefault="003B60BE" w:rsidP="003B60BE">
      <w:pPr>
        <w:pStyle w:val="HTMLPreformatted"/>
        <w:shd w:val="clear" w:color="auto" w:fill="F7F9FA"/>
        <w:ind w:right="-92"/>
        <w:rPr>
          <w:ins w:id="10232" w:author="Unknown"/>
          <w:color w:val="444444"/>
          <w:sz w:val="15"/>
          <w:szCs w:val="15"/>
        </w:rPr>
      </w:pPr>
      <w:ins w:id="10233" w:author="Unknown">
        <w:r>
          <w:rPr>
            <w:color w:val="444444"/>
            <w:sz w:val="15"/>
            <w:szCs w:val="15"/>
          </w:rPr>
          <w:t xml:space="preserve">        </w:t>
        </w:r>
        <w:r>
          <w:rPr>
            <w:color w:val="800000"/>
            <w:sz w:val="15"/>
            <w:szCs w:val="15"/>
          </w:rPr>
          <w:t>&lt;/DataTemplate&gt;</w:t>
        </w:r>
      </w:ins>
    </w:p>
    <w:p w:rsidR="003B60BE" w:rsidRDefault="003B60BE" w:rsidP="003B60BE">
      <w:pPr>
        <w:pStyle w:val="HTMLPreformatted"/>
        <w:shd w:val="clear" w:color="auto" w:fill="F7F9FA"/>
        <w:ind w:right="-92"/>
        <w:rPr>
          <w:ins w:id="10234" w:author="Unknown"/>
          <w:color w:val="444444"/>
          <w:sz w:val="15"/>
          <w:szCs w:val="15"/>
        </w:rPr>
      </w:pPr>
      <w:ins w:id="10235" w:author="Unknown">
        <w:r>
          <w:rPr>
            <w:color w:val="444444"/>
            <w:sz w:val="15"/>
            <w:szCs w:val="15"/>
          </w:rPr>
          <w:t> </w:t>
        </w:r>
      </w:ins>
    </w:p>
    <w:p w:rsidR="003B60BE" w:rsidRDefault="003B60BE" w:rsidP="003B60BE">
      <w:pPr>
        <w:pStyle w:val="HTMLPreformatted"/>
        <w:shd w:val="clear" w:color="auto" w:fill="F7F9FA"/>
        <w:ind w:right="-92"/>
        <w:rPr>
          <w:ins w:id="10236" w:author="Unknown"/>
          <w:color w:val="444444"/>
          <w:sz w:val="15"/>
          <w:szCs w:val="15"/>
        </w:rPr>
      </w:pPr>
      <w:ins w:id="10237" w:author="Unknown">
        <w:r>
          <w:rPr>
            <w:color w:val="444444"/>
            <w:sz w:val="15"/>
            <w:szCs w:val="15"/>
          </w:rPr>
          <w:t xml:space="preserve">        </w:t>
        </w:r>
        <w:r>
          <w:rPr>
            <w:i/>
            <w:iCs/>
            <w:color w:val="808080"/>
            <w:sz w:val="15"/>
            <w:szCs w:val="15"/>
          </w:rPr>
          <w:t>&lt;!-- DataTemplate for Enums --&gt;</w:t>
        </w:r>
      </w:ins>
    </w:p>
    <w:p w:rsidR="003B60BE" w:rsidRDefault="003B60BE" w:rsidP="003B60BE">
      <w:pPr>
        <w:pStyle w:val="HTMLPreformatted"/>
        <w:shd w:val="clear" w:color="auto" w:fill="F7F9FA"/>
        <w:ind w:right="-92"/>
        <w:rPr>
          <w:ins w:id="10238" w:author="Unknown"/>
          <w:color w:val="444444"/>
          <w:sz w:val="15"/>
          <w:szCs w:val="15"/>
        </w:rPr>
      </w:pPr>
      <w:ins w:id="10239" w:author="Unknown">
        <w:r>
          <w:rPr>
            <w:color w:val="444444"/>
            <w:sz w:val="15"/>
            <w:szCs w:val="15"/>
          </w:rPr>
          <w:t xml:space="preserve">        </w:t>
        </w:r>
        <w:r>
          <w:rPr>
            <w:color w:val="800000"/>
            <w:sz w:val="15"/>
            <w:szCs w:val="15"/>
          </w:rPr>
          <w:t xml:space="preserve">&lt;DataTemplate </w:t>
        </w:r>
        <w:r>
          <w:rPr>
            <w:color w:val="FF0000"/>
            <w:sz w:val="15"/>
            <w:szCs w:val="15"/>
          </w:rPr>
          <w:t>x:Key</w:t>
        </w:r>
        <w:r>
          <w:rPr>
            <w:color w:val="800000"/>
            <w:sz w:val="15"/>
            <w:szCs w:val="15"/>
          </w:rPr>
          <w:t>=</w:t>
        </w:r>
        <w:r>
          <w:rPr>
            <w:color w:val="0000FF"/>
            <w:sz w:val="15"/>
            <w:szCs w:val="15"/>
          </w:rPr>
          <w:t>"EnumDataTemplate"</w:t>
        </w:r>
        <w:r>
          <w:rPr>
            <w:color w:val="800000"/>
            <w:sz w:val="15"/>
            <w:szCs w:val="15"/>
          </w:rPr>
          <w:t>&gt;</w:t>
        </w:r>
      </w:ins>
    </w:p>
    <w:p w:rsidR="003B60BE" w:rsidRDefault="003B60BE" w:rsidP="003B60BE">
      <w:pPr>
        <w:pStyle w:val="HTMLPreformatted"/>
        <w:shd w:val="clear" w:color="auto" w:fill="F7F9FA"/>
        <w:ind w:right="-92"/>
        <w:rPr>
          <w:ins w:id="10240" w:author="Unknown"/>
          <w:color w:val="444444"/>
          <w:sz w:val="15"/>
          <w:szCs w:val="15"/>
        </w:rPr>
      </w:pPr>
      <w:ins w:id="10241" w:author="Unknown">
        <w:r>
          <w:rPr>
            <w:color w:val="444444"/>
            <w:sz w:val="15"/>
            <w:szCs w:val="15"/>
          </w:rPr>
          <w:t xml:space="preserve">            ...</w:t>
        </w:r>
      </w:ins>
    </w:p>
    <w:p w:rsidR="003B60BE" w:rsidRDefault="003B60BE" w:rsidP="003B60BE">
      <w:pPr>
        <w:pStyle w:val="HTMLPreformatted"/>
        <w:shd w:val="clear" w:color="auto" w:fill="F7F9FA"/>
        <w:ind w:right="-92"/>
        <w:rPr>
          <w:ins w:id="10242" w:author="Unknown"/>
          <w:color w:val="444444"/>
          <w:sz w:val="15"/>
          <w:szCs w:val="15"/>
        </w:rPr>
      </w:pPr>
      <w:ins w:id="10243" w:author="Unknown">
        <w:r>
          <w:rPr>
            <w:color w:val="444444"/>
            <w:sz w:val="15"/>
            <w:szCs w:val="15"/>
          </w:rPr>
          <w:t xml:space="preserve">        </w:t>
        </w:r>
        <w:r>
          <w:rPr>
            <w:color w:val="800000"/>
            <w:sz w:val="15"/>
            <w:szCs w:val="15"/>
          </w:rPr>
          <w:t>&lt;/DataTemplate&gt;</w:t>
        </w:r>
      </w:ins>
    </w:p>
    <w:p w:rsidR="003B60BE" w:rsidRDefault="003B60BE" w:rsidP="003B60BE">
      <w:pPr>
        <w:pStyle w:val="HTMLPreformatted"/>
        <w:shd w:val="clear" w:color="auto" w:fill="F7F9FA"/>
        <w:ind w:right="-92"/>
        <w:rPr>
          <w:ins w:id="10244" w:author="Unknown"/>
          <w:color w:val="444444"/>
          <w:sz w:val="15"/>
          <w:szCs w:val="15"/>
        </w:rPr>
      </w:pPr>
      <w:ins w:id="10245" w:author="Unknown">
        <w:r>
          <w:rPr>
            <w:color w:val="444444"/>
            <w:sz w:val="15"/>
            <w:szCs w:val="15"/>
          </w:rPr>
          <w:t> </w:t>
        </w:r>
      </w:ins>
    </w:p>
    <w:p w:rsidR="003B60BE" w:rsidRDefault="003B60BE" w:rsidP="003B60BE">
      <w:pPr>
        <w:pStyle w:val="HTMLPreformatted"/>
        <w:shd w:val="clear" w:color="auto" w:fill="F7F9FA"/>
        <w:ind w:right="-92"/>
        <w:rPr>
          <w:ins w:id="10246" w:author="Unknown"/>
          <w:color w:val="444444"/>
          <w:sz w:val="15"/>
          <w:szCs w:val="15"/>
        </w:rPr>
      </w:pPr>
      <w:ins w:id="10247" w:author="Unknown">
        <w:r>
          <w:rPr>
            <w:color w:val="444444"/>
            <w:sz w:val="15"/>
            <w:szCs w:val="15"/>
          </w:rPr>
          <w:t xml:space="preserve">        </w:t>
        </w:r>
        <w:r>
          <w:rPr>
            <w:i/>
            <w:iCs/>
            <w:color w:val="808080"/>
            <w:sz w:val="15"/>
            <w:szCs w:val="15"/>
          </w:rPr>
          <w:t>&lt;!-- DataTemplate Selector --&gt;</w:t>
        </w:r>
      </w:ins>
    </w:p>
    <w:p w:rsidR="003B60BE" w:rsidRDefault="003B60BE" w:rsidP="003B60BE">
      <w:pPr>
        <w:pStyle w:val="HTMLPreformatted"/>
        <w:shd w:val="clear" w:color="auto" w:fill="F7F9FA"/>
        <w:ind w:right="-92"/>
        <w:rPr>
          <w:ins w:id="10248" w:author="Unknown"/>
          <w:color w:val="444444"/>
          <w:sz w:val="15"/>
          <w:szCs w:val="15"/>
        </w:rPr>
      </w:pPr>
      <w:ins w:id="10249" w:author="Unknown">
        <w:r>
          <w:rPr>
            <w:color w:val="444444"/>
            <w:sz w:val="15"/>
            <w:szCs w:val="15"/>
          </w:rPr>
          <w:t xml:space="preserve">        </w:t>
        </w:r>
        <w:r>
          <w:rPr>
            <w:color w:val="800000"/>
            <w:sz w:val="15"/>
            <w:szCs w:val="15"/>
          </w:rPr>
          <w:t xml:space="preserve">&lt;l:PropertyDataTemplateSelector </w:t>
        </w:r>
        <w:r>
          <w:rPr>
            <w:color w:val="FF0000"/>
            <w:sz w:val="15"/>
            <w:szCs w:val="15"/>
          </w:rPr>
          <w:t>x:Key</w:t>
        </w:r>
        <w:r>
          <w:rPr>
            <w:color w:val="800000"/>
            <w:sz w:val="15"/>
            <w:szCs w:val="15"/>
          </w:rPr>
          <w:t>=</w:t>
        </w:r>
        <w:r>
          <w:rPr>
            <w:color w:val="0000FF"/>
            <w:sz w:val="15"/>
            <w:szCs w:val="15"/>
          </w:rPr>
          <w:t>"templateSelector"</w:t>
        </w:r>
      </w:ins>
    </w:p>
    <w:p w:rsidR="003B60BE" w:rsidRDefault="003B60BE" w:rsidP="003B60BE">
      <w:pPr>
        <w:pStyle w:val="HTMLPreformatted"/>
        <w:shd w:val="clear" w:color="auto" w:fill="F7F9FA"/>
        <w:ind w:right="-92"/>
        <w:rPr>
          <w:ins w:id="10250" w:author="Unknown"/>
          <w:color w:val="444444"/>
          <w:sz w:val="15"/>
          <w:szCs w:val="15"/>
        </w:rPr>
      </w:pPr>
      <w:ins w:id="10251" w:author="Unknown">
        <w:r>
          <w:rPr>
            <w:color w:val="800000"/>
            <w:sz w:val="15"/>
            <w:szCs w:val="15"/>
          </w:rPr>
          <w:t xml:space="preserve">              </w:t>
        </w:r>
        <w:r>
          <w:rPr>
            <w:color w:val="FF0000"/>
            <w:sz w:val="15"/>
            <w:szCs w:val="15"/>
          </w:rPr>
          <w:t>DefaultnDataTemplate</w:t>
        </w:r>
        <w:r>
          <w:rPr>
            <w:color w:val="800000"/>
            <w:sz w:val="15"/>
            <w:szCs w:val="15"/>
          </w:rPr>
          <w:t>=</w:t>
        </w:r>
        <w:r>
          <w:rPr>
            <w:color w:val="0000FF"/>
            <w:sz w:val="15"/>
            <w:szCs w:val="15"/>
          </w:rPr>
          <w:t>"{StaticResource DefaultDataTemplate}"</w:t>
        </w:r>
      </w:ins>
    </w:p>
    <w:p w:rsidR="003B60BE" w:rsidRDefault="003B60BE" w:rsidP="003B60BE">
      <w:pPr>
        <w:pStyle w:val="HTMLPreformatted"/>
        <w:shd w:val="clear" w:color="auto" w:fill="F7F9FA"/>
        <w:ind w:right="-92"/>
        <w:rPr>
          <w:ins w:id="10252" w:author="Unknown"/>
          <w:color w:val="444444"/>
          <w:sz w:val="15"/>
          <w:szCs w:val="15"/>
        </w:rPr>
      </w:pPr>
      <w:ins w:id="10253" w:author="Unknown">
        <w:r>
          <w:rPr>
            <w:color w:val="800000"/>
            <w:sz w:val="15"/>
            <w:szCs w:val="15"/>
          </w:rPr>
          <w:t xml:space="preserve">              </w:t>
        </w:r>
        <w:r>
          <w:rPr>
            <w:color w:val="FF0000"/>
            <w:sz w:val="15"/>
            <w:szCs w:val="15"/>
          </w:rPr>
          <w:t>BooleanDataTemplate</w:t>
        </w:r>
        <w:r>
          <w:rPr>
            <w:color w:val="800000"/>
            <w:sz w:val="15"/>
            <w:szCs w:val="15"/>
          </w:rPr>
          <w:t>=</w:t>
        </w:r>
        <w:r>
          <w:rPr>
            <w:color w:val="0000FF"/>
            <w:sz w:val="15"/>
            <w:szCs w:val="15"/>
          </w:rPr>
          <w:t>"{StaticResource BooleanDataTemplate}"</w:t>
        </w:r>
        <w:r>
          <w:rPr>
            <w:color w:val="800000"/>
            <w:sz w:val="15"/>
            <w:szCs w:val="15"/>
          </w:rPr>
          <w:t xml:space="preserve"> </w:t>
        </w:r>
      </w:ins>
    </w:p>
    <w:p w:rsidR="003B60BE" w:rsidRDefault="003B60BE" w:rsidP="003B60BE">
      <w:pPr>
        <w:pStyle w:val="HTMLPreformatted"/>
        <w:shd w:val="clear" w:color="auto" w:fill="F7F9FA"/>
        <w:ind w:right="-92"/>
        <w:rPr>
          <w:ins w:id="10254" w:author="Unknown"/>
          <w:color w:val="444444"/>
          <w:sz w:val="15"/>
          <w:szCs w:val="15"/>
        </w:rPr>
      </w:pPr>
      <w:ins w:id="10255" w:author="Unknown">
        <w:r>
          <w:rPr>
            <w:color w:val="800000"/>
            <w:sz w:val="15"/>
            <w:szCs w:val="15"/>
          </w:rPr>
          <w:t xml:space="preserve">              </w:t>
        </w:r>
        <w:r>
          <w:rPr>
            <w:color w:val="FF0000"/>
            <w:sz w:val="15"/>
            <w:szCs w:val="15"/>
          </w:rPr>
          <w:t>EnumDataTemplate</w:t>
        </w:r>
        <w:r>
          <w:rPr>
            <w:color w:val="800000"/>
            <w:sz w:val="15"/>
            <w:szCs w:val="15"/>
          </w:rPr>
          <w:t>=</w:t>
        </w:r>
        <w:r>
          <w:rPr>
            <w:color w:val="0000FF"/>
            <w:sz w:val="15"/>
            <w:szCs w:val="15"/>
          </w:rPr>
          <w:t>"{StaticResource EnumDataTemplate}"</w:t>
        </w:r>
        <w:r>
          <w:rPr>
            <w:color w:val="800000"/>
            <w:sz w:val="15"/>
            <w:szCs w:val="15"/>
          </w:rPr>
          <w:t>/&gt;</w:t>
        </w:r>
      </w:ins>
    </w:p>
    <w:p w:rsidR="003B60BE" w:rsidRDefault="003B60BE" w:rsidP="003B60BE">
      <w:pPr>
        <w:pStyle w:val="HTMLPreformatted"/>
        <w:shd w:val="clear" w:color="auto" w:fill="F7F9FA"/>
        <w:ind w:right="-92"/>
        <w:rPr>
          <w:ins w:id="10256" w:author="Unknown"/>
          <w:color w:val="444444"/>
          <w:sz w:val="15"/>
          <w:szCs w:val="15"/>
        </w:rPr>
      </w:pPr>
      <w:ins w:id="10257" w:author="Unknown">
        <w:r>
          <w:rPr>
            <w:color w:val="444444"/>
            <w:sz w:val="15"/>
            <w:szCs w:val="15"/>
          </w:rPr>
          <w:t xml:space="preserve">    </w:t>
        </w:r>
        <w:r>
          <w:rPr>
            <w:color w:val="800000"/>
            <w:sz w:val="15"/>
            <w:szCs w:val="15"/>
          </w:rPr>
          <w:t>&lt;/Window.Resources&gt;</w:t>
        </w:r>
      </w:ins>
    </w:p>
    <w:p w:rsidR="003B60BE" w:rsidRDefault="003B60BE" w:rsidP="003B60BE">
      <w:pPr>
        <w:pStyle w:val="HTMLPreformatted"/>
        <w:shd w:val="clear" w:color="auto" w:fill="F7F9FA"/>
        <w:ind w:right="-92"/>
        <w:rPr>
          <w:ins w:id="10258" w:author="Unknown"/>
          <w:color w:val="444444"/>
          <w:sz w:val="15"/>
          <w:szCs w:val="15"/>
        </w:rPr>
      </w:pPr>
      <w:ins w:id="10259" w:author="Unknown">
        <w:r>
          <w:rPr>
            <w:color w:val="444444"/>
            <w:sz w:val="15"/>
            <w:szCs w:val="15"/>
          </w:rPr>
          <w:t xml:space="preserve">    </w:t>
        </w:r>
        <w:r>
          <w:rPr>
            <w:color w:val="800000"/>
            <w:sz w:val="15"/>
            <w:szCs w:val="15"/>
          </w:rPr>
          <w:t>&lt;Grid&gt;</w:t>
        </w:r>
      </w:ins>
    </w:p>
    <w:p w:rsidR="003B60BE" w:rsidRDefault="003B60BE" w:rsidP="003B60BE">
      <w:pPr>
        <w:pStyle w:val="HTMLPreformatted"/>
        <w:shd w:val="clear" w:color="auto" w:fill="F7F9FA"/>
        <w:ind w:right="-92"/>
        <w:rPr>
          <w:ins w:id="10260" w:author="Unknown"/>
          <w:color w:val="444444"/>
          <w:sz w:val="15"/>
          <w:szCs w:val="15"/>
        </w:rPr>
      </w:pPr>
      <w:ins w:id="10261" w:author="Unknown">
        <w:r>
          <w:rPr>
            <w:color w:val="444444"/>
            <w:sz w:val="15"/>
            <w:szCs w:val="15"/>
          </w:rPr>
          <w:t xml:space="preserve">        </w:t>
        </w:r>
        <w:r>
          <w:rPr>
            <w:color w:val="800000"/>
            <w:sz w:val="15"/>
            <w:szCs w:val="15"/>
          </w:rPr>
          <w:t xml:space="preserve">&lt;ListBox </w:t>
        </w:r>
        <w:r>
          <w:rPr>
            <w:color w:val="FF0000"/>
            <w:sz w:val="15"/>
            <w:szCs w:val="15"/>
          </w:rPr>
          <w:t>ItemsSource</w:t>
        </w:r>
        <w:r>
          <w:rPr>
            <w:color w:val="800000"/>
            <w:sz w:val="15"/>
            <w:szCs w:val="15"/>
          </w:rPr>
          <w:t>=</w:t>
        </w:r>
        <w:r>
          <w:rPr>
            <w:color w:val="0000FF"/>
            <w:sz w:val="15"/>
            <w:szCs w:val="15"/>
          </w:rPr>
          <w:t>"{Binding}"</w:t>
        </w:r>
        <w:r>
          <w:rPr>
            <w:color w:val="800000"/>
            <w:sz w:val="15"/>
            <w:szCs w:val="15"/>
          </w:rPr>
          <w:t xml:space="preserve"> Grid.</w:t>
        </w:r>
        <w:r>
          <w:rPr>
            <w:color w:val="FF0000"/>
            <w:sz w:val="15"/>
            <w:szCs w:val="15"/>
          </w:rPr>
          <w:t>IsSharedSizeScope</w:t>
        </w:r>
        <w:r>
          <w:rPr>
            <w:color w:val="800000"/>
            <w:sz w:val="15"/>
            <w:szCs w:val="15"/>
          </w:rPr>
          <w:t>=</w:t>
        </w:r>
        <w:r>
          <w:rPr>
            <w:color w:val="0000FF"/>
            <w:sz w:val="15"/>
            <w:szCs w:val="15"/>
          </w:rPr>
          <w:t>"True"</w:t>
        </w:r>
        <w:r>
          <w:rPr>
            <w:color w:val="800000"/>
            <w:sz w:val="15"/>
            <w:szCs w:val="15"/>
          </w:rPr>
          <w:t xml:space="preserve"> </w:t>
        </w:r>
      </w:ins>
    </w:p>
    <w:p w:rsidR="003B60BE" w:rsidRDefault="003B60BE" w:rsidP="003B60BE">
      <w:pPr>
        <w:pStyle w:val="HTMLPreformatted"/>
        <w:shd w:val="clear" w:color="auto" w:fill="F7F9FA"/>
        <w:ind w:right="-92"/>
        <w:rPr>
          <w:ins w:id="10262" w:author="Unknown"/>
          <w:color w:val="444444"/>
          <w:sz w:val="15"/>
          <w:szCs w:val="15"/>
        </w:rPr>
      </w:pPr>
      <w:ins w:id="10263" w:author="Unknown">
        <w:r>
          <w:rPr>
            <w:color w:val="800000"/>
            <w:sz w:val="15"/>
            <w:szCs w:val="15"/>
          </w:rPr>
          <w:t xml:space="preserve">                 </w:t>
        </w:r>
        <w:r>
          <w:rPr>
            <w:color w:val="FF0000"/>
            <w:sz w:val="15"/>
            <w:szCs w:val="15"/>
          </w:rPr>
          <w:t>HorizontalContentAlignment</w:t>
        </w:r>
        <w:r>
          <w:rPr>
            <w:color w:val="800000"/>
            <w:sz w:val="15"/>
            <w:szCs w:val="15"/>
          </w:rPr>
          <w:t>=</w:t>
        </w:r>
        <w:r>
          <w:rPr>
            <w:color w:val="0000FF"/>
            <w:sz w:val="15"/>
            <w:szCs w:val="15"/>
          </w:rPr>
          <w:t>"Stretch"</w:t>
        </w:r>
        <w:r>
          <w:rPr>
            <w:color w:val="800000"/>
            <w:sz w:val="15"/>
            <w:szCs w:val="15"/>
          </w:rPr>
          <w:t xml:space="preserve"> </w:t>
        </w:r>
      </w:ins>
    </w:p>
    <w:p w:rsidR="003B60BE" w:rsidRDefault="003B60BE" w:rsidP="003B60BE">
      <w:pPr>
        <w:pStyle w:val="HTMLPreformatted"/>
        <w:shd w:val="clear" w:color="auto" w:fill="F7F9FA"/>
        <w:ind w:right="-92"/>
        <w:rPr>
          <w:ins w:id="10264" w:author="Unknown"/>
          <w:color w:val="444444"/>
          <w:sz w:val="15"/>
          <w:szCs w:val="15"/>
        </w:rPr>
      </w:pPr>
      <w:ins w:id="10265" w:author="Unknown">
        <w:r>
          <w:rPr>
            <w:color w:val="800000"/>
            <w:sz w:val="15"/>
            <w:szCs w:val="15"/>
          </w:rPr>
          <w:t xml:space="preserve">                 </w:t>
        </w:r>
        <w:r>
          <w:rPr>
            <w:color w:val="FF0000"/>
            <w:sz w:val="15"/>
            <w:szCs w:val="15"/>
          </w:rPr>
          <w:t>ItemTemplateSelector</w:t>
        </w:r>
        <w:r>
          <w:rPr>
            <w:color w:val="800000"/>
            <w:sz w:val="15"/>
            <w:szCs w:val="15"/>
          </w:rPr>
          <w:t>=</w:t>
        </w:r>
        <w:r>
          <w:rPr>
            <w:color w:val="0000FF"/>
            <w:sz w:val="15"/>
            <w:szCs w:val="15"/>
          </w:rPr>
          <w:t>"{StaticResource templateSelector}"</w:t>
        </w:r>
        <w:r>
          <w:rPr>
            <w:color w:val="800000"/>
            <w:sz w:val="15"/>
            <w:szCs w:val="15"/>
          </w:rPr>
          <w:t>/&gt;</w:t>
        </w:r>
      </w:ins>
    </w:p>
    <w:p w:rsidR="003B60BE" w:rsidRDefault="003B60BE" w:rsidP="003B60BE">
      <w:pPr>
        <w:pStyle w:val="HTMLPreformatted"/>
        <w:shd w:val="clear" w:color="auto" w:fill="F7F9FA"/>
        <w:ind w:right="-92"/>
        <w:rPr>
          <w:ins w:id="10266" w:author="Unknown"/>
          <w:color w:val="444444"/>
          <w:sz w:val="15"/>
          <w:szCs w:val="15"/>
        </w:rPr>
      </w:pPr>
      <w:ins w:id="10267" w:author="Unknown">
        <w:r>
          <w:rPr>
            <w:color w:val="444444"/>
            <w:sz w:val="15"/>
            <w:szCs w:val="15"/>
          </w:rPr>
          <w:t xml:space="preserve">    </w:t>
        </w:r>
        <w:r>
          <w:rPr>
            <w:color w:val="800000"/>
            <w:sz w:val="15"/>
            <w:szCs w:val="15"/>
          </w:rPr>
          <w:t>&lt;/Grid&gt;</w:t>
        </w:r>
      </w:ins>
    </w:p>
    <w:p w:rsidR="003B60BE" w:rsidRDefault="003B60BE" w:rsidP="003B60BE">
      <w:pPr>
        <w:pStyle w:val="HTMLPreformatted"/>
        <w:shd w:val="clear" w:color="auto" w:fill="F7F9FA"/>
        <w:ind w:right="-92"/>
        <w:rPr>
          <w:ins w:id="10268" w:author="Unknown"/>
          <w:color w:val="444444"/>
          <w:sz w:val="15"/>
          <w:szCs w:val="15"/>
        </w:rPr>
      </w:pPr>
      <w:ins w:id="10269" w:author="Unknown">
        <w:r>
          <w:rPr>
            <w:color w:val="800000"/>
            <w:sz w:val="15"/>
            <w:szCs w:val="15"/>
          </w:rPr>
          <w:t>&lt;/Window&gt;</w:t>
        </w:r>
      </w:ins>
    </w:p>
    <w:p w:rsidR="003B60BE" w:rsidRDefault="003B60BE" w:rsidP="003B60BE">
      <w:pPr>
        <w:pStyle w:val="HTMLPreformatted"/>
        <w:shd w:val="clear" w:color="auto" w:fill="F7F9FA"/>
        <w:ind w:right="-92"/>
        <w:rPr>
          <w:ins w:id="10270" w:author="Unknown"/>
          <w:color w:val="444444"/>
          <w:sz w:val="15"/>
          <w:szCs w:val="15"/>
        </w:rPr>
      </w:pPr>
      <w:ins w:id="10271" w:author="Unknown">
        <w:r>
          <w:rPr>
            <w:color w:val="444444"/>
            <w:sz w:val="15"/>
            <w:szCs w:val="15"/>
          </w:rPr>
          <w:t> </w:t>
        </w:r>
      </w:ins>
    </w:p>
    <w:p w:rsidR="003B60BE" w:rsidRDefault="003B60BE" w:rsidP="003B60BE">
      <w:pPr>
        <w:pStyle w:val="HTMLPreformatted"/>
        <w:shd w:val="clear" w:color="auto" w:fill="F7F9FA"/>
        <w:ind w:right="-92"/>
        <w:rPr>
          <w:ins w:id="10272" w:author="Unknown"/>
          <w:color w:val="444444"/>
          <w:sz w:val="15"/>
          <w:szCs w:val="15"/>
        </w:rPr>
      </w:pPr>
      <w:ins w:id="10273" w:author="Unknown">
        <w:r>
          <w:rPr>
            <w:color w:val="444444"/>
            <w:sz w:val="15"/>
            <w:szCs w:val="15"/>
          </w:rPr>
          <w:t> </w:t>
        </w:r>
      </w:ins>
    </w:p>
    <w:p w:rsidR="003B60BE" w:rsidRDefault="003B60BE" w:rsidP="003B60BE">
      <w:pPr>
        <w:pStyle w:val="Heading2"/>
        <w:spacing w:before="346"/>
        <w:rPr>
          <w:ins w:id="10274" w:author="Unknown"/>
          <w:rFonts w:ascii="Calibri" w:hAnsi="Calibri"/>
          <w:color w:val="74633A"/>
          <w:sz w:val="28"/>
          <w:szCs w:val="28"/>
        </w:rPr>
      </w:pPr>
      <w:ins w:id="10275" w:author="Unknown">
        <w:r>
          <w:rPr>
            <w:rFonts w:ascii="Calibri" w:hAnsi="Calibri"/>
            <w:color w:val="74633A"/>
            <w:sz w:val="28"/>
            <w:szCs w:val="28"/>
          </w:rPr>
          <w:t>How to react to IsSelected in the DataTemplate</w:t>
        </w:r>
      </w:ins>
    </w:p>
    <w:p w:rsidR="003B60BE" w:rsidRDefault="003B60BE" w:rsidP="003B60BE">
      <w:pPr>
        <w:pStyle w:val="NormalWeb"/>
        <w:spacing w:before="0" w:beforeAutospacing="0" w:after="115" w:afterAutospacing="0" w:line="324" w:lineRule="atLeast"/>
        <w:rPr>
          <w:ins w:id="10276" w:author="Unknown"/>
          <w:rFonts w:ascii="Segoe UI" w:hAnsi="Segoe UI" w:cs="Segoe UI"/>
          <w:color w:val="444444"/>
          <w:sz w:val="15"/>
          <w:szCs w:val="15"/>
        </w:rPr>
      </w:pPr>
      <w:ins w:id="10277" w:author="Unknown">
        <w:r>
          <w:rPr>
            <w:rFonts w:ascii="Segoe UI" w:hAnsi="Segoe UI" w:cs="Segoe UI"/>
            <w:color w:val="444444"/>
            <w:sz w:val="15"/>
            <w:szCs w:val="15"/>
          </w:rPr>
          <w:t>If you want to change the appearance of a ListBoxItem when it is selected, you have to bind the IsSelected property of the ListBoxItem. But this is a bit tricky, you have to use a relative source with FindAcestor to navigate up the visual tree until you reach the ListBoxItem.</w:t>
        </w:r>
      </w:ins>
    </w:p>
    <w:p w:rsidR="003B60BE" w:rsidRDefault="003B60BE" w:rsidP="003B60BE">
      <w:pPr>
        <w:pStyle w:val="HTMLPreformatted"/>
        <w:shd w:val="clear" w:color="auto" w:fill="F7F9FA"/>
        <w:ind w:right="-92"/>
        <w:rPr>
          <w:ins w:id="10278" w:author="Unknown"/>
          <w:color w:val="444444"/>
          <w:sz w:val="15"/>
          <w:szCs w:val="15"/>
        </w:rPr>
      </w:pPr>
      <w:ins w:id="10279" w:author="Unknown">
        <w:r>
          <w:rPr>
            <w:color w:val="444444"/>
            <w:sz w:val="15"/>
            <w:szCs w:val="15"/>
          </w:rPr>
          <w:t> </w:t>
        </w:r>
      </w:ins>
    </w:p>
    <w:p w:rsidR="003B60BE" w:rsidRDefault="003B60BE" w:rsidP="003B60BE">
      <w:pPr>
        <w:pStyle w:val="HTMLPreformatted"/>
        <w:shd w:val="clear" w:color="auto" w:fill="F7F9FA"/>
        <w:ind w:right="-92"/>
        <w:rPr>
          <w:ins w:id="10280" w:author="Unknown"/>
          <w:color w:val="444444"/>
          <w:sz w:val="15"/>
          <w:szCs w:val="15"/>
        </w:rPr>
      </w:pPr>
      <w:ins w:id="10281" w:author="Unknown">
        <w:r>
          <w:rPr>
            <w:color w:val="800000"/>
            <w:sz w:val="15"/>
            <w:szCs w:val="15"/>
          </w:rPr>
          <w:t xml:space="preserve">&lt;DataTemplate </w:t>
        </w:r>
        <w:r>
          <w:rPr>
            <w:color w:val="FF0000"/>
            <w:sz w:val="15"/>
            <w:szCs w:val="15"/>
          </w:rPr>
          <w:t>x:Key</w:t>
        </w:r>
        <w:r>
          <w:rPr>
            <w:color w:val="800000"/>
            <w:sz w:val="15"/>
            <w:szCs w:val="15"/>
          </w:rPr>
          <w:t>=</w:t>
        </w:r>
        <w:r>
          <w:rPr>
            <w:color w:val="0000FF"/>
            <w:sz w:val="15"/>
            <w:szCs w:val="15"/>
          </w:rPr>
          <w:t>"DefaultDataTemplate"</w:t>
        </w:r>
        <w:r>
          <w:rPr>
            <w:color w:val="800000"/>
            <w:sz w:val="15"/>
            <w:szCs w:val="15"/>
          </w:rPr>
          <w:t>&gt;</w:t>
        </w:r>
      </w:ins>
    </w:p>
    <w:p w:rsidR="003B60BE" w:rsidRDefault="003B60BE" w:rsidP="003B60BE">
      <w:pPr>
        <w:pStyle w:val="HTMLPreformatted"/>
        <w:shd w:val="clear" w:color="auto" w:fill="F7F9FA"/>
        <w:ind w:right="-92"/>
        <w:rPr>
          <w:ins w:id="10282" w:author="Unknown"/>
          <w:color w:val="444444"/>
          <w:sz w:val="15"/>
          <w:szCs w:val="15"/>
        </w:rPr>
      </w:pPr>
      <w:ins w:id="10283" w:author="Unknown">
        <w:r>
          <w:rPr>
            <w:color w:val="444444"/>
            <w:sz w:val="15"/>
            <w:szCs w:val="15"/>
          </w:rPr>
          <w:t xml:space="preserve">    </w:t>
        </w:r>
        <w:r>
          <w:rPr>
            <w:color w:val="800000"/>
            <w:sz w:val="15"/>
            <w:szCs w:val="15"/>
          </w:rPr>
          <w:t xml:space="preserve">&lt;Border </w:t>
        </w:r>
        <w:r>
          <w:rPr>
            <w:color w:val="FF0000"/>
            <w:sz w:val="15"/>
            <w:szCs w:val="15"/>
          </w:rPr>
          <w:t>x:Name</w:t>
        </w:r>
        <w:r>
          <w:rPr>
            <w:color w:val="800000"/>
            <w:sz w:val="15"/>
            <w:szCs w:val="15"/>
          </w:rPr>
          <w:t>=</w:t>
        </w:r>
        <w:r>
          <w:rPr>
            <w:color w:val="0000FF"/>
            <w:sz w:val="15"/>
            <w:szCs w:val="15"/>
          </w:rPr>
          <w:t>"border"</w:t>
        </w:r>
        <w:r>
          <w:rPr>
            <w:color w:val="800000"/>
            <w:sz w:val="15"/>
            <w:szCs w:val="15"/>
          </w:rPr>
          <w:t xml:space="preserve"> </w:t>
        </w:r>
        <w:r>
          <w:rPr>
            <w:color w:val="FF0000"/>
            <w:sz w:val="15"/>
            <w:szCs w:val="15"/>
          </w:rPr>
          <w:t>Height</w:t>
        </w:r>
        <w:r>
          <w:rPr>
            <w:color w:val="800000"/>
            <w:sz w:val="15"/>
            <w:szCs w:val="15"/>
          </w:rPr>
          <w:t>=</w:t>
        </w:r>
        <w:r>
          <w:rPr>
            <w:color w:val="0000FF"/>
            <w:sz w:val="15"/>
            <w:szCs w:val="15"/>
          </w:rPr>
          <w:t>"50"</w:t>
        </w:r>
        <w:r>
          <w:rPr>
            <w:color w:val="800000"/>
            <w:sz w:val="15"/>
            <w:szCs w:val="15"/>
          </w:rPr>
          <w:t>&gt;</w:t>
        </w:r>
      </w:ins>
    </w:p>
    <w:p w:rsidR="003B60BE" w:rsidRDefault="003B60BE" w:rsidP="003B60BE">
      <w:pPr>
        <w:pStyle w:val="HTMLPreformatted"/>
        <w:shd w:val="clear" w:color="auto" w:fill="F7F9FA"/>
        <w:ind w:right="-92"/>
        <w:rPr>
          <w:ins w:id="10284" w:author="Unknown"/>
          <w:color w:val="444444"/>
          <w:sz w:val="15"/>
          <w:szCs w:val="15"/>
        </w:rPr>
      </w:pPr>
      <w:ins w:id="10285" w:author="Unknown">
        <w:r>
          <w:rPr>
            <w:color w:val="444444"/>
            <w:sz w:val="15"/>
            <w:szCs w:val="15"/>
          </w:rPr>
          <w:t xml:space="preserve">        ...</w:t>
        </w:r>
      </w:ins>
    </w:p>
    <w:p w:rsidR="003B60BE" w:rsidRDefault="003B60BE" w:rsidP="003B60BE">
      <w:pPr>
        <w:pStyle w:val="HTMLPreformatted"/>
        <w:shd w:val="clear" w:color="auto" w:fill="F7F9FA"/>
        <w:ind w:right="-92"/>
        <w:rPr>
          <w:ins w:id="10286" w:author="Unknown"/>
          <w:color w:val="444444"/>
          <w:sz w:val="15"/>
          <w:szCs w:val="15"/>
        </w:rPr>
      </w:pPr>
      <w:ins w:id="10287" w:author="Unknown">
        <w:r>
          <w:rPr>
            <w:color w:val="444444"/>
            <w:sz w:val="15"/>
            <w:szCs w:val="15"/>
          </w:rPr>
          <w:t xml:space="preserve">    </w:t>
        </w:r>
        <w:r>
          <w:rPr>
            <w:color w:val="800000"/>
            <w:sz w:val="15"/>
            <w:szCs w:val="15"/>
          </w:rPr>
          <w:t>&lt;/Border&gt;</w:t>
        </w:r>
      </w:ins>
    </w:p>
    <w:p w:rsidR="003B60BE" w:rsidRDefault="003B60BE" w:rsidP="003B60BE">
      <w:pPr>
        <w:pStyle w:val="HTMLPreformatted"/>
        <w:shd w:val="clear" w:color="auto" w:fill="F7F9FA"/>
        <w:ind w:right="-92"/>
        <w:rPr>
          <w:ins w:id="10288" w:author="Unknown"/>
          <w:color w:val="444444"/>
          <w:sz w:val="15"/>
          <w:szCs w:val="15"/>
        </w:rPr>
      </w:pPr>
      <w:ins w:id="10289" w:author="Unknown">
        <w:r>
          <w:rPr>
            <w:color w:val="444444"/>
            <w:sz w:val="15"/>
            <w:szCs w:val="15"/>
          </w:rPr>
          <w:t xml:space="preserve">    </w:t>
        </w:r>
        <w:r>
          <w:rPr>
            <w:color w:val="800000"/>
            <w:sz w:val="15"/>
            <w:szCs w:val="15"/>
          </w:rPr>
          <w:t>&lt;DataTemplate.Triggers&gt;</w:t>
        </w:r>
      </w:ins>
    </w:p>
    <w:p w:rsidR="003B60BE" w:rsidRDefault="003B60BE" w:rsidP="003B60BE">
      <w:pPr>
        <w:pStyle w:val="HTMLPreformatted"/>
        <w:shd w:val="clear" w:color="auto" w:fill="F7F9FA"/>
        <w:ind w:right="-92"/>
        <w:rPr>
          <w:ins w:id="10290" w:author="Unknown"/>
          <w:color w:val="800000"/>
          <w:sz w:val="15"/>
          <w:szCs w:val="15"/>
        </w:rPr>
      </w:pPr>
      <w:ins w:id="10291" w:author="Unknown">
        <w:r>
          <w:rPr>
            <w:color w:val="444444"/>
            <w:sz w:val="15"/>
            <w:szCs w:val="15"/>
          </w:rPr>
          <w:t xml:space="preserve">        </w:t>
        </w:r>
        <w:r>
          <w:rPr>
            <w:color w:val="800000"/>
            <w:sz w:val="15"/>
            <w:szCs w:val="15"/>
          </w:rPr>
          <w:t xml:space="preserve">&lt;DataTrigger </w:t>
        </w:r>
        <w:r>
          <w:rPr>
            <w:color w:val="FF0000"/>
            <w:sz w:val="15"/>
            <w:szCs w:val="15"/>
          </w:rPr>
          <w:t>Binding</w:t>
        </w:r>
        <w:r>
          <w:rPr>
            <w:color w:val="800000"/>
            <w:sz w:val="15"/>
            <w:szCs w:val="15"/>
          </w:rPr>
          <w:t>=</w:t>
        </w:r>
        <w:r>
          <w:rPr>
            <w:color w:val="0000FF"/>
            <w:sz w:val="15"/>
            <w:szCs w:val="15"/>
          </w:rPr>
          <w:t>"{Binding RelativeSource=</w:t>
        </w:r>
      </w:ins>
    </w:p>
    <w:p w:rsidR="003B60BE" w:rsidRDefault="003B60BE" w:rsidP="003B60BE">
      <w:pPr>
        <w:pStyle w:val="HTMLPreformatted"/>
        <w:shd w:val="clear" w:color="auto" w:fill="F7F9FA"/>
        <w:ind w:right="-92"/>
        <w:rPr>
          <w:ins w:id="10292" w:author="Unknown"/>
          <w:color w:val="800000"/>
          <w:sz w:val="15"/>
          <w:szCs w:val="15"/>
        </w:rPr>
      </w:pPr>
      <w:ins w:id="10293" w:author="Unknown">
        <w:r>
          <w:rPr>
            <w:color w:val="800000"/>
            <w:sz w:val="15"/>
            <w:szCs w:val="15"/>
          </w:rPr>
          <w:t xml:space="preserve">            {RelativeSource Mode=FindAncestor, AncestorType=</w:t>
        </w:r>
      </w:ins>
    </w:p>
    <w:p w:rsidR="003B60BE" w:rsidRDefault="003B60BE" w:rsidP="003B60BE">
      <w:pPr>
        <w:pStyle w:val="HTMLPreformatted"/>
        <w:shd w:val="clear" w:color="auto" w:fill="F7F9FA"/>
        <w:ind w:right="-92"/>
        <w:rPr>
          <w:ins w:id="10294" w:author="Unknown"/>
          <w:color w:val="444444"/>
          <w:sz w:val="15"/>
          <w:szCs w:val="15"/>
        </w:rPr>
      </w:pPr>
      <w:ins w:id="10295" w:author="Unknown">
        <w:r>
          <w:rPr>
            <w:color w:val="800000"/>
            <w:sz w:val="15"/>
            <w:szCs w:val="15"/>
          </w:rPr>
          <w:t xml:space="preserve">                {x:Type ListBoxItem}},Path=IsSelected}" </w:t>
        </w:r>
        <w:r>
          <w:rPr>
            <w:color w:val="FF0000"/>
            <w:sz w:val="15"/>
            <w:szCs w:val="15"/>
          </w:rPr>
          <w:t>Value</w:t>
        </w:r>
        <w:r>
          <w:rPr>
            <w:color w:val="800000"/>
            <w:sz w:val="15"/>
            <w:szCs w:val="15"/>
          </w:rPr>
          <w:t>=</w:t>
        </w:r>
        <w:r>
          <w:rPr>
            <w:color w:val="0000FF"/>
            <w:sz w:val="15"/>
            <w:szCs w:val="15"/>
          </w:rPr>
          <w:t>"True"</w:t>
        </w:r>
        <w:r>
          <w:rPr>
            <w:color w:val="800000"/>
            <w:sz w:val="15"/>
            <w:szCs w:val="15"/>
          </w:rPr>
          <w:t>&gt;</w:t>
        </w:r>
      </w:ins>
    </w:p>
    <w:p w:rsidR="003B60BE" w:rsidRDefault="003B60BE" w:rsidP="003B60BE">
      <w:pPr>
        <w:pStyle w:val="HTMLPreformatted"/>
        <w:shd w:val="clear" w:color="auto" w:fill="F7F9FA"/>
        <w:ind w:right="-92"/>
        <w:rPr>
          <w:ins w:id="10296" w:author="Unknown"/>
          <w:color w:val="444444"/>
          <w:sz w:val="15"/>
          <w:szCs w:val="15"/>
        </w:rPr>
      </w:pPr>
      <w:ins w:id="10297" w:author="Unknown">
        <w:r>
          <w:rPr>
            <w:color w:val="444444"/>
            <w:sz w:val="15"/>
            <w:szCs w:val="15"/>
          </w:rPr>
          <w:t xml:space="preserve">            </w:t>
        </w:r>
        <w:r>
          <w:rPr>
            <w:color w:val="800000"/>
            <w:sz w:val="15"/>
            <w:szCs w:val="15"/>
          </w:rPr>
          <w:t xml:space="preserve">&lt;Setter </w:t>
        </w:r>
        <w:r>
          <w:rPr>
            <w:color w:val="FF0000"/>
            <w:sz w:val="15"/>
            <w:szCs w:val="15"/>
          </w:rPr>
          <w:t>TargetName</w:t>
        </w:r>
        <w:r>
          <w:rPr>
            <w:color w:val="800000"/>
            <w:sz w:val="15"/>
            <w:szCs w:val="15"/>
          </w:rPr>
          <w:t>=</w:t>
        </w:r>
        <w:r>
          <w:rPr>
            <w:color w:val="0000FF"/>
            <w:sz w:val="15"/>
            <w:szCs w:val="15"/>
          </w:rPr>
          <w:t>"border"</w:t>
        </w:r>
        <w:r>
          <w:rPr>
            <w:color w:val="800000"/>
            <w:sz w:val="15"/>
            <w:szCs w:val="15"/>
          </w:rPr>
          <w:t xml:space="preserve"> </w:t>
        </w:r>
        <w:r>
          <w:rPr>
            <w:color w:val="FF0000"/>
            <w:sz w:val="15"/>
            <w:szCs w:val="15"/>
          </w:rPr>
          <w:t>Property</w:t>
        </w:r>
        <w:r>
          <w:rPr>
            <w:color w:val="800000"/>
            <w:sz w:val="15"/>
            <w:szCs w:val="15"/>
          </w:rPr>
          <w:t>=</w:t>
        </w:r>
        <w:r>
          <w:rPr>
            <w:color w:val="0000FF"/>
            <w:sz w:val="15"/>
            <w:szCs w:val="15"/>
          </w:rPr>
          <w:t>"Height"</w:t>
        </w:r>
        <w:r>
          <w:rPr>
            <w:color w:val="800000"/>
            <w:sz w:val="15"/>
            <w:szCs w:val="15"/>
          </w:rPr>
          <w:t xml:space="preserve"> </w:t>
        </w:r>
        <w:r>
          <w:rPr>
            <w:color w:val="FF0000"/>
            <w:sz w:val="15"/>
            <w:szCs w:val="15"/>
          </w:rPr>
          <w:t>Value</w:t>
        </w:r>
        <w:r>
          <w:rPr>
            <w:color w:val="800000"/>
            <w:sz w:val="15"/>
            <w:szCs w:val="15"/>
          </w:rPr>
          <w:t>=</w:t>
        </w:r>
        <w:r>
          <w:rPr>
            <w:color w:val="0000FF"/>
            <w:sz w:val="15"/>
            <w:szCs w:val="15"/>
          </w:rPr>
          <w:t>"100"</w:t>
        </w:r>
        <w:r>
          <w:rPr>
            <w:color w:val="800000"/>
            <w:sz w:val="15"/>
            <w:szCs w:val="15"/>
          </w:rPr>
          <w:t>/&gt;</w:t>
        </w:r>
      </w:ins>
    </w:p>
    <w:p w:rsidR="003B60BE" w:rsidRDefault="003B60BE" w:rsidP="003B60BE">
      <w:pPr>
        <w:pStyle w:val="HTMLPreformatted"/>
        <w:shd w:val="clear" w:color="auto" w:fill="F7F9FA"/>
        <w:ind w:right="-92"/>
        <w:rPr>
          <w:ins w:id="10298" w:author="Unknown"/>
          <w:color w:val="444444"/>
          <w:sz w:val="15"/>
          <w:szCs w:val="15"/>
        </w:rPr>
      </w:pPr>
      <w:ins w:id="10299" w:author="Unknown">
        <w:r>
          <w:rPr>
            <w:color w:val="444444"/>
            <w:sz w:val="15"/>
            <w:szCs w:val="15"/>
          </w:rPr>
          <w:t xml:space="preserve">        </w:t>
        </w:r>
        <w:r>
          <w:rPr>
            <w:color w:val="800000"/>
            <w:sz w:val="15"/>
            <w:szCs w:val="15"/>
          </w:rPr>
          <w:t>&lt;/DataTrigger&gt;</w:t>
        </w:r>
      </w:ins>
    </w:p>
    <w:p w:rsidR="003B60BE" w:rsidRDefault="003B60BE" w:rsidP="003B60BE">
      <w:pPr>
        <w:pStyle w:val="HTMLPreformatted"/>
        <w:shd w:val="clear" w:color="auto" w:fill="F7F9FA"/>
        <w:ind w:right="-92"/>
        <w:rPr>
          <w:ins w:id="10300" w:author="Unknown"/>
          <w:color w:val="444444"/>
          <w:sz w:val="15"/>
          <w:szCs w:val="15"/>
        </w:rPr>
      </w:pPr>
      <w:ins w:id="10301" w:author="Unknown">
        <w:r>
          <w:rPr>
            <w:color w:val="444444"/>
            <w:sz w:val="15"/>
            <w:szCs w:val="15"/>
          </w:rPr>
          <w:t xml:space="preserve">    </w:t>
        </w:r>
        <w:r>
          <w:rPr>
            <w:color w:val="800000"/>
            <w:sz w:val="15"/>
            <w:szCs w:val="15"/>
          </w:rPr>
          <w:t>&lt;/DataTemplate.Triggers&gt;</w:t>
        </w:r>
      </w:ins>
    </w:p>
    <w:p w:rsidR="003B60BE" w:rsidRDefault="003B60BE" w:rsidP="003B60BE">
      <w:pPr>
        <w:pStyle w:val="HTMLPreformatted"/>
        <w:shd w:val="clear" w:color="auto" w:fill="F7F9FA"/>
        <w:ind w:right="-92"/>
        <w:rPr>
          <w:ins w:id="10302" w:author="Unknown"/>
          <w:color w:val="444444"/>
          <w:sz w:val="15"/>
          <w:szCs w:val="15"/>
        </w:rPr>
      </w:pPr>
      <w:ins w:id="10303" w:author="Unknown">
        <w:r>
          <w:rPr>
            <w:color w:val="800000"/>
            <w:sz w:val="15"/>
            <w:szCs w:val="15"/>
          </w:rPr>
          <w:t>&lt;/DataTemplate&gt;</w:t>
        </w:r>
      </w:ins>
    </w:p>
    <w:p w:rsidR="003B60BE" w:rsidRDefault="003B60BE" w:rsidP="003B60BE">
      <w:pPr>
        <w:pStyle w:val="HTMLPreformatted"/>
        <w:shd w:val="clear" w:color="auto" w:fill="F7F9FA"/>
        <w:ind w:right="-92"/>
        <w:rPr>
          <w:ins w:id="10304" w:author="Unknown"/>
          <w:color w:val="444444"/>
          <w:sz w:val="15"/>
          <w:szCs w:val="15"/>
        </w:rPr>
      </w:pPr>
      <w:ins w:id="10305" w:author="Unknown">
        <w:r>
          <w:rPr>
            <w:color w:val="444444"/>
            <w:sz w:val="15"/>
            <w:szCs w:val="15"/>
          </w:rPr>
          <w:t> </w:t>
        </w:r>
      </w:ins>
    </w:p>
    <w:p w:rsidR="003B60BE" w:rsidRDefault="003B60BE" w:rsidP="003B60BE">
      <w:pPr>
        <w:pStyle w:val="HTMLPreformatted"/>
        <w:shd w:val="clear" w:color="auto" w:fill="F7F9FA"/>
        <w:ind w:right="-92"/>
        <w:rPr>
          <w:ins w:id="10306" w:author="Unknown"/>
          <w:color w:val="444444"/>
          <w:sz w:val="15"/>
          <w:szCs w:val="15"/>
        </w:rPr>
      </w:pPr>
      <w:ins w:id="10307" w:author="Unknown">
        <w:r>
          <w:rPr>
            <w:color w:val="444444"/>
            <w:sz w:val="15"/>
            <w:szCs w:val="15"/>
          </w:rPr>
          <w:t> </w:t>
        </w:r>
      </w:ins>
    </w:p>
    <w:p w:rsidR="003D3055" w:rsidRDefault="003D3055" w:rsidP="003D3055">
      <w:pPr>
        <w:pStyle w:val="Heading2"/>
        <w:shd w:val="clear" w:color="auto" w:fill="FFFFFF"/>
        <w:spacing w:before="0"/>
        <w:rPr>
          <w:rFonts w:ascii="Segoe UI" w:hAnsi="Segoe UI" w:cs="Segoe UI"/>
          <w:b w:val="0"/>
          <w:bCs w:val="0"/>
          <w:color w:val="FF9900"/>
          <w:sz w:val="33"/>
          <w:szCs w:val="33"/>
        </w:rPr>
      </w:pPr>
      <w:bookmarkStart w:id="10308" w:name="heading0001"/>
      <w:r>
        <w:rPr>
          <w:rFonts w:ascii="Segoe UI" w:hAnsi="Segoe UI" w:cs="Segoe UI"/>
          <w:b w:val="0"/>
          <w:bCs w:val="0"/>
          <w:color w:val="FF9900"/>
          <w:sz w:val="33"/>
          <w:szCs w:val="33"/>
          <w:bdr w:val="none" w:sz="0" w:space="0" w:color="auto" w:frame="1"/>
        </w:rPr>
        <w:t>Style</w:t>
      </w:r>
      <w:bookmarkEnd w:id="10308"/>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WPF exposes a property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for every Control. If you look into the object Hierarchy, the Style is basically a property which exposes an object of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in </w:t>
      </w:r>
      <w:r>
        <w:rPr>
          <w:rStyle w:val="HTMLCode"/>
          <w:rFonts w:ascii="Consolas" w:hAnsi="Consolas" w:cs="Consolas"/>
          <w:color w:val="990000"/>
          <w:sz w:val="17"/>
          <w:szCs w:val="17"/>
          <w:bdr w:val="none" w:sz="0" w:space="0" w:color="auto" w:frame="1"/>
        </w:rPr>
        <w:t>FrameworkElement</w:t>
      </w:r>
      <w:r>
        <w:rPr>
          <w:rFonts w:ascii="Segoe UI" w:hAnsi="Segoe UI" w:cs="Segoe UI"/>
          <w:color w:val="111111"/>
          <w:sz w:val="16"/>
          <w:szCs w:val="16"/>
        </w:rPr>
        <w:t>. So each object can associate it and define custom setters to manipulate the basic look and feel of a control.</w:t>
      </w:r>
    </w:p>
    <w:p w:rsidR="003D3055" w:rsidRDefault="003D3055" w:rsidP="003D3055">
      <w:pPr>
        <w:shd w:val="clear" w:color="auto" w:fill="FFFFFF"/>
        <w:jc w:val="center"/>
        <w:rPr>
          <w:rFonts w:ascii="Segoe UI" w:hAnsi="Segoe UI" w:cs="Segoe UI"/>
          <w:color w:val="111111"/>
          <w:sz w:val="16"/>
          <w:szCs w:val="16"/>
        </w:rPr>
      </w:pPr>
      <w:r>
        <w:rPr>
          <w:rFonts w:ascii="Segoe UI" w:hAnsi="Segoe UI" w:cs="Segoe UI"/>
          <w:noProof/>
          <w:color w:val="111111"/>
          <w:sz w:val="16"/>
          <w:szCs w:val="16"/>
        </w:rPr>
        <w:drawing>
          <wp:inline distT="0" distB="0" distL="0" distR="0">
            <wp:extent cx="5391150" cy="5076825"/>
            <wp:effectExtent l="19050" t="0" r="0" b="0"/>
            <wp:docPr id="191" name="Picture 9" descr="WPFClassHierarchy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FClassHierarchyStyle.JPG"/>
                    <pic:cNvPicPr>
                      <a:picLocks noChangeAspect="1" noChangeArrowheads="1"/>
                    </pic:cNvPicPr>
                  </pic:nvPicPr>
                  <pic:blipFill>
                    <a:blip r:embed="rId270"/>
                    <a:srcRect/>
                    <a:stretch>
                      <a:fillRect/>
                    </a:stretch>
                  </pic:blipFill>
                  <pic:spPr bwMode="auto">
                    <a:xfrm>
                      <a:off x="0" y="0"/>
                      <a:ext cx="5391150" cy="5076825"/>
                    </a:xfrm>
                    <a:prstGeom prst="rect">
                      <a:avLst/>
                    </a:prstGeom>
                    <a:noFill/>
                    <a:ln w="9525">
                      <a:noFill/>
                      <a:miter lim="800000"/>
                      <a:headEnd/>
                      <a:tailEnd/>
                    </a:ln>
                  </pic:spPr>
                </pic:pic>
              </a:graphicData>
            </a:graphic>
          </wp:inline>
        </w:drawing>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Clearly, the above diagram shows the association of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in </w:t>
      </w:r>
      <w:r>
        <w:rPr>
          <w:rStyle w:val="HTMLCode"/>
          <w:rFonts w:ascii="Consolas" w:hAnsi="Consolas" w:cs="Consolas"/>
          <w:color w:val="990000"/>
          <w:sz w:val="17"/>
          <w:szCs w:val="17"/>
          <w:bdr w:val="none" w:sz="0" w:space="0" w:color="auto" w:frame="1"/>
        </w:rPr>
        <w:t>FrameworkElement</w:t>
      </w:r>
      <w:r>
        <w:rPr>
          <w:rFonts w:ascii="Segoe UI" w:hAnsi="Segoe UI" w:cs="Segoe UI"/>
          <w:color w:val="111111"/>
          <w:sz w:val="16"/>
          <w:szCs w:val="16"/>
        </w:rPr>
        <w:t> and from the object hierarchy every control somehow inherits from </w:t>
      </w:r>
      <w:r>
        <w:rPr>
          <w:rStyle w:val="HTMLCode"/>
          <w:rFonts w:ascii="Consolas" w:hAnsi="Consolas" w:cs="Consolas"/>
          <w:color w:val="990000"/>
          <w:sz w:val="17"/>
          <w:szCs w:val="17"/>
          <w:bdr w:val="none" w:sz="0" w:space="0" w:color="auto" w:frame="1"/>
        </w:rPr>
        <w:t>FrameworkElement</w:t>
      </w:r>
      <w:r>
        <w:rPr>
          <w:rFonts w:ascii="Segoe UI" w:hAnsi="Segoe UI" w:cs="Segoe UI"/>
          <w:color w:val="111111"/>
          <w:sz w:val="16"/>
          <w:szCs w:val="16"/>
        </w:rPr>
        <w:t> and hence style will be available to it. Style is also a WPF object which is inherited form </w:t>
      </w:r>
      <w:r>
        <w:rPr>
          <w:rStyle w:val="HTMLCode"/>
          <w:rFonts w:ascii="Consolas" w:hAnsi="Consolas" w:cs="Consolas"/>
          <w:color w:val="990000"/>
          <w:sz w:val="17"/>
          <w:szCs w:val="17"/>
          <w:bdr w:val="none" w:sz="0" w:space="0" w:color="auto" w:frame="1"/>
        </w:rPr>
        <w:t>DispatcherObject</w:t>
      </w:r>
      <w:r>
        <w:rPr>
          <w:rFonts w:ascii="Segoe UI" w:hAnsi="Segoe UI" w:cs="Segoe UI"/>
          <w:color w:val="111111"/>
          <w:sz w:val="16"/>
          <w:szCs w:val="16"/>
        </w:rPr>
        <w:t> which helps in setting different properties of your UI Element.</w:t>
      </w:r>
    </w:p>
    <w:p w:rsidR="003D3055" w:rsidRDefault="003D3055" w:rsidP="003D3055">
      <w:pPr>
        <w:pStyle w:val="Heading3"/>
        <w:shd w:val="clear" w:color="auto" w:fill="FFFFFF"/>
        <w:spacing w:before="0"/>
        <w:rPr>
          <w:rFonts w:ascii="Segoe UI" w:hAnsi="Segoe UI" w:cs="Segoe UI"/>
          <w:b w:val="0"/>
          <w:bCs w:val="0"/>
          <w:color w:val="FF9900"/>
        </w:rPr>
      </w:pPr>
      <w:bookmarkStart w:id="10309" w:name="heading0002"/>
      <w:r>
        <w:rPr>
          <w:rFonts w:ascii="Segoe UI" w:hAnsi="Segoe UI" w:cs="Segoe UI"/>
          <w:b w:val="0"/>
          <w:bCs w:val="0"/>
          <w:color w:val="FF9900"/>
          <w:bdr w:val="none" w:sz="0" w:space="0" w:color="auto" w:frame="1"/>
        </w:rPr>
        <w:t>How Style differs from Theme ?</w:t>
      </w:r>
      <w:bookmarkEnd w:id="10309"/>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Before we move further into Styles lets talk about Themes. Theme is totally different from Styles. Themes are defined at OS level, or more precisely a Theme can take part of delivering styles all over the Desktop while </w:t>
      </w:r>
      <w:r>
        <w:rPr>
          <w:rStyle w:val="HTMLCode"/>
          <w:rFonts w:ascii="Consolas" w:hAnsi="Consolas" w:cs="Consolas"/>
          <w:color w:val="990000"/>
          <w:sz w:val="17"/>
          <w:szCs w:val="17"/>
          <w:bdr w:val="none" w:sz="0" w:space="0" w:color="auto" w:frame="1"/>
        </w:rPr>
        <w:t>Styles</w:t>
      </w:r>
      <w:r>
        <w:rPr>
          <w:rFonts w:ascii="Segoe UI" w:hAnsi="Segoe UI" w:cs="Segoe UI"/>
          <w:color w:val="111111"/>
          <w:sz w:val="16"/>
          <w:szCs w:val="16"/>
        </w:rPr>
        <w:t> are restricted to the contextual area of a WPF window. WPF are capable of retrieving the color scheme which is defined in OS level. Say for instance, if you do not define style for your application, the elements in the screen will automatically get styles from external environment. Say for instance, in XP if you change the theme to something else you would see that the buttons,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on your WPF window will change its color instantly. You can even set the Theme which the application would use </w:t>
      </w:r>
      <w:hyperlink r:id="rId271" w:history="1">
        <w:r>
          <w:rPr>
            <w:rStyle w:val="Hyperlink"/>
            <w:rFonts w:ascii="Segoe UI" w:hAnsi="Segoe UI" w:cs="Segoe UI"/>
            <w:color w:val="800080"/>
            <w:sz w:val="16"/>
            <w:szCs w:val="16"/>
            <w:bdr w:val="none" w:sz="0" w:space="0" w:color="auto" w:frame="1"/>
          </w:rPr>
          <w:t>programmatically</w:t>
        </w:r>
      </w:hyperlink>
      <w:r>
        <w:rPr>
          <w:rFonts w:ascii="Segoe UI" w:hAnsi="Segoe UI" w:cs="Segoe UI"/>
          <w:color w:val="111111"/>
          <w:sz w:val="16"/>
          <w:szCs w:val="16"/>
        </w:rPr>
        <w:t> [</w:t>
      </w:r>
      <w:hyperlink r:id="rId272" w:tgtFrame="_blank" w:tooltip="New Window" w:history="1">
        <w:r>
          <w:rPr>
            <w:rStyle w:val="Hyperlink"/>
            <w:rFonts w:ascii="Segoe UI" w:hAnsi="Segoe UI" w:cs="Segoe UI"/>
            <w:color w:val="800080"/>
            <w:sz w:val="16"/>
            <w:szCs w:val="16"/>
            <w:bdr w:val="none" w:sz="0" w:space="0" w:color="auto" w:frame="1"/>
          </w:rPr>
          <w:t>^</w:t>
        </w:r>
      </w:hyperlink>
      <w:r>
        <w:rPr>
          <w:rFonts w:ascii="Segoe UI" w:hAnsi="Segoe UI" w:cs="Segoe UI"/>
          <w:color w:val="111111"/>
          <w:sz w:val="16"/>
          <w:szCs w:val="16"/>
        </w:rPr>
        <w:t>] from your code.</w:t>
      </w:r>
    </w:p>
    <w:p w:rsidR="003D3055" w:rsidRDefault="003D3055" w:rsidP="003D3055">
      <w:pPr>
        <w:pStyle w:val="Heading3"/>
        <w:shd w:val="clear" w:color="auto" w:fill="FFFFFF"/>
        <w:spacing w:before="0"/>
        <w:rPr>
          <w:rFonts w:ascii="Segoe UI" w:hAnsi="Segoe UI" w:cs="Segoe UI"/>
          <w:b w:val="0"/>
          <w:bCs w:val="0"/>
          <w:color w:val="FF9900"/>
        </w:rPr>
      </w:pPr>
      <w:bookmarkStart w:id="10310" w:name="heading0003"/>
      <w:r>
        <w:rPr>
          <w:rFonts w:ascii="Segoe UI" w:hAnsi="Segoe UI" w:cs="Segoe UI"/>
          <w:b w:val="0"/>
          <w:bCs w:val="0"/>
          <w:color w:val="FF9900"/>
          <w:bdr w:val="none" w:sz="0" w:space="0" w:color="auto" w:frame="1"/>
        </w:rPr>
        <w:t>What about Templates ?</w:t>
      </w:r>
      <w:bookmarkEnd w:id="10310"/>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Every control defines a </w:t>
      </w: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A </w:t>
      </w: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defines the overall structure of the control. As I have already told you, say for instance you have a </w:t>
      </w:r>
      <w:r>
        <w:rPr>
          <w:rStyle w:val="HTMLCode"/>
          <w:rFonts w:ascii="Consolas" w:hAnsi="Consolas" w:cs="Consolas"/>
          <w:color w:val="990000"/>
          <w:sz w:val="17"/>
          <w:szCs w:val="17"/>
          <w:bdr w:val="none" w:sz="0" w:space="0" w:color="auto" w:frame="1"/>
        </w:rPr>
        <w:t>Button</w:t>
      </w:r>
      <w:r>
        <w:rPr>
          <w:rFonts w:ascii="Segoe UI" w:hAnsi="Segoe UI" w:cs="Segoe UI"/>
          <w:color w:val="111111"/>
          <w:sz w:val="16"/>
          <w:szCs w:val="16"/>
        </w:rPr>
        <w:t>. Button is a control that is made up of more than one control. It would have a </w:t>
      </w:r>
      <w:r>
        <w:rPr>
          <w:rStyle w:val="HTMLCode"/>
          <w:rFonts w:ascii="Consolas" w:hAnsi="Consolas" w:cs="Consolas"/>
          <w:color w:val="990000"/>
          <w:sz w:val="17"/>
          <w:szCs w:val="17"/>
          <w:bdr w:val="none" w:sz="0" w:space="0" w:color="auto" w:frame="1"/>
        </w:rPr>
        <w:t>ContentPresenter</w:t>
      </w:r>
      <w:r>
        <w:rPr>
          <w:rFonts w:ascii="Segoe UI" w:hAnsi="Segoe UI" w:cs="Segoe UI"/>
          <w:color w:val="111111"/>
          <w:sz w:val="16"/>
          <w:szCs w:val="16"/>
        </w:rPr>
        <w:t> which writes the </w:t>
      </w:r>
      <w:r>
        <w:rPr>
          <w:rStyle w:val="HTMLCode"/>
          <w:rFonts w:ascii="Consolas" w:hAnsi="Consolas" w:cs="Consolas"/>
          <w:color w:val="990000"/>
          <w:sz w:val="17"/>
          <w:szCs w:val="17"/>
          <w:bdr w:val="none" w:sz="0" w:space="0" w:color="auto" w:frame="1"/>
        </w:rPr>
        <w:t>Text</w:t>
      </w:r>
      <w:r>
        <w:rPr>
          <w:rFonts w:ascii="Segoe UI" w:hAnsi="Segoe UI" w:cs="Segoe UI"/>
          <w:color w:val="111111"/>
          <w:sz w:val="16"/>
          <w:szCs w:val="16"/>
        </w:rPr>
        <w:t> over the control, it would have a </w:t>
      </w:r>
      <w:r>
        <w:rPr>
          <w:rStyle w:val="HTMLCode"/>
          <w:rFonts w:ascii="Consolas" w:hAnsi="Consolas" w:cs="Consolas"/>
          <w:color w:val="990000"/>
          <w:sz w:val="17"/>
          <w:szCs w:val="17"/>
          <w:bdr w:val="none" w:sz="0" w:space="0" w:color="auto" w:frame="1"/>
        </w:rPr>
        <w:t>Rectangle</w:t>
      </w:r>
      <w:r>
        <w:rPr>
          <w:rFonts w:ascii="Segoe UI" w:hAnsi="Segoe UI" w:cs="Segoe UI"/>
          <w:color w:val="111111"/>
          <w:sz w:val="16"/>
          <w:szCs w:val="16"/>
        </w:rPr>
        <w:t> which keeps the boundary of the </w:t>
      </w:r>
      <w:r>
        <w:rPr>
          <w:rStyle w:val="HTMLCode"/>
          <w:rFonts w:ascii="Consolas" w:hAnsi="Consolas" w:cs="Consolas"/>
          <w:color w:val="990000"/>
          <w:sz w:val="17"/>
          <w:szCs w:val="17"/>
          <w:bdr w:val="none" w:sz="0" w:space="0" w:color="auto" w:frame="1"/>
        </w:rPr>
        <w:t>Button</w:t>
      </w:r>
      <w:r>
        <w:rPr>
          <w:rFonts w:ascii="Segoe UI" w:hAnsi="Segoe UI" w:cs="Segoe UI"/>
          <w:color w:val="111111"/>
          <w:sz w:val="16"/>
          <w:szCs w:val="16"/>
        </w:rPr>
        <w:t> etc. So Template is a special property associated with a Control which specifies how the control will look like structurally. We can easily define our </w:t>
      </w:r>
      <w:r>
        <w:rPr>
          <w:rStyle w:val="HTMLCode"/>
          <w:rFonts w:ascii="Consolas" w:hAnsi="Consolas" w:cs="Consolas"/>
          <w:color w:val="990000"/>
          <w:sz w:val="17"/>
          <w:szCs w:val="17"/>
          <w:bdr w:val="none" w:sz="0" w:space="0" w:color="auto" w:frame="1"/>
        </w:rPr>
        <w:t>Template</w:t>
      </w:r>
      <w:r>
        <w:rPr>
          <w:rFonts w:ascii="Segoe UI" w:hAnsi="Segoe UI" w:cs="Segoe UI"/>
          <w:color w:val="111111"/>
          <w:sz w:val="16"/>
          <w:szCs w:val="16"/>
        </w:rPr>
        <w:t> and change the overall structure of a control.</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Templates are basically of 2 types :</w:t>
      </w:r>
    </w:p>
    <w:p w:rsidR="003D3055" w:rsidRDefault="003D3055" w:rsidP="003D3055">
      <w:pPr>
        <w:numPr>
          <w:ilvl w:val="1"/>
          <w:numId w:val="10"/>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ControlTemplate</w:t>
      </w:r>
    </w:p>
    <w:p w:rsidR="003D3055" w:rsidRDefault="003D3055" w:rsidP="003D3055">
      <w:pPr>
        <w:numPr>
          <w:ilvl w:val="1"/>
          <w:numId w:val="10"/>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DataTemplate</w:t>
      </w:r>
      <w:r>
        <w:rPr>
          <w:rFonts w:ascii="Segoe UI" w:hAnsi="Segoe UI" w:cs="Segoe UI"/>
          <w:color w:val="111111"/>
          <w:sz w:val="16"/>
          <w:szCs w:val="16"/>
        </w:rPr>
        <w:t> </w:t>
      </w:r>
    </w:p>
    <w:p w:rsidR="003D3055" w:rsidRDefault="003D3055" w:rsidP="003D3055">
      <w:pPr>
        <w:pStyle w:val="NormalWeb"/>
        <w:shd w:val="clear" w:color="auto" w:fill="FFFFFF"/>
        <w:spacing w:before="0" w:after="0"/>
        <w:rPr>
          <w:rFonts w:ascii="Segoe UI" w:hAnsi="Segoe UI" w:cs="Segoe UI"/>
          <w:color w:val="111111"/>
          <w:sz w:val="16"/>
          <w:szCs w:val="16"/>
        </w:rPr>
      </w:pP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defines the structure of the </w:t>
      </w:r>
      <w:r>
        <w:rPr>
          <w:rStyle w:val="HTMLCode"/>
          <w:rFonts w:ascii="Consolas" w:hAnsi="Consolas" w:cs="Consolas"/>
          <w:color w:val="990000"/>
          <w:sz w:val="17"/>
          <w:szCs w:val="17"/>
          <w:bdr w:val="none" w:sz="0" w:space="0" w:color="auto" w:frame="1"/>
        </w:rPr>
        <w:t>Control</w:t>
      </w:r>
      <w:r>
        <w:rPr>
          <w:rFonts w:ascii="Segoe UI" w:hAnsi="Segoe UI" w:cs="Segoe UI"/>
          <w:color w:val="111111"/>
          <w:sz w:val="16"/>
          <w:szCs w:val="16"/>
        </w:rPr>
        <w:t>. It means say for instance, you define the </w:t>
      </w: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for a </w:t>
      </w:r>
      <w:r>
        <w:rPr>
          <w:rStyle w:val="HTMLCode"/>
          <w:rFonts w:ascii="Consolas" w:hAnsi="Consolas" w:cs="Consolas"/>
          <w:color w:val="990000"/>
          <w:sz w:val="17"/>
          <w:szCs w:val="17"/>
          <w:bdr w:val="none" w:sz="0" w:space="0" w:color="auto" w:frame="1"/>
        </w:rPr>
        <w:t>ComboBox</w:t>
      </w:r>
      <w:r>
        <w:rPr>
          <w:rFonts w:ascii="Segoe UI" w:hAnsi="Segoe UI" w:cs="Segoe UI"/>
          <w:color w:val="111111"/>
          <w:sz w:val="16"/>
          <w:szCs w:val="16"/>
        </w:rPr>
        <w:t>. So from </w:t>
      </w: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you can easily change the </w:t>
      </w:r>
      <w:r>
        <w:rPr>
          <w:rStyle w:val="HTMLCode"/>
          <w:rFonts w:ascii="Consolas" w:hAnsi="Consolas" w:cs="Consolas"/>
          <w:color w:val="990000"/>
          <w:sz w:val="17"/>
          <w:szCs w:val="17"/>
          <w:bdr w:val="none" w:sz="0" w:space="0" w:color="auto" w:frame="1"/>
        </w:rPr>
        <w:t>ToggleButton</w:t>
      </w:r>
      <w:r>
        <w:rPr>
          <w:rFonts w:ascii="Segoe UI" w:hAnsi="Segoe UI" w:cs="Segoe UI"/>
          <w:color w:val="111111"/>
          <w:sz w:val="16"/>
          <w:szCs w:val="16"/>
        </w:rPr>
        <w:t> associated with the </w:t>
      </w:r>
      <w:r>
        <w:rPr>
          <w:rStyle w:val="HTMLCode"/>
          <w:rFonts w:ascii="Consolas" w:hAnsi="Consolas" w:cs="Consolas"/>
          <w:color w:val="990000"/>
          <w:sz w:val="17"/>
          <w:szCs w:val="17"/>
          <w:bdr w:val="none" w:sz="0" w:space="0" w:color="auto" w:frame="1"/>
        </w:rPr>
        <w:t>ComboBox</w:t>
      </w:r>
      <w:r>
        <w:rPr>
          <w:rFonts w:ascii="Segoe UI" w:hAnsi="Segoe UI" w:cs="Segoe UI"/>
          <w:color w:val="111111"/>
          <w:sz w:val="16"/>
          <w:szCs w:val="16"/>
        </w:rPr>
        <w:t> which opens the </w:t>
      </w:r>
      <w:r>
        <w:rPr>
          <w:rStyle w:val="HTMLCode"/>
          <w:rFonts w:ascii="Consolas" w:hAnsi="Consolas" w:cs="Consolas"/>
          <w:color w:val="990000"/>
          <w:sz w:val="17"/>
          <w:szCs w:val="17"/>
          <w:bdr w:val="none" w:sz="0" w:space="0" w:color="auto" w:frame="1"/>
        </w:rPr>
        <w:t>DropDown</w:t>
      </w:r>
      <w:r>
        <w:rPr>
          <w:rFonts w:ascii="Segoe UI" w:hAnsi="Segoe UI" w:cs="Segoe UI"/>
          <w:color w:val="111111"/>
          <w:sz w:val="16"/>
          <w:szCs w:val="16"/>
        </w:rPr>
        <w:t>, you can change the structure of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the </w:t>
      </w:r>
      <w:r>
        <w:rPr>
          <w:rStyle w:val="HTMLCode"/>
          <w:rFonts w:ascii="Consolas" w:hAnsi="Consolas" w:cs="Consolas"/>
          <w:color w:val="990000"/>
          <w:sz w:val="17"/>
          <w:szCs w:val="17"/>
          <w:bdr w:val="none" w:sz="0" w:space="0" w:color="auto" w:frame="1"/>
        </w:rPr>
        <w:t>Popup</w:t>
      </w:r>
      <w:r>
        <w:rPr>
          <w:rFonts w:ascii="Segoe UI" w:hAnsi="Segoe UI" w:cs="Segoe UI"/>
          <w:color w:val="111111"/>
          <w:sz w:val="16"/>
          <w:szCs w:val="16"/>
        </w:rPr>
        <w:t> etc. So </w:t>
      </w: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allows you to change the overall structure of the Control.</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Each control is made up of Data. Say for instance a </w:t>
      </w:r>
      <w:r>
        <w:rPr>
          <w:rStyle w:val="HTMLCode"/>
          <w:rFonts w:ascii="Consolas" w:hAnsi="Consolas" w:cs="Consolas"/>
          <w:color w:val="990000"/>
          <w:sz w:val="17"/>
          <w:szCs w:val="17"/>
          <w:bdr w:val="none" w:sz="0" w:space="0" w:color="auto" w:frame="1"/>
        </w:rPr>
        <w:t>ItemsControl</w:t>
      </w:r>
      <w:r>
        <w:rPr>
          <w:rFonts w:ascii="Segoe UI" w:hAnsi="Segoe UI" w:cs="Segoe UI"/>
          <w:color w:val="111111"/>
          <w:sz w:val="16"/>
          <w:szCs w:val="16"/>
        </w:rPr>
        <w:t> contains a number of Data Element which builds the items inside the Popup. The </w:t>
      </w:r>
      <w:r>
        <w:rPr>
          <w:rStyle w:val="HTMLCode"/>
          <w:rFonts w:ascii="Consolas" w:hAnsi="Consolas" w:cs="Consolas"/>
          <w:color w:val="990000"/>
          <w:sz w:val="17"/>
          <w:szCs w:val="17"/>
          <w:bdr w:val="none" w:sz="0" w:space="0" w:color="auto" w:frame="1"/>
        </w:rPr>
        <w:t>DataTemplate</w:t>
      </w:r>
      <w:r>
        <w:rPr>
          <w:rFonts w:ascii="Segoe UI" w:hAnsi="Segoe UI" w:cs="Segoe UI"/>
          <w:color w:val="111111"/>
          <w:sz w:val="16"/>
          <w:szCs w:val="16"/>
        </w:rPr>
        <w:t> could be associated with </w:t>
      </w:r>
      <w:r>
        <w:rPr>
          <w:rStyle w:val="HTMLCode"/>
          <w:rFonts w:ascii="Consolas" w:hAnsi="Consolas" w:cs="Consolas"/>
          <w:color w:val="990000"/>
          <w:sz w:val="17"/>
          <w:szCs w:val="17"/>
          <w:bdr w:val="none" w:sz="0" w:space="0" w:color="auto" w:frame="1"/>
        </w:rPr>
        <w:t>ItemsTemplate </w:t>
      </w:r>
      <w:r>
        <w:rPr>
          <w:rFonts w:ascii="Segoe UI" w:hAnsi="Segoe UI" w:cs="Segoe UI"/>
          <w:color w:val="111111"/>
          <w:sz w:val="16"/>
          <w:szCs w:val="16"/>
        </w:rPr>
        <w:t>and will build up the Data Block for the </w:t>
      </w:r>
      <w:r>
        <w:rPr>
          <w:rStyle w:val="HTMLCode"/>
          <w:rFonts w:ascii="Consolas" w:hAnsi="Consolas" w:cs="Consolas"/>
          <w:color w:val="990000"/>
          <w:sz w:val="17"/>
          <w:szCs w:val="17"/>
          <w:bdr w:val="none" w:sz="0" w:space="0" w:color="auto" w:frame="1"/>
        </w:rPr>
        <w:t>ComboBox</w:t>
      </w:r>
      <w:r>
        <w:rPr>
          <w:rFonts w:ascii="Segoe UI" w:hAnsi="Segoe UI" w:cs="Segoe UI"/>
          <w:color w:val="111111"/>
          <w:sz w:val="16"/>
          <w:szCs w:val="16"/>
        </w:rPr>
        <w:t>.</w:t>
      </w:r>
    </w:p>
    <w:p w:rsidR="003D3055" w:rsidRDefault="003D3055" w:rsidP="003D3055">
      <w:pPr>
        <w:shd w:val="clear" w:color="auto" w:fill="FFFFFF"/>
        <w:jc w:val="center"/>
        <w:rPr>
          <w:rFonts w:ascii="Segoe UI" w:hAnsi="Segoe UI" w:cs="Segoe UI"/>
          <w:color w:val="111111"/>
          <w:sz w:val="16"/>
          <w:szCs w:val="16"/>
        </w:rPr>
      </w:pPr>
      <w:r>
        <w:rPr>
          <w:rFonts w:ascii="Segoe UI" w:hAnsi="Segoe UI" w:cs="Segoe UI"/>
          <w:noProof/>
          <w:color w:val="111111"/>
          <w:sz w:val="16"/>
          <w:szCs w:val="16"/>
        </w:rPr>
        <w:drawing>
          <wp:inline distT="0" distB="0" distL="0" distR="0">
            <wp:extent cx="4089400" cy="2787015"/>
            <wp:effectExtent l="19050" t="0" r="6350" b="0"/>
            <wp:docPr id="190" name="Picture 10" descr="tem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mplates.JPG"/>
                    <pic:cNvPicPr>
                      <a:picLocks noChangeAspect="1" noChangeArrowheads="1"/>
                    </pic:cNvPicPr>
                  </pic:nvPicPr>
                  <pic:blipFill>
                    <a:blip r:embed="rId273"/>
                    <a:srcRect/>
                    <a:stretch>
                      <a:fillRect/>
                    </a:stretch>
                  </pic:blipFill>
                  <pic:spPr bwMode="auto">
                    <a:xfrm>
                      <a:off x="0" y="0"/>
                      <a:ext cx="4089400" cy="2787015"/>
                    </a:xfrm>
                    <a:prstGeom prst="rect">
                      <a:avLst/>
                    </a:prstGeom>
                    <a:noFill/>
                    <a:ln w="9525">
                      <a:noFill/>
                      <a:miter lim="800000"/>
                      <a:headEnd/>
                      <a:tailEnd/>
                    </a:ln>
                  </pic:spPr>
                </pic:pic>
              </a:graphicData>
            </a:graphic>
          </wp:inline>
        </w:drawing>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So, you should always remember, </w:t>
      </w:r>
      <w:r>
        <w:rPr>
          <w:rStyle w:val="HTMLCode"/>
          <w:rFonts w:ascii="Consolas" w:hAnsi="Consolas" w:cs="Consolas"/>
          <w:color w:val="990000"/>
          <w:sz w:val="17"/>
          <w:szCs w:val="17"/>
          <w:bdr w:val="none" w:sz="0" w:space="0" w:color="auto" w:frame="1"/>
        </w:rPr>
        <w:t>ControlTemplate</w:t>
      </w:r>
      <w:r>
        <w:rPr>
          <w:rFonts w:ascii="Segoe UI" w:hAnsi="Segoe UI" w:cs="Segoe UI"/>
          <w:color w:val="111111"/>
          <w:sz w:val="16"/>
          <w:szCs w:val="16"/>
        </w:rPr>
        <w:t> defines the whole Control while the </w:t>
      </w:r>
      <w:r>
        <w:rPr>
          <w:rStyle w:val="HTMLCode"/>
          <w:rFonts w:ascii="Consolas" w:hAnsi="Consolas" w:cs="Consolas"/>
          <w:color w:val="990000"/>
          <w:sz w:val="17"/>
          <w:szCs w:val="17"/>
          <w:bdr w:val="none" w:sz="0" w:space="0" w:color="auto" w:frame="1"/>
        </w:rPr>
        <w:t>DataTemplate</w:t>
      </w:r>
      <w:r>
        <w:rPr>
          <w:rFonts w:ascii="Segoe UI" w:hAnsi="Segoe UI" w:cs="Segoe UI"/>
          <w:color w:val="111111"/>
          <w:sz w:val="16"/>
          <w:szCs w:val="16"/>
        </w:rPr>
        <w:t> defines each individual Data Element.</w:t>
      </w:r>
    </w:p>
    <w:p w:rsidR="003D3055" w:rsidRDefault="003D3055" w:rsidP="003D3055">
      <w:pPr>
        <w:pStyle w:val="Heading3"/>
        <w:shd w:val="clear" w:color="auto" w:fill="FFFFFF"/>
        <w:spacing w:before="0"/>
        <w:rPr>
          <w:rFonts w:ascii="Segoe UI" w:hAnsi="Segoe UI" w:cs="Segoe UI"/>
          <w:b w:val="0"/>
          <w:bCs w:val="0"/>
          <w:color w:val="FF9900"/>
        </w:rPr>
      </w:pPr>
      <w:bookmarkStart w:id="10311" w:name="heading0004"/>
      <w:r>
        <w:rPr>
          <w:rFonts w:ascii="Segoe UI" w:hAnsi="Segoe UI" w:cs="Segoe UI"/>
          <w:b w:val="0"/>
          <w:bCs w:val="0"/>
          <w:color w:val="FF9900"/>
          <w:bdr w:val="none" w:sz="0" w:space="0" w:color="auto" w:frame="1"/>
        </w:rPr>
        <w:t>How to define Style?</w:t>
      </w:r>
      <w:bookmarkEnd w:id="10311"/>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Normally a style is an unique object which is used to style WPF controls. Each WPF element contains a number of Dependency Properties. A dependency property defines the basic behavior and look of the control in UI. Styles maintains a collection of </w:t>
      </w:r>
      <w:r>
        <w:rPr>
          <w:rStyle w:val="HTMLCode"/>
          <w:rFonts w:ascii="Consolas" w:hAnsi="Consolas" w:cs="Consolas"/>
          <w:color w:val="990000"/>
          <w:sz w:val="17"/>
          <w:szCs w:val="17"/>
          <w:bdr w:val="none" w:sz="0" w:space="0" w:color="auto" w:frame="1"/>
        </w:rPr>
        <w:t>Setters</w:t>
      </w:r>
      <w:r>
        <w:rPr>
          <w:rFonts w:ascii="Segoe UI" w:hAnsi="Segoe UI" w:cs="Segoe UI"/>
          <w:color w:val="111111"/>
          <w:sz w:val="16"/>
          <w:szCs w:val="16"/>
        </w:rPr>
        <w:t> which enumerates a </w:t>
      </w:r>
      <w:r>
        <w:rPr>
          <w:rStyle w:val="HTMLCode"/>
          <w:rFonts w:ascii="Consolas" w:hAnsi="Consolas" w:cs="Consolas"/>
          <w:color w:val="990000"/>
          <w:sz w:val="17"/>
          <w:szCs w:val="17"/>
          <w:bdr w:val="none" w:sz="0" w:space="0" w:color="auto" w:frame="1"/>
        </w:rPr>
        <w:t>DependencyProperty</w:t>
      </w:r>
      <w:r>
        <w:rPr>
          <w:rFonts w:ascii="Segoe UI" w:hAnsi="Segoe UI" w:cs="Segoe UI"/>
          <w:color w:val="111111"/>
          <w:sz w:val="16"/>
          <w:szCs w:val="16"/>
        </w:rPr>
        <w:t> with its value.</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Thus you can say a style is a collection of </w:t>
      </w:r>
      <w:r>
        <w:rPr>
          <w:rStyle w:val="HTMLCode"/>
          <w:rFonts w:ascii="Consolas" w:hAnsi="Consolas" w:cs="Consolas"/>
          <w:color w:val="990000"/>
          <w:sz w:val="17"/>
          <w:szCs w:val="17"/>
          <w:bdr w:val="none" w:sz="0" w:space="0" w:color="auto" w:frame="1"/>
        </w:rPr>
        <w:t>DependencyProperty</w:t>
      </w:r>
      <w:r>
        <w:rPr>
          <w:rFonts w:ascii="Segoe UI" w:hAnsi="Segoe UI" w:cs="Segoe UI"/>
          <w:color w:val="111111"/>
          <w:sz w:val="16"/>
          <w:szCs w:val="16"/>
        </w:rPr>
        <w:t> settings which when applied on a Target will change the behavior of it.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Let us suppose you are going to style a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w:t>
      </w:r>
    </w:p>
    <w:p w:rsidR="003D3055" w:rsidRDefault="003D3055" w:rsidP="003D3055">
      <w:pPr>
        <w:shd w:val="clear" w:color="auto" w:fill="FFFFFF"/>
        <w:jc w:val="center"/>
        <w:rPr>
          <w:rFonts w:ascii="Segoe UI" w:hAnsi="Segoe UI" w:cs="Segoe UI"/>
          <w:color w:val="111111"/>
          <w:sz w:val="16"/>
          <w:szCs w:val="16"/>
        </w:rPr>
      </w:pPr>
      <w:r>
        <w:rPr>
          <w:rFonts w:ascii="Segoe UI" w:hAnsi="Segoe UI" w:cs="Segoe UI"/>
          <w:noProof/>
          <w:color w:val="111111"/>
          <w:sz w:val="16"/>
          <w:szCs w:val="16"/>
        </w:rPr>
        <w:drawing>
          <wp:inline distT="0" distB="0" distL="0" distR="0">
            <wp:extent cx="4220845" cy="936625"/>
            <wp:effectExtent l="19050" t="0" r="8255" b="0"/>
            <wp:docPr id="189" name="Picture 11" descr="textbox_sty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box_style.JPG"/>
                    <pic:cNvPicPr>
                      <a:picLocks noChangeAspect="1" noChangeArrowheads="1"/>
                    </pic:cNvPicPr>
                  </pic:nvPicPr>
                  <pic:blipFill>
                    <a:blip r:embed="rId274"/>
                    <a:srcRect/>
                    <a:stretch>
                      <a:fillRect/>
                    </a:stretch>
                  </pic:blipFill>
                  <pic:spPr bwMode="auto">
                    <a:xfrm>
                      <a:off x="0" y="0"/>
                      <a:ext cx="4220845" cy="936625"/>
                    </a:xfrm>
                    <a:prstGeom prst="rect">
                      <a:avLst/>
                    </a:prstGeom>
                    <a:noFill/>
                    <a:ln w="9525">
                      <a:noFill/>
                      <a:miter lim="800000"/>
                      <a:headEnd/>
                      <a:tailEnd/>
                    </a:ln>
                  </pic:spPr>
                </pic:pic>
              </a:graphicData>
            </a:graphic>
          </wp:inline>
        </w:drawing>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&lt;TextBox Text="This is a TextBox without Styles"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HorizontalAlignment="Center"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VerticalAlignment="Center"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CharacterCasing="Lower"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FlowDirection="RightToLeft"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FontSize="20"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FontWeight="UltraBlack"</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Width="400"</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Height="40"&gt;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&lt;TextBox.Background&gt;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Color="Cyan" Offset="0.0"/&gt;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Color="Yellow" Offset="0.5"/&gt;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Color="Red" Offset="1.0"/&gt;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&lt;/TextBox.Background&gt;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&lt;TextBox.Foreground&gt;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&lt;SolidColorBrush Color="Black"/&gt;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&lt;/TextBox.Foreground&gt;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&lt;TextBox.Effect&gt;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&lt;DropShadowEffect BlurRadius="40" Color="Maroon"</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Direction="50" Opacity="0.5"/&gt;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&lt;/TextBox.Effect&gt;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&lt;/TextBox&gt;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So I have just designed a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in the above code. The XAML looks straight forward, where I have configured different properties of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control to create my stylish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But looking at the code, you might wonder how difficult it would be if you need to redo the same thing again and again for every TextBox you define in your application. This is what the problem is. So WPF comes with an alternative with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A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is an object that holds this behaviors into a collection of </w:t>
      </w:r>
      <w:r>
        <w:rPr>
          <w:rStyle w:val="HTMLCode"/>
          <w:rFonts w:ascii="Consolas" w:hAnsi="Consolas" w:cs="Consolas"/>
          <w:color w:val="990000"/>
          <w:sz w:val="17"/>
          <w:szCs w:val="17"/>
          <w:bdr w:val="none" w:sz="0" w:space="0" w:color="auto" w:frame="1"/>
        </w:rPr>
        <w:t>Setters</w:t>
      </w:r>
      <w:r>
        <w:rPr>
          <w:rFonts w:ascii="Segoe UI" w:hAnsi="Segoe UI" w:cs="Segoe UI"/>
          <w:color w:val="111111"/>
          <w:sz w:val="16"/>
          <w:szCs w:val="16"/>
        </w:rPr>
        <w:t>. So lets redefine the same with </w:t>
      </w:r>
      <w:r>
        <w:rPr>
          <w:rStyle w:val="HTMLCode"/>
          <w:rFonts w:ascii="Consolas" w:hAnsi="Consolas" w:cs="Consolas"/>
          <w:color w:val="990000"/>
          <w:sz w:val="17"/>
          <w:szCs w:val="17"/>
          <w:bdr w:val="none" w:sz="0" w:space="0" w:color="auto" w:frame="1"/>
        </w:rPr>
        <w:t>Styles</w:t>
      </w:r>
      <w:r>
        <w:rPr>
          <w:rFonts w:ascii="Segoe UI" w:hAnsi="Segoe UI" w:cs="Segoe UI"/>
          <w:color w:val="111111"/>
          <w:sz w:val="16"/>
          <w:szCs w:val="16"/>
        </w:rPr>
        <w:t>.</w:t>
      </w:r>
    </w:p>
    <w:p w:rsidR="003D3055" w:rsidRDefault="003D3055" w:rsidP="003D3055">
      <w:pPr>
        <w:shd w:val="clear" w:color="auto" w:fill="FFFFFF"/>
        <w:jc w:val="center"/>
        <w:rPr>
          <w:rFonts w:ascii="Segoe UI" w:hAnsi="Segoe UI" w:cs="Segoe UI"/>
          <w:color w:val="111111"/>
          <w:sz w:val="16"/>
          <w:szCs w:val="16"/>
        </w:rPr>
      </w:pPr>
      <w:r>
        <w:rPr>
          <w:rFonts w:ascii="Segoe UI" w:hAnsi="Segoe UI" w:cs="Segoe UI"/>
          <w:noProof/>
          <w:color w:val="111111"/>
          <w:sz w:val="16"/>
          <w:szCs w:val="16"/>
        </w:rPr>
        <w:drawing>
          <wp:inline distT="0" distB="0" distL="0" distR="0">
            <wp:extent cx="4235450" cy="746125"/>
            <wp:effectExtent l="19050" t="0" r="0" b="0"/>
            <wp:docPr id="182" name="Picture 12" descr="textbox_sty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box_style2.JPG"/>
                    <pic:cNvPicPr>
                      <a:picLocks noChangeAspect="1" noChangeArrowheads="1"/>
                    </pic:cNvPicPr>
                  </pic:nvPicPr>
                  <pic:blipFill>
                    <a:blip r:embed="rId275"/>
                    <a:srcRect/>
                    <a:stretch>
                      <a:fillRect/>
                    </a:stretch>
                  </pic:blipFill>
                  <pic:spPr bwMode="auto">
                    <a:xfrm>
                      <a:off x="0" y="0"/>
                      <a:ext cx="4235450" cy="746125"/>
                    </a:xfrm>
                    <a:prstGeom prst="rect">
                      <a:avLst/>
                    </a:prstGeom>
                    <a:noFill/>
                    <a:ln w="9525">
                      <a:noFill/>
                      <a:miter lim="800000"/>
                      <a:headEnd/>
                      <a:tailEnd/>
                    </a:ln>
                  </pic:spPr>
                </pic:pic>
              </a:graphicData>
            </a:graphic>
          </wp:inline>
        </w:drawing>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Shrink</w:t>
      </w:r>
      <w:r>
        <w:rPr>
          <w:rFonts w:ascii="Segoe UI" w:hAnsi="Segoe UI" w:cs="Segoe UI"/>
          <w:color w:val="999999"/>
          <w:sz w:val="13"/>
          <w:szCs w:val="13"/>
        </w:rPr>
        <w:t> </w:t>
      </w:r>
      <w:r>
        <w:rPr>
          <w:rFonts w:ascii="Segoe UI" w:hAnsi="Segoe UI" w:cs="Segoe UI"/>
          <w:noProof/>
          <w:color w:val="999999"/>
          <w:sz w:val="13"/>
          <w:szCs w:val="13"/>
        </w:rPr>
        <w:drawing>
          <wp:inline distT="0" distB="0" distL="0" distR="0">
            <wp:extent cx="153670" cy="153670"/>
            <wp:effectExtent l="19050" t="0" r="0" b="0"/>
            <wp:docPr id="145" name="preimg829193"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829193" descr="https://www.codeproject.com/images/arrow-up-16.png"/>
                    <pic:cNvPicPr>
                      <a:picLocks noChangeAspect="1" noChangeArrowheads="1"/>
                    </pic:cNvPicPr>
                  </pic:nvPicPr>
                  <pic:blipFill>
                    <a:blip r:embed="rId276"/>
                    <a:srcRect/>
                    <a:stretch>
                      <a:fillRect/>
                    </a:stretch>
                  </pic:blipFill>
                  <pic:spPr bwMode="auto">
                    <a:xfrm>
                      <a:off x="0" y="0"/>
                      <a:ext cx="153670" cy="153670"/>
                    </a:xfrm>
                    <a:prstGeom prst="rect">
                      <a:avLst/>
                    </a:prstGeom>
                    <a:noFill/>
                    <a:ln w="9525">
                      <a:noFill/>
                      <a:miter lim="800000"/>
                      <a:headEnd/>
                      <a:tailEnd/>
                    </a:ln>
                  </pic:spPr>
                </pic:pic>
              </a:graphicData>
            </a:graphic>
          </wp:inline>
        </w:drawing>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&lt;TextBox&gt;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&lt;TextBox.Style&gt;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&lt;Style TargetType="{x:Type TextBox}"&gt;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Property="Text" Value="This is a TextBox with Styles"/&gt;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Property="HorizontalAlignment" Value="Center"/&gt;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Property="VerticalAlignment" Value="Center"/&gt;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Property="CharacterCasing" Value="Lower"/&gt;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Property="FlowDirection" Value="RightToLeft"/&gt;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Property="FontSize" Value="20"/&gt;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Property="FontWeight" Value="UltraBlack"/&gt;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Property="Width" Value="400"/&gt;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Property="Height" Value="40"/&gt;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Property="Background"&gt;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Color="Cyan" Offset="0.0"/&gt;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Color="Yellow" Offset="0.5"/&gt;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Color="Red" Offset="1.0"/&gt;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Property="Foreground"&gt;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&lt;SolidColorBrush Color="Black"/&gt;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Property="Effect"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&lt;DropShadowEffect BlurRadius="40"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Color="Maroon" Direction="50" Opacity="0.5"/&gt;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&lt;/Style&gt;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&lt;/TextBox.Style&gt;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&lt;/TextBox&gt;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So you can see, I have defined the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inside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and the textbox looks almost the same. The Setters allows you to enumerate all the properties for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and produced a style inside it whose </w:t>
      </w:r>
      <w:r>
        <w:rPr>
          <w:rStyle w:val="HTMLCode"/>
          <w:rFonts w:ascii="Consolas" w:hAnsi="Consolas" w:cs="Consolas"/>
          <w:color w:val="990000"/>
          <w:sz w:val="17"/>
          <w:szCs w:val="17"/>
          <w:bdr w:val="none" w:sz="0" w:space="0" w:color="auto" w:frame="1"/>
        </w:rPr>
        <w:t>TargetType</w:t>
      </w:r>
      <w:r>
        <w:rPr>
          <w:rFonts w:ascii="Segoe UI" w:hAnsi="Segoe UI" w:cs="Segoe UI"/>
          <w:color w:val="111111"/>
          <w:sz w:val="16"/>
          <w:szCs w:val="16"/>
        </w:rPr>
        <w:t> is set to </w:t>
      </w:r>
      <w:r>
        <w:rPr>
          <w:rStyle w:val="HTMLCode"/>
          <w:rFonts w:ascii="Consolas" w:hAnsi="Consolas" w:cs="Consolas"/>
          <w:color w:val="990000"/>
          <w:sz w:val="17"/>
          <w:szCs w:val="17"/>
          <w:bdr w:val="none" w:sz="0" w:space="0" w:color="auto" w:frame="1"/>
        </w:rPr>
        <w:t>{x:Type Button}</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Now how this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can be made reusable for many controls ? Yes, this might be your first question that arose in your mind. Yes, if you have read my previous articles, you should already know the use of </w:t>
      </w:r>
      <w:r>
        <w:rPr>
          <w:rStyle w:val="HTMLCode"/>
          <w:rFonts w:ascii="Consolas" w:hAnsi="Consolas" w:cs="Consolas"/>
          <w:color w:val="990000"/>
          <w:sz w:val="17"/>
          <w:szCs w:val="17"/>
          <w:bdr w:val="none" w:sz="0" w:space="0" w:color="auto" w:frame="1"/>
        </w:rPr>
        <w:t>ResourceDictionaries</w:t>
      </w:r>
      <w:r>
        <w:rPr>
          <w:rFonts w:ascii="Segoe UI" w:hAnsi="Segoe UI" w:cs="Segoe UI"/>
          <w:color w:val="111111"/>
          <w:sz w:val="16"/>
          <w:szCs w:val="16"/>
        </w:rPr>
        <w:t>. So in our case I will shift the style to Resource section for the Window and reuse the code just by calling the Resource key from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Shrink</w:t>
      </w:r>
      <w:r>
        <w:rPr>
          <w:rFonts w:ascii="Segoe UI" w:hAnsi="Segoe UI" w:cs="Segoe UI"/>
          <w:color w:val="999999"/>
          <w:sz w:val="13"/>
          <w:szCs w:val="13"/>
        </w:rPr>
        <w:t> </w:t>
      </w:r>
      <w:r>
        <w:rPr>
          <w:rFonts w:ascii="Segoe UI" w:hAnsi="Segoe UI" w:cs="Segoe UI"/>
          <w:noProof/>
          <w:color w:val="999999"/>
          <w:sz w:val="13"/>
          <w:szCs w:val="13"/>
        </w:rPr>
        <w:drawing>
          <wp:inline distT="0" distB="0" distL="0" distR="0">
            <wp:extent cx="153670" cy="153670"/>
            <wp:effectExtent l="19050" t="0" r="0" b="0"/>
            <wp:docPr id="255" name="preimg904577"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904577" descr="https://www.codeproject.com/images/arrow-up-16.png"/>
                    <pic:cNvPicPr>
                      <a:picLocks noChangeAspect="1" noChangeArrowheads="1"/>
                    </pic:cNvPicPr>
                  </pic:nvPicPr>
                  <pic:blipFill>
                    <a:blip r:embed="rId276"/>
                    <a:srcRect/>
                    <a:stretch>
                      <a:fillRect/>
                    </a:stretch>
                  </pic:blipFill>
                  <pic:spPr bwMode="auto">
                    <a:xfrm>
                      <a:off x="0" y="0"/>
                      <a:ext cx="153670" cy="153670"/>
                    </a:xfrm>
                    <a:prstGeom prst="rect">
                      <a:avLst/>
                    </a:prstGeom>
                    <a:noFill/>
                    <a:ln w="9525">
                      <a:noFill/>
                      <a:miter lim="800000"/>
                      <a:headEnd/>
                      <a:tailEnd/>
                    </a:ln>
                  </pic:spPr>
                </pic:pic>
              </a:graphicData>
            </a:graphic>
          </wp:inline>
        </w:drawing>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&lt;Grid&gt;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&lt;Grid.Resources&gt;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&lt;ResourceDictionary&gt;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&lt;Style TargetType="{x:Type TextBox}" x:Key="MyTextBoxStyle"&gt;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Property="Text" Value="This is a TextBox with Styles"/&gt;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Property="HorizontalAlignment" Value="Center"/&gt;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Property="VerticalAlignment" Value="Center"/&gt;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Property="CharacterCasing" Value="Lower"/&gt;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Property="FlowDirection" Value="RightToLeft"/&gt;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Property="FontSize" Value="20"/&gt;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Property="FontWeight" Value="UltraBlack"/&gt;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Property="Width" Value="400"/&gt;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Property="Height" Value="40"/&gt;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Property="Margin" Value="0,20,0,10"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Property="Background"&gt;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Color="Cyan" Offset="0.0"/&gt;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Color="Yellow" Offset="0.5"/&gt;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Color="Red" Offset="1.0"/&gt;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Property="Foreground"&gt;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&lt;SolidColorBrush Color="Black"/&gt;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Property="Effect"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&lt;DropShadowEffect BlurRadius="40"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Color="Maroon" Direction="50" Opacity="0.5"/&gt;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&lt;/Style&gt;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&lt;/ResourceDictionary&gt;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&lt;/Grid.Resources&gt;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&lt;Grid.RowDefinitions&gt;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&lt;RowDefinition Height="Auto"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&lt;RowDefinition Height="Auto"/&gt;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&lt;RowDefinition Height="*"/&gt;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&lt;/Grid.RowDefinitions&gt;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 Style="{StaticResource MyTextBoxStyle}" Grid.Row="0"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&lt;TextBox Style="{StaticResource MyTextBoxStyle}" Grid.Row="1"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Text="The Style is modified here"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FlowDirection="LeftToRight"/&gt;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&lt;/Grid&gt;</w:t>
      </w:r>
    </w:p>
    <w:p w:rsidR="003D3055" w:rsidRDefault="003D3055" w:rsidP="003D3055">
      <w:pPr>
        <w:shd w:val="clear" w:color="auto" w:fill="FFFFFF"/>
        <w:jc w:val="center"/>
        <w:rPr>
          <w:rFonts w:ascii="Segoe UI" w:hAnsi="Segoe UI" w:cs="Segoe UI"/>
          <w:color w:val="111111"/>
          <w:sz w:val="16"/>
          <w:szCs w:val="16"/>
        </w:rPr>
      </w:pPr>
      <w:r>
        <w:rPr>
          <w:rFonts w:ascii="Segoe UI" w:hAnsi="Segoe UI" w:cs="Segoe UI"/>
          <w:noProof/>
          <w:color w:val="111111"/>
          <w:sz w:val="16"/>
          <w:szCs w:val="16"/>
        </w:rPr>
        <w:drawing>
          <wp:inline distT="0" distB="0" distL="0" distR="0">
            <wp:extent cx="4337685" cy="1419225"/>
            <wp:effectExtent l="19050" t="0" r="5715" b="0"/>
            <wp:docPr id="254" name="Picture 15" descr="textbox_sty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tbox_style3.JPG"/>
                    <pic:cNvPicPr>
                      <a:picLocks noChangeAspect="1" noChangeArrowheads="1"/>
                    </pic:cNvPicPr>
                  </pic:nvPicPr>
                  <pic:blipFill>
                    <a:blip r:embed="rId277"/>
                    <a:srcRect/>
                    <a:stretch>
                      <a:fillRect/>
                    </a:stretch>
                  </pic:blipFill>
                  <pic:spPr bwMode="auto">
                    <a:xfrm>
                      <a:off x="0" y="0"/>
                      <a:ext cx="4337685" cy="1419225"/>
                    </a:xfrm>
                    <a:prstGeom prst="rect">
                      <a:avLst/>
                    </a:prstGeom>
                    <a:noFill/>
                    <a:ln w="9525">
                      <a:noFill/>
                      <a:miter lim="800000"/>
                      <a:headEnd/>
                      <a:tailEnd/>
                    </a:ln>
                  </pic:spPr>
                </pic:pic>
              </a:graphicData>
            </a:graphic>
          </wp:inline>
        </w:drawing>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So here I have shifted the Style into Resource section and used </w:t>
      </w:r>
      <w:r>
        <w:rPr>
          <w:rStyle w:val="HTMLCode"/>
          <w:rFonts w:ascii="Consolas" w:hAnsi="Consolas" w:cs="Consolas"/>
          <w:color w:val="990000"/>
          <w:sz w:val="17"/>
          <w:szCs w:val="17"/>
          <w:bdr w:val="none" w:sz="0" w:space="0" w:color="auto" w:frame="1"/>
        </w:rPr>
        <w:t>MyTextBoxStyle</w:t>
      </w:r>
      <w:r>
        <w:rPr>
          <w:rFonts w:ascii="Segoe UI" w:hAnsi="Segoe UI" w:cs="Segoe UI"/>
          <w:color w:val="111111"/>
          <w:sz w:val="16"/>
          <w:szCs w:val="16"/>
        </w:rPr>
        <w:t> key to refer for each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i defined. Notably, the style of both the textboxes remains same, while you can see I have also overridden certain settings in the control itself and it works the same. I have modified the </w:t>
      </w:r>
      <w:r>
        <w:rPr>
          <w:rStyle w:val="HTMLCode"/>
          <w:rFonts w:ascii="Consolas" w:hAnsi="Consolas" w:cs="Consolas"/>
          <w:color w:val="990000"/>
          <w:sz w:val="17"/>
          <w:szCs w:val="17"/>
          <w:bdr w:val="none" w:sz="0" w:space="0" w:color="auto" w:frame="1"/>
        </w:rPr>
        <w:t>Text</w:t>
      </w:r>
      <w:r>
        <w:rPr>
          <w:rFonts w:ascii="Segoe UI" w:hAnsi="Segoe UI" w:cs="Segoe UI"/>
          <w:color w:val="111111"/>
          <w:sz w:val="16"/>
          <w:szCs w:val="16"/>
        </w:rPr>
        <w:t> of the 2nd TextBox to </w:t>
      </w:r>
      <w:r>
        <w:rPr>
          <w:rStyle w:val="Strong"/>
          <w:rFonts w:ascii="Segoe UI" w:eastAsiaTheme="majorEastAsia" w:hAnsi="Segoe UI" w:cs="Segoe UI"/>
          <w:color w:val="111111"/>
          <w:sz w:val="16"/>
          <w:szCs w:val="16"/>
          <w:bdr w:val="none" w:sz="0" w:space="0" w:color="auto" w:frame="1"/>
        </w:rPr>
        <w:t>"The Style is modified here"</w:t>
      </w:r>
      <w:r>
        <w:rPr>
          <w:rFonts w:ascii="Segoe UI" w:hAnsi="Segoe UI" w:cs="Segoe UI"/>
          <w:color w:val="111111"/>
          <w:sz w:val="16"/>
          <w:szCs w:val="16"/>
        </w:rPr>
        <w:t> and also made the </w:t>
      </w:r>
      <w:r>
        <w:rPr>
          <w:rStyle w:val="HTMLCode"/>
          <w:rFonts w:ascii="Consolas" w:hAnsi="Consolas" w:cs="Consolas"/>
          <w:color w:val="990000"/>
          <w:sz w:val="17"/>
          <w:szCs w:val="17"/>
          <w:bdr w:val="none" w:sz="0" w:space="0" w:color="auto" w:frame="1"/>
        </w:rPr>
        <w:t>FlowDirection</w:t>
      </w:r>
      <w:r>
        <w:rPr>
          <w:rFonts w:ascii="Segoe UI" w:hAnsi="Segoe UI" w:cs="Segoe UI"/>
          <w:color w:val="111111"/>
          <w:sz w:val="16"/>
          <w:szCs w:val="16"/>
        </w:rPr>
        <w:t> to </w:t>
      </w:r>
      <w:r>
        <w:rPr>
          <w:rStyle w:val="HTMLCode"/>
          <w:rFonts w:ascii="Consolas" w:hAnsi="Consolas" w:cs="Consolas"/>
          <w:color w:val="990000"/>
          <w:sz w:val="17"/>
          <w:szCs w:val="17"/>
          <w:bdr w:val="none" w:sz="0" w:space="0" w:color="auto" w:frame="1"/>
        </w:rPr>
        <w:t>LeftToRight</w:t>
      </w:r>
      <w:r>
        <w:rPr>
          <w:rFonts w:ascii="Segoe UI" w:hAnsi="Segoe UI" w:cs="Segoe UI"/>
          <w:color w:val="111111"/>
          <w:sz w:val="16"/>
          <w:szCs w:val="16"/>
        </w:rPr>
        <w: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Another important thing, that you should always keep into mind, that if you do not define the Key element for the Style in Resource section, it will automatically be applied to all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you define.</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&lt;Style TargetType="{x:Type TextBox}"&gt;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&lt;/Style&gt;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Say the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you define does not contain any Key. So all the </w:t>
      </w:r>
      <w:r>
        <w:rPr>
          <w:rStyle w:val="HTMLCode"/>
          <w:rFonts w:ascii="Consolas" w:hAnsi="Consolas" w:cs="Consolas"/>
          <w:color w:val="990000"/>
          <w:sz w:val="17"/>
          <w:szCs w:val="17"/>
          <w:bdr w:val="none" w:sz="0" w:space="0" w:color="auto" w:frame="1"/>
        </w:rPr>
        <w:t>TextBoxes</w:t>
      </w:r>
      <w:r>
        <w:rPr>
          <w:rFonts w:ascii="Segoe UI" w:hAnsi="Segoe UI" w:cs="Segoe UI"/>
          <w:color w:val="111111"/>
          <w:sz w:val="16"/>
          <w:szCs w:val="16"/>
        </w:rPr>
        <w:t> will automatically apply the style when appeared. You can eventually use</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&lt;TextBox Style="{x:Null}"/&gt;</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to revert the style.</w:t>
      </w:r>
    </w:p>
    <w:p w:rsidR="003D3055" w:rsidRDefault="003D3055" w:rsidP="003D3055">
      <w:pPr>
        <w:pStyle w:val="Heading2"/>
        <w:shd w:val="clear" w:color="auto" w:fill="FFFFFF"/>
        <w:spacing w:before="0"/>
        <w:rPr>
          <w:rFonts w:ascii="Segoe UI" w:hAnsi="Segoe UI" w:cs="Segoe UI"/>
          <w:b w:val="0"/>
          <w:bCs w:val="0"/>
          <w:color w:val="FF9900"/>
          <w:sz w:val="33"/>
          <w:szCs w:val="33"/>
        </w:rPr>
      </w:pPr>
      <w:bookmarkStart w:id="10312" w:name="heading0005"/>
      <w:r>
        <w:rPr>
          <w:rFonts w:ascii="Segoe UI" w:hAnsi="Segoe UI" w:cs="Segoe UI"/>
          <w:b w:val="0"/>
          <w:bCs w:val="0"/>
          <w:color w:val="FF9900"/>
          <w:sz w:val="33"/>
          <w:szCs w:val="33"/>
          <w:bdr w:val="none" w:sz="0" w:space="0" w:color="auto" w:frame="1"/>
        </w:rPr>
        <w:t>Members of Style</w:t>
      </w:r>
      <w:bookmarkEnd w:id="10312"/>
    </w:p>
    <w:p w:rsidR="003D3055" w:rsidRDefault="003D3055" w:rsidP="003D3055">
      <w:pPr>
        <w:shd w:val="clear" w:color="auto" w:fill="FFFFFF"/>
        <w:rPr>
          <w:rFonts w:ascii="Segoe UI" w:hAnsi="Segoe UI" w:cs="Segoe UI"/>
          <w:color w:val="111111"/>
          <w:sz w:val="16"/>
          <w:szCs w:val="16"/>
        </w:rPr>
      </w:pPr>
      <w:r>
        <w:rPr>
          <w:rFonts w:ascii="Segoe UI" w:hAnsi="Segoe UI" w:cs="Segoe UI"/>
          <w:noProof/>
          <w:color w:val="111111"/>
          <w:sz w:val="16"/>
          <w:szCs w:val="16"/>
        </w:rPr>
        <w:drawing>
          <wp:inline distT="0" distB="0" distL="0" distR="0">
            <wp:extent cx="6671310" cy="1609090"/>
            <wp:effectExtent l="19050" t="0" r="0" b="0"/>
            <wp:docPr id="253" name="Picture 16" descr="style_sn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yle_snap.JPG"/>
                    <pic:cNvPicPr>
                      <a:picLocks noChangeAspect="1" noChangeArrowheads="1"/>
                    </pic:cNvPicPr>
                  </pic:nvPicPr>
                  <pic:blipFill>
                    <a:blip r:embed="rId278"/>
                    <a:srcRect/>
                    <a:stretch>
                      <a:fillRect/>
                    </a:stretch>
                  </pic:blipFill>
                  <pic:spPr bwMode="auto">
                    <a:xfrm>
                      <a:off x="0" y="0"/>
                      <a:ext cx="6671310" cy="1609090"/>
                    </a:xfrm>
                    <a:prstGeom prst="rect">
                      <a:avLst/>
                    </a:prstGeom>
                    <a:noFill/>
                    <a:ln w="9525">
                      <a:noFill/>
                      <a:miter lim="800000"/>
                      <a:headEnd/>
                      <a:tailEnd/>
                    </a:ln>
                  </pic:spPr>
                </pic:pic>
              </a:graphicData>
            </a:graphic>
          </wp:inline>
        </w:drawing>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The styling of WPF controls is made up with the help of a class called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The style object exposes few properties which help you to define various behavior. Lets look into the properties:</w:t>
      </w:r>
    </w:p>
    <w:p w:rsidR="003D3055" w:rsidRDefault="003D3055" w:rsidP="003D3055">
      <w:pPr>
        <w:numPr>
          <w:ilvl w:val="1"/>
          <w:numId w:val="11"/>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Resources</w:t>
      </w:r>
      <w:r>
        <w:rPr>
          <w:rFonts w:ascii="Segoe UI" w:hAnsi="Segoe UI" w:cs="Segoe UI"/>
          <w:color w:val="111111"/>
          <w:sz w:val="16"/>
          <w:szCs w:val="16"/>
        </w:rPr>
        <w:t> : It holds the reference for the </w:t>
      </w:r>
      <w:r>
        <w:rPr>
          <w:rStyle w:val="HTMLCode"/>
          <w:rFonts w:ascii="Consolas" w:eastAsiaTheme="minorHAnsi" w:hAnsi="Consolas" w:cs="Consolas"/>
          <w:color w:val="990000"/>
          <w:sz w:val="17"/>
          <w:szCs w:val="17"/>
          <w:bdr w:val="none" w:sz="0" w:space="0" w:color="auto" w:frame="1"/>
        </w:rPr>
        <w:t>ResourceDictionary</w:t>
      </w:r>
      <w:r>
        <w:rPr>
          <w:rFonts w:ascii="Segoe UI" w:hAnsi="Segoe UI" w:cs="Segoe UI"/>
          <w:color w:val="111111"/>
          <w:sz w:val="16"/>
          <w:szCs w:val="16"/>
        </w:rPr>
        <w:t> where the Style is defined.</w:t>
      </w:r>
    </w:p>
    <w:p w:rsidR="003D3055" w:rsidRDefault="003D3055" w:rsidP="003D3055">
      <w:pPr>
        <w:numPr>
          <w:ilvl w:val="1"/>
          <w:numId w:val="11"/>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Setters</w:t>
      </w:r>
      <w:r>
        <w:rPr>
          <w:rFonts w:ascii="Segoe UI" w:hAnsi="Segoe UI" w:cs="Segoe UI"/>
          <w:color w:val="111111"/>
          <w:sz w:val="16"/>
          <w:szCs w:val="16"/>
        </w:rPr>
        <w:t> : It is a collection which holds all the </w:t>
      </w:r>
      <w:r>
        <w:rPr>
          <w:rStyle w:val="HTMLCode"/>
          <w:rFonts w:ascii="Consolas" w:eastAsiaTheme="minorHAnsi" w:hAnsi="Consolas" w:cs="Consolas"/>
          <w:color w:val="990000"/>
          <w:sz w:val="17"/>
          <w:szCs w:val="17"/>
          <w:bdr w:val="none" w:sz="0" w:space="0" w:color="auto" w:frame="1"/>
        </w:rPr>
        <w:t>DependencyProperty</w:t>
      </w:r>
      <w:r>
        <w:rPr>
          <w:rFonts w:ascii="Segoe UI" w:hAnsi="Segoe UI" w:cs="Segoe UI"/>
          <w:color w:val="111111"/>
          <w:sz w:val="16"/>
          <w:szCs w:val="16"/>
        </w:rPr>
        <w:t> configuration for the whole control.</w:t>
      </w:r>
    </w:p>
    <w:p w:rsidR="003D3055" w:rsidRDefault="003D3055" w:rsidP="003D3055">
      <w:pPr>
        <w:numPr>
          <w:ilvl w:val="1"/>
          <w:numId w:val="11"/>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TargetType</w:t>
      </w:r>
      <w:r>
        <w:rPr>
          <w:rFonts w:ascii="Segoe UI" w:hAnsi="Segoe UI" w:cs="Segoe UI"/>
          <w:color w:val="111111"/>
          <w:sz w:val="16"/>
          <w:szCs w:val="16"/>
        </w:rPr>
        <w:t> : </w:t>
      </w:r>
      <w:r>
        <w:rPr>
          <w:rStyle w:val="HTMLCode"/>
          <w:rFonts w:ascii="Consolas" w:eastAsiaTheme="minorHAnsi" w:hAnsi="Consolas" w:cs="Consolas"/>
          <w:color w:val="990000"/>
          <w:sz w:val="17"/>
          <w:szCs w:val="17"/>
          <w:bdr w:val="none" w:sz="0" w:space="0" w:color="auto" w:frame="1"/>
        </w:rPr>
        <w:t>TargetType</w:t>
      </w:r>
      <w:r>
        <w:rPr>
          <w:rFonts w:ascii="Segoe UI" w:hAnsi="Segoe UI" w:cs="Segoe UI"/>
          <w:color w:val="111111"/>
          <w:sz w:val="16"/>
          <w:szCs w:val="16"/>
        </w:rPr>
        <w:t> defines the type of the control for which the Style can be applied. So based on the </w:t>
      </w:r>
      <w:r>
        <w:rPr>
          <w:rStyle w:val="HTMLCode"/>
          <w:rFonts w:ascii="Consolas" w:eastAsiaTheme="minorHAnsi" w:hAnsi="Consolas" w:cs="Consolas"/>
          <w:color w:val="990000"/>
          <w:sz w:val="17"/>
          <w:szCs w:val="17"/>
          <w:bdr w:val="none" w:sz="0" w:space="0" w:color="auto" w:frame="1"/>
        </w:rPr>
        <w:t>TargetType</w:t>
      </w:r>
      <w:r>
        <w:rPr>
          <w:rFonts w:ascii="Segoe UI" w:hAnsi="Segoe UI" w:cs="Segoe UI"/>
          <w:color w:val="111111"/>
          <w:sz w:val="16"/>
          <w:szCs w:val="16"/>
        </w:rPr>
        <w:t> the Style setters are defined to. So if you define a style for </w:t>
      </w:r>
      <w:r>
        <w:rPr>
          <w:rStyle w:val="HTMLCode"/>
          <w:rFonts w:ascii="Consolas" w:eastAsiaTheme="minorHAnsi" w:hAnsi="Consolas" w:cs="Consolas"/>
          <w:color w:val="990000"/>
          <w:sz w:val="17"/>
          <w:szCs w:val="17"/>
          <w:bdr w:val="none" w:sz="0" w:space="0" w:color="auto" w:frame="1"/>
        </w:rPr>
        <w:t>TextBox</w:t>
      </w:r>
      <w:r>
        <w:rPr>
          <w:rFonts w:ascii="Segoe UI" w:hAnsi="Segoe UI" w:cs="Segoe UI"/>
          <w:color w:val="111111"/>
          <w:sz w:val="16"/>
          <w:szCs w:val="16"/>
        </w:rPr>
        <w:t> you cannot use Content as property </w:t>
      </w:r>
      <w:r>
        <w:rPr>
          <w:rStyle w:val="HTMLCode"/>
          <w:rFonts w:ascii="Consolas" w:eastAsiaTheme="minorHAnsi" w:hAnsi="Consolas" w:cs="Consolas"/>
          <w:color w:val="990000"/>
          <w:sz w:val="17"/>
          <w:szCs w:val="17"/>
          <w:bdr w:val="none" w:sz="0" w:space="0" w:color="auto" w:frame="1"/>
        </w:rPr>
        <w:t>Setter</w:t>
      </w:r>
      <w:r>
        <w:rPr>
          <w:rFonts w:ascii="Segoe UI" w:hAnsi="Segoe UI" w:cs="Segoe UI"/>
          <w:color w:val="111111"/>
          <w:sz w:val="16"/>
          <w:szCs w:val="16"/>
        </w:rPr>
        <w:t>.</w:t>
      </w:r>
    </w:p>
    <w:p w:rsidR="003D3055" w:rsidRDefault="003D3055" w:rsidP="003D3055">
      <w:pPr>
        <w:numPr>
          <w:ilvl w:val="1"/>
          <w:numId w:val="11"/>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BasedOn</w:t>
      </w:r>
      <w:r>
        <w:rPr>
          <w:rFonts w:ascii="Segoe UI" w:hAnsi="Segoe UI" w:cs="Segoe UI"/>
          <w:color w:val="111111"/>
          <w:sz w:val="16"/>
          <w:szCs w:val="16"/>
        </w:rPr>
        <w:t> : This is used to allow </w:t>
      </w:r>
      <w:r>
        <w:rPr>
          <w:rStyle w:val="HTMLCode"/>
          <w:rFonts w:ascii="Consolas" w:eastAsiaTheme="minorHAnsi" w:hAnsi="Consolas" w:cs="Consolas"/>
          <w:color w:val="990000"/>
          <w:sz w:val="17"/>
          <w:szCs w:val="17"/>
          <w:bdr w:val="none" w:sz="0" w:space="0" w:color="auto" w:frame="1"/>
        </w:rPr>
        <w:t>Style</w:t>
      </w:r>
      <w:r>
        <w:rPr>
          <w:rFonts w:ascii="Segoe UI" w:hAnsi="Segoe UI" w:cs="Segoe UI"/>
          <w:color w:val="111111"/>
          <w:sz w:val="16"/>
          <w:szCs w:val="16"/>
        </w:rPr>
        <w:t> inheritance. You can use an existing style key to inherit all the properties to a new </w:t>
      </w:r>
      <w:r>
        <w:rPr>
          <w:rStyle w:val="HTMLCode"/>
          <w:rFonts w:ascii="Consolas" w:eastAsiaTheme="minorHAnsi" w:hAnsi="Consolas" w:cs="Consolas"/>
          <w:color w:val="990000"/>
          <w:sz w:val="17"/>
          <w:szCs w:val="17"/>
          <w:bdr w:val="none" w:sz="0" w:space="0" w:color="auto" w:frame="1"/>
        </w:rPr>
        <w:t>Style</w:t>
      </w:r>
      <w:r>
        <w:rPr>
          <w:rFonts w:ascii="Segoe UI" w:hAnsi="Segoe UI" w:cs="Segoe UI"/>
          <w:color w:val="111111"/>
          <w:sz w:val="16"/>
          <w:szCs w:val="16"/>
        </w:rPr>
        <w:t>.</w:t>
      </w:r>
    </w:p>
    <w:p w:rsidR="003D3055" w:rsidRDefault="003D3055" w:rsidP="003D3055">
      <w:pPr>
        <w:numPr>
          <w:ilvl w:val="1"/>
          <w:numId w:val="11"/>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Triggers</w:t>
      </w:r>
      <w:r>
        <w:rPr>
          <w:rFonts w:ascii="Segoe UI" w:hAnsi="Segoe UI" w:cs="Segoe UI"/>
          <w:color w:val="111111"/>
          <w:sz w:val="16"/>
          <w:szCs w:val="16"/>
        </w:rPr>
        <w:t> : A collection of Setters which would be applied based on certain conditions.</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Using those properties you can define your own styles.</w:t>
      </w:r>
    </w:p>
    <w:p w:rsidR="003D3055" w:rsidRDefault="003D3055" w:rsidP="003D3055">
      <w:pPr>
        <w:pStyle w:val="Heading2"/>
        <w:shd w:val="clear" w:color="auto" w:fill="FFFFFF"/>
        <w:spacing w:before="0"/>
        <w:rPr>
          <w:rFonts w:ascii="Segoe UI" w:hAnsi="Segoe UI" w:cs="Segoe UI"/>
          <w:b w:val="0"/>
          <w:bCs w:val="0"/>
          <w:color w:val="FF9900"/>
          <w:sz w:val="33"/>
          <w:szCs w:val="33"/>
        </w:rPr>
      </w:pPr>
      <w:bookmarkStart w:id="10313" w:name="heading0006"/>
      <w:r>
        <w:rPr>
          <w:rFonts w:ascii="Segoe UI" w:hAnsi="Segoe UI" w:cs="Segoe UI"/>
          <w:b w:val="0"/>
          <w:bCs w:val="0"/>
          <w:color w:val="FF9900"/>
          <w:sz w:val="33"/>
          <w:szCs w:val="33"/>
          <w:bdr w:val="none" w:sz="0" w:space="0" w:color="auto" w:frame="1"/>
        </w:rPr>
        <w:t>What about Explicit and Implicit Styles ?</w:t>
      </w:r>
      <w:bookmarkEnd w:id="10313"/>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WPF controls can have two type of styles associated with it. A control can have a style defined in the application and applied to its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property. If your control is using a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to define its look and feel or basically your control has set an object of Style into its Style property, then it is using an </w:t>
      </w:r>
      <w:r>
        <w:rPr>
          <w:rStyle w:val="HTMLCode"/>
          <w:rFonts w:ascii="Consolas" w:hAnsi="Consolas" w:cs="Consolas"/>
          <w:color w:val="990000"/>
          <w:sz w:val="17"/>
          <w:szCs w:val="17"/>
          <w:bdr w:val="none" w:sz="0" w:space="0" w:color="auto" w:frame="1"/>
        </w:rPr>
        <w:t>Explicit</w:t>
      </w:r>
      <w:r>
        <w:rPr>
          <w:rFonts w:ascii="Segoe UI" w:hAnsi="Segoe UI" w:cs="Segoe UI"/>
          <w:color w:val="111111"/>
          <w:sz w:val="16"/>
          <w:szCs w:val="16"/>
        </w:rPr>
        <w:t> Style.</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On the other hand, if your control takes the style from external environment (Theme) and the Style property is set to Null, then your control is using </w:t>
      </w:r>
      <w:r>
        <w:rPr>
          <w:rStyle w:val="HTMLCode"/>
          <w:rFonts w:ascii="Consolas" w:hAnsi="Consolas" w:cs="Consolas"/>
          <w:color w:val="990000"/>
          <w:sz w:val="17"/>
          <w:szCs w:val="17"/>
          <w:bdr w:val="none" w:sz="0" w:space="0" w:color="auto" w:frame="1"/>
        </w:rPr>
        <w:t>Implicit</w:t>
      </w:r>
      <w:r>
        <w:rPr>
          <w:rFonts w:ascii="Segoe UI" w:hAnsi="Segoe UI" w:cs="Segoe UI"/>
          <w:color w:val="111111"/>
          <w:sz w:val="16"/>
          <w:szCs w:val="16"/>
        </w:rPr>
        <w:t> Style. Basically any WPF control automatically defines a DefaultStyle for it, so that you can set only the portion of the control which you need to change.</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Say for instance, you have a </w:t>
      </w:r>
      <w:r>
        <w:rPr>
          <w:rStyle w:val="HTMLCode"/>
          <w:rFonts w:ascii="Consolas" w:hAnsi="Consolas" w:cs="Consolas"/>
          <w:color w:val="990000"/>
          <w:sz w:val="17"/>
          <w:szCs w:val="17"/>
          <w:bdr w:val="none" w:sz="0" w:space="0" w:color="auto" w:frame="1"/>
        </w:rPr>
        <w:t>Button</w:t>
      </w:r>
      <w:r>
        <w:rPr>
          <w:rFonts w:ascii="Segoe UI" w:hAnsi="Segoe UI" w:cs="Segoe UI"/>
          <w:color w:val="111111"/>
          <w:sz w:val="16"/>
          <w:szCs w:val="16"/>
        </w:rPr>
        <w:t>. If you want to have its </w:t>
      </w:r>
      <w:r>
        <w:rPr>
          <w:rStyle w:val="HTMLCode"/>
          <w:rFonts w:ascii="Consolas" w:hAnsi="Consolas" w:cs="Consolas"/>
          <w:color w:val="990000"/>
          <w:sz w:val="17"/>
          <w:szCs w:val="17"/>
          <w:bdr w:val="none" w:sz="0" w:space="0" w:color="auto" w:frame="1"/>
        </w:rPr>
        <w:t>Text</w:t>
      </w:r>
      <w:r>
        <w:rPr>
          <w:rFonts w:ascii="Segoe UI" w:hAnsi="Segoe UI" w:cs="Segoe UI"/>
          <w:color w:val="111111"/>
          <w:sz w:val="16"/>
          <w:szCs w:val="16"/>
        </w:rPr>
        <w:t> to be colored Red, you just need to change the Foreground of the </w:t>
      </w:r>
      <w:r>
        <w:rPr>
          <w:rStyle w:val="HTMLCode"/>
          <w:rFonts w:ascii="Consolas" w:hAnsi="Consolas" w:cs="Consolas"/>
          <w:color w:val="990000"/>
          <w:sz w:val="17"/>
          <w:szCs w:val="17"/>
          <w:bdr w:val="none" w:sz="0" w:space="0" w:color="auto" w:frame="1"/>
        </w:rPr>
        <w:t>Button</w:t>
      </w:r>
      <w:r>
        <w:rPr>
          <w:rFonts w:ascii="Segoe UI" w:hAnsi="Segoe UI" w:cs="Segoe UI"/>
          <w:color w:val="111111"/>
          <w:sz w:val="16"/>
          <w:szCs w:val="16"/>
        </w:rPr>
        <w:t>. You need not to define the whole style. If there is no Default Style defined for Buttons, you need to define all the properties individually to make it appear. Thus the default color of the </w:t>
      </w:r>
      <w:r>
        <w:rPr>
          <w:rStyle w:val="HTMLCode"/>
          <w:rFonts w:ascii="Consolas" w:hAnsi="Consolas" w:cs="Consolas"/>
          <w:color w:val="990000"/>
          <w:sz w:val="17"/>
          <w:szCs w:val="17"/>
          <w:bdr w:val="none" w:sz="0" w:space="0" w:color="auto" w:frame="1"/>
        </w:rPr>
        <w:t>Text</w:t>
      </w:r>
      <w:r>
        <w:rPr>
          <w:rFonts w:ascii="Segoe UI" w:hAnsi="Segoe UI" w:cs="Segoe UI"/>
          <w:color w:val="111111"/>
          <w:sz w:val="16"/>
          <w:szCs w:val="16"/>
        </w:rPr>
        <w:t> is Black if not defined otherwise.</w:t>
      </w:r>
    </w:p>
    <w:p w:rsidR="003D3055" w:rsidRDefault="003D3055" w:rsidP="003D3055">
      <w:pPr>
        <w:pStyle w:val="Heading2"/>
        <w:shd w:val="clear" w:color="auto" w:fill="FFFFFF"/>
        <w:spacing w:before="0"/>
        <w:rPr>
          <w:rFonts w:ascii="Segoe UI" w:hAnsi="Segoe UI" w:cs="Segoe UI"/>
          <w:b w:val="0"/>
          <w:bCs w:val="0"/>
          <w:color w:val="FF9900"/>
          <w:sz w:val="33"/>
          <w:szCs w:val="33"/>
        </w:rPr>
      </w:pPr>
      <w:bookmarkStart w:id="10314" w:name="heading0007"/>
      <w:r>
        <w:rPr>
          <w:rFonts w:ascii="Segoe UI" w:hAnsi="Segoe UI" w:cs="Segoe UI"/>
          <w:b w:val="0"/>
          <w:bCs w:val="0"/>
          <w:color w:val="FF9900"/>
          <w:sz w:val="33"/>
          <w:szCs w:val="33"/>
          <w:bdr w:val="none" w:sz="0" w:space="0" w:color="auto" w:frame="1"/>
        </w:rPr>
        <w:t>Triggers</w:t>
      </w:r>
      <w:bookmarkEnd w:id="10314"/>
    </w:p>
    <w:p w:rsidR="003D3055" w:rsidRDefault="003D3055" w:rsidP="003D3055">
      <w:pPr>
        <w:pStyle w:val="NormalWeb"/>
        <w:shd w:val="clear" w:color="auto" w:fill="FFFFFF"/>
        <w:spacing w:before="0" w:after="0"/>
        <w:rPr>
          <w:rFonts w:ascii="Segoe UI" w:hAnsi="Segoe UI" w:cs="Segoe UI"/>
          <w:color w:val="111111"/>
          <w:sz w:val="16"/>
          <w:szCs w:val="16"/>
        </w:rPr>
      </w:pPr>
      <w:r>
        <w:rPr>
          <w:rStyle w:val="HTMLCode"/>
          <w:rFonts w:ascii="Consolas" w:hAnsi="Consolas" w:cs="Consolas"/>
          <w:color w:val="990000"/>
          <w:sz w:val="17"/>
          <w:szCs w:val="17"/>
          <w:bdr w:val="none" w:sz="0" w:space="0" w:color="auto" w:frame="1"/>
        </w:rPr>
        <w:t>Triggers</w:t>
      </w:r>
      <w:r>
        <w:rPr>
          <w:rFonts w:ascii="Segoe UI" w:hAnsi="Segoe UI" w:cs="Segoe UI"/>
          <w:color w:val="111111"/>
          <w:sz w:val="16"/>
          <w:szCs w:val="16"/>
        </w:rPr>
        <w:t> are a set of styles that work on a particular condition. You can think Trigger as a part of </w:t>
      </w:r>
      <w:r>
        <w:rPr>
          <w:rStyle w:val="HTMLCode"/>
          <w:rFonts w:ascii="Consolas" w:hAnsi="Consolas" w:cs="Consolas"/>
          <w:color w:val="990000"/>
          <w:sz w:val="17"/>
          <w:szCs w:val="17"/>
          <w:bdr w:val="none" w:sz="0" w:space="0" w:color="auto" w:frame="1"/>
        </w:rPr>
        <w:t>Style</w:t>
      </w:r>
      <w:r>
        <w:rPr>
          <w:rFonts w:ascii="Segoe UI" w:hAnsi="Segoe UI" w:cs="Segoe UI"/>
          <w:color w:val="111111"/>
          <w:sz w:val="16"/>
          <w:szCs w:val="16"/>
        </w:rPr>
        <w:t> which will be set only when the Condition defined for the </w:t>
      </w:r>
      <w:r>
        <w:rPr>
          <w:rStyle w:val="HTMLCode"/>
          <w:rFonts w:ascii="Consolas" w:hAnsi="Consolas" w:cs="Consolas"/>
          <w:color w:val="990000"/>
          <w:sz w:val="17"/>
          <w:szCs w:val="17"/>
          <w:bdr w:val="none" w:sz="0" w:space="0" w:color="auto" w:frame="1"/>
        </w:rPr>
        <w:t>Trigger</w:t>
      </w:r>
      <w:r>
        <w:rPr>
          <w:rFonts w:ascii="Segoe UI" w:hAnsi="Segoe UI" w:cs="Segoe UI"/>
          <w:color w:val="111111"/>
          <w:sz w:val="16"/>
          <w:szCs w:val="16"/>
        </w:rPr>
        <w:t> is met.</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There are few types of Triggers :</w:t>
      </w:r>
    </w:p>
    <w:p w:rsidR="003D3055" w:rsidRDefault="003D3055" w:rsidP="003D3055">
      <w:pPr>
        <w:numPr>
          <w:ilvl w:val="1"/>
          <w:numId w:val="12"/>
        </w:numPr>
        <w:shd w:val="clear" w:color="auto" w:fill="FFFFFF"/>
        <w:spacing w:after="0" w:line="240" w:lineRule="auto"/>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Property Trigger</w:t>
      </w:r>
      <w:r>
        <w:rPr>
          <w:rFonts w:ascii="Segoe UI" w:hAnsi="Segoe UI" w:cs="Segoe UI"/>
          <w:color w:val="111111"/>
          <w:sz w:val="16"/>
          <w:szCs w:val="16"/>
        </w:rPr>
        <w:t> : Will be set only when the </w:t>
      </w:r>
      <w:r>
        <w:rPr>
          <w:rStyle w:val="HTMLCode"/>
          <w:rFonts w:ascii="Consolas" w:eastAsiaTheme="minorHAnsi" w:hAnsi="Consolas" w:cs="Consolas"/>
          <w:color w:val="990000"/>
          <w:sz w:val="17"/>
          <w:szCs w:val="17"/>
          <w:bdr w:val="none" w:sz="0" w:space="0" w:color="auto" w:frame="1"/>
        </w:rPr>
        <w:t>DependencyProperty</w:t>
      </w:r>
      <w:r>
        <w:rPr>
          <w:rFonts w:ascii="Segoe UI" w:hAnsi="Segoe UI" w:cs="Segoe UI"/>
          <w:color w:val="111111"/>
          <w:sz w:val="16"/>
          <w:szCs w:val="16"/>
        </w:rPr>
        <w:t> of a certain object has been set to a </w:t>
      </w:r>
      <w:r>
        <w:rPr>
          <w:rStyle w:val="HTMLCode"/>
          <w:rFonts w:ascii="Consolas" w:eastAsiaTheme="minorHAnsi" w:hAnsi="Consolas" w:cs="Consolas"/>
          <w:color w:val="990000"/>
          <w:sz w:val="17"/>
          <w:szCs w:val="17"/>
          <w:bdr w:val="none" w:sz="0" w:space="0" w:color="auto" w:frame="1"/>
        </w:rPr>
        <w:t>Value</w:t>
      </w:r>
      <w:r>
        <w:rPr>
          <w:rFonts w:ascii="Segoe UI" w:hAnsi="Segoe UI" w:cs="Segoe UI"/>
          <w:color w:val="111111"/>
          <w:sz w:val="16"/>
          <w:szCs w:val="16"/>
        </w:rPr>
        <w:t>.</w:t>
      </w:r>
    </w:p>
    <w:p w:rsidR="003D3055" w:rsidRDefault="003D3055" w:rsidP="003D3055">
      <w:pPr>
        <w:numPr>
          <w:ilvl w:val="1"/>
          <w:numId w:val="12"/>
        </w:numPr>
        <w:shd w:val="clear" w:color="auto" w:fill="FFFFFF"/>
        <w:spacing w:after="0" w:line="240" w:lineRule="auto"/>
        <w:ind w:hanging="36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Data Trigger</w:t>
      </w:r>
      <w:r>
        <w:rPr>
          <w:rFonts w:ascii="Segoe UI" w:hAnsi="Segoe UI" w:cs="Segoe UI"/>
          <w:color w:val="111111"/>
          <w:sz w:val="16"/>
          <w:szCs w:val="16"/>
        </w:rPr>
        <w:t> : Will work for any normal Properties using on </w:t>
      </w:r>
      <w:r>
        <w:rPr>
          <w:rStyle w:val="HTMLCode"/>
          <w:rFonts w:ascii="Consolas" w:eastAsiaTheme="minorHAnsi" w:hAnsi="Consolas" w:cs="Consolas"/>
          <w:color w:val="990000"/>
          <w:sz w:val="17"/>
          <w:szCs w:val="17"/>
          <w:bdr w:val="none" w:sz="0" w:space="0" w:color="auto" w:frame="1"/>
        </w:rPr>
        <w:t>Binding</w:t>
      </w:r>
      <w:r>
        <w:rPr>
          <w:rFonts w:ascii="Segoe UI" w:hAnsi="Segoe UI" w:cs="Segoe UI"/>
          <w:color w:val="111111"/>
          <w:sz w:val="16"/>
          <w:szCs w:val="16"/>
        </w:rPr>
        <w:t>.</w:t>
      </w:r>
    </w:p>
    <w:p w:rsidR="003D3055" w:rsidRDefault="003D3055" w:rsidP="003D3055">
      <w:pPr>
        <w:numPr>
          <w:ilvl w:val="1"/>
          <w:numId w:val="12"/>
        </w:numPr>
        <w:shd w:val="clear" w:color="auto" w:fill="FFFFFF"/>
        <w:spacing w:after="0" w:line="240" w:lineRule="auto"/>
        <w:ind w:hanging="36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Event Trigger</w:t>
      </w:r>
      <w:r>
        <w:rPr>
          <w:rFonts w:ascii="Segoe UI" w:hAnsi="Segoe UI" w:cs="Segoe UI"/>
          <w:color w:val="111111"/>
          <w:sz w:val="16"/>
          <w:szCs w:val="16"/>
        </w:rPr>
        <w:t> : Will work only when some event is triggered from the control.</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Now to demonstrate let us look into the code below :</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Shrink</w:t>
      </w:r>
      <w:r>
        <w:rPr>
          <w:rFonts w:ascii="Segoe UI" w:hAnsi="Segoe UI" w:cs="Segoe UI"/>
          <w:color w:val="999999"/>
          <w:sz w:val="13"/>
          <w:szCs w:val="13"/>
        </w:rPr>
        <w:t> </w:t>
      </w:r>
      <w:r>
        <w:rPr>
          <w:rFonts w:ascii="Segoe UI" w:hAnsi="Segoe UI" w:cs="Segoe UI"/>
          <w:noProof/>
          <w:color w:val="999999"/>
          <w:sz w:val="13"/>
          <w:szCs w:val="13"/>
        </w:rPr>
        <w:drawing>
          <wp:inline distT="0" distB="0" distL="0" distR="0">
            <wp:extent cx="153670" cy="153670"/>
            <wp:effectExtent l="19050" t="0" r="0" b="0"/>
            <wp:docPr id="252" name="preimg851272"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851272" descr="https://www.codeproject.com/images/arrow-up-16.png"/>
                    <pic:cNvPicPr>
                      <a:picLocks noChangeAspect="1" noChangeArrowheads="1"/>
                    </pic:cNvPicPr>
                  </pic:nvPicPr>
                  <pic:blipFill>
                    <a:blip r:embed="rId276"/>
                    <a:srcRect/>
                    <a:stretch>
                      <a:fillRect/>
                    </a:stretch>
                  </pic:blipFill>
                  <pic:spPr bwMode="auto">
                    <a:xfrm>
                      <a:off x="0" y="0"/>
                      <a:ext cx="153670" cy="153670"/>
                    </a:xfrm>
                    <a:prstGeom prst="rect">
                      <a:avLst/>
                    </a:prstGeom>
                    <a:noFill/>
                    <a:ln w="9525">
                      <a:noFill/>
                      <a:miter lim="800000"/>
                      <a:headEnd/>
                      <a:tailEnd/>
                    </a:ln>
                  </pic:spPr>
                </pic:pic>
              </a:graphicData>
            </a:graphic>
          </wp:inline>
        </w:drawing>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&lt;Style TargetType="{x:Type TextBox}" x:Key="MyTextBoxStyle"&gt;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Property="Text" Value="This is a TextBox with Styles"/&gt;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Property="HorizontalAlignment" Value="Center"/&gt;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Property="VerticalAlignment" Value="Center"/&gt;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Property="CharacterCasing" Value="Lower"/&gt;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Property="FlowDirection" Value="RightToLeft"/&gt;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Property="FontSize" Value="20"/&gt;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Property="FontWeight" Value="UltraBlack"/&gt;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Property="Width" Value="400"/&gt;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Property="Height" Value="40"/&gt;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Property="Margin" Value="0,20,0,10"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Property="Background"&gt;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Color="Cyan" Offset="0.0"/&gt;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Color="Yellow" Offset="0.5"/&gt;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&lt;GradientStop Color="Red" Offset="1.0"/&gt;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&lt;/LinearGradientBrush&gt;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Property="Foreground"&gt;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&lt;SolidColorBrush Color="Black"/&gt;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Property="Effect"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&lt;DropShadowEffect BlurRadius="40" Color="Maroon" Direction="50"</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Opacity="0.5"/&gt;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&lt;Style.Triggers&gt;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&lt;Trigger Property="IsFocused" Value="True"&gt;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Property="Effect"&gt;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&lt;DropShadowEffect BlurRadius="40" Color="Red"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Direction="50" Opacity="0.9"/&gt;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&lt;/Trigger&gt;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&lt;MultiTrigger&gt;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&lt;MultiTrigger.Conditions&gt;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&lt;Condition Property="IsFocused" Value="True"/&gt;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&lt;Condition Property="IsMouseOver" Value="True"/&gt;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&lt;/MultiTrigger.Conditions&gt;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Property="Effect"&gt;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&lt;DropShadowEffect BlurRadius="40" Color="Violet"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Direction="50" Opacity="0.9"/&gt;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&lt;/Setter.Value&gt;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Property="Foreground" Value="White"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&lt;Setter Property="Background" Value="Maroon"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&lt;/MultiTrigger&gt;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&lt;/Style.Triggers&gt;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&lt;/Style&gt;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Here you can see I have used Property </w:t>
      </w:r>
      <w:r>
        <w:rPr>
          <w:rStyle w:val="HTMLCode"/>
          <w:rFonts w:ascii="Consolas" w:hAnsi="Consolas" w:cs="Consolas"/>
          <w:color w:val="990000"/>
          <w:sz w:val="17"/>
          <w:szCs w:val="17"/>
          <w:bdr w:val="none" w:sz="0" w:space="0" w:color="auto" w:frame="1"/>
        </w:rPr>
        <w:t>Trigger</w:t>
      </w:r>
      <w:r>
        <w:rPr>
          <w:rFonts w:ascii="Segoe UI" w:hAnsi="Segoe UI" w:cs="Segoe UI"/>
          <w:color w:val="111111"/>
          <w:sz w:val="16"/>
          <w:szCs w:val="16"/>
        </w:rPr>
        <w:t> to change the </w:t>
      </w:r>
      <w:r>
        <w:rPr>
          <w:rStyle w:val="HTMLCode"/>
          <w:rFonts w:ascii="Consolas" w:hAnsi="Consolas" w:cs="Consolas"/>
          <w:color w:val="990000"/>
          <w:sz w:val="17"/>
          <w:szCs w:val="17"/>
          <w:bdr w:val="none" w:sz="0" w:space="0" w:color="auto" w:frame="1"/>
        </w:rPr>
        <w:t>DropShadowEffect</w:t>
      </w:r>
      <w:r>
        <w:rPr>
          <w:rFonts w:ascii="Segoe UI" w:hAnsi="Segoe UI" w:cs="Segoe UI"/>
          <w:color w:val="111111"/>
          <w:sz w:val="16"/>
          <w:szCs w:val="16"/>
        </w:rPr>
        <w:t> of TextBox when it is focussed. Every WPF control exposes few properties to work with Property Triggers, which will be set to true based on the control appearance changes. You can use these properties like</w:t>
      </w:r>
      <w:r>
        <w:rPr>
          <w:rStyle w:val="HTMLCode"/>
          <w:rFonts w:ascii="Consolas" w:hAnsi="Consolas" w:cs="Consolas"/>
          <w:color w:val="990000"/>
          <w:sz w:val="17"/>
          <w:szCs w:val="17"/>
          <w:bdr w:val="none" w:sz="0" w:space="0" w:color="auto" w:frame="1"/>
        </w:rPr>
        <w:t> IsFocused, IsMouseDown</w:t>
      </w:r>
      <w:r>
        <w:rPr>
          <w:rFonts w:ascii="Segoe UI" w:hAnsi="Segoe UI" w:cs="Segoe UI"/>
          <w:color w:val="111111"/>
          <w:sz w:val="16"/>
          <w:szCs w:val="16"/>
        </w:rPr>
        <w:t> etc to work around with Property Triggers.</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On the second occasion, I have defined a </w:t>
      </w:r>
      <w:r>
        <w:rPr>
          <w:rStyle w:val="HTMLCode"/>
          <w:rFonts w:ascii="Consolas" w:hAnsi="Consolas" w:cs="Consolas"/>
          <w:color w:val="990000"/>
          <w:sz w:val="17"/>
          <w:szCs w:val="17"/>
          <w:bdr w:val="none" w:sz="0" w:space="0" w:color="auto" w:frame="1"/>
        </w:rPr>
        <w:t>MultiTrigger</w:t>
      </w:r>
      <w:r>
        <w:rPr>
          <w:rFonts w:ascii="Segoe UI" w:hAnsi="Segoe UI" w:cs="Segoe UI"/>
          <w:color w:val="111111"/>
          <w:sz w:val="16"/>
          <w:szCs w:val="16"/>
        </w:rPr>
        <w:t>. </w:t>
      </w:r>
      <w:r>
        <w:rPr>
          <w:rStyle w:val="HTMLCode"/>
          <w:rFonts w:ascii="Consolas" w:hAnsi="Consolas" w:cs="Consolas"/>
          <w:color w:val="990000"/>
          <w:sz w:val="17"/>
          <w:szCs w:val="17"/>
          <w:bdr w:val="none" w:sz="0" w:space="0" w:color="auto" w:frame="1"/>
        </w:rPr>
        <w:t>MultiTrigger</w:t>
      </w:r>
      <w:r>
        <w:rPr>
          <w:rFonts w:ascii="Segoe UI" w:hAnsi="Segoe UI" w:cs="Segoe UI"/>
          <w:color w:val="111111"/>
          <w:sz w:val="16"/>
          <w:szCs w:val="16"/>
        </w:rPr>
        <w:t> allows you to mention Condition, so that when all the conditions of the </w:t>
      </w:r>
      <w:r>
        <w:rPr>
          <w:rStyle w:val="HTMLCode"/>
          <w:rFonts w:ascii="Consolas" w:hAnsi="Consolas" w:cs="Consolas"/>
          <w:color w:val="990000"/>
          <w:sz w:val="17"/>
          <w:szCs w:val="17"/>
          <w:bdr w:val="none" w:sz="0" w:space="0" w:color="auto" w:frame="1"/>
        </w:rPr>
        <w:t>MultiTrigger</w:t>
      </w:r>
      <w:r>
        <w:rPr>
          <w:rFonts w:ascii="Segoe UI" w:hAnsi="Segoe UI" w:cs="Segoe UI"/>
          <w:color w:val="111111"/>
          <w:sz w:val="16"/>
          <w:szCs w:val="16"/>
        </w:rPr>
        <w:t> is met, the Property </w:t>
      </w:r>
      <w:r>
        <w:rPr>
          <w:rStyle w:val="HTMLCode"/>
          <w:rFonts w:ascii="Consolas" w:hAnsi="Consolas" w:cs="Consolas"/>
          <w:color w:val="990000"/>
          <w:sz w:val="17"/>
          <w:szCs w:val="17"/>
          <w:bdr w:val="none" w:sz="0" w:space="0" w:color="auto" w:frame="1"/>
        </w:rPr>
        <w:t>Setters</w:t>
      </w:r>
      <w:r>
        <w:rPr>
          <w:rFonts w:ascii="Segoe UI" w:hAnsi="Segoe UI" w:cs="Segoe UI"/>
          <w:color w:val="111111"/>
          <w:sz w:val="16"/>
          <w:szCs w:val="16"/>
        </w:rPr>
        <w:t> for the object is applied.</w:t>
      </w:r>
    </w:p>
    <w:p w:rsidR="003D3055" w:rsidRDefault="003D3055" w:rsidP="003D3055">
      <w:pPr>
        <w:shd w:val="clear" w:color="auto" w:fill="FFFFFF"/>
        <w:jc w:val="center"/>
        <w:rPr>
          <w:rFonts w:ascii="Segoe UI" w:hAnsi="Segoe UI" w:cs="Segoe UI"/>
          <w:color w:val="111111"/>
          <w:sz w:val="16"/>
          <w:szCs w:val="16"/>
        </w:rPr>
      </w:pPr>
      <w:r>
        <w:rPr>
          <w:rFonts w:ascii="Segoe UI" w:hAnsi="Segoe UI" w:cs="Segoe UI"/>
          <w:noProof/>
          <w:color w:val="111111"/>
          <w:sz w:val="16"/>
          <w:szCs w:val="16"/>
        </w:rPr>
        <w:drawing>
          <wp:inline distT="0" distB="0" distL="0" distR="0">
            <wp:extent cx="4162425" cy="1323975"/>
            <wp:effectExtent l="19050" t="0" r="9525" b="0"/>
            <wp:docPr id="251" name="Picture 18" descr="styletri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yletrigger.JPG"/>
                    <pic:cNvPicPr>
                      <a:picLocks noChangeAspect="1" noChangeArrowheads="1"/>
                    </pic:cNvPicPr>
                  </pic:nvPicPr>
                  <pic:blipFill>
                    <a:blip r:embed="rId279"/>
                    <a:srcRect/>
                    <a:stretch>
                      <a:fillRect/>
                    </a:stretch>
                  </pic:blipFill>
                  <pic:spPr bwMode="auto">
                    <a:xfrm>
                      <a:off x="0" y="0"/>
                      <a:ext cx="4162425" cy="1323975"/>
                    </a:xfrm>
                    <a:prstGeom prst="rect">
                      <a:avLst/>
                    </a:prstGeom>
                    <a:noFill/>
                    <a:ln w="9525">
                      <a:noFill/>
                      <a:miter lim="800000"/>
                      <a:headEnd/>
                      <a:tailEnd/>
                    </a:ln>
                  </pic:spPr>
                </pic:pic>
              </a:graphicData>
            </a:graphic>
          </wp:inline>
        </w:drawing>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So you can see when you hover your mouse over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and your textbox has its focus in it, only then you see the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to appear in Maroon background and Violet </w:t>
      </w:r>
      <w:r>
        <w:rPr>
          <w:rStyle w:val="HTMLCode"/>
          <w:rFonts w:ascii="Consolas" w:hAnsi="Consolas" w:cs="Consolas"/>
          <w:color w:val="990000"/>
          <w:sz w:val="17"/>
          <w:szCs w:val="17"/>
          <w:bdr w:val="none" w:sz="0" w:space="0" w:color="auto" w:frame="1"/>
        </w:rPr>
        <w:t>DropShadow</w:t>
      </w:r>
      <w:r>
        <w:rPr>
          <w:rFonts w:ascii="Segoe UI" w:hAnsi="Segoe UI" w:cs="Segoe UI"/>
          <w:color w:val="111111"/>
          <w:sz w:val="16"/>
          <w:szCs w:val="16"/>
        </w:rPr>
        <w:t> effect.</w:t>
      </w:r>
    </w:p>
    <w:p w:rsidR="003D3055" w:rsidRDefault="003D3055" w:rsidP="003D3055">
      <w:pPr>
        <w:pStyle w:val="Heading2"/>
        <w:shd w:val="clear" w:color="auto" w:fill="FFFFFF"/>
        <w:spacing w:before="0"/>
        <w:rPr>
          <w:rFonts w:ascii="Segoe UI" w:hAnsi="Segoe UI" w:cs="Segoe UI"/>
          <w:b w:val="0"/>
          <w:bCs w:val="0"/>
          <w:color w:val="FF9900"/>
          <w:sz w:val="33"/>
          <w:szCs w:val="33"/>
        </w:rPr>
      </w:pPr>
      <w:bookmarkStart w:id="10315" w:name="heading0008"/>
      <w:r>
        <w:rPr>
          <w:rFonts w:ascii="Segoe UI" w:hAnsi="Segoe UI" w:cs="Segoe UI"/>
          <w:b w:val="0"/>
          <w:bCs w:val="0"/>
          <w:color w:val="FF9900"/>
          <w:sz w:val="33"/>
          <w:szCs w:val="33"/>
          <w:bdr w:val="none" w:sz="0" w:space="0" w:color="auto" w:frame="1"/>
        </w:rPr>
        <w:t>Animation Basics</w:t>
      </w:r>
      <w:bookmarkEnd w:id="10315"/>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Another interesting thing that you might think very interesting is the support of Animation for WPF. Basically, by the word Animation, we generally think of large Texture graphics in 3D space, which would probably be created in 3DS MAX studio or MAC etc. But believe me there is nothing to worry about this in case of WPF. WPF simplifies the concept Animation to be the change of a property over time.</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Say for instance, say you want your </w:t>
      </w:r>
      <w:r>
        <w:rPr>
          <w:rStyle w:val="HTMLCode"/>
          <w:rFonts w:ascii="Consolas" w:hAnsi="Consolas" w:cs="Consolas"/>
          <w:color w:val="990000"/>
          <w:sz w:val="17"/>
          <w:szCs w:val="17"/>
          <w:bdr w:val="none" w:sz="0" w:space="0" w:color="auto" w:frame="1"/>
        </w:rPr>
        <w:t>textbox</w:t>
      </w:r>
      <w:r>
        <w:rPr>
          <w:rFonts w:ascii="Segoe UI" w:hAnsi="Segoe UI" w:cs="Segoe UI"/>
          <w:color w:val="111111"/>
          <w:sz w:val="16"/>
          <w:szCs w:val="16"/>
        </w:rPr>
        <w:t> to change its color over time, you would write a simple color animation to do this or say you want to change the </w:t>
      </w:r>
      <w:r>
        <w:rPr>
          <w:rStyle w:val="HTMLCode"/>
          <w:rFonts w:ascii="Consolas" w:hAnsi="Consolas" w:cs="Consolas"/>
          <w:color w:val="990000"/>
          <w:sz w:val="17"/>
          <w:szCs w:val="17"/>
          <w:bdr w:val="none" w:sz="0" w:space="0" w:color="auto" w:frame="1"/>
        </w:rPr>
        <w:t>Opacity</w:t>
      </w:r>
      <w:r>
        <w:rPr>
          <w:rFonts w:ascii="Segoe UI" w:hAnsi="Segoe UI" w:cs="Segoe UI"/>
          <w:color w:val="111111"/>
          <w:sz w:val="16"/>
          <w:szCs w:val="16"/>
        </w:rPr>
        <w:t> of a Border element during time, you need </w:t>
      </w:r>
      <w:r>
        <w:rPr>
          <w:rStyle w:val="HTMLCode"/>
          <w:rFonts w:ascii="Consolas" w:hAnsi="Consolas" w:cs="Consolas"/>
          <w:color w:val="990000"/>
          <w:sz w:val="17"/>
          <w:szCs w:val="17"/>
          <w:bdr w:val="none" w:sz="0" w:space="0" w:color="auto" w:frame="1"/>
        </w:rPr>
        <w:t>DoubleAnimation</w:t>
      </w:r>
      <w:r>
        <w:rPr>
          <w:rFonts w:ascii="Segoe UI" w:hAnsi="Segoe UI" w:cs="Segoe UI"/>
          <w:color w:val="111111"/>
          <w:sz w:val="16"/>
          <w:szCs w:val="16"/>
        </w:rPr>
        <w:t> to do this. Animation is cool if you are clear about how it works.</w:t>
      </w:r>
    </w:p>
    <w:p w:rsidR="003D3055" w:rsidRDefault="003D3055" w:rsidP="003D3055">
      <w:pPr>
        <w:pStyle w:val="Heading3"/>
        <w:shd w:val="clear" w:color="auto" w:fill="FFFFFF"/>
        <w:spacing w:before="0"/>
        <w:rPr>
          <w:rFonts w:ascii="Segoe UI" w:hAnsi="Segoe UI" w:cs="Segoe UI"/>
          <w:b w:val="0"/>
          <w:bCs w:val="0"/>
          <w:color w:val="FF9900"/>
        </w:rPr>
      </w:pPr>
      <w:bookmarkStart w:id="10316" w:name="heading0009"/>
      <w:r>
        <w:rPr>
          <w:rFonts w:ascii="Segoe UI" w:hAnsi="Segoe UI" w:cs="Segoe UI"/>
          <w:b w:val="0"/>
          <w:bCs w:val="0"/>
          <w:color w:val="FF9900"/>
          <w:bdr w:val="none" w:sz="0" w:space="0" w:color="auto" w:frame="1"/>
        </w:rPr>
        <w:t>Type of Animation</w:t>
      </w:r>
      <w:bookmarkEnd w:id="10316"/>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I must say, don't make yourself more confused by seeing the types of Animation. Animation is actually categorized in the same way as you categorize variables. Say for instance :</w:t>
      </w:r>
    </w:p>
    <w:p w:rsidR="003D3055" w:rsidRDefault="003D3055" w:rsidP="003D3055">
      <w:pPr>
        <w:numPr>
          <w:ilvl w:val="1"/>
          <w:numId w:val="13"/>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DoubleAnimation</w:t>
      </w:r>
      <w:r>
        <w:rPr>
          <w:rFonts w:ascii="Segoe UI" w:hAnsi="Segoe UI" w:cs="Segoe UI"/>
          <w:color w:val="111111"/>
          <w:sz w:val="16"/>
          <w:szCs w:val="16"/>
        </w:rPr>
        <w:t> : This will animate a Double Value from one value to another. So if you want to change the Width of a </w:t>
      </w:r>
      <w:r>
        <w:rPr>
          <w:rStyle w:val="HTMLCode"/>
          <w:rFonts w:ascii="Consolas" w:eastAsiaTheme="minorHAnsi" w:hAnsi="Consolas" w:cs="Consolas"/>
          <w:color w:val="990000"/>
          <w:sz w:val="17"/>
          <w:szCs w:val="17"/>
          <w:bdr w:val="none" w:sz="0" w:space="0" w:color="auto" w:frame="1"/>
        </w:rPr>
        <w:t>TextBox</w:t>
      </w:r>
      <w:r>
        <w:rPr>
          <w:rFonts w:ascii="Segoe UI" w:hAnsi="Segoe UI" w:cs="Segoe UI"/>
          <w:color w:val="111111"/>
          <w:sz w:val="16"/>
          <w:szCs w:val="16"/>
        </w:rPr>
        <w:t> over time you need </w:t>
      </w:r>
      <w:r>
        <w:rPr>
          <w:rStyle w:val="HTMLCode"/>
          <w:rFonts w:ascii="Consolas" w:eastAsiaTheme="minorHAnsi" w:hAnsi="Consolas" w:cs="Consolas"/>
          <w:color w:val="990000"/>
          <w:sz w:val="17"/>
          <w:szCs w:val="17"/>
          <w:bdr w:val="none" w:sz="0" w:space="0" w:color="auto" w:frame="1"/>
        </w:rPr>
        <w:t>DoubleAnimation</w:t>
      </w:r>
      <w:r>
        <w:rPr>
          <w:rFonts w:ascii="Segoe UI" w:hAnsi="Segoe UI" w:cs="Segoe UI"/>
          <w:color w:val="111111"/>
          <w:sz w:val="16"/>
          <w:szCs w:val="16"/>
        </w:rPr>
        <w:t>.</w:t>
      </w:r>
    </w:p>
    <w:p w:rsidR="003D3055" w:rsidRDefault="003D3055" w:rsidP="003D3055">
      <w:pPr>
        <w:numPr>
          <w:ilvl w:val="1"/>
          <w:numId w:val="13"/>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ColorAnimation</w:t>
      </w:r>
      <w:r>
        <w:rPr>
          <w:rFonts w:ascii="Segoe UI" w:hAnsi="Segoe UI" w:cs="Segoe UI"/>
          <w:color w:val="111111"/>
          <w:sz w:val="16"/>
          <w:szCs w:val="16"/>
        </w:rPr>
        <w:t> : Same as the above if the type of Changing element is Color, you need ColorAnimation.</w:t>
      </w:r>
    </w:p>
    <w:p w:rsidR="003D3055" w:rsidRDefault="003D3055" w:rsidP="003D3055">
      <w:pPr>
        <w:numPr>
          <w:ilvl w:val="1"/>
          <w:numId w:val="13"/>
        </w:numPr>
        <w:shd w:val="clear" w:color="auto" w:fill="FFFFFF"/>
        <w:spacing w:after="0" w:line="240" w:lineRule="auto"/>
        <w:ind w:left="0"/>
        <w:rPr>
          <w:rFonts w:ascii="Segoe UI" w:hAnsi="Segoe UI" w:cs="Segoe UI"/>
          <w:color w:val="111111"/>
          <w:sz w:val="16"/>
          <w:szCs w:val="16"/>
        </w:rPr>
      </w:pPr>
      <w:r>
        <w:rPr>
          <w:rStyle w:val="HTMLCode"/>
          <w:rFonts w:ascii="Consolas" w:eastAsiaTheme="minorHAnsi" w:hAnsi="Consolas" w:cs="Consolas"/>
          <w:color w:val="990000"/>
          <w:sz w:val="17"/>
          <w:szCs w:val="17"/>
          <w:bdr w:val="none" w:sz="0" w:space="0" w:color="auto" w:frame="1"/>
        </w:rPr>
        <w:t>SingleAnimation, RectAnimation, PointAnimation, Int32Animaition, ThicknessAnimation</w:t>
      </w:r>
      <w:r>
        <w:rPr>
          <w:rFonts w:ascii="Segoe UI" w:hAnsi="Segoe UI" w:cs="Segoe UI"/>
          <w:color w:val="111111"/>
          <w:sz w:val="16"/>
          <w:szCs w:val="16"/>
        </w:rPr>
        <w:t> etc each of them bears the same meaning.</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So basically the basis of Animation types is based on the type of the property for which you want your animation to work on.</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Animation can also be categorized into two basic ways :</w:t>
      </w:r>
    </w:p>
    <w:p w:rsidR="003D3055" w:rsidRDefault="003D3055" w:rsidP="003D3055">
      <w:pPr>
        <w:numPr>
          <w:ilvl w:val="1"/>
          <w:numId w:val="13"/>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Animation Without KeyFrames</w:t>
      </w:r>
      <w:r>
        <w:rPr>
          <w:rFonts w:ascii="Segoe UI" w:hAnsi="Segoe UI" w:cs="Segoe UI"/>
          <w:color w:val="111111"/>
          <w:sz w:val="16"/>
          <w:szCs w:val="16"/>
        </w:rPr>
        <w:t> : These are animation that only needs two values, From and To. It gives you a smooth animation based on the </w:t>
      </w:r>
      <w:r>
        <w:rPr>
          <w:rStyle w:val="HTMLCode"/>
          <w:rFonts w:ascii="Consolas" w:eastAsiaTheme="minorHAnsi" w:hAnsi="Consolas" w:cs="Consolas"/>
          <w:color w:val="990000"/>
          <w:sz w:val="17"/>
          <w:szCs w:val="17"/>
          <w:bdr w:val="none" w:sz="0" w:space="0" w:color="auto" w:frame="1"/>
        </w:rPr>
        <w:t>Timeline.DesiredFramerate</w:t>
      </w:r>
      <w:r>
        <w:rPr>
          <w:rFonts w:ascii="Segoe UI" w:hAnsi="Segoe UI" w:cs="Segoe UI"/>
          <w:color w:val="111111"/>
          <w:sz w:val="16"/>
          <w:szCs w:val="16"/>
        </w:rPr>
        <w:t> property for the animation.</w:t>
      </w:r>
    </w:p>
    <w:p w:rsidR="003D3055" w:rsidRDefault="003D3055" w:rsidP="003D3055">
      <w:pPr>
        <w:numPr>
          <w:ilvl w:val="1"/>
          <w:numId w:val="13"/>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Animation With KeyFrames</w:t>
      </w:r>
      <w:r>
        <w:rPr>
          <w:rFonts w:ascii="Segoe UI" w:hAnsi="Segoe UI" w:cs="Segoe UI"/>
          <w:color w:val="111111"/>
          <w:sz w:val="16"/>
          <w:szCs w:val="16"/>
        </w:rPr>
        <w:t> : Allows you to specify a </w:t>
      </w:r>
      <w:r>
        <w:rPr>
          <w:rStyle w:val="HTMLCode"/>
          <w:rFonts w:ascii="Consolas" w:eastAsiaTheme="minorHAnsi" w:hAnsi="Consolas" w:cs="Consolas"/>
          <w:color w:val="990000"/>
          <w:sz w:val="17"/>
          <w:szCs w:val="17"/>
          <w:bdr w:val="none" w:sz="0" w:space="0" w:color="auto" w:frame="1"/>
        </w:rPr>
        <w:t>KeyFrame</w:t>
      </w:r>
      <w:r>
        <w:rPr>
          <w:rFonts w:ascii="Segoe UI" w:hAnsi="Segoe UI" w:cs="Segoe UI"/>
          <w:color w:val="111111"/>
          <w:sz w:val="16"/>
          <w:szCs w:val="16"/>
        </w:rPr>
        <w:t> collection which lets you define the KeyFrame value on a specified time. So that you can adjust your own animation based on specific time intervals.</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Let us take a look at a few examples to make you understand animation feature of WPF:</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&lt;Window.Triggers&gt;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&lt;EventTrigger RoutedEvent="Loaded"&gt;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&lt;BeginStoryboard&gt;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&lt;Storyboard RepeatBehavior="Forever"&gt;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&lt;DoubleAnimation Storyboard.TargetProperty="Width"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From="300" To="200" AutoReverse="True" Duration="0:0:5" &gt;&lt;/DoubleAnimation&gt;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&lt;DoubleAnimation Storyboard.TargetProperty="Height"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From="300" To="200" AutoReverse="True" Duration="0:0:5"&gt;&lt;/DoubleAnimation&gt;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&lt;/BeginStoryboard&gt;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&lt;/EventTrigger&gt;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&lt;/Window.Triggers&gt;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In the above code, I have defined an </w:t>
      </w:r>
      <w:r>
        <w:rPr>
          <w:rStyle w:val="HTMLCode"/>
          <w:rFonts w:ascii="Consolas" w:hAnsi="Consolas" w:cs="Consolas"/>
          <w:color w:val="990000"/>
          <w:sz w:val="17"/>
          <w:szCs w:val="17"/>
          <w:bdr w:val="none" w:sz="0" w:space="0" w:color="auto" w:frame="1"/>
        </w:rPr>
        <w:t>EventTrigger</w:t>
      </w:r>
      <w:r>
        <w:rPr>
          <w:rFonts w:ascii="Segoe UI" w:hAnsi="Segoe UI" w:cs="Segoe UI"/>
          <w:color w:val="111111"/>
          <w:sz w:val="16"/>
          <w:szCs w:val="16"/>
        </w:rPr>
        <w:t> which lets you have a </w:t>
      </w:r>
      <w:r>
        <w:rPr>
          <w:rStyle w:val="HTMLCode"/>
          <w:rFonts w:ascii="Consolas" w:hAnsi="Consolas" w:cs="Consolas"/>
          <w:color w:val="990000"/>
          <w:sz w:val="17"/>
          <w:szCs w:val="17"/>
          <w:bdr w:val="none" w:sz="0" w:space="0" w:color="auto" w:frame="1"/>
        </w:rPr>
        <w:t>DoubleAnimation</w:t>
      </w:r>
      <w:r>
        <w:rPr>
          <w:rFonts w:ascii="Segoe UI" w:hAnsi="Segoe UI" w:cs="Segoe UI"/>
          <w:color w:val="111111"/>
          <w:sz w:val="16"/>
          <w:szCs w:val="16"/>
        </w:rPr>
        <w:t>(as Width is double value) on </w:t>
      </w:r>
      <w:r>
        <w:rPr>
          <w:rStyle w:val="HTMLCode"/>
          <w:rFonts w:ascii="Consolas" w:hAnsi="Consolas" w:cs="Consolas"/>
          <w:color w:val="990000"/>
          <w:sz w:val="17"/>
          <w:szCs w:val="17"/>
          <w:bdr w:val="none" w:sz="0" w:space="0" w:color="auto" w:frame="1"/>
        </w:rPr>
        <w:t>Width</w:t>
      </w:r>
      <w:r>
        <w:rPr>
          <w:rFonts w:ascii="Segoe UI" w:hAnsi="Segoe UI" w:cs="Segoe UI"/>
          <w:color w:val="111111"/>
          <w:sz w:val="16"/>
          <w:szCs w:val="16"/>
        </w:rPr>
        <w:t> of the </w:t>
      </w:r>
      <w:r>
        <w:rPr>
          <w:rStyle w:val="HTMLCode"/>
          <w:rFonts w:ascii="Consolas" w:hAnsi="Consolas" w:cs="Consolas"/>
          <w:color w:val="990000"/>
          <w:sz w:val="17"/>
          <w:szCs w:val="17"/>
          <w:bdr w:val="none" w:sz="0" w:space="0" w:color="auto" w:frame="1"/>
        </w:rPr>
        <w:t>Window</w:t>
      </w:r>
      <w:r>
        <w:rPr>
          <w:rFonts w:ascii="Segoe UI" w:hAnsi="Segoe UI" w:cs="Segoe UI"/>
          <w:color w:val="111111"/>
          <w:sz w:val="16"/>
          <w:szCs w:val="16"/>
        </w:rPr>
        <w:t>. We use </w:t>
      </w:r>
      <w:r>
        <w:rPr>
          <w:rStyle w:val="HTMLCode"/>
          <w:rFonts w:ascii="Consolas" w:hAnsi="Consolas" w:cs="Consolas"/>
          <w:color w:val="990000"/>
          <w:sz w:val="17"/>
          <w:szCs w:val="17"/>
          <w:bdr w:val="none" w:sz="0" w:space="0" w:color="auto" w:frame="1"/>
        </w:rPr>
        <w:t>Loaded</w:t>
      </w:r>
      <w:r>
        <w:rPr>
          <w:rFonts w:ascii="Segoe UI" w:hAnsi="Segoe UI" w:cs="Segoe UI"/>
          <w:color w:val="111111"/>
          <w:sz w:val="16"/>
          <w:szCs w:val="16"/>
        </w:rPr>
        <w:t> Event to start a </w:t>
      </w:r>
      <w:r>
        <w:rPr>
          <w:rStyle w:val="HTMLCode"/>
          <w:rFonts w:ascii="Consolas" w:hAnsi="Consolas" w:cs="Consolas"/>
          <w:color w:val="990000"/>
          <w:sz w:val="17"/>
          <w:szCs w:val="17"/>
          <w:bdr w:val="none" w:sz="0" w:space="0" w:color="auto" w:frame="1"/>
        </w:rPr>
        <w:t>StoryBoard</w:t>
      </w:r>
      <w:r>
        <w:rPr>
          <w:rFonts w:ascii="Segoe UI" w:hAnsi="Segoe UI" w:cs="Segoe UI"/>
          <w:color w:val="111111"/>
          <w:sz w:val="16"/>
          <w:szCs w:val="16"/>
        </w:rPr>
        <w:t>.</w:t>
      </w:r>
    </w:p>
    <w:p w:rsidR="003D3055" w:rsidRDefault="003D3055" w:rsidP="003D3055">
      <w:pPr>
        <w:pStyle w:val="Heading3"/>
        <w:shd w:val="clear" w:color="auto" w:fill="FFFFFF"/>
        <w:spacing w:before="0"/>
        <w:rPr>
          <w:rFonts w:ascii="Segoe UI" w:hAnsi="Segoe UI" w:cs="Segoe UI"/>
          <w:b w:val="0"/>
          <w:bCs w:val="0"/>
          <w:color w:val="FF9900"/>
        </w:rPr>
      </w:pPr>
      <w:bookmarkStart w:id="10317" w:name="heading0010"/>
      <w:r>
        <w:rPr>
          <w:rFonts w:ascii="Segoe UI" w:hAnsi="Segoe UI" w:cs="Segoe UI"/>
          <w:b w:val="0"/>
          <w:bCs w:val="0"/>
          <w:color w:val="FF9900"/>
          <w:bdr w:val="none" w:sz="0" w:space="0" w:color="auto" w:frame="1"/>
        </w:rPr>
        <w:t>What is a StoryBoard ?</w:t>
      </w:r>
      <w:bookmarkEnd w:id="10317"/>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A </w:t>
      </w:r>
      <w:r>
        <w:rPr>
          <w:rStyle w:val="HTMLCode"/>
          <w:rFonts w:ascii="Consolas" w:hAnsi="Consolas" w:cs="Consolas"/>
          <w:color w:val="990000"/>
          <w:sz w:val="17"/>
          <w:szCs w:val="17"/>
          <w:bdr w:val="none" w:sz="0" w:space="0" w:color="auto" w:frame="1"/>
        </w:rPr>
        <w:t>StoryBoard</w:t>
      </w:r>
      <w:r>
        <w:rPr>
          <w:rFonts w:ascii="Segoe UI" w:hAnsi="Segoe UI" w:cs="Segoe UI"/>
          <w:color w:val="111111"/>
          <w:sz w:val="16"/>
          <w:szCs w:val="16"/>
        </w:rPr>
        <w:t> can be defined as a Container for </w:t>
      </w:r>
      <w:r>
        <w:rPr>
          <w:rStyle w:val="HTMLCode"/>
          <w:rFonts w:ascii="Consolas" w:hAnsi="Consolas" w:cs="Consolas"/>
          <w:color w:val="990000"/>
          <w:sz w:val="17"/>
          <w:szCs w:val="17"/>
          <w:bdr w:val="none" w:sz="0" w:space="0" w:color="auto" w:frame="1"/>
        </w:rPr>
        <w:t>TimeLines</w:t>
      </w:r>
      <w:r>
        <w:rPr>
          <w:rFonts w:ascii="Segoe UI" w:hAnsi="Segoe UI" w:cs="Segoe UI"/>
          <w:color w:val="111111"/>
          <w:sz w:val="16"/>
          <w:szCs w:val="16"/>
        </w:rPr>
        <w:t> or a collection of animation timelines for which the object specified in </w:t>
      </w:r>
      <w:r>
        <w:rPr>
          <w:rStyle w:val="HTMLCode"/>
          <w:rFonts w:ascii="Consolas" w:hAnsi="Consolas" w:cs="Consolas"/>
          <w:color w:val="990000"/>
          <w:sz w:val="17"/>
          <w:szCs w:val="17"/>
          <w:bdr w:val="none" w:sz="0" w:space="0" w:color="auto" w:frame="1"/>
        </w:rPr>
        <w:t>Target</w:t>
      </w:r>
      <w:r>
        <w:rPr>
          <w:rFonts w:ascii="Segoe UI" w:hAnsi="Segoe UI" w:cs="Segoe UI"/>
          <w:color w:val="111111"/>
          <w:sz w:val="16"/>
          <w:szCs w:val="16"/>
        </w:rPr>
        <w:t> will animate. We use </w:t>
      </w:r>
      <w:r>
        <w:rPr>
          <w:rStyle w:val="HTMLCode"/>
          <w:rFonts w:ascii="Consolas" w:hAnsi="Consolas" w:cs="Consolas"/>
          <w:color w:val="990000"/>
          <w:sz w:val="17"/>
          <w:szCs w:val="17"/>
          <w:bdr w:val="none" w:sz="0" w:space="0" w:color="auto" w:frame="1"/>
        </w:rPr>
        <w:t>StoryBoard</w:t>
      </w:r>
      <w:r>
        <w:rPr>
          <w:rFonts w:ascii="Segoe UI" w:hAnsi="Segoe UI" w:cs="Segoe UI"/>
          <w:color w:val="111111"/>
          <w:sz w:val="16"/>
          <w:szCs w:val="16"/>
        </w:rPr>
        <w:t> to specify Animation within it.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Few important properties of </w:t>
      </w:r>
      <w:r>
        <w:rPr>
          <w:rStyle w:val="HTMLCode"/>
          <w:rFonts w:ascii="Consolas" w:hAnsi="Consolas" w:cs="Consolas"/>
          <w:color w:val="990000"/>
          <w:sz w:val="17"/>
          <w:szCs w:val="17"/>
          <w:bdr w:val="none" w:sz="0" w:space="0" w:color="auto" w:frame="1"/>
        </w:rPr>
        <w:t>StoryBoard</w:t>
      </w:r>
      <w:r>
        <w:rPr>
          <w:rFonts w:ascii="Segoe UI" w:hAnsi="Segoe UI" w:cs="Segoe UI"/>
          <w:color w:val="111111"/>
          <w:sz w:val="16"/>
          <w:szCs w:val="16"/>
        </w:rPr>
        <w:t> :</w:t>
      </w:r>
    </w:p>
    <w:p w:rsidR="003D3055" w:rsidRDefault="003D3055" w:rsidP="003D3055">
      <w:pPr>
        <w:numPr>
          <w:ilvl w:val="1"/>
          <w:numId w:val="14"/>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RepeatBehaviour</w:t>
      </w:r>
      <w:r>
        <w:rPr>
          <w:rFonts w:ascii="Segoe UI" w:hAnsi="Segoe UI" w:cs="Segoe UI"/>
          <w:color w:val="111111"/>
          <w:sz w:val="16"/>
          <w:szCs w:val="16"/>
        </w:rPr>
        <w:t> : Specifies the number of times for which the </w:t>
      </w:r>
      <w:r>
        <w:rPr>
          <w:rStyle w:val="HTMLCode"/>
          <w:rFonts w:ascii="Consolas" w:eastAsiaTheme="minorHAnsi" w:hAnsi="Consolas" w:cs="Consolas"/>
          <w:color w:val="990000"/>
          <w:sz w:val="17"/>
          <w:szCs w:val="17"/>
          <w:bdr w:val="none" w:sz="0" w:space="0" w:color="auto" w:frame="1"/>
        </w:rPr>
        <w:t>StoryBoard</w:t>
      </w:r>
      <w:r>
        <w:rPr>
          <w:rFonts w:ascii="Segoe UI" w:hAnsi="Segoe UI" w:cs="Segoe UI"/>
          <w:color w:val="111111"/>
          <w:sz w:val="16"/>
          <w:szCs w:val="16"/>
        </w:rPr>
        <w:t> repeat the animation.</w:t>
      </w:r>
    </w:p>
    <w:p w:rsidR="003D3055" w:rsidRDefault="003D3055" w:rsidP="003D3055">
      <w:pPr>
        <w:numPr>
          <w:ilvl w:val="1"/>
          <w:numId w:val="14"/>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Target</w:t>
      </w:r>
      <w:r>
        <w:rPr>
          <w:rFonts w:ascii="Segoe UI" w:hAnsi="Segoe UI" w:cs="Segoe UI"/>
          <w:color w:val="111111"/>
          <w:sz w:val="16"/>
          <w:szCs w:val="16"/>
        </w:rPr>
        <w:t> : Specifies the Target for which the </w:t>
      </w:r>
      <w:r>
        <w:rPr>
          <w:rStyle w:val="HTMLCode"/>
          <w:rFonts w:ascii="Consolas" w:eastAsiaTheme="minorHAnsi" w:hAnsi="Consolas" w:cs="Consolas"/>
          <w:color w:val="990000"/>
          <w:sz w:val="17"/>
          <w:szCs w:val="17"/>
          <w:bdr w:val="none" w:sz="0" w:space="0" w:color="auto" w:frame="1"/>
        </w:rPr>
        <w:t>storyboard</w:t>
      </w:r>
      <w:r>
        <w:rPr>
          <w:rFonts w:ascii="Segoe UI" w:hAnsi="Segoe UI" w:cs="Segoe UI"/>
          <w:color w:val="111111"/>
          <w:sz w:val="16"/>
          <w:szCs w:val="16"/>
        </w:rPr>
        <w:t> will be applied to.</w:t>
      </w:r>
    </w:p>
    <w:p w:rsidR="003D3055" w:rsidRDefault="003D3055" w:rsidP="003D3055">
      <w:pPr>
        <w:numPr>
          <w:ilvl w:val="1"/>
          <w:numId w:val="14"/>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TargetName</w:t>
      </w:r>
      <w:r>
        <w:rPr>
          <w:rFonts w:ascii="Segoe UI" w:hAnsi="Segoe UI" w:cs="Segoe UI"/>
          <w:color w:val="111111"/>
          <w:sz w:val="16"/>
          <w:szCs w:val="16"/>
        </w:rPr>
        <w:t> : Defines the target and reference it by its name attribute.</w:t>
      </w:r>
    </w:p>
    <w:p w:rsidR="003D3055" w:rsidRDefault="003D3055" w:rsidP="003D3055">
      <w:pPr>
        <w:numPr>
          <w:ilvl w:val="1"/>
          <w:numId w:val="14"/>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TargetProperty</w:t>
      </w:r>
      <w:r>
        <w:rPr>
          <w:rFonts w:ascii="Segoe UI" w:hAnsi="Segoe UI" w:cs="Segoe UI"/>
          <w:color w:val="111111"/>
          <w:sz w:val="16"/>
          <w:szCs w:val="16"/>
        </w:rPr>
        <w:t> : Specifies the property for which the animation will be applied for.</w:t>
      </w:r>
    </w:p>
    <w:p w:rsidR="003D3055" w:rsidRDefault="003D3055" w:rsidP="003D3055">
      <w:pPr>
        <w:numPr>
          <w:ilvl w:val="1"/>
          <w:numId w:val="14"/>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AccelerationRatio / DecelerationRatio</w:t>
      </w:r>
      <w:r>
        <w:rPr>
          <w:rFonts w:ascii="Segoe UI" w:hAnsi="Segoe UI" w:cs="Segoe UI"/>
          <w:color w:val="111111"/>
          <w:sz w:val="16"/>
          <w:szCs w:val="16"/>
        </w:rPr>
        <w:t> : Defines the acceleration or deceleration for the animation.</w:t>
      </w:r>
    </w:p>
    <w:p w:rsidR="003D3055" w:rsidRDefault="003D3055" w:rsidP="003D3055">
      <w:pPr>
        <w:numPr>
          <w:ilvl w:val="1"/>
          <w:numId w:val="14"/>
        </w:numPr>
        <w:shd w:val="clear" w:color="auto" w:fill="FFFFFF"/>
        <w:spacing w:after="0" w:line="240" w:lineRule="auto"/>
        <w:ind w:left="0"/>
        <w:rPr>
          <w:rFonts w:ascii="Segoe UI" w:hAnsi="Segoe UI" w:cs="Segoe UI"/>
          <w:color w:val="111111"/>
          <w:sz w:val="16"/>
          <w:szCs w:val="16"/>
        </w:rPr>
      </w:pPr>
      <w:r>
        <w:rPr>
          <w:rStyle w:val="Strong"/>
          <w:rFonts w:ascii="Segoe UI" w:hAnsi="Segoe UI" w:cs="Segoe UI"/>
          <w:color w:val="111111"/>
          <w:sz w:val="16"/>
          <w:szCs w:val="16"/>
          <w:bdr w:val="none" w:sz="0" w:space="0" w:color="auto" w:frame="1"/>
        </w:rPr>
        <w:t>AutoReverse</w:t>
      </w:r>
      <w:r>
        <w:rPr>
          <w:rFonts w:ascii="Segoe UI" w:hAnsi="Segoe UI" w:cs="Segoe UI"/>
          <w:color w:val="111111"/>
          <w:sz w:val="16"/>
          <w:szCs w:val="16"/>
        </w:rPr>
        <w:t> : Defines whether the </w:t>
      </w:r>
      <w:r>
        <w:rPr>
          <w:rStyle w:val="HTMLCode"/>
          <w:rFonts w:ascii="Consolas" w:eastAsiaTheme="minorHAnsi" w:hAnsi="Consolas" w:cs="Consolas"/>
          <w:color w:val="990000"/>
          <w:sz w:val="17"/>
          <w:szCs w:val="17"/>
          <w:bdr w:val="none" w:sz="0" w:space="0" w:color="auto" w:frame="1"/>
        </w:rPr>
        <w:t>StoryBoard</w:t>
      </w:r>
      <w:r>
        <w:rPr>
          <w:rFonts w:ascii="Segoe UI" w:hAnsi="Segoe UI" w:cs="Segoe UI"/>
          <w:color w:val="111111"/>
          <w:sz w:val="16"/>
          <w:szCs w:val="16"/>
        </w:rPr>
        <w:t> will be reversed automatically. This is really cool concept, which allows you to get the reverse of the storyboard timeline automatically generated by the WPF.</w:t>
      </w:r>
    </w:p>
    <w:p w:rsidR="003D3055" w:rsidRDefault="003D3055" w:rsidP="003D3055">
      <w:pPr>
        <w:pStyle w:val="NormalWeb"/>
        <w:shd w:val="clear" w:color="auto" w:fill="FFFFFF"/>
        <w:rPr>
          <w:rFonts w:ascii="Segoe UI" w:hAnsi="Segoe UI" w:cs="Segoe UI"/>
          <w:color w:val="111111"/>
          <w:sz w:val="16"/>
          <w:szCs w:val="16"/>
        </w:rPr>
      </w:pPr>
      <w:r>
        <w:rPr>
          <w:rFonts w:ascii="Segoe UI" w:hAnsi="Segoe UI" w:cs="Segoe UI"/>
          <w:color w:val="111111"/>
          <w:sz w:val="16"/>
          <w:szCs w:val="16"/>
        </w:rPr>
        <w:t>Animation can also be applied from code.</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DoubleAnimation myDoubleAnimation = new DoubleAnimation();</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myDoubleAnimation.From = 1.0;</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myDoubleAnimation.To = 0.0;</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myDoubleAnimation.Duration = new Duration(TimeSpan.FromSeconds(5));</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In the above code I have declared a </w:t>
      </w:r>
      <w:r>
        <w:rPr>
          <w:rStyle w:val="HTMLCode"/>
          <w:rFonts w:ascii="Consolas" w:hAnsi="Consolas" w:cs="Consolas"/>
          <w:color w:val="990000"/>
          <w:sz w:val="17"/>
          <w:szCs w:val="17"/>
          <w:bdr w:val="none" w:sz="0" w:space="0" w:color="auto" w:frame="1"/>
        </w:rPr>
        <w:t>DoubleAnimation</w:t>
      </w:r>
      <w:r>
        <w:rPr>
          <w:rFonts w:ascii="Segoe UI" w:hAnsi="Segoe UI" w:cs="Segoe UI"/>
          <w:color w:val="111111"/>
          <w:sz w:val="16"/>
          <w:szCs w:val="16"/>
        </w:rPr>
        <w:t> which starts From 1.0 and moves to 0.0 in 5 seconds.</w:t>
      </w:r>
    </w:p>
    <w:p w:rsidR="003D3055" w:rsidRDefault="003D3055" w:rsidP="003D3055">
      <w:pPr>
        <w:pStyle w:val="Heading3"/>
        <w:shd w:val="clear" w:color="auto" w:fill="FFFFFF"/>
        <w:spacing w:before="0"/>
        <w:rPr>
          <w:rFonts w:ascii="Segoe UI" w:hAnsi="Segoe UI" w:cs="Segoe UI"/>
          <w:b w:val="0"/>
          <w:bCs w:val="0"/>
          <w:color w:val="FF9900"/>
        </w:rPr>
      </w:pPr>
      <w:bookmarkStart w:id="10318" w:name="heading0011"/>
      <w:r>
        <w:rPr>
          <w:rFonts w:ascii="Segoe UI" w:hAnsi="Segoe UI" w:cs="Segoe UI"/>
          <w:b w:val="0"/>
          <w:bCs w:val="0"/>
          <w:color w:val="FF9900"/>
          <w:bdr w:val="none" w:sz="0" w:space="0" w:color="auto" w:frame="1"/>
        </w:rPr>
        <w:t>Animation with KeyFrames</w:t>
      </w:r>
      <w:bookmarkEnd w:id="10318"/>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Animation can be defined either using KeyFrames or without </w:t>
      </w:r>
      <w:r>
        <w:rPr>
          <w:rStyle w:val="HTMLCode"/>
          <w:rFonts w:ascii="Consolas" w:hAnsi="Consolas" w:cs="Consolas"/>
          <w:color w:val="990000"/>
          <w:sz w:val="17"/>
          <w:szCs w:val="17"/>
          <w:bdr w:val="none" w:sz="0" w:space="0" w:color="auto" w:frame="1"/>
        </w:rPr>
        <w:t>KeyFrames</w:t>
      </w:r>
      <w:r>
        <w:rPr>
          <w:rFonts w:ascii="Segoe UI" w:hAnsi="Segoe UI" w:cs="Segoe UI"/>
          <w:color w:val="111111"/>
          <w:sz w:val="16"/>
          <w:szCs w:val="16"/>
        </w:rPr>
        <w:t>. </w:t>
      </w:r>
      <w:r>
        <w:rPr>
          <w:rStyle w:val="HTMLCode"/>
          <w:rFonts w:ascii="Consolas" w:hAnsi="Consolas" w:cs="Consolas"/>
          <w:color w:val="990000"/>
          <w:sz w:val="17"/>
          <w:szCs w:val="17"/>
          <w:bdr w:val="none" w:sz="0" w:space="0" w:color="auto" w:frame="1"/>
        </w:rPr>
        <w:t>KeyFrame</w:t>
      </w:r>
      <w:r>
        <w:rPr>
          <w:rFonts w:ascii="Segoe UI" w:hAnsi="Segoe UI" w:cs="Segoe UI"/>
          <w:color w:val="111111"/>
          <w:sz w:val="16"/>
          <w:szCs w:val="16"/>
        </w:rPr>
        <w:t> allows you to define an intermediate frame so that the animation occurs for each individual frame intervals. There are three types of interpolation for an </w:t>
      </w:r>
      <w:r>
        <w:rPr>
          <w:rStyle w:val="HTMLCode"/>
          <w:rFonts w:ascii="Consolas" w:hAnsi="Consolas" w:cs="Consolas"/>
          <w:color w:val="990000"/>
          <w:sz w:val="17"/>
          <w:szCs w:val="17"/>
          <w:bdr w:val="none" w:sz="0" w:space="0" w:color="auto" w:frame="1"/>
        </w:rPr>
        <w:t>AnimationwithKeyFrames</w:t>
      </w:r>
      <w:r>
        <w:rPr>
          <w:rFonts w:ascii="Segoe UI" w:hAnsi="Segoe UI" w:cs="Segoe UI"/>
          <w:color w:val="111111"/>
          <w:sz w:val="16"/>
          <w:szCs w:val="16"/>
        </w:rPr>
        <w:t>.</w:t>
      </w:r>
    </w:p>
    <w:p w:rsidR="003D3055" w:rsidRDefault="003D3055" w:rsidP="003D3055">
      <w:pPr>
        <w:numPr>
          <w:ilvl w:val="1"/>
          <w:numId w:val="15"/>
        </w:numPr>
        <w:shd w:val="clear" w:color="auto" w:fill="FFFFFF"/>
        <w:spacing w:after="0" w:line="240" w:lineRule="auto"/>
        <w:ind w:left="0"/>
        <w:rPr>
          <w:rFonts w:ascii="Segoe UI" w:hAnsi="Segoe UI" w:cs="Segoe UI"/>
          <w:color w:val="111111"/>
          <w:sz w:val="16"/>
          <w:szCs w:val="16"/>
        </w:rPr>
      </w:pPr>
      <w:r>
        <w:rPr>
          <w:rFonts w:ascii="Segoe UI" w:hAnsi="Segoe UI" w:cs="Segoe UI"/>
          <w:color w:val="111111"/>
          <w:sz w:val="16"/>
          <w:szCs w:val="16"/>
        </w:rPr>
        <w:t>Linear</w:t>
      </w:r>
    </w:p>
    <w:p w:rsidR="003D3055" w:rsidRDefault="003D3055" w:rsidP="003D3055">
      <w:pPr>
        <w:numPr>
          <w:ilvl w:val="1"/>
          <w:numId w:val="15"/>
        </w:numPr>
        <w:shd w:val="clear" w:color="auto" w:fill="FFFFFF"/>
        <w:spacing w:after="0" w:line="240" w:lineRule="auto"/>
        <w:ind w:left="0"/>
        <w:rPr>
          <w:rFonts w:ascii="Segoe UI" w:hAnsi="Segoe UI" w:cs="Segoe UI"/>
          <w:color w:val="111111"/>
          <w:sz w:val="16"/>
          <w:szCs w:val="16"/>
        </w:rPr>
      </w:pPr>
      <w:r>
        <w:rPr>
          <w:rFonts w:ascii="Segoe UI" w:hAnsi="Segoe UI" w:cs="Segoe UI"/>
          <w:color w:val="111111"/>
          <w:sz w:val="16"/>
          <w:szCs w:val="16"/>
        </w:rPr>
        <w:t>Discrete</w:t>
      </w:r>
    </w:p>
    <w:p w:rsidR="003D3055" w:rsidRDefault="003D3055" w:rsidP="003D3055">
      <w:pPr>
        <w:numPr>
          <w:ilvl w:val="1"/>
          <w:numId w:val="15"/>
        </w:numPr>
        <w:shd w:val="clear" w:color="auto" w:fill="FFFFFF"/>
        <w:spacing w:after="0" w:line="240" w:lineRule="auto"/>
        <w:ind w:left="0"/>
        <w:rPr>
          <w:rFonts w:ascii="Segoe UI" w:hAnsi="Segoe UI" w:cs="Segoe UI"/>
          <w:color w:val="111111"/>
          <w:sz w:val="16"/>
          <w:szCs w:val="16"/>
        </w:rPr>
      </w:pPr>
      <w:r>
        <w:rPr>
          <w:rFonts w:ascii="Segoe UI" w:hAnsi="Segoe UI" w:cs="Segoe UI"/>
          <w:color w:val="111111"/>
          <w:sz w:val="16"/>
          <w:szCs w:val="16"/>
        </w:rPr>
        <w:t>Spline</w:t>
      </w:r>
    </w:p>
    <w:p w:rsidR="003D3055" w:rsidRDefault="003D3055" w:rsidP="003D3055">
      <w:pPr>
        <w:pStyle w:val="Heading4"/>
        <w:shd w:val="clear" w:color="auto" w:fill="FFFFFF"/>
        <w:spacing w:before="0"/>
        <w:rPr>
          <w:rFonts w:ascii="Segoe UI" w:hAnsi="Segoe UI" w:cs="Segoe UI"/>
          <w:color w:val="111111"/>
          <w:sz w:val="18"/>
          <w:szCs w:val="18"/>
        </w:rPr>
      </w:pPr>
      <w:bookmarkStart w:id="10319" w:name="heading0012"/>
      <w:r>
        <w:rPr>
          <w:rFonts w:ascii="Segoe UI" w:hAnsi="Segoe UI" w:cs="Segoe UI"/>
          <w:color w:val="111111"/>
          <w:sz w:val="18"/>
          <w:szCs w:val="18"/>
          <w:bdr w:val="none" w:sz="0" w:space="0" w:color="auto" w:frame="1"/>
        </w:rPr>
        <w:t>Linear</w:t>
      </w:r>
      <w:bookmarkEnd w:id="10319"/>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Lets create an animation using </w:t>
      </w:r>
      <w:r>
        <w:rPr>
          <w:rStyle w:val="HTMLCode"/>
          <w:rFonts w:ascii="Consolas" w:hAnsi="Consolas" w:cs="Consolas"/>
          <w:color w:val="990000"/>
          <w:sz w:val="17"/>
          <w:szCs w:val="17"/>
          <w:bdr w:val="none" w:sz="0" w:space="0" w:color="auto" w:frame="1"/>
        </w:rPr>
        <w:t>KeyFrames</w:t>
      </w:r>
      <w:r>
        <w:rPr>
          <w:rFonts w:ascii="Segoe UI" w:hAnsi="Segoe UI" w:cs="Segoe UI"/>
          <w:color w:val="111111"/>
          <w:sz w:val="16"/>
          <w:szCs w:val="16"/>
        </w:rPr>
        <w:t> :</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Shrink</w:t>
      </w:r>
      <w:r>
        <w:rPr>
          <w:rFonts w:ascii="Segoe UI" w:hAnsi="Segoe UI" w:cs="Segoe UI"/>
          <w:color w:val="999999"/>
          <w:sz w:val="13"/>
          <w:szCs w:val="13"/>
        </w:rPr>
        <w:t> </w:t>
      </w:r>
      <w:r>
        <w:rPr>
          <w:rFonts w:ascii="Segoe UI" w:hAnsi="Segoe UI" w:cs="Segoe UI"/>
          <w:noProof/>
          <w:color w:val="999999"/>
          <w:sz w:val="13"/>
          <w:szCs w:val="13"/>
        </w:rPr>
        <w:drawing>
          <wp:inline distT="0" distB="0" distL="0" distR="0">
            <wp:extent cx="153670" cy="153670"/>
            <wp:effectExtent l="19050" t="0" r="0" b="0"/>
            <wp:docPr id="250" name="preimg460664" descr="https://www.codeproject.com/images/arrow-u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img460664" descr="https://www.codeproject.com/images/arrow-up-16.png"/>
                    <pic:cNvPicPr>
                      <a:picLocks noChangeAspect="1" noChangeArrowheads="1"/>
                    </pic:cNvPicPr>
                  </pic:nvPicPr>
                  <pic:blipFill>
                    <a:blip r:embed="rId276"/>
                    <a:srcRect/>
                    <a:stretch>
                      <a:fillRect/>
                    </a:stretch>
                  </pic:blipFill>
                  <pic:spPr bwMode="auto">
                    <a:xfrm>
                      <a:off x="0" y="0"/>
                      <a:ext cx="153670" cy="153670"/>
                    </a:xfrm>
                    <a:prstGeom prst="rect">
                      <a:avLst/>
                    </a:prstGeom>
                    <a:noFill/>
                    <a:ln w="9525">
                      <a:noFill/>
                      <a:miter lim="800000"/>
                      <a:headEnd/>
                      <a:tailEnd/>
                    </a:ln>
                  </pic:spPr>
                </pic:pic>
              </a:graphicData>
            </a:graphic>
          </wp:inline>
        </w:drawing>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&lt;Border Background="Violet"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HorizontalAlignment="Stretch"</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VerticalAlignment="Stretch"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&lt;Border.Triggers&gt;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&lt;EventTrigger RoutedEvent="Border.MouseLeftButtonDown"&gt;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&lt;EventTrigger.Actions&gt;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&lt;BeginStoryboard&gt;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&lt;DoubleAnimationUsingKeyFrames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Storyboard.TargetName="transformObj"</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Storyboard.TargetProperty="X"</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Duration="0:0:15"&gt;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&lt;LinearDoubleKeyFrame Value="500"</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KeyTime="0:0:3"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&lt;LinearDoubleKeyFrame Value="50"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KeyTime="0:0:7"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&lt;LinearDoubleKeyFrame Value="300"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KeyTime="0:0:13"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&lt;/DoubleAnimationUsingKeyFrames&gt;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&lt;/BeginStoryboard&gt;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&lt;/EventTrigger.Actions&gt;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&lt;/EventTrigger&gt;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&lt;/Border.Triggers&gt;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&lt;Border.RenderTransform&gt;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&lt;TranslateTransform x:Name="transformObj" X="0" Y="0"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&lt;/Border.RenderTransform&gt;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&lt;/Border&gt;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Here the animation is applied as </w:t>
      </w:r>
      <w:r>
        <w:rPr>
          <w:rStyle w:val="HTMLCode"/>
          <w:rFonts w:ascii="Consolas" w:hAnsi="Consolas" w:cs="Consolas"/>
          <w:color w:val="990000"/>
          <w:sz w:val="17"/>
          <w:szCs w:val="17"/>
          <w:bdr w:val="none" w:sz="0" w:space="0" w:color="auto" w:frame="1"/>
        </w:rPr>
        <w:t>LinearDoubleKeyFrame</w:t>
      </w:r>
      <w:r>
        <w:rPr>
          <w:rFonts w:ascii="Segoe UI" w:hAnsi="Segoe UI" w:cs="Segoe UI"/>
          <w:color w:val="111111"/>
          <w:sz w:val="16"/>
          <w:szCs w:val="16"/>
        </w:rPr>
        <w:t>, which means the animation would be smooth while we define each KeyFrame value based on KeyTime. Here we change the </w:t>
      </w:r>
      <w:r>
        <w:rPr>
          <w:rStyle w:val="HTMLCode"/>
          <w:rFonts w:ascii="Consolas" w:hAnsi="Consolas" w:cs="Consolas"/>
          <w:color w:val="990000"/>
          <w:sz w:val="17"/>
          <w:szCs w:val="17"/>
          <w:bdr w:val="none" w:sz="0" w:space="0" w:color="auto" w:frame="1"/>
        </w:rPr>
        <w:t>Translation</w:t>
      </w:r>
      <w:r>
        <w:rPr>
          <w:rFonts w:ascii="Segoe UI" w:hAnsi="Segoe UI" w:cs="Segoe UI"/>
          <w:color w:val="111111"/>
          <w:sz w:val="16"/>
          <w:szCs w:val="16"/>
        </w:rPr>
        <w:t> of the </w:t>
      </w:r>
      <w:r>
        <w:rPr>
          <w:rStyle w:val="HTMLCode"/>
          <w:rFonts w:ascii="Consolas" w:hAnsi="Consolas" w:cs="Consolas"/>
          <w:color w:val="990000"/>
          <w:sz w:val="17"/>
          <w:szCs w:val="17"/>
          <w:bdr w:val="none" w:sz="0" w:space="0" w:color="auto" w:frame="1"/>
        </w:rPr>
        <w:t>Border</w:t>
      </w:r>
      <w:r>
        <w:rPr>
          <w:rFonts w:ascii="Segoe UI" w:hAnsi="Segoe UI" w:cs="Segoe UI"/>
          <w:color w:val="111111"/>
          <w:sz w:val="16"/>
          <w:szCs w:val="16"/>
        </w:rPr>
        <w:t> based on different </w:t>
      </w:r>
      <w:r>
        <w:rPr>
          <w:rStyle w:val="HTMLCode"/>
          <w:rFonts w:ascii="Consolas" w:hAnsi="Consolas" w:cs="Consolas"/>
          <w:color w:val="990000"/>
          <w:sz w:val="17"/>
          <w:szCs w:val="17"/>
          <w:bdr w:val="none" w:sz="0" w:space="0" w:color="auto" w:frame="1"/>
        </w:rPr>
        <w:t>KeyTime</w:t>
      </w:r>
      <w:r>
        <w:rPr>
          <w:rFonts w:ascii="Segoe UI" w:hAnsi="Segoe UI" w:cs="Segoe UI"/>
          <w:color w:val="111111"/>
          <w:sz w:val="16"/>
          <w:szCs w:val="16"/>
        </w:rPr>
        <w:t> specified such that on 3rd second, the Rectangle will move to 500, at 7th second it will be at 50 and at 13th second it will be at 300. The animation is </w:t>
      </w:r>
      <w:r>
        <w:rPr>
          <w:rStyle w:val="HTMLCode"/>
          <w:rFonts w:ascii="Consolas" w:hAnsi="Consolas" w:cs="Consolas"/>
          <w:color w:val="990000"/>
          <w:sz w:val="17"/>
          <w:szCs w:val="17"/>
          <w:bdr w:val="none" w:sz="0" w:space="0" w:color="auto" w:frame="1"/>
        </w:rPr>
        <w:t>LinearDouble</w:t>
      </w:r>
      <w:r>
        <w:rPr>
          <w:rFonts w:ascii="Segoe UI" w:hAnsi="Segoe UI" w:cs="Segoe UI"/>
          <w:color w:val="111111"/>
          <w:sz w:val="16"/>
          <w:szCs w:val="16"/>
        </w:rPr>
        <w:t> so the animation is smooth and steady.</w:t>
      </w:r>
    </w:p>
    <w:p w:rsidR="003D3055" w:rsidRDefault="003D3055" w:rsidP="003D3055">
      <w:pPr>
        <w:pStyle w:val="Heading4"/>
        <w:shd w:val="clear" w:color="auto" w:fill="FFFFFF"/>
        <w:spacing w:before="0"/>
        <w:rPr>
          <w:rFonts w:ascii="Segoe UI" w:hAnsi="Segoe UI" w:cs="Segoe UI"/>
          <w:color w:val="111111"/>
          <w:sz w:val="18"/>
          <w:szCs w:val="18"/>
        </w:rPr>
      </w:pPr>
      <w:bookmarkStart w:id="10320" w:name="heading0013"/>
      <w:r>
        <w:rPr>
          <w:rFonts w:ascii="Segoe UI" w:hAnsi="Segoe UI" w:cs="Segoe UI"/>
          <w:color w:val="111111"/>
          <w:sz w:val="18"/>
          <w:szCs w:val="18"/>
          <w:bdr w:val="none" w:sz="0" w:space="0" w:color="auto" w:frame="1"/>
        </w:rPr>
        <w:t>Discrete</w:t>
      </w:r>
      <w:bookmarkEnd w:id="10320"/>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If I change the animation to </w:t>
      </w:r>
      <w:r>
        <w:rPr>
          <w:rStyle w:val="HTMLCode"/>
          <w:rFonts w:ascii="Consolas" w:hAnsi="Consolas" w:cs="Consolas"/>
          <w:color w:val="990000"/>
          <w:sz w:val="17"/>
          <w:szCs w:val="17"/>
          <w:bdr w:val="none" w:sz="0" w:space="0" w:color="auto" w:frame="1"/>
        </w:rPr>
        <w:t>DiscreteAnimation</w:t>
      </w:r>
      <w:r>
        <w:rPr>
          <w:rFonts w:ascii="Segoe UI" w:hAnsi="Segoe UI" w:cs="Segoe UI"/>
          <w:color w:val="111111"/>
          <w:sz w:val="16"/>
          <w:szCs w:val="16"/>
        </w:rPr>
        <w:t> it will place the object only at the </w:t>
      </w:r>
      <w:r>
        <w:rPr>
          <w:rStyle w:val="HTMLCode"/>
          <w:rFonts w:ascii="Consolas" w:hAnsi="Consolas" w:cs="Consolas"/>
          <w:color w:val="990000"/>
          <w:sz w:val="17"/>
          <w:szCs w:val="17"/>
          <w:bdr w:val="none" w:sz="0" w:space="0" w:color="auto" w:frame="1"/>
        </w:rPr>
        <w:t>KeyTime</w:t>
      </w:r>
      <w:r>
        <w:rPr>
          <w:rFonts w:ascii="Segoe UI" w:hAnsi="Segoe UI" w:cs="Segoe UI"/>
          <w:color w:val="111111"/>
          <w:sz w:val="16"/>
          <w:szCs w:val="16"/>
        </w:rPr>
        <w:t> specified</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&lt;DoubleAnimationUsingKeyFrames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Storyboard.TargetName="transformObj"</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Storyboard.TargetProperty="X"</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Duration="0:0:15"&gt;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&lt;DiscreteDoubleKeyFrame Value="500" KeyTime="0:0:3"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&lt;DiscreteDoubleKeyFrame Value="50" KeyTime="0:0:7"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&lt;DiscreteDoubleKeyFrame Value="300" KeyTime="0:0:13"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&lt;/DoubleAnimationUsingKeyFrames&gt;</w:t>
      </w:r>
    </w:p>
    <w:p w:rsidR="003D3055" w:rsidRDefault="003D3055" w:rsidP="003D305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Thus changing the </w:t>
      </w:r>
      <w:r>
        <w:rPr>
          <w:rStyle w:val="HTMLCode"/>
          <w:rFonts w:ascii="Consolas" w:hAnsi="Consolas" w:cs="Consolas"/>
          <w:color w:val="990000"/>
          <w:sz w:val="17"/>
          <w:szCs w:val="17"/>
          <w:bdr w:val="none" w:sz="0" w:space="0" w:color="auto" w:frame="1"/>
        </w:rPr>
        <w:t>LinearDouble</w:t>
      </w:r>
      <w:r>
        <w:rPr>
          <w:rFonts w:ascii="Segoe UI" w:hAnsi="Segoe UI" w:cs="Segoe UI"/>
          <w:color w:val="111111"/>
          <w:sz w:val="16"/>
          <w:szCs w:val="16"/>
        </w:rPr>
        <w:t> with </w:t>
      </w:r>
      <w:r>
        <w:rPr>
          <w:rStyle w:val="HTMLCode"/>
          <w:rFonts w:ascii="Consolas" w:hAnsi="Consolas" w:cs="Consolas"/>
          <w:color w:val="990000"/>
          <w:sz w:val="17"/>
          <w:szCs w:val="17"/>
          <w:bdr w:val="none" w:sz="0" w:space="0" w:color="auto" w:frame="1"/>
        </w:rPr>
        <w:t>DiscreteDouble</w:t>
      </w:r>
      <w:r>
        <w:rPr>
          <w:rFonts w:ascii="Segoe UI" w:hAnsi="Segoe UI" w:cs="Segoe UI"/>
          <w:color w:val="111111"/>
          <w:sz w:val="16"/>
          <w:szCs w:val="16"/>
        </w:rPr>
        <w:t> makes it change its position all of a sudden based on the </w:t>
      </w:r>
      <w:r>
        <w:rPr>
          <w:rStyle w:val="HTMLCode"/>
          <w:rFonts w:ascii="Consolas" w:hAnsi="Consolas" w:cs="Consolas"/>
          <w:color w:val="990000"/>
          <w:sz w:val="17"/>
          <w:szCs w:val="17"/>
          <w:bdr w:val="none" w:sz="0" w:space="0" w:color="auto" w:frame="1"/>
        </w:rPr>
        <w:t>KeyTime</w:t>
      </w:r>
      <w:r>
        <w:rPr>
          <w:rFonts w:ascii="Segoe UI" w:hAnsi="Segoe UI" w:cs="Segoe UI"/>
          <w:color w:val="111111"/>
          <w:sz w:val="16"/>
          <w:szCs w:val="16"/>
        </w:rPr>
        <w:t> specified for the animation.</w:t>
      </w:r>
    </w:p>
    <w:p w:rsidR="003D3055" w:rsidRDefault="003D3055" w:rsidP="003D3055">
      <w:pPr>
        <w:pStyle w:val="Heading4"/>
        <w:shd w:val="clear" w:color="auto" w:fill="FFFFFF"/>
        <w:spacing w:before="0"/>
        <w:rPr>
          <w:rFonts w:ascii="Segoe UI" w:hAnsi="Segoe UI" w:cs="Segoe UI"/>
          <w:color w:val="111111"/>
          <w:sz w:val="18"/>
          <w:szCs w:val="18"/>
        </w:rPr>
      </w:pPr>
      <w:bookmarkStart w:id="10321" w:name="heading0014"/>
      <w:r>
        <w:rPr>
          <w:rFonts w:ascii="Segoe UI" w:hAnsi="Segoe UI" w:cs="Segoe UI"/>
          <w:color w:val="111111"/>
          <w:sz w:val="18"/>
          <w:szCs w:val="18"/>
          <w:bdr w:val="none" w:sz="0" w:space="0" w:color="auto" w:frame="1"/>
        </w:rPr>
        <w:t>Spline</w:t>
      </w:r>
      <w:bookmarkEnd w:id="10321"/>
    </w:p>
    <w:p w:rsidR="003D3055" w:rsidRDefault="003D3055" w:rsidP="003D3055">
      <w:pPr>
        <w:pStyle w:val="NormalWeb"/>
        <w:shd w:val="clear" w:color="auto" w:fill="FFFFFF"/>
        <w:spacing w:before="0" w:after="0"/>
        <w:rPr>
          <w:rFonts w:ascii="Segoe UI" w:hAnsi="Segoe UI" w:cs="Segoe UI"/>
          <w:color w:val="111111"/>
          <w:sz w:val="16"/>
          <w:szCs w:val="16"/>
        </w:rPr>
      </w:pPr>
      <w:r>
        <w:rPr>
          <w:rStyle w:val="HTMLCode"/>
          <w:rFonts w:ascii="Consolas" w:hAnsi="Consolas" w:cs="Consolas"/>
          <w:color w:val="990000"/>
          <w:sz w:val="17"/>
          <w:szCs w:val="17"/>
          <w:bdr w:val="none" w:sz="0" w:space="0" w:color="auto" w:frame="1"/>
        </w:rPr>
        <w:t>SplineAnimation</w:t>
      </w:r>
      <w:r>
        <w:rPr>
          <w:rFonts w:ascii="Segoe UI" w:hAnsi="Segoe UI" w:cs="Segoe UI"/>
          <w:color w:val="111111"/>
          <w:sz w:val="16"/>
          <w:szCs w:val="16"/>
        </w:rPr>
        <w:t> is used to define more realistic animation behavior for your control. It lets you control acceleration and deceleration of the animation. With KeySpline you can define the the cubic bazier curve using Spline Key frame. Lets look at the example</w:t>
      </w:r>
    </w:p>
    <w:p w:rsidR="003D3055" w:rsidRDefault="003D3055" w:rsidP="003D3055">
      <w:pPr>
        <w:shd w:val="clear" w:color="auto" w:fill="FFFFFF"/>
        <w:jc w:val="right"/>
        <w:rPr>
          <w:rFonts w:ascii="Segoe UI" w:hAnsi="Segoe UI" w:cs="Segoe UI"/>
          <w:color w:val="999999"/>
          <w:sz w:val="13"/>
          <w:szCs w:val="13"/>
        </w:rPr>
      </w:pPr>
      <w:r>
        <w:rPr>
          <w:rFonts w:ascii="Segoe UI" w:hAnsi="Segoe UI" w:cs="Segoe UI"/>
          <w:color w:val="999999"/>
          <w:sz w:val="13"/>
          <w:szCs w:val="13"/>
          <w:bdr w:val="none" w:sz="0" w:space="0" w:color="auto" w:frame="1"/>
        </w:rPr>
        <w:t>Hide</w:t>
      </w:r>
      <w:r>
        <w:rPr>
          <w:rFonts w:ascii="Segoe UI" w:hAnsi="Segoe UI" w:cs="Segoe UI"/>
          <w:color w:val="999999"/>
          <w:sz w:val="13"/>
          <w:szCs w:val="13"/>
        </w:rPr>
        <w:t>   </w:t>
      </w:r>
      <w:r>
        <w:rPr>
          <w:rFonts w:ascii="Segoe UI" w:hAnsi="Segoe UI" w:cs="Segoe UI"/>
          <w:color w:val="999999"/>
          <w:sz w:val="13"/>
          <w:szCs w:val="13"/>
          <w:bdr w:val="none" w:sz="0" w:space="0" w:color="auto" w:frame="1"/>
        </w:rPr>
        <w:t>Copy Code</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&lt;DoubleAnimationUsingKeyFrames </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Storyboard.TargetName="transformObj"</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Storyboard.TargetProperty="X"</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Duration="0:0:15"&gt;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&lt;SplineDoubleKeyFrame Value="500" KeyTime="0:0:3" KeySpline="0.0,0.1 0.1,0.1" /&gt;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&lt;SplineDoubleKeyFrame Value="50" KeyTime="0:0:7" KeySpline="0.0,0.1 0.1,0.1"/&gt;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 xml:space="preserve">    &lt;SplineDoubleKeyFrame Value="300" KeyTime="0:0:13" KeySpline="0.0,0.1 0.1,0.1"/&gt;</w:t>
      </w:r>
    </w:p>
    <w:p w:rsidR="003D3055" w:rsidRDefault="003D3055" w:rsidP="003D305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s="Consolas"/>
          <w:color w:val="000000"/>
          <w:sz w:val="15"/>
          <w:szCs w:val="15"/>
        </w:rPr>
      </w:pPr>
      <w:r>
        <w:rPr>
          <w:rFonts w:ascii="Consolas" w:hAnsi="Consolas" w:cs="Consolas"/>
          <w:color w:val="000000"/>
          <w:sz w:val="15"/>
          <w:szCs w:val="15"/>
        </w:rPr>
        <w:t>&lt;/DoubleAnimationUsingKeyFrames&gt;</w:t>
      </w:r>
    </w:p>
    <w:p w:rsidR="0024649D" w:rsidRDefault="0024649D" w:rsidP="00FD21F0"/>
    <w:sectPr w:rsidR="0024649D" w:rsidSect="0094616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C33CD"/>
    <w:multiLevelType w:val="multilevel"/>
    <w:tmpl w:val="0086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580EE9"/>
    <w:multiLevelType w:val="multilevel"/>
    <w:tmpl w:val="67D6FA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D920EA"/>
    <w:multiLevelType w:val="multilevel"/>
    <w:tmpl w:val="B372B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F60870"/>
    <w:multiLevelType w:val="multilevel"/>
    <w:tmpl w:val="9CBC87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6D06E5"/>
    <w:multiLevelType w:val="multilevel"/>
    <w:tmpl w:val="80ACA9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8663D91"/>
    <w:multiLevelType w:val="multilevel"/>
    <w:tmpl w:val="6EA2A7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890AC7"/>
    <w:multiLevelType w:val="multilevel"/>
    <w:tmpl w:val="6B24C6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FA47E82"/>
    <w:multiLevelType w:val="multilevel"/>
    <w:tmpl w:val="046AD3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AB739B"/>
    <w:multiLevelType w:val="multilevel"/>
    <w:tmpl w:val="380EDD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AB38CC"/>
    <w:multiLevelType w:val="multilevel"/>
    <w:tmpl w:val="4330F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E058AD"/>
    <w:multiLevelType w:val="multilevel"/>
    <w:tmpl w:val="461E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D3E2168"/>
    <w:multiLevelType w:val="multilevel"/>
    <w:tmpl w:val="77C8B3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546EE1"/>
    <w:multiLevelType w:val="multilevel"/>
    <w:tmpl w:val="E2323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9705C5A"/>
    <w:multiLevelType w:val="multilevel"/>
    <w:tmpl w:val="65FE2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F0F080A"/>
    <w:multiLevelType w:val="multilevel"/>
    <w:tmpl w:val="2C589D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271299"/>
    <w:multiLevelType w:val="multilevel"/>
    <w:tmpl w:val="3B0C8C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D90207"/>
    <w:multiLevelType w:val="multilevel"/>
    <w:tmpl w:val="DEE220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AE3B90"/>
    <w:multiLevelType w:val="multilevel"/>
    <w:tmpl w:val="8DE29D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1"/>
  </w:num>
  <w:num w:numId="3">
    <w:abstractNumId w:val="15"/>
  </w:num>
  <w:num w:numId="4">
    <w:abstractNumId w:val="14"/>
  </w:num>
  <w:num w:numId="5">
    <w:abstractNumId w:val="3"/>
  </w:num>
  <w:num w:numId="6">
    <w:abstractNumId w:val="13"/>
  </w:num>
  <w:num w:numId="7">
    <w:abstractNumId w:val="1"/>
  </w:num>
  <w:num w:numId="8">
    <w:abstractNumId w:val="7"/>
  </w:num>
  <w:num w:numId="9">
    <w:abstractNumId w:val="16"/>
  </w:num>
  <w:num w:numId="10">
    <w:abstractNumId w:val="5"/>
  </w:num>
  <w:num w:numId="11">
    <w:abstractNumId w:val="9"/>
  </w:num>
  <w:num w:numId="12">
    <w:abstractNumId w:val="9"/>
    <w:lvlOverride w:ilvl="0">
      <w:lvl w:ilvl="0">
        <w:numFmt w:val="decimal"/>
        <w:lvlText w:val=""/>
        <w:lvlJc w:val="left"/>
      </w:lvl>
    </w:lvlOverride>
    <w:lvlOverride w:ilvl="1">
      <w:lvl w:ilvl="1">
        <w:numFmt w:val="decimal"/>
        <w:lvlText w:val="%2."/>
        <w:lvlJc w:val="left"/>
      </w:lvl>
    </w:lvlOverride>
  </w:num>
  <w:num w:numId="13">
    <w:abstractNumId w:val="17"/>
  </w:num>
  <w:num w:numId="14">
    <w:abstractNumId w:val="17"/>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15">
    <w:abstractNumId w:val="17"/>
    <w:lvlOverride w:ilvl="0">
      <w:lvl w:ilvl="0">
        <w:numFmt w:val="decimal"/>
        <w:lvlText w:val=""/>
        <w:lvlJc w:val="left"/>
      </w:lvl>
    </w:lvlOverride>
    <w:lvlOverride w:ilvl="1">
      <w:lvl w:ilvl="1">
        <w:numFmt w:val="decimal"/>
        <w:lvlText w:val="%2."/>
        <w:lvlJc w:val="left"/>
        <w:pPr>
          <w:tabs>
            <w:tab w:val="num" w:pos="1440"/>
          </w:tabs>
          <w:ind w:left="1440" w:hanging="360"/>
        </w:pPr>
      </w:lvl>
    </w:lvlOverride>
  </w:num>
  <w:num w:numId="16">
    <w:abstractNumId w:val="0"/>
  </w:num>
  <w:num w:numId="17">
    <w:abstractNumId w:val="4"/>
  </w:num>
  <w:num w:numId="18">
    <w:abstractNumId w:val="4"/>
    <w:lvlOverride w:ilvl="0"/>
    <w:lvlOverride w:ilvl="1">
      <w:startOverride w:val="1"/>
    </w:lvlOverride>
  </w:num>
  <w:num w:numId="19">
    <w:abstractNumId w:val="6"/>
  </w:num>
  <w:num w:numId="20">
    <w:abstractNumId w:val="6"/>
    <w:lvlOverride w:ilvl="0"/>
    <w:lvlOverride w:ilvl="1">
      <w:startOverride w:val="1"/>
    </w:lvlOverride>
  </w:num>
  <w:num w:numId="21">
    <w:abstractNumId w:val="6"/>
    <w:lvlOverride w:ilvl="0"/>
    <w:lvlOverride w:ilvl="1">
      <w:startOverride w:val="1"/>
    </w:lvlOverride>
  </w:num>
  <w:num w:numId="22">
    <w:abstractNumId w:val="10"/>
  </w:num>
  <w:num w:numId="23">
    <w:abstractNumId w:val="2"/>
  </w:num>
  <w:num w:numId="24">
    <w:abstractNumId w:val="12"/>
  </w:num>
  <w:num w:numId="25">
    <w:abstractNumId w:val="12"/>
    <w:lvlOverride w:ilvl="0"/>
    <w:lvlOverride w:ilvl="1">
      <w:startOverride w:val="1"/>
    </w:lvlOverride>
  </w:num>
  <w:num w:numId="26">
    <w:abstractNumId w:val="12"/>
    <w:lvlOverride w:ilvl="0"/>
    <w:lvlOverride w:ilvl="1">
      <w:startOverride w:val="1"/>
    </w:lvlOverride>
  </w:num>
  <w:num w:numId="27">
    <w:abstractNumId w:val="12"/>
    <w:lvlOverride w:ilvl="0"/>
    <w:lvlOverride w:ilvl="1">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rsids>
    <w:rsidRoot w:val="002A5E3B"/>
    <w:rsid w:val="0002168D"/>
    <w:rsid w:val="00075F52"/>
    <w:rsid w:val="000A696D"/>
    <w:rsid w:val="000E1F9C"/>
    <w:rsid w:val="000F3AD0"/>
    <w:rsid w:val="00113955"/>
    <w:rsid w:val="00127AB0"/>
    <w:rsid w:val="001369BA"/>
    <w:rsid w:val="00137E65"/>
    <w:rsid w:val="001736E1"/>
    <w:rsid w:val="00176192"/>
    <w:rsid w:val="00176814"/>
    <w:rsid w:val="001B47FE"/>
    <w:rsid w:val="00237967"/>
    <w:rsid w:val="0024649D"/>
    <w:rsid w:val="002664B5"/>
    <w:rsid w:val="00271573"/>
    <w:rsid w:val="00286AC3"/>
    <w:rsid w:val="002A5E3B"/>
    <w:rsid w:val="002E5533"/>
    <w:rsid w:val="0033720D"/>
    <w:rsid w:val="00366C9B"/>
    <w:rsid w:val="003923CA"/>
    <w:rsid w:val="003B60BE"/>
    <w:rsid w:val="003C5A45"/>
    <w:rsid w:val="003D3055"/>
    <w:rsid w:val="00407D57"/>
    <w:rsid w:val="005263BF"/>
    <w:rsid w:val="00567DC5"/>
    <w:rsid w:val="005A1CC0"/>
    <w:rsid w:val="005F25EC"/>
    <w:rsid w:val="00667656"/>
    <w:rsid w:val="00684C99"/>
    <w:rsid w:val="006A2E3C"/>
    <w:rsid w:val="006D5CC0"/>
    <w:rsid w:val="00753679"/>
    <w:rsid w:val="0079233C"/>
    <w:rsid w:val="007B3941"/>
    <w:rsid w:val="007C53ED"/>
    <w:rsid w:val="007F04CD"/>
    <w:rsid w:val="00823F3B"/>
    <w:rsid w:val="008322CA"/>
    <w:rsid w:val="00871DAE"/>
    <w:rsid w:val="008A2684"/>
    <w:rsid w:val="008B529D"/>
    <w:rsid w:val="008C08DC"/>
    <w:rsid w:val="00915B1F"/>
    <w:rsid w:val="009240BD"/>
    <w:rsid w:val="00946169"/>
    <w:rsid w:val="009A05AE"/>
    <w:rsid w:val="009C15ED"/>
    <w:rsid w:val="009D55D0"/>
    <w:rsid w:val="009F2302"/>
    <w:rsid w:val="00A15708"/>
    <w:rsid w:val="00A72516"/>
    <w:rsid w:val="00A73014"/>
    <w:rsid w:val="00AD5846"/>
    <w:rsid w:val="00B06369"/>
    <w:rsid w:val="00B35A1A"/>
    <w:rsid w:val="00B55C3F"/>
    <w:rsid w:val="00B74385"/>
    <w:rsid w:val="00B81679"/>
    <w:rsid w:val="00B9520D"/>
    <w:rsid w:val="00BC60DC"/>
    <w:rsid w:val="00BF05EC"/>
    <w:rsid w:val="00C169B0"/>
    <w:rsid w:val="00C22722"/>
    <w:rsid w:val="00C46AAD"/>
    <w:rsid w:val="00C73838"/>
    <w:rsid w:val="00CC65C8"/>
    <w:rsid w:val="00CF1491"/>
    <w:rsid w:val="00CF445D"/>
    <w:rsid w:val="00CF4D4A"/>
    <w:rsid w:val="00D36FEC"/>
    <w:rsid w:val="00D44D89"/>
    <w:rsid w:val="00D75053"/>
    <w:rsid w:val="00D816DA"/>
    <w:rsid w:val="00DB6CDA"/>
    <w:rsid w:val="00DC6C16"/>
    <w:rsid w:val="00DE6824"/>
    <w:rsid w:val="00E001FA"/>
    <w:rsid w:val="00E05508"/>
    <w:rsid w:val="00E2593C"/>
    <w:rsid w:val="00E91EA7"/>
    <w:rsid w:val="00E92754"/>
    <w:rsid w:val="00E94FD1"/>
    <w:rsid w:val="00EA0B64"/>
    <w:rsid w:val="00EA232A"/>
    <w:rsid w:val="00ED558E"/>
    <w:rsid w:val="00EE1561"/>
    <w:rsid w:val="00F0025E"/>
    <w:rsid w:val="00F00EBA"/>
    <w:rsid w:val="00F44741"/>
    <w:rsid w:val="00F861E7"/>
    <w:rsid w:val="00F944FF"/>
    <w:rsid w:val="00FD21F0"/>
    <w:rsid w:val="00FE4B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169"/>
  </w:style>
  <w:style w:type="paragraph" w:styleId="Heading1">
    <w:name w:val="heading 1"/>
    <w:basedOn w:val="Normal"/>
    <w:link w:val="Heading1Char"/>
    <w:uiPriority w:val="9"/>
    <w:qFormat/>
    <w:rsid w:val="002A5E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A5E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84C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D305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E3B"/>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2A5E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tag">
    <w:name w:val="hljs-tag"/>
    <w:basedOn w:val="DefaultParagraphFont"/>
    <w:rsid w:val="002A5E3B"/>
  </w:style>
  <w:style w:type="character" w:customStyle="1" w:styleId="hljs-name">
    <w:name w:val="hljs-name"/>
    <w:basedOn w:val="DefaultParagraphFont"/>
    <w:rsid w:val="002A5E3B"/>
  </w:style>
  <w:style w:type="character" w:customStyle="1" w:styleId="hljs-attr">
    <w:name w:val="hljs-attr"/>
    <w:basedOn w:val="DefaultParagraphFont"/>
    <w:rsid w:val="002A5E3B"/>
  </w:style>
  <w:style w:type="character" w:customStyle="1" w:styleId="hljs-string">
    <w:name w:val="hljs-string"/>
    <w:basedOn w:val="DefaultParagraphFont"/>
    <w:rsid w:val="002A5E3B"/>
  </w:style>
  <w:style w:type="character" w:customStyle="1" w:styleId="Heading2Char">
    <w:name w:val="Heading 2 Char"/>
    <w:basedOn w:val="DefaultParagraphFont"/>
    <w:link w:val="Heading2"/>
    <w:uiPriority w:val="9"/>
    <w:rsid w:val="002A5E3B"/>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2A5E3B"/>
    <w:rPr>
      <w:color w:val="0000FF"/>
      <w:u w:val="single"/>
    </w:rPr>
  </w:style>
  <w:style w:type="paragraph" w:styleId="HTMLPreformatted">
    <w:name w:val="HTML Preformatted"/>
    <w:basedOn w:val="Normal"/>
    <w:link w:val="HTMLPreformattedChar"/>
    <w:uiPriority w:val="99"/>
    <w:semiHidden/>
    <w:unhideWhenUsed/>
    <w:rsid w:val="002A5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5E3B"/>
    <w:rPr>
      <w:rFonts w:ascii="Courier New" w:eastAsia="Times New Roman" w:hAnsi="Courier New" w:cs="Courier New"/>
      <w:sz w:val="20"/>
      <w:szCs w:val="20"/>
    </w:rPr>
  </w:style>
  <w:style w:type="character" w:styleId="HTMLCode">
    <w:name w:val="HTML Code"/>
    <w:basedOn w:val="DefaultParagraphFont"/>
    <w:uiPriority w:val="99"/>
    <w:semiHidden/>
    <w:unhideWhenUsed/>
    <w:rsid w:val="002A5E3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C60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60DC"/>
    <w:rPr>
      <w:rFonts w:ascii="Tahoma" w:hAnsi="Tahoma" w:cs="Tahoma"/>
      <w:sz w:val="16"/>
      <w:szCs w:val="16"/>
    </w:rPr>
  </w:style>
  <w:style w:type="character" w:styleId="Strong">
    <w:name w:val="Strong"/>
    <w:basedOn w:val="DefaultParagraphFont"/>
    <w:uiPriority w:val="22"/>
    <w:qFormat/>
    <w:rsid w:val="002664B5"/>
    <w:rPr>
      <w:b/>
      <w:bCs/>
    </w:rPr>
  </w:style>
  <w:style w:type="character" w:customStyle="1" w:styleId="hljs-keyword">
    <w:name w:val="hljs-keyword"/>
    <w:basedOn w:val="DefaultParagraphFont"/>
    <w:rsid w:val="00C46AAD"/>
  </w:style>
  <w:style w:type="character" w:customStyle="1" w:styleId="hljs-title">
    <w:name w:val="hljs-title"/>
    <w:basedOn w:val="DefaultParagraphFont"/>
    <w:rsid w:val="00C46AAD"/>
  </w:style>
  <w:style w:type="character" w:customStyle="1" w:styleId="hljs-function">
    <w:name w:val="hljs-function"/>
    <w:basedOn w:val="DefaultParagraphFont"/>
    <w:rsid w:val="00C46AAD"/>
  </w:style>
  <w:style w:type="character" w:customStyle="1" w:styleId="hljs-params">
    <w:name w:val="hljs-params"/>
    <w:basedOn w:val="DefaultParagraphFont"/>
    <w:rsid w:val="00C46AAD"/>
  </w:style>
  <w:style w:type="character" w:customStyle="1" w:styleId="hljs-number">
    <w:name w:val="hljs-number"/>
    <w:basedOn w:val="DefaultParagraphFont"/>
    <w:rsid w:val="00113955"/>
  </w:style>
  <w:style w:type="character" w:customStyle="1" w:styleId="Heading3Char">
    <w:name w:val="Heading 3 Char"/>
    <w:basedOn w:val="DefaultParagraphFont"/>
    <w:link w:val="Heading3"/>
    <w:uiPriority w:val="9"/>
    <w:semiHidden/>
    <w:rsid w:val="00684C99"/>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684C99"/>
    <w:rPr>
      <w:i/>
      <w:iCs/>
    </w:rPr>
  </w:style>
  <w:style w:type="character" w:customStyle="1" w:styleId="xml">
    <w:name w:val="xml"/>
    <w:basedOn w:val="DefaultParagraphFont"/>
    <w:rsid w:val="00684C99"/>
  </w:style>
  <w:style w:type="character" w:customStyle="1" w:styleId="hljs-literal">
    <w:name w:val="hljs-literal"/>
    <w:basedOn w:val="DefaultParagraphFont"/>
    <w:rsid w:val="0079233C"/>
  </w:style>
  <w:style w:type="paragraph" w:styleId="ListParagraph">
    <w:name w:val="List Paragraph"/>
    <w:basedOn w:val="Normal"/>
    <w:uiPriority w:val="34"/>
    <w:qFormat/>
    <w:rsid w:val="000E1F9C"/>
    <w:pPr>
      <w:ind w:left="720"/>
      <w:contextualSpacing/>
    </w:pPr>
  </w:style>
  <w:style w:type="character" w:customStyle="1" w:styleId="hljs-comment">
    <w:name w:val="hljs-comment"/>
    <w:basedOn w:val="DefaultParagraphFont"/>
    <w:rsid w:val="003923CA"/>
  </w:style>
  <w:style w:type="character" w:customStyle="1" w:styleId="hljs-selector-tag">
    <w:name w:val="hljs-selector-tag"/>
    <w:basedOn w:val="DefaultParagraphFont"/>
    <w:rsid w:val="00753679"/>
  </w:style>
  <w:style w:type="character" w:customStyle="1" w:styleId="hljs-selector-class">
    <w:name w:val="hljs-selector-class"/>
    <w:basedOn w:val="DefaultParagraphFont"/>
    <w:rsid w:val="00753679"/>
  </w:style>
  <w:style w:type="character" w:styleId="FollowedHyperlink">
    <w:name w:val="FollowedHyperlink"/>
    <w:basedOn w:val="DefaultParagraphFont"/>
    <w:uiPriority w:val="99"/>
    <w:semiHidden/>
    <w:unhideWhenUsed/>
    <w:rsid w:val="00FD21F0"/>
    <w:rPr>
      <w:color w:val="800080"/>
      <w:u w:val="single"/>
    </w:rPr>
  </w:style>
  <w:style w:type="character" w:customStyle="1" w:styleId="Heading4Char">
    <w:name w:val="Heading 4 Char"/>
    <w:basedOn w:val="DefaultParagraphFont"/>
    <w:link w:val="Heading4"/>
    <w:uiPriority w:val="9"/>
    <w:semiHidden/>
    <w:rsid w:val="003D3055"/>
    <w:rPr>
      <w:rFonts w:asciiTheme="majorHAnsi" w:eastAsiaTheme="majorEastAsia" w:hAnsiTheme="majorHAnsi" w:cstheme="majorBidi"/>
      <w:b/>
      <w:bCs/>
      <w:i/>
      <w:iCs/>
      <w:color w:val="4F81BD" w:themeColor="accent1"/>
    </w:rPr>
  </w:style>
  <w:style w:type="character" w:customStyle="1" w:styleId="string">
    <w:name w:val="string"/>
    <w:basedOn w:val="DefaultParagraphFont"/>
    <w:rsid w:val="001B47FE"/>
  </w:style>
  <w:style w:type="character" w:customStyle="1" w:styleId="keyword">
    <w:name w:val="keyword"/>
    <w:basedOn w:val="DefaultParagraphFont"/>
    <w:rsid w:val="001B47FE"/>
  </w:style>
  <w:style w:type="character" w:customStyle="1" w:styleId="comment">
    <w:name w:val="comment"/>
    <w:basedOn w:val="DefaultParagraphFont"/>
    <w:rsid w:val="001B47FE"/>
  </w:style>
</w:styles>
</file>

<file path=word/webSettings.xml><?xml version="1.0" encoding="utf-8"?>
<w:webSettings xmlns:r="http://schemas.openxmlformats.org/officeDocument/2006/relationships" xmlns:w="http://schemas.openxmlformats.org/wordprocessingml/2006/main">
  <w:divs>
    <w:div w:id="142240149">
      <w:bodyDiv w:val="1"/>
      <w:marLeft w:val="0"/>
      <w:marRight w:val="0"/>
      <w:marTop w:val="0"/>
      <w:marBottom w:val="0"/>
      <w:divBdr>
        <w:top w:val="none" w:sz="0" w:space="0" w:color="auto"/>
        <w:left w:val="none" w:sz="0" w:space="0" w:color="auto"/>
        <w:bottom w:val="none" w:sz="0" w:space="0" w:color="auto"/>
        <w:right w:val="none" w:sz="0" w:space="0" w:color="auto"/>
      </w:divBdr>
    </w:div>
    <w:div w:id="158666131">
      <w:bodyDiv w:val="1"/>
      <w:marLeft w:val="0"/>
      <w:marRight w:val="0"/>
      <w:marTop w:val="0"/>
      <w:marBottom w:val="0"/>
      <w:divBdr>
        <w:top w:val="none" w:sz="0" w:space="0" w:color="auto"/>
        <w:left w:val="none" w:sz="0" w:space="0" w:color="auto"/>
        <w:bottom w:val="none" w:sz="0" w:space="0" w:color="auto"/>
        <w:right w:val="none" w:sz="0" w:space="0" w:color="auto"/>
      </w:divBdr>
    </w:div>
    <w:div w:id="209265161">
      <w:bodyDiv w:val="1"/>
      <w:marLeft w:val="0"/>
      <w:marRight w:val="0"/>
      <w:marTop w:val="0"/>
      <w:marBottom w:val="0"/>
      <w:divBdr>
        <w:top w:val="none" w:sz="0" w:space="0" w:color="auto"/>
        <w:left w:val="none" w:sz="0" w:space="0" w:color="auto"/>
        <w:bottom w:val="none" w:sz="0" w:space="0" w:color="auto"/>
        <w:right w:val="none" w:sz="0" w:space="0" w:color="auto"/>
      </w:divBdr>
    </w:div>
    <w:div w:id="214707970">
      <w:bodyDiv w:val="1"/>
      <w:marLeft w:val="0"/>
      <w:marRight w:val="0"/>
      <w:marTop w:val="0"/>
      <w:marBottom w:val="0"/>
      <w:divBdr>
        <w:top w:val="none" w:sz="0" w:space="0" w:color="auto"/>
        <w:left w:val="none" w:sz="0" w:space="0" w:color="auto"/>
        <w:bottom w:val="none" w:sz="0" w:space="0" w:color="auto"/>
        <w:right w:val="none" w:sz="0" w:space="0" w:color="auto"/>
      </w:divBdr>
    </w:div>
    <w:div w:id="218981839">
      <w:bodyDiv w:val="1"/>
      <w:marLeft w:val="0"/>
      <w:marRight w:val="0"/>
      <w:marTop w:val="0"/>
      <w:marBottom w:val="0"/>
      <w:divBdr>
        <w:top w:val="none" w:sz="0" w:space="0" w:color="auto"/>
        <w:left w:val="none" w:sz="0" w:space="0" w:color="auto"/>
        <w:bottom w:val="none" w:sz="0" w:space="0" w:color="auto"/>
        <w:right w:val="none" w:sz="0" w:space="0" w:color="auto"/>
      </w:divBdr>
    </w:div>
    <w:div w:id="234709179">
      <w:bodyDiv w:val="1"/>
      <w:marLeft w:val="0"/>
      <w:marRight w:val="0"/>
      <w:marTop w:val="0"/>
      <w:marBottom w:val="0"/>
      <w:divBdr>
        <w:top w:val="none" w:sz="0" w:space="0" w:color="auto"/>
        <w:left w:val="none" w:sz="0" w:space="0" w:color="auto"/>
        <w:bottom w:val="none" w:sz="0" w:space="0" w:color="auto"/>
        <w:right w:val="none" w:sz="0" w:space="0" w:color="auto"/>
      </w:divBdr>
    </w:div>
    <w:div w:id="270670185">
      <w:bodyDiv w:val="1"/>
      <w:marLeft w:val="0"/>
      <w:marRight w:val="0"/>
      <w:marTop w:val="0"/>
      <w:marBottom w:val="0"/>
      <w:divBdr>
        <w:top w:val="none" w:sz="0" w:space="0" w:color="auto"/>
        <w:left w:val="none" w:sz="0" w:space="0" w:color="auto"/>
        <w:bottom w:val="none" w:sz="0" w:space="0" w:color="auto"/>
        <w:right w:val="none" w:sz="0" w:space="0" w:color="auto"/>
      </w:divBdr>
    </w:div>
    <w:div w:id="314384533">
      <w:bodyDiv w:val="1"/>
      <w:marLeft w:val="0"/>
      <w:marRight w:val="0"/>
      <w:marTop w:val="0"/>
      <w:marBottom w:val="0"/>
      <w:divBdr>
        <w:top w:val="none" w:sz="0" w:space="0" w:color="auto"/>
        <w:left w:val="none" w:sz="0" w:space="0" w:color="auto"/>
        <w:bottom w:val="none" w:sz="0" w:space="0" w:color="auto"/>
        <w:right w:val="none" w:sz="0" w:space="0" w:color="auto"/>
      </w:divBdr>
    </w:div>
    <w:div w:id="323706263">
      <w:bodyDiv w:val="1"/>
      <w:marLeft w:val="0"/>
      <w:marRight w:val="0"/>
      <w:marTop w:val="0"/>
      <w:marBottom w:val="0"/>
      <w:divBdr>
        <w:top w:val="none" w:sz="0" w:space="0" w:color="auto"/>
        <w:left w:val="none" w:sz="0" w:space="0" w:color="auto"/>
        <w:bottom w:val="none" w:sz="0" w:space="0" w:color="auto"/>
        <w:right w:val="none" w:sz="0" w:space="0" w:color="auto"/>
      </w:divBdr>
    </w:div>
    <w:div w:id="356541259">
      <w:bodyDiv w:val="1"/>
      <w:marLeft w:val="0"/>
      <w:marRight w:val="0"/>
      <w:marTop w:val="0"/>
      <w:marBottom w:val="0"/>
      <w:divBdr>
        <w:top w:val="none" w:sz="0" w:space="0" w:color="auto"/>
        <w:left w:val="none" w:sz="0" w:space="0" w:color="auto"/>
        <w:bottom w:val="none" w:sz="0" w:space="0" w:color="auto"/>
        <w:right w:val="none" w:sz="0" w:space="0" w:color="auto"/>
      </w:divBdr>
    </w:div>
    <w:div w:id="382100650">
      <w:bodyDiv w:val="1"/>
      <w:marLeft w:val="0"/>
      <w:marRight w:val="0"/>
      <w:marTop w:val="0"/>
      <w:marBottom w:val="0"/>
      <w:divBdr>
        <w:top w:val="none" w:sz="0" w:space="0" w:color="auto"/>
        <w:left w:val="none" w:sz="0" w:space="0" w:color="auto"/>
        <w:bottom w:val="none" w:sz="0" w:space="0" w:color="auto"/>
        <w:right w:val="none" w:sz="0" w:space="0" w:color="auto"/>
      </w:divBdr>
    </w:div>
    <w:div w:id="385640799">
      <w:bodyDiv w:val="1"/>
      <w:marLeft w:val="0"/>
      <w:marRight w:val="0"/>
      <w:marTop w:val="0"/>
      <w:marBottom w:val="0"/>
      <w:divBdr>
        <w:top w:val="none" w:sz="0" w:space="0" w:color="auto"/>
        <w:left w:val="none" w:sz="0" w:space="0" w:color="auto"/>
        <w:bottom w:val="none" w:sz="0" w:space="0" w:color="auto"/>
        <w:right w:val="none" w:sz="0" w:space="0" w:color="auto"/>
      </w:divBdr>
    </w:div>
    <w:div w:id="437801324">
      <w:bodyDiv w:val="1"/>
      <w:marLeft w:val="0"/>
      <w:marRight w:val="0"/>
      <w:marTop w:val="0"/>
      <w:marBottom w:val="0"/>
      <w:divBdr>
        <w:top w:val="none" w:sz="0" w:space="0" w:color="auto"/>
        <w:left w:val="none" w:sz="0" w:space="0" w:color="auto"/>
        <w:bottom w:val="none" w:sz="0" w:space="0" w:color="auto"/>
        <w:right w:val="none" w:sz="0" w:space="0" w:color="auto"/>
      </w:divBdr>
    </w:div>
    <w:div w:id="439643798">
      <w:bodyDiv w:val="1"/>
      <w:marLeft w:val="0"/>
      <w:marRight w:val="0"/>
      <w:marTop w:val="0"/>
      <w:marBottom w:val="0"/>
      <w:divBdr>
        <w:top w:val="none" w:sz="0" w:space="0" w:color="auto"/>
        <w:left w:val="none" w:sz="0" w:space="0" w:color="auto"/>
        <w:bottom w:val="none" w:sz="0" w:space="0" w:color="auto"/>
        <w:right w:val="none" w:sz="0" w:space="0" w:color="auto"/>
      </w:divBdr>
    </w:div>
    <w:div w:id="447894233">
      <w:bodyDiv w:val="1"/>
      <w:marLeft w:val="0"/>
      <w:marRight w:val="0"/>
      <w:marTop w:val="0"/>
      <w:marBottom w:val="0"/>
      <w:divBdr>
        <w:top w:val="none" w:sz="0" w:space="0" w:color="auto"/>
        <w:left w:val="none" w:sz="0" w:space="0" w:color="auto"/>
        <w:bottom w:val="none" w:sz="0" w:space="0" w:color="auto"/>
        <w:right w:val="none" w:sz="0" w:space="0" w:color="auto"/>
      </w:divBdr>
    </w:div>
    <w:div w:id="465659484">
      <w:bodyDiv w:val="1"/>
      <w:marLeft w:val="0"/>
      <w:marRight w:val="0"/>
      <w:marTop w:val="0"/>
      <w:marBottom w:val="0"/>
      <w:divBdr>
        <w:top w:val="none" w:sz="0" w:space="0" w:color="auto"/>
        <w:left w:val="none" w:sz="0" w:space="0" w:color="auto"/>
        <w:bottom w:val="none" w:sz="0" w:space="0" w:color="auto"/>
        <w:right w:val="none" w:sz="0" w:space="0" w:color="auto"/>
      </w:divBdr>
    </w:div>
    <w:div w:id="467162867">
      <w:bodyDiv w:val="1"/>
      <w:marLeft w:val="0"/>
      <w:marRight w:val="0"/>
      <w:marTop w:val="0"/>
      <w:marBottom w:val="0"/>
      <w:divBdr>
        <w:top w:val="none" w:sz="0" w:space="0" w:color="auto"/>
        <w:left w:val="none" w:sz="0" w:space="0" w:color="auto"/>
        <w:bottom w:val="none" w:sz="0" w:space="0" w:color="auto"/>
        <w:right w:val="none" w:sz="0" w:space="0" w:color="auto"/>
      </w:divBdr>
    </w:div>
    <w:div w:id="492110684">
      <w:bodyDiv w:val="1"/>
      <w:marLeft w:val="0"/>
      <w:marRight w:val="0"/>
      <w:marTop w:val="0"/>
      <w:marBottom w:val="0"/>
      <w:divBdr>
        <w:top w:val="none" w:sz="0" w:space="0" w:color="auto"/>
        <w:left w:val="none" w:sz="0" w:space="0" w:color="auto"/>
        <w:bottom w:val="none" w:sz="0" w:space="0" w:color="auto"/>
        <w:right w:val="none" w:sz="0" w:space="0" w:color="auto"/>
      </w:divBdr>
    </w:div>
    <w:div w:id="518007681">
      <w:bodyDiv w:val="1"/>
      <w:marLeft w:val="0"/>
      <w:marRight w:val="0"/>
      <w:marTop w:val="0"/>
      <w:marBottom w:val="0"/>
      <w:divBdr>
        <w:top w:val="none" w:sz="0" w:space="0" w:color="auto"/>
        <w:left w:val="none" w:sz="0" w:space="0" w:color="auto"/>
        <w:bottom w:val="none" w:sz="0" w:space="0" w:color="auto"/>
        <w:right w:val="none" w:sz="0" w:space="0" w:color="auto"/>
      </w:divBdr>
    </w:div>
    <w:div w:id="534731747">
      <w:bodyDiv w:val="1"/>
      <w:marLeft w:val="0"/>
      <w:marRight w:val="0"/>
      <w:marTop w:val="0"/>
      <w:marBottom w:val="0"/>
      <w:divBdr>
        <w:top w:val="none" w:sz="0" w:space="0" w:color="auto"/>
        <w:left w:val="none" w:sz="0" w:space="0" w:color="auto"/>
        <w:bottom w:val="none" w:sz="0" w:space="0" w:color="auto"/>
        <w:right w:val="none" w:sz="0" w:space="0" w:color="auto"/>
      </w:divBdr>
    </w:div>
    <w:div w:id="556940378">
      <w:bodyDiv w:val="1"/>
      <w:marLeft w:val="0"/>
      <w:marRight w:val="0"/>
      <w:marTop w:val="0"/>
      <w:marBottom w:val="0"/>
      <w:divBdr>
        <w:top w:val="none" w:sz="0" w:space="0" w:color="auto"/>
        <w:left w:val="none" w:sz="0" w:space="0" w:color="auto"/>
        <w:bottom w:val="none" w:sz="0" w:space="0" w:color="auto"/>
        <w:right w:val="none" w:sz="0" w:space="0" w:color="auto"/>
      </w:divBdr>
    </w:div>
    <w:div w:id="559941504">
      <w:bodyDiv w:val="1"/>
      <w:marLeft w:val="0"/>
      <w:marRight w:val="0"/>
      <w:marTop w:val="0"/>
      <w:marBottom w:val="0"/>
      <w:divBdr>
        <w:top w:val="none" w:sz="0" w:space="0" w:color="auto"/>
        <w:left w:val="none" w:sz="0" w:space="0" w:color="auto"/>
        <w:bottom w:val="none" w:sz="0" w:space="0" w:color="auto"/>
        <w:right w:val="none" w:sz="0" w:space="0" w:color="auto"/>
      </w:divBdr>
    </w:div>
    <w:div w:id="568468606">
      <w:bodyDiv w:val="1"/>
      <w:marLeft w:val="0"/>
      <w:marRight w:val="0"/>
      <w:marTop w:val="0"/>
      <w:marBottom w:val="0"/>
      <w:divBdr>
        <w:top w:val="none" w:sz="0" w:space="0" w:color="auto"/>
        <w:left w:val="none" w:sz="0" w:space="0" w:color="auto"/>
        <w:bottom w:val="none" w:sz="0" w:space="0" w:color="auto"/>
        <w:right w:val="none" w:sz="0" w:space="0" w:color="auto"/>
      </w:divBdr>
    </w:div>
    <w:div w:id="589194370">
      <w:bodyDiv w:val="1"/>
      <w:marLeft w:val="0"/>
      <w:marRight w:val="0"/>
      <w:marTop w:val="0"/>
      <w:marBottom w:val="0"/>
      <w:divBdr>
        <w:top w:val="none" w:sz="0" w:space="0" w:color="auto"/>
        <w:left w:val="none" w:sz="0" w:space="0" w:color="auto"/>
        <w:bottom w:val="none" w:sz="0" w:space="0" w:color="auto"/>
        <w:right w:val="none" w:sz="0" w:space="0" w:color="auto"/>
      </w:divBdr>
    </w:div>
    <w:div w:id="594019314">
      <w:bodyDiv w:val="1"/>
      <w:marLeft w:val="0"/>
      <w:marRight w:val="0"/>
      <w:marTop w:val="0"/>
      <w:marBottom w:val="0"/>
      <w:divBdr>
        <w:top w:val="none" w:sz="0" w:space="0" w:color="auto"/>
        <w:left w:val="none" w:sz="0" w:space="0" w:color="auto"/>
        <w:bottom w:val="none" w:sz="0" w:space="0" w:color="auto"/>
        <w:right w:val="none" w:sz="0" w:space="0" w:color="auto"/>
      </w:divBdr>
    </w:div>
    <w:div w:id="596181714">
      <w:bodyDiv w:val="1"/>
      <w:marLeft w:val="0"/>
      <w:marRight w:val="0"/>
      <w:marTop w:val="0"/>
      <w:marBottom w:val="0"/>
      <w:divBdr>
        <w:top w:val="none" w:sz="0" w:space="0" w:color="auto"/>
        <w:left w:val="none" w:sz="0" w:space="0" w:color="auto"/>
        <w:bottom w:val="none" w:sz="0" w:space="0" w:color="auto"/>
        <w:right w:val="none" w:sz="0" w:space="0" w:color="auto"/>
      </w:divBdr>
    </w:div>
    <w:div w:id="598178027">
      <w:bodyDiv w:val="1"/>
      <w:marLeft w:val="0"/>
      <w:marRight w:val="0"/>
      <w:marTop w:val="0"/>
      <w:marBottom w:val="0"/>
      <w:divBdr>
        <w:top w:val="none" w:sz="0" w:space="0" w:color="auto"/>
        <w:left w:val="none" w:sz="0" w:space="0" w:color="auto"/>
        <w:bottom w:val="none" w:sz="0" w:space="0" w:color="auto"/>
        <w:right w:val="none" w:sz="0" w:space="0" w:color="auto"/>
      </w:divBdr>
    </w:div>
    <w:div w:id="612711742">
      <w:bodyDiv w:val="1"/>
      <w:marLeft w:val="0"/>
      <w:marRight w:val="0"/>
      <w:marTop w:val="0"/>
      <w:marBottom w:val="0"/>
      <w:divBdr>
        <w:top w:val="none" w:sz="0" w:space="0" w:color="auto"/>
        <w:left w:val="none" w:sz="0" w:space="0" w:color="auto"/>
        <w:bottom w:val="none" w:sz="0" w:space="0" w:color="auto"/>
        <w:right w:val="none" w:sz="0" w:space="0" w:color="auto"/>
      </w:divBdr>
    </w:div>
    <w:div w:id="615334443">
      <w:bodyDiv w:val="1"/>
      <w:marLeft w:val="0"/>
      <w:marRight w:val="0"/>
      <w:marTop w:val="0"/>
      <w:marBottom w:val="0"/>
      <w:divBdr>
        <w:top w:val="none" w:sz="0" w:space="0" w:color="auto"/>
        <w:left w:val="none" w:sz="0" w:space="0" w:color="auto"/>
        <w:bottom w:val="none" w:sz="0" w:space="0" w:color="auto"/>
        <w:right w:val="none" w:sz="0" w:space="0" w:color="auto"/>
      </w:divBdr>
    </w:div>
    <w:div w:id="623193041">
      <w:bodyDiv w:val="1"/>
      <w:marLeft w:val="0"/>
      <w:marRight w:val="0"/>
      <w:marTop w:val="0"/>
      <w:marBottom w:val="0"/>
      <w:divBdr>
        <w:top w:val="none" w:sz="0" w:space="0" w:color="auto"/>
        <w:left w:val="none" w:sz="0" w:space="0" w:color="auto"/>
        <w:bottom w:val="none" w:sz="0" w:space="0" w:color="auto"/>
        <w:right w:val="none" w:sz="0" w:space="0" w:color="auto"/>
      </w:divBdr>
    </w:div>
    <w:div w:id="626740302">
      <w:bodyDiv w:val="1"/>
      <w:marLeft w:val="0"/>
      <w:marRight w:val="0"/>
      <w:marTop w:val="0"/>
      <w:marBottom w:val="0"/>
      <w:divBdr>
        <w:top w:val="none" w:sz="0" w:space="0" w:color="auto"/>
        <w:left w:val="none" w:sz="0" w:space="0" w:color="auto"/>
        <w:bottom w:val="none" w:sz="0" w:space="0" w:color="auto"/>
        <w:right w:val="none" w:sz="0" w:space="0" w:color="auto"/>
      </w:divBdr>
    </w:div>
    <w:div w:id="694766305">
      <w:bodyDiv w:val="1"/>
      <w:marLeft w:val="0"/>
      <w:marRight w:val="0"/>
      <w:marTop w:val="0"/>
      <w:marBottom w:val="0"/>
      <w:divBdr>
        <w:top w:val="none" w:sz="0" w:space="0" w:color="auto"/>
        <w:left w:val="none" w:sz="0" w:space="0" w:color="auto"/>
        <w:bottom w:val="none" w:sz="0" w:space="0" w:color="auto"/>
        <w:right w:val="none" w:sz="0" w:space="0" w:color="auto"/>
      </w:divBdr>
    </w:div>
    <w:div w:id="700017056">
      <w:bodyDiv w:val="1"/>
      <w:marLeft w:val="0"/>
      <w:marRight w:val="0"/>
      <w:marTop w:val="0"/>
      <w:marBottom w:val="0"/>
      <w:divBdr>
        <w:top w:val="none" w:sz="0" w:space="0" w:color="auto"/>
        <w:left w:val="none" w:sz="0" w:space="0" w:color="auto"/>
        <w:bottom w:val="none" w:sz="0" w:space="0" w:color="auto"/>
        <w:right w:val="none" w:sz="0" w:space="0" w:color="auto"/>
      </w:divBdr>
    </w:div>
    <w:div w:id="757681269">
      <w:bodyDiv w:val="1"/>
      <w:marLeft w:val="0"/>
      <w:marRight w:val="0"/>
      <w:marTop w:val="0"/>
      <w:marBottom w:val="0"/>
      <w:divBdr>
        <w:top w:val="none" w:sz="0" w:space="0" w:color="auto"/>
        <w:left w:val="none" w:sz="0" w:space="0" w:color="auto"/>
        <w:bottom w:val="none" w:sz="0" w:space="0" w:color="auto"/>
        <w:right w:val="none" w:sz="0" w:space="0" w:color="auto"/>
      </w:divBdr>
    </w:div>
    <w:div w:id="798184745">
      <w:bodyDiv w:val="1"/>
      <w:marLeft w:val="0"/>
      <w:marRight w:val="0"/>
      <w:marTop w:val="0"/>
      <w:marBottom w:val="0"/>
      <w:divBdr>
        <w:top w:val="none" w:sz="0" w:space="0" w:color="auto"/>
        <w:left w:val="none" w:sz="0" w:space="0" w:color="auto"/>
        <w:bottom w:val="none" w:sz="0" w:space="0" w:color="auto"/>
        <w:right w:val="none" w:sz="0" w:space="0" w:color="auto"/>
      </w:divBdr>
    </w:div>
    <w:div w:id="802112779">
      <w:bodyDiv w:val="1"/>
      <w:marLeft w:val="0"/>
      <w:marRight w:val="0"/>
      <w:marTop w:val="0"/>
      <w:marBottom w:val="0"/>
      <w:divBdr>
        <w:top w:val="none" w:sz="0" w:space="0" w:color="auto"/>
        <w:left w:val="none" w:sz="0" w:space="0" w:color="auto"/>
        <w:bottom w:val="none" w:sz="0" w:space="0" w:color="auto"/>
        <w:right w:val="none" w:sz="0" w:space="0" w:color="auto"/>
      </w:divBdr>
    </w:div>
    <w:div w:id="819154840">
      <w:bodyDiv w:val="1"/>
      <w:marLeft w:val="0"/>
      <w:marRight w:val="0"/>
      <w:marTop w:val="0"/>
      <w:marBottom w:val="0"/>
      <w:divBdr>
        <w:top w:val="none" w:sz="0" w:space="0" w:color="auto"/>
        <w:left w:val="none" w:sz="0" w:space="0" w:color="auto"/>
        <w:bottom w:val="none" w:sz="0" w:space="0" w:color="auto"/>
        <w:right w:val="none" w:sz="0" w:space="0" w:color="auto"/>
      </w:divBdr>
    </w:div>
    <w:div w:id="835532185">
      <w:bodyDiv w:val="1"/>
      <w:marLeft w:val="0"/>
      <w:marRight w:val="0"/>
      <w:marTop w:val="0"/>
      <w:marBottom w:val="0"/>
      <w:divBdr>
        <w:top w:val="none" w:sz="0" w:space="0" w:color="auto"/>
        <w:left w:val="none" w:sz="0" w:space="0" w:color="auto"/>
        <w:bottom w:val="none" w:sz="0" w:space="0" w:color="auto"/>
        <w:right w:val="none" w:sz="0" w:space="0" w:color="auto"/>
      </w:divBdr>
    </w:div>
    <w:div w:id="867639844">
      <w:bodyDiv w:val="1"/>
      <w:marLeft w:val="0"/>
      <w:marRight w:val="0"/>
      <w:marTop w:val="0"/>
      <w:marBottom w:val="0"/>
      <w:divBdr>
        <w:top w:val="none" w:sz="0" w:space="0" w:color="auto"/>
        <w:left w:val="none" w:sz="0" w:space="0" w:color="auto"/>
        <w:bottom w:val="none" w:sz="0" w:space="0" w:color="auto"/>
        <w:right w:val="none" w:sz="0" w:space="0" w:color="auto"/>
      </w:divBdr>
    </w:div>
    <w:div w:id="884952004">
      <w:bodyDiv w:val="1"/>
      <w:marLeft w:val="0"/>
      <w:marRight w:val="0"/>
      <w:marTop w:val="0"/>
      <w:marBottom w:val="0"/>
      <w:divBdr>
        <w:top w:val="none" w:sz="0" w:space="0" w:color="auto"/>
        <w:left w:val="none" w:sz="0" w:space="0" w:color="auto"/>
        <w:bottom w:val="none" w:sz="0" w:space="0" w:color="auto"/>
        <w:right w:val="none" w:sz="0" w:space="0" w:color="auto"/>
      </w:divBdr>
    </w:div>
    <w:div w:id="888027578">
      <w:bodyDiv w:val="1"/>
      <w:marLeft w:val="0"/>
      <w:marRight w:val="0"/>
      <w:marTop w:val="0"/>
      <w:marBottom w:val="0"/>
      <w:divBdr>
        <w:top w:val="none" w:sz="0" w:space="0" w:color="auto"/>
        <w:left w:val="none" w:sz="0" w:space="0" w:color="auto"/>
        <w:bottom w:val="none" w:sz="0" w:space="0" w:color="auto"/>
        <w:right w:val="none" w:sz="0" w:space="0" w:color="auto"/>
      </w:divBdr>
    </w:div>
    <w:div w:id="913658638">
      <w:bodyDiv w:val="1"/>
      <w:marLeft w:val="0"/>
      <w:marRight w:val="0"/>
      <w:marTop w:val="0"/>
      <w:marBottom w:val="0"/>
      <w:divBdr>
        <w:top w:val="none" w:sz="0" w:space="0" w:color="auto"/>
        <w:left w:val="none" w:sz="0" w:space="0" w:color="auto"/>
        <w:bottom w:val="none" w:sz="0" w:space="0" w:color="auto"/>
        <w:right w:val="none" w:sz="0" w:space="0" w:color="auto"/>
      </w:divBdr>
    </w:div>
    <w:div w:id="922682642">
      <w:bodyDiv w:val="1"/>
      <w:marLeft w:val="0"/>
      <w:marRight w:val="0"/>
      <w:marTop w:val="0"/>
      <w:marBottom w:val="0"/>
      <w:divBdr>
        <w:top w:val="none" w:sz="0" w:space="0" w:color="auto"/>
        <w:left w:val="none" w:sz="0" w:space="0" w:color="auto"/>
        <w:bottom w:val="none" w:sz="0" w:space="0" w:color="auto"/>
        <w:right w:val="none" w:sz="0" w:space="0" w:color="auto"/>
      </w:divBdr>
    </w:div>
    <w:div w:id="925579882">
      <w:bodyDiv w:val="1"/>
      <w:marLeft w:val="0"/>
      <w:marRight w:val="0"/>
      <w:marTop w:val="0"/>
      <w:marBottom w:val="0"/>
      <w:divBdr>
        <w:top w:val="none" w:sz="0" w:space="0" w:color="auto"/>
        <w:left w:val="none" w:sz="0" w:space="0" w:color="auto"/>
        <w:bottom w:val="none" w:sz="0" w:space="0" w:color="auto"/>
        <w:right w:val="none" w:sz="0" w:space="0" w:color="auto"/>
      </w:divBdr>
    </w:div>
    <w:div w:id="943416978">
      <w:bodyDiv w:val="1"/>
      <w:marLeft w:val="0"/>
      <w:marRight w:val="0"/>
      <w:marTop w:val="0"/>
      <w:marBottom w:val="0"/>
      <w:divBdr>
        <w:top w:val="none" w:sz="0" w:space="0" w:color="auto"/>
        <w:left w:val="none" w:sz="0" w:space="0" w:color="auto"/>
        <w:bottom w:val="none" w:sz="0" w:space="0" w:color="auto"/>
        <w:right w:val="none" w:sz="0" w:space="0" w:color="auto"/>
      </w:divBdr>
    </w:div>
    <w:div w:id="969171454">
      <w:bodyDiv w:val="1"/>
      <w:marLeft w:val="0"/>
      <w:marRight w:val="0"/>
      <w:marTop w:val="0"/>
      <w:marBottom w:val="0"/>
      <w:divBdr>
        <w:top w:val="none" w:sz="0" w:space="0" w:color="auto"/>
        <w:left w:val="none" w:sz="0" w:space="0" w:color="auto"/>
        <w:bottom w:val="none" w:sz="0" w:space="0" w:color="auto"/>
        <w:right w:val="none" w:sz="0" w:space="0" w:color="auto"/>
      </w:divBdr>
    </w:div>
    <w:div w:id="999963857">
      <w:bodyDiv w:val="1"/>
      <w:marLeft w:val="0"/>
      <w:marRight w:val="0"/>
      <w:marTop w:val="0"/>
      <w:marBottom w:val="0"/>
      <w:divBdr>
        <w:top w:val="none" w:sz="0" w:space="0" w:color="auto"/>
        <w:left w:val="none" w:sz="0" w:space="0" w:color="auto"/>
        <w:bottom w:val="none" w:sz="0" w:space="0" w:color="auto"/>
        <w:right w:val="none" w:sz="0" w:space="0" w:color="auto"/>
      </w:divBdr>
    </w:div>
    <w:div w:id="1024601848">
      <w:bodyDiv w:val="1"/>
      <w:marLeft w:val="0"/>
      <w:marRight w:val="0"/>
      <w:marTop w:val="0"/>
      <w:marBottom w:val="0"/>
      <w:divBdr>
        <w:top w:val="none" w:sz="0" w:space="0" w:color="auto"/>
        <w:left w:val="none" w:sz="0" w:space="0" w:color="auto"/>
        <w:bottom w:val="none" w:sz="0" w:space="0" w:color="auto"/>
        <w:right w:val="none" w:sz="0" w:space="0" w:color="auto"/>
      </w:divBdr>
    </w:div>
    <w:div w:id="1029182806">
      <w:bodyDiv w:val="1"/>
      <w:marLeft w:val="0"/>
      <w:marRight w:val="0"/>
      <w:marTop w:val="0"/>
      <w:marBottom w:val="0"/>
      <w:divBdr>
        <w:top w:val="none" w:sz="0" w:space="0" w:color="auto"/>
        <w:left w:val="none" w:sz="0" w:space="0" w:color="auto"/>
        <w:bottom w:val="none" w:sz="0" w:space="0" w:color="auto"/>
        <w:right w:val="none" w:sz="0" w:space="0" w:color="auto"/>
      </w:divBdr>
    </w:div>
    <w:div w:id="1058360012">
      <w:bodyDiv w:val="1"/>
      <w:marLeft w:val="0"/>
      <w:marRight w:val="0"/>
      <w:marTop w:val="0"/>
      <w:marBottom w:val="0"/>
      <w:divBdr>
        <w:top w:val="none" w:sz="0" w:space="0" w:color="auto"/>
        <w:left w:val="none" w:sz="0" w:space="0" w:color="auto"/>
        <w:bottom w:val="none" w:sz="0" w:space="0" w:color="auto"/>
        <w:right w:val="none" w:sz="0" w:space="0" w:color="auto"/>
      </w:divBdr>
    </w:div>
    <w:div w:id="1076047851">
      <w:bodyDiv w:val="1"/>
      <w:marLeft w:val="0"/>
      <w:marRight w:val="0"/>
      <w:marTop w:val="0"/>
      <w:marBottom w:val="0"/>
      <w:divBdr>
        <w:top w:val="none" w:sz="0" w:space="0" w:color="auto"/>
        <w:left w:val="none" w:sz="0" w:space="0" w:color="auto"/>
        <w:bottom w:val="none" w:sz="0" w:space="0" w:color="auto"/>
        <w:right w:val="none" w:sz="0" w:space="0" w:color="auto"/>
      </w:divBdr>
    </w:div>
    <w:div w:id="1089502464">
      <w:bodyDiv w:val="1"/>
      <w:marLeft w:val="0"/>
      <w:marRight w:val="0"/>
      <w:marTop w:val="0"/>
      <w:marBottom w:val="0"/>
      <w:divBdr>
        <w:top w:val="none" w:sz="0" w:space="0" w:color="auto"/>
        <w:left w:val="none" w:sz="0" w:space="0" w:color="auto"/>
        <w:bottom w:val="none" w:sz="0" w:space="0" w:color="auto"/>
        <w:right w:val="none" w:sz="0" w:space="0" w:color="auto"/>
      </w:divBdr>
    </w:div>
    <w:div w:id="1093476254">
      <w:bodyDiv w:val="1"/>
      <w:marLeft w:val="0"/>
      <w:marRight w:val="0"/>
      <w:marTop w:val="0"/>
      <w:marBottom w:val="0"/>
      <w:divBdr>
        <w:top w:val="none" w:sz="0" w:space="0" w:color="auto"/>
        <w:left w:val="none" w:sz="0" w:space="0" w:color="auto"/>
        <w:bottom w:val="none" w:sz="0" w:space="0" w:color="auto"/>
        <w:right w:val="none" w:sz="0" w:space="0" w:color="auto"/>
      </w:divBdr>
    </w:div>
    <w:div w:id="1105878451">
      <w:bodyDiv w:val="1"/>
      <w:marLeft w:val="0"/>
      <w:marRight w:val="0"/>
      <w:marTop w:val="0"/>
      <w:marBottom w:val="0"/>
      <w:divBdr>
        <w:top w:val="none" w:sz="0" w:space="0" w:color="auto"/>
        <w:left w:val="none" w:sz="0" w:space="0" w:color="auto"/>
        <w:bottom w:val="none" w:sz="0" w:space="0" w:color="auto"/>
        <w:right w:val="none" w:sz="0" w:space="0" w:color="auto"/>
      </w:divBdr>
    </w:div>
    <w:div w:id="1108892394">
      <w:bodyDiv w:val="1"/>
      <w:marLeft w:val="0"/>
      <w:marRight w:val="0"/>
      <w:marTop w:val="0"/>
      <w:marBottom w:val="0"/>
      <w:divBdr>
        <w:top w:val="none" w:sz="0" w:space="0" w:color="auto"/>
        <w:left w:val="none" w:sz="0" w:space="0" w:color="auto"/>
        <w:bottom w:val="none" w:sz="0" w:space="0" w:color="auto"/>
        <w:right w:val="none" w:sz="0" w:space="0" w:color="auto"/>
      </w:divBdr>
    </w:div>
    <w:div w:id="1138033161">
      <w:bodyDiv w:val="1"/>
      <w:marLeft w:val="0"/>
      <w:marRight w:val="0"/>
      <w:marTop w:val="0"/>
      <w:marBottom w:val="0"/>
      <w:divBdr>
        <w:top w:val="none" w:sz="0" w:space="0" w:color="auto"/>
        <w:left w:val="none" w:sz="0" w:space="0" w:color="auto"/>
        <w:bottom w:val="none" w:sz="0" w:space="0" w:color="auto"/>
        <w:right w:val="none" w:sz="0" w:space="0" w:color="auto"/>
      </w:divBdr>
    </w:div>
    <w:div w:id="1141384629">
      <w:bodyDiv w:val="1"/>
      <w:marLeft w:val="0"/>
      <w:marRight w:val="0"/>
      <w:marTop w:val="0"/>
      <w:marBottom w:val="0"/>
      <w:divBdr>
        <w:top w:val="none" w:sz="0" w:space="0" w:color="auto"/>
        <w:left w:val="none" w:sz="0" w:space="0" w:color="auto"/>
        <w:bottom w:val="none" w:sz="0" w:space="0" w:color="auto"/>
        <w:right w:val="none" w:sz="0" w:space="0" w:color="auto"/>
      </w:divBdr>
    </w:div>
    <w:div w:id="1166356840">
      <w:bodyDiv w:val="1"/>
      <w:marLeft w:val="0"/>
      <w:marRight w:val="0"/>
      <w:marTop w:val="0"/>
      <w:marBottom w:val="0"/>
      <w:divBdr>
        <w:top w:val="none" w:sz="0" w:space="0" w:color="auto"/>
        <w:left w:val="none" w:sz="0" w:space="0" w:color="auto"/>
        <w:bottom w:val="none" w:sz="0" w:space="0" w:color="auto"/>
        <w:right w:val="none" w:sz="0" w:space="0" w:color="auto"/>
      </w:divBdr>
    </w:div>
    <w:div w:id="1172451640">
      <w:bodyDiv w:val="1"/>
      <w:marLeft w:val="0"/>
      <w:marRight w:val="0"/>
      <w:marTop w:val="0"/>
      <w:marBottom w:val="0"/>
      <w:divBdr>
        <w:top w:val="none" w:sz="0" w:space="0" w:color="auto"/>
        <w:left w:val="none" w:sz="0" w:space="0" w:color="auto"/>
        <w:bottom w:val="none" w:sz="0" w:space="0" w:color="auto"/>
        <w:right w:val="none" w:sz="0" w:space="0" w:color="auto"/>
      </w:divBdr>
    </w:div>
    <w:div w:id="1203323080">
      <w:bodyDiv w:val="1"/>
      <w:marLeft w:val="0"/>
      <w:marRight w:val="0"/>
      <w:marTop w:val="0"/>
      <w:marBottom w:val="0"/>
      <w:divBdr>
        <w:top w:val="none" w:sz="0" w:space="0" w:color="auto"/>
        <w:left w:val="none" w:sz="0" w:space="0" w:color="auto"/>
        <w:bottom w:val="none" w:sz="0" w:space="0" w:color="auto"/>
        <w:right w:val="none" w:sz="0" w:space="0" w:color="auto"/>
      </w:divBdr>
    </w:div>
    <w:div w:id="1222474391">
      <w:bodyDiv w:val="1"/>
      <w:marLeft w:val="0"/>
      <w:marRight w:val="0"/>
      <w:marTop w:val="0"/>
      <w:marBottom w:val="0"/>
      <w:divBdr>
        <w:top w:val="none" w:sz="0" w:space="0" w:color="auto"/>
        <w:left w:val="none" w:sz="0" w:space="0" w:color="auto"/>
        <w:bottom w:val="none" w:sz="0" w:space="0" w:color="auto"/>
        <w:right w:val="none" w:sz="0" w:space="0" w:color="auto"/>
      </w:divBdr>
      <w:divsChild>
        <w:div w:id="1931351760">
          <w:marLeft w:val="173"/>
          <w:marRight w:val="173"/>
          <w:marTop w:val="173"/>
          <w:marBottom w:val="173"/>
          <w:divBdr>
            <w:top w:val="single" w:sz="4" w:space="0" w:color="D2D9E0"/>
            <w:left w:val="single" w:sz="4" w:space="12" w:color="D2D9E0"/>
            <w:bottom w:val="single" w:sz="4" w:space="0" w:color="D2D9E0"/>
            <w:right w:val="single" w:sz="4" w:space="0" w:color="D2D9E0"/>
          </w:divBdr>
        </w:div>
        <w:div w:id="1097099633">
          <w:marLeft w:val="173"/>
          <w:marRight w:val="173"/>
          <w:marTop w:val="173"/>
          <w:marBottom w:val="173"/>
          <w:divBdr>
            <w:top w:val="single" w:sz="4" w:space="0" w:color="D2D9E0"/>
            <w:left w:val="single" w:sz="4" w:space="12" w:color="D2D9E0"/>
            <w:bottom w:val="single" w:sz="4" w:space="0" w:color="D2D9E0"/>
            <w:right w:val="single" w:sz="4" w:space="0" w:color="D2D9E0"/>
          </w:divBdr>
        </w:div>
      </w:divsChild>
    </w:div>
    <w:div w:id="1273827915">
      <w:bodyDiv w:val="1"/>
      <w:marLeft w:val="0"/>
      <w:marRight w:val="0"/>
      <w:marTop w:val="0"/>
      <w:marBottom w:val="0"/>
      <w:divBdr>
        <w:top w:val="none" w:sz="0" w:space="0" w:color="auto"/>
        <w:left w:val="none" w:sz="0" w:space="0" w:color="auto"/>
        <w:bottom w:val="none" w:sz="0" w:space="0" w:color="auto"/>
        <w:right w:val="none" w:sz="0" w:space="0" w:color="auto"/>
      </w:divBdr>
    </w:div>
    <w:div w:id="1326858696">
      <w:bodyDiv w:val="1"/>
      <w:marLeft w:val="0"/>
      <w:marRight w:val="0"/>
      <w:marTop w:val="0"/>
      <w:marBottom w:val="0"/>
      <w:divBdr>
        <w:top w:val="none" w:sz="0" w:space="0" w:color="auto"/>
        <w:left w:val="none" w:sz="0" w:space="0" w:color="auto"/>
        <w:bottom w:val="none" w:sz="0" w:space="0" w:color="auto"/>
        <w:right w:val="none" w:sz="0" w:space="0" w:color="auto"/>
      </w:divBdr>
    </w:div>
    <w:div w:id="1335495674">
      <w:bodyDiv w:val="1"/>
      <w:marLeft w:val="0"/>
      <w:marRight w:val="0"/>
      <w:marTop w:val="0"/>
      <w:marBottom w:val="0"/>
      <w:divBdr>
        <w:top w:val="none" w:sz="0" w:space="0" w:color="auto"/>
        <w:left w:val="none" w:sz="0" w:space="0" w:color="auto"/>
        <w:bottom w:val="none" w:sz="0" w:space="0" w:color="auto"/>
        <w:right w:val="none" w:sz="0" w:space="0" w:color="auto"/>
      </w:divBdr>
    </w:div>
    <w:div w:id="1411540364">
      <w:bodyDiv w:val="1"/>
      <w:marLeft w:val="0"/>
      <w:marRight w:val="0"/>
      <w:marTop w:val="0"/>
      <w:marBottom w:val="0"/>
      <w:divBdr>
        <w:top w:val="none" w:sz="0" w:space="0" w:color="auto"/>
        <w:left w:val="none" w:sz="0" w:space="0" w:color="auto"/>
        <w:bottom w:val="none" w:sz="0" w:space="0" w:color="auto"/>
        <w:right w:val="none" w:sz="0" w:space="0" w:color="auto"/>
      </w:divBdr>
    </w:div>
    <w:div w:id="1458521770">
      <w:bodyDiv w:val="1"/>
      <w:marLeft w:val="0"/>
      <w:marRight w:val="0"/>
      <w:marTop w:val="0"/>
      <w:marBottom w:val="0"/>
      <w:divBdr>
        <w:top w:val="none" w:sz="0" w:space="0" w:color="auto"/>
        <w:left w:val="none" w:sz="0" w:space="0" w:color="auto"/>
        <w:bottom w:val="none" w:sz="0" w:space="0" w:color="auto"/>
        <w:right w:val="none" w:sz="0" w:space="0" w:color="auto"/>
      </w:divBdr>
    </w:div>
    <w:div w:id="1458794940">
      <w:bodyDiv w:val="1"/>
      <w:marLeft w:val="0"/>
      <w:marRight w:val="0"/>
      <w:marTop w:val="0"/>
      <w:marBottom w:val="0"/>
      <w:divBdr>
        <w:top w:val="none" w:sz="0" w:space="0" w:color="auto"/>
        <w:left w:val="none" w:sz="0" w:space="0" w:color="auto"/>
        <w:bottom w:val="none" w:sz="0" w:space="0" w:color="auto"/>
        <w:right w:val="none" w:sz="0" w:space="0" w:color="auto"/>
      </w:divBdr>
    </w:div>
    <w:div w:id="1478843776">
      <w:bodyDiv w:val="1"/>
      <w:marLeft w:val="0"/>
      <w:marRight w:val="0"/>
      <w:marTop w:val="0"/>
      <w:marBottom w:val="0"/>
      <w:divBdr>
        <w:top w:val="none" w:sz="0" w:space="0" w:color="auto"/>
        <w:left w:val="none" w:sz="0" w:space="0" w:color="auto"/>
        <w:bottom w:val="none" w:sz="0" w:space="0" w:color="auto"/>
        <w:right w:val="none" w:sz="0" w:space="0" w:color="auto"/>
      </w:divBdr>
    </w:div>
    <w:div w:id="1507867681">
      <w:bodyDiv w:val="1"/>
      <w:marLeft w:val="0"/>
      <w:marRight w:val="0"/>
      <w:marTop w:val="0"/>
      <w:marBottom w:val="0"/>
      <w:divBdr>
        <w:top w:val="none" w:sz="0" w:space="0" w:color="auto"/>
        <w:left w:val="none" w:sz="0" w:space="0" w:color="auto"/>
        <w:bottom w:val="none" w:sz="0" w:space="0" w:color="auto"/>
        <w:right w:val="none" w:sz="0" w:space="0" w:color="auto"/>
      </w:divBdr>
    </w:div>
    <w:div w:id="1539051318">
      <w:bodyDiv w:val="1"/>
      <w:marLeft w:val="0"/>
      <w:marRight w:val="0"/>
      <w:marTop w:val="0"/>
      <w:marBottom w:val="0"/>
      <w:divBdr>
        <w:top w:val="none" w:sz="0" w:space="0" w:color="auto"/>
        <w:left w:val="none" w:sz="0" w:space="0" w:color="auto"/>
        <w:bottom w:val="none" w:sz="0" w:space="0" w:color="auto"/>
        <w:right w:val="none" w:sz="0" w:space="0" w:color="auto"/>
      </w:divBdr>
    </w:div>
    <w:div w:id="1552495763">
      <w:bodyDiv w:val="1"/>
      <w:marLeft w:val="0"/>
      <w:marRight w:val="0"/>
      <w:marTop w:val="0"/>
      <w:marBottom w:val="0"/>
      <w:divBdr>
        <w:top w:val="none" w:sz="0" w:space="0" w:color="auto"/>
        <w:left w:val="none" w:sz="0" w:space="0" w:color="auto"/>
        <w:bottom w:val="none" w:sz="0" w:space="0" w:color="auto"/>
        <w:right w:val="none" w:sz="0" w:space="0" w:color="auto"/>
      </w:divBdr>
    </w:div>
    <w:div w:id="1588149450">
      <w:bodyDiv w:val="1"/>
      <w:marLeft w:val="0"/>
      <w:marRight w:val="0"/>
      <w:marTop w:val="0"/>
      <w:marBottom w:val="0"/>
      <w:divBdr>
        <w:top w:val="none" w:sz="0" w:space="0" w:color="auto"/>
        <w:left w:val="none" w:sz="0" w:space="0" w:color="auto"/>
        <w:bottom w:val="none" w:sz="0" w:space="0" w:color="auto"/>
        <w:right w:val="none" w:sz="0" w:space="0" w:color="auto"/>
      </w:divBdr>
    </w:div>
    <w:div w:id="1595093217">
      <w:bodyDiv w:val="1"/>
      <w:marLeft w:val="0"/>
      <w:marRight w:val="0"/>
      <w:marTop w:val="0"/>
      <w:marBottom w:val="0"/>
      <w:divBdr>
        <w:top w:val="none" w:sz="0" w:space="0" w:color="auto"/>
        <w:left w:val="none" w:sz="0" w:space="0" w:color="auto"/>
        <w:bottom w:val="none" w:sz="0" w:space="0" w:color="auto"/>
        <w:right w:val="none" w:sz="0" w:space="0" w:color="auto"/>
      </w:divBdr>
    </w:div>
    <w:div w:id="1603221544">
      <w:bodyDiv w:val="1"/>
      <w:marLeft w:val="0"/>
      <w:marRight w:val="0"/>
      <w:marTop w:val="0"/>
      <w:marBottom w:val="0"/>
      <w:divBdr>
        <w:top w:val="none" w:sz="0" w:space="0" w:color="auto"/>
        <w:left w:val="none" w:sz="0" w:space="0" w:color="auto"/>
        <w:bottom w:val="none" w:sz="0" w:space="0" w:color="auto"/>
        <w:right w:val="none" w:sz="0" w:space="0" w:color="auto"/>
      </w:divBdr>
    </w:div>
    <w:div w:id="1635138661">
      <w:bodyDiv w:val="1"/>
      <w:marLeft w:val="0"/>
      <w:marRight w:val="0"/>
      <w:marTop w:val="0"/>
      <w:marBottom w:val="0"/>
      <w:divBdr>
        <w:top w:val="none" w:sz="0" w:space="0" w:color="auto"/>
        <w:left w:val="none" w:sz="0" w:space="0" w:color="auto"/>
        <w:bottom w:val="none" w:sz="0" w:space="0" w:color="auto"/>
        <w:right w:val="none" w:sz="0" w:space="0" w:color="auto"/>
      </w:divBdr>
    </w:div>
    <w:div w:id="1638146171">
      <w:bodyDiv w:val="1"/>
      <w:marLeft w:val="0"/>
      <w:marRight w:val="0"/>
      <w:marTop w:val="0"/>
      <w:marBottom w:val="0"/>
      <w:divBdr>
        <w:top w:val="none" w:sz="0" w:space="0" w:color="auto"/>
        <w:left w:val="none" w:sz="0" w:space="0" w:color="auto"/>
        <w:bottom w:val="none" w:sz="0" w:space="0" w:color="auto"/>
        <w:right w:val="none" w:sz="0" w:space="0" w:color="auto"/>
      </w:divBdr>
    </w:div>
    <w:div w:id="1638491042">
      <w:bodyDiv w:val="1"/>
      <w:marLeft w:val="0"/>
      <w:marRight w:val="0"/>
      <w:marTop w:val="0"/>
      <w:marBottom w:val="0"/>
      <w:divBdr>
        <w:top w:val="none" w:sz="0" w:space="0" w:color="auto"/>
        <w:left w:val="none" w:sz="0" w:space="0" w:color="auto"/>
        <w:bottom w:val="none" w:sz="0" w:space="0" w:color="auto"/>
        <w:right w:val="none" w:sz="0" w:space="0" w:color="auto"/>
      </w:divBdr>
    </w:div>
    <w:div w:id="1654022447">
      <w:bodyDiv w:val="1"/>
      <w:marLeft w:val="0"/>
      <w:marRight w:val="0"/>
      <w:marTop w:val="0"/>
      <w:marBottom w:val="0"/>
      <w:divBdr>
        <w:top w:val="none" w:sz="0" w:space="0" w:color="auto"/>
        <w:left w:val="none" w:sz="0" w:space="0" w:color="auto"/>
        <w:bottom w:val="none" w:sz="0" w:space="0" w:color="auto"/>
        <w:right w:val="none" w:sz="0" w:space="0" w:color="auto"/>
      </w:divBdr>
    </w:div>
    <w:div w:id="1676303494">
      <w:bodyDiv w:val="1"/>
      <w:marLeft w:val="0"/>
      <w:marRight w:val="0"/>
      <w:marTop w:val="0"/>
      <w:marBottom w:val="0"/>
      <w:divBdr>
        <w:top w:val="none" w:sz="0" w:space="0" w:color="auto"/>
        <w:left w:val="none" w:sz="0" w:space="0" w:color="auto"/>
        <w:bottom w:val="none" w:sz="0" w:space="0" w:color="auto"/>
        <w:right w:val="none" w:sz="0" w:space="0" w:color="auto"/>
      </w:divBdr>
    </w:div>
    <w:div w:id="1687367839">
      <w:bodyDiv w:val="1"/>
      <w:marLeft w:val="0"/>
      <w:marRight w:val="0"/>
      <w:marTop w:val="0"/>
      <w:marBottom w:val="0"/>
      <w:divBdr>
        <w:top w:val="none" w:sz="0" w:space="0" w:color="auto"/>
        <w:left w:val="none" w:sz="0" w:space="0" w:color="auto"/>
        <w:bottom w:val="none" w:sz="0" w:space="0" w:color="auto"/>
        <w:right w:val="none" w:sz="0" w:space="0" w:color="auto"/>
      </w:divBdr>
    </w:div>
    <w:div w:id="1712270593">
      <w:bodyDiv w:val="1"/>
      <w:marLeft w:val="0"/>
      <w:marRight w:val="0"/>
      <w:marTop w:val="0"/>
      <w:marBottom w:val="0"/>
      <w:divBdr>
        <w:top w:val="none" w:sz="0" w:space="0" w:color="auto"/>
        <w:left w:val="none" w:sz="0" w:space="0" w:color="auto"/>
        <w:bottom w:val="none" w:sz="0" w:space="0" w:color="auto"/>
        <w:right w:val="none" w:sz="0" w:space="0" w:color="auto"/>
      </w:divBdr>
    </w:div>
    <w:div w:id="1755391213">
      <w:bodyDiv w:val="1"/>
      <w:marLeft w:val="0"/>
      <w:marRight w:val="0"/>
      <w:marTop w:val="0"/>
      <w:marBottom w:val="0"/>
      <w:divBdr>
        <w:top w:val="none" w:sz="0" w:space="0" w:color="auto"/>
        <w:left w:val="none" w:sz="0" w:space="0" w:color="auto"/>
        <w:bottom w:val="none" w:sz="0" w:space="0" w:color="auto"/>
        <w:right w:val="none" w:sz="0" w:space="0" w:color="auto"/>
      </w:divBdr>
      <w:divsChild>
        <w:div w:id="1645698059">
          <w:marLeft w:val="173"/>
          <w:marRight w:val="173"/>
          <w:marTop w:val="173"/>
          <w:marBottom w:val="173"/>
          <w:divBdr>
            <w:top w:val="single" w:sz="4" w:space="0" w:color="D2D9E0"/>
            <w:left w:val="single" w:sz="4" w:space="12" w:color="D2D9E0"/>
            <w:bottom w:val="single" w:sz="4" w:space="0" w:color="D2D9E0"/>
            <w:right w:val="single" w:sz="4" w:space="0" w:color="D2D9E0"/>
          </w:divBdr>
        </w:div>
        <w:div w:id="1008681453">
          <w:marLeft w:val="173"/>
          <w:marRight w:val="173"/>
          <w:marTop w:val="173"/>
          <w:marBottom w:val="173"/>
          <w:divBdr>
            <w:top w:val="single" w:sz="4" w:space="0" w:color="D2D9E0"/>
            <w:left w:val="single" w:sz="4" w:space="12" w:color="D2D9E0"/>
            <w:bottom w:val="single" w:sz="4" w:space="0" w:color="D2D9E0"/>
            <w:right w:val="single" w:sz="4" w:space="0" w:color="D2D9E0"/>
          </w:divBdr>
        </w:div>
        <w:div w:id="1304971146">
          <w:marLeft w:val="173"/>
          <w:marRight w:val="173"/>
          <w:marTop w:val="173"/>
          <w:marBottom w:val="173"/>
          <w:divBdr>
            <w:top w:val="single" w:sz="4" w:space="0" w:color="D2D9E0"/>
            <w:left w:val="single" w:sz="4" w:space="12" w:color="D2D9E0"/>
            <w:bottom w:val="single" w:sz="4" w:space="0" w:color="D2D9E0"/>
            <w:right w:val="single" w:sz="4" w:space="0" w:color="D2D9E0"/>
          </w:divBdr>
        </w:div>
        <w:div w:id="627005162">
          <w:marLeft w:val="173"/>
          <w:marRight w:val="173"/>
          <w:marTop w:val="173"/>
          <w:marBottom w:val="173"/>
          <w:divBdr>
            <w:top w:val="single" w:sz="4" w:space="0" w:color="D2D9E0"/>
            <w:left w:val="single" w:sz="4" w:space="12" w:color="D2D9E0"/>
            <w:bottom w:val="single" w:sz="4" w:space="0" w:color="D2D9E0"/>
            <w:right w:val="single" w:sz="4" w:space="0" w:color="D2D9E0"/>
          </w:divBdr>
        </w:div>
      </w:divsChild>
    </w:div>
    <w:div w:id="1781030637">
      <w:bodyDiv w:val="1"/>
      <w:marLeft w:val="0"/>
      <w:marRight w:val="0"/>
      <w:marTop w:val="0"/>
      <w:marBottom w:val="0"/>
      <w:divBdr>
        <w:top w:val="none" w:sz="0" w:space="0" w:color="auto"/>
        <w:left w:val="none" w:sz="0" w:space="0" w:color="auto"/>
        <w:bottom w:val="none" w:sz="0" w:space="0" w:color="auto"/>
        <w:right w:val="none" w:sz="0" w:space="0" w:color="auto"/>
      </w:divBdr>
    </w:div>
    <w:div w:id="1781876076">
      <w:bodyDiv w:val="1"/>
      <w:marLeft w:val="0"/>
      <w:marRight w:val="0"/>
      <w:marTop w:val="0"/>
      <w:marBottom w:val="0"/>
      <w:divBdr>
        <w:top w:val="none" w:sz="0" w:space="0" w:color="auto"/>
        <w:left w:val="none" w:sz="0" w:space="0" w:color="auto"/>
        <w:bottom w:val="none" w:sz="0" w:space="0" w:color="auto"/>
        <w:right w:val="none" w:sz="0" w:space="0" w:color="auto"/>
      </w:divBdr>
    </w:div>
    <w:div w:id="1838570378">
      <w:bodyDiv w:val="1"/>
      <w:marLeft w:val="0"/>
      <w:marRight w:val="0"/>
      <w:marTop w:val="0"/>
      <w:marBottom w:val="0"/>
      <w:divBdr>
        <w:top w:val="none" w:sz="0" w:space="0" w:color="auto"/>
        <w:left w:val="none" w:sz="0" w:space="0" w:color="auto"/>
        <w:bottom w:val="none" w:sz="0" w:space="0" w:color="auto"/>
        <w:right w:val="none" w:sz="0" w:space="0" w:color="auto"/>
      </w:divBdr>
    </w:div>
    <w:div w:id="1854537797">
      <w:bodyDiv w:val="1"/>
      <w:marLeft w:val="0"/>
      <w:marRight w:val="0"/>
      <w:marTop w:val="0"/>
      <w:marBottom w:val="0"/>
      <w:divBdr>
        <w:top w:val="none" w:sz="0" w:space="0" w:color="auto"/>
        <w:left w:val="none" w:sz="0" w:space="0" w:color="auto"/>
        <w:bottom w:val="none" w:sz="0" w:space="0" w:color="auto"/>
        <w:right w:val="none" w:sz="0" w:space="0" w:color="auto"/>
      </w:divBdr>
    </w:div>
    <w:div w:id="1861237598">
      <w:bodyDiv w:val="1"/>
      <w:marLeft w:val="0"/>
      <w:marRight w:val="0"/>
      <w:marTop w:val="0"/>
      <w:marBottom w:val="0"/>
      <w:divBdr>
        <w:top w:val="none" w:sz="0" w:space="0" w:color="auto"/>
        <w:left w:val="none" w:sz="0" w:space="0" w:color="auto"/>
        <w:bottom w:val="none" w:sz="0" w:space="0" w:color="auto"/>
        <w:right w:val="none" w:sz="0" w:space="0" w:color="auto"/>
      </w:divBdr>
    </w:div>
    <w:div w:id="1869947792">
      <w:bodyDiv w:val="1"/>
      <w:marLeft w:val="0"/>
      <w:marRight w:val="0"/>
      <w:marTop w:val="0"/>
      <w:marBottom w:val="0"/>
      <w:divBdr>
        <w:top w:val="none" w:sz="0" w:space="0" w:color="auto"/>
        <w:left w:val="none" w:sz="0" w:space="0" w:color="auto"/>
        <w:bottom w:val="none" w:sz="0" w:space="0" w:color="auto"/>
        <w:right w:val="none" w:sz="0" w:space="0" w:color="auto"/>
      </w:divBdr>
    </w:div>
    <w:div w:id="1898661737">
      <w:bodyDiv w:val="1"/>
      <w:marLeft w:val="0"/>
      <w:marRight w:val="0"/>
      <w:marTop w:val="0"/>
      <w:marBottom w:val="0"/>
      <w:divBdr>
        <w:top w:val="none" w:sz="0" w:space="0" w:color="auto"/>
        <w:left w:val="none" w:sz="0" w:space="0" w:color="auto"/>
        <w:bottom w:val="none" w:sz="0" w:space="0" w:color="auto"/>
        <w:right w:val="none" w:sz="0" w:space="0" w:color="auto"/>
      </w:divBdr>
    </w:div>
    <w:div w:id="1934824415">
      <w:bodyDiv w:val="1"/>
      <w:marLeft w:val="0"/>
      <w:marRight w:val="0"/>
      <w:marTop w:val="0"/>
      <w:marBottom w:val="0"/>
      <w:divBdr>
        <w:top w:val="none" w:sz="0" w:space="0" w:color="auto"/>
        <w:left w:val="none" w:sz="0" w:space="0" w:color="auto"/>
        <w:bottom w:val="none" w:sz="0" w:space="0" w:color="auto"/>
        <w:right w:val="none" w:sz="0" w:space="0" w:color="auto"/>
      </w:divBdr>
    </w:div>
    <w:div w:id="1936397239">
      <w:bodyDiv w:val="1"/>
      <w:marLeft w:val="0"/>
      <w:marRight w:val="0"/>
      <w:marTop w:val="0"/>
      <w:marBottom w:val="0"/>
      <w:divBdr>
        <w:top w:val="none" w:sz="0" w:space="0" w:color="auto"/>
        <w:left w:val="none" w:sz="0" w:space="0" w:color="auto"/>
        <w:bottom w:val="none" w:sz="0" w:space="0" w:color="auto"/>
        <w:right w:val="none" w:sz="0" w:space="0" w:color="auto"/>
      </w:divBdr>
    </w:div>
    <w:div w:id="1952322429">
      <w:bodyDiv w:val="1"/>
      <w:marLeft w:val="0"/>
      <w:marRight w:val="0"/>
      <w:marTop w:val="0"/>
      <w:marBottom w:val="0"/>
      <w:divBdr>
        <w:top w:val="none" w:sz="0" w:space="0" w:color="auto"/>
        <w:left w:val="none" w:sz="0" w:space="0" w:color="auto"/>
        <w:bottom w:val="none" w:sz="0" w:space="0" w:color="auto"/>
        <w:right w:val="none" w:sz="0" w:space="0" w:color="auto"/>
      </w:divBdr>
    </w:div>
    <w:div w:id="1968512536">
      <w:bodyDiv w:val="1"/>
      <w:marLeft w:val="0"/>
      <w:marRight w:val="0"/>
      <w:marTop w:val="0"/>
      <w:marBottom w:val="0"/>
      <w:divBdr>
        <w:top w:val="none" w:sz="0" w:space="0" w:color="auto"/>
        <w:left w:val="none" w:sz="0" w:space="0" w:color="auto"/>
        <w:bottom w:val="none" w:sz="0" w:space="0" w:color="auto"/>
        <w:right w:val="none" w:sz="0" w:space="0" w:color="auto"/>
      </w:divBdr>
    </w:div>
    <w:div w:id="2016102747">
      <w:bodyDiv w:val="1"/>
      <w:marLeft w:val="0"/>
      <w:marRight w:val="0"/>
      <w:marTop w:val="0"/>
      <w:marBottom w:val="0"/>
      <w:divBdr>
        <w:top w:val="none" w:sz="0" w:space="0" w:color="auto"/>
        <w:left w:val="none" w:sz="0" w:space="0" w:color="auto"/>
        <w:bottom w:val="none" w:sz="0" w:space="0" w:color="auto"/>
        <w:right w:val="none" w:sz="0" w:space="0" w:color="auto"/>
      </w:divBdr>
    </w:div>
    <w:div w:id="2065718232">
      <w:bodyDiv w:val="1"/>
      <w:marLeft w:val="0"/>
      <w:marRight w:val="0"/>
      <w:marTop w:val="0"/>
      <w:marBottom w:val="0"/>
      <w:divBdr>
        <w:top w:val="none" w:sz="0" w:space="0" w:color="auto"/>
        <w:left w:val="none" w:sz="0" w:space="0" w:color="auto"/>
        <w:bottom w:val="none" w:sz="0" w:space="0" w:color="auto"/>
        <w:right w:val="none" w:sz="0" w:space="0" w:color="auto"/>
      </w:divBdr>
    </w:div>
    <w:div w:id="2068139842">
      <w:bodyDiv w:val="1"/>
      <w:marLeft w:val="0"/>
      <w:marRight w:val="0"/>
      <w:marTop w:val="0"/>
      <w:marBottom w:val="0"/>
      <w:divBdr>
        <w:top w:val="none" w:sz="0" w:space="0" w:color="auto"/>
        <w:left w:val="none" w:sz="0" w:space="0" w:color="auto"/>
        <w:bottom w:val="none" w:sz="0" w:space="0" w:color="auto"/>
        <w:right w:val="none" w:sz="0" w:space="0" w:color="auto"/>
      </w:divBdr>
    </w:div>
    <w:div w:id="2081755954">
      <w:bodyDiv w:val="1"/>
      <w:marLeft w:val="0"/>
      <w:marRight w:val="0"/>
      <w:marTop w:val="0"/>
      <w:marBottom w:val="0"/>
      <w:divBdr>
        <w:top w:val="none" w:sz="0" w:space="0" w:color="auto"/>
        <w:left w:val="none" w:sz="0" w:space="0" w:color="auto"/>
        <w:bottom w:val="none" w:sz="0" w:space="0" w:color="auto"/>
        <w:right w:val="none" w:sz="0" w:space="0" w:color="auto"/>
      </w:divBdr>
    </w:div>
    <w:div w:id="2085910021">
      <w:bodyDiv w:val="1"/>
      <w:marLeft w:val="0"/>
      <w:marRight w:val="0"/>
      <w:marTop w:val="0"/>
      <w:marBottom w:val="0"/>
      <w:divBdr>
        <w:top w:val="none" w:sz="0" w:space="0" w:color="auto"/>
        <w:left w:val="none" w:sz="0" w:space="0" w:color="auto"/>
        <w:bottom w:val="none" w:sz="0" w:space="0" w:color="auto"/>
        <w:right w:val="none" w:sz="0" w:space="0" w:color="auto"/>
      </w:divBdr>
    </w:div>
    <w:div w:id="2087920739">
      <w:bodyDiv w:val="1"/>
      <w:marLeft w:val="0"/>
      <w:marRight w:val="0"/>
      <w:marTop w:val="0"/>
      <w:marBottom w:val="0"/>
      <w:divBdr>
        <w:top w:val="none" w:sz="0" w:space="0" w:color="auto"/>
        <w:left w:val="none" w:sz="0" w:space="0" w:color="auto"/>
        <w:bottom w:val="none" w:sz="0" w:space="0" w:color="auto"/>
        <w:right w:val="none" w:sz="0" w:space="0" w:color="auto"/>
      </w:divBdr>
    </w:div>
    <w:div w:id="213558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hyperlink" Target="https://www.wpf-tutorial.com/download-wpf-tutorial-pdf-with-sample-code/?utm_source=website&amp;utm_medium=link&amp;utm_campaign=codebox" TargetMode="External"/><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image" Target="media/image166.png"/><Relationship Id="rId205" Type="http://schemas.openxmlformats.org/officeDocument/2006/relationships/image" Target="media/image177.png"/><Relationship Id="rId226" Type="http://schemas.openxmlformats.org/officeDocument/2006/relationships/image" Target="media/image194.png"/><Relationship Id="rId247" Type="http://schemas.openxmlformats.org/officeDocument/2006/relationships/image" Target="media/image210.png"/><Relationship Id="rId107" Type="http://schemas.openxmlformats.org/officeDocument/2006/relationships/image" Target="media/image88.png"/><Relationship Id="rId268" Type="http://schemas.openxmlformats.org/officeDocument/2006/relationships/hyperlink" Target="https://www.wpftutorial.net/templates.html" TargetMode="External"/><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hyperlink" Target="https://www.wpf-tutorial.com/download-wpf-tutorial-pdf-with-sample-code/?utm_source=website&amp;utm_medium=link&amp;utm_content=codebox&amp;utm_campaign=wpf-tutorial" TargetMode="Externa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84.png"/><Relationship Id="rId237" Type="http://schemas.openxmlformats.org/officeDocument/2006/relationships/hyperlink" Target="http://msdn.microsoft.com/en-us/library/system.windows.forms.pagesetupdialog.aspx" TargetMode="External"/><Relationship Id="rId258" Type="http://schemas.openxmlformats.org/officeDocument/2006/relationships/image" Target="media/image220.png"/><Relationship Id="rId279" Type="http://schemas.openxmlformats.org/officeDocument/2006/relationships/image" Target="media/image238.jpe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8.png"/><Relationship Id="rId139" Type="http://schemas.openxmlformats.org/officeDocument/2006/relationships/image" Target="media/image118.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7.png"/><Relationship Id="rId206" Type="http://schemas.openxmlformats.org/officeDocument/2006/relationships/hyperlink" Target="https://www.wpf-tutorial.com/download-wpf-tutorial-pdf-with-sample-code/?utm_source=website&amp;utm_medium=link&amp;utm_campaign=codebox" TargetMode="External"/><Relationship Id="rId227" Type="http://schemas.openxmlformats.org/officeDocument/2006/relationships/image" Target="media/image195.png"/><Relationship Id="rId248" Type="http://schemas.openxmlformats.org/officeDocument/2006/relationships/image" Target="media/image211.png"/><Relationship Id="rId269" Type="http://schemas.openxmlformats.org/officeDocument/2006/relationships/image" Target="media/image230.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89.png"/><Relationship Id="rId129" Type="http://schemas.openxmlformats.org/officeDocument/2006/relationships/image" Target="media/image108.png"/><Relationship Id="rId280" Type="http://schemas.openxmlformats.org/officeDocument/2006/relationships/fontTable" Target="fontTable.xml"/><Relationship Id="rId54" Type="http://schemas.openxmlformats.org/officeDocument/2006/relationships/image" Target="media/image43.png"/><Relationship Id="rId75" Type="http://schemas.openxmlformats.org/officeDocument/2006/relationships/image" Target="media/image60.png"/><Relationship Id="rId96" Type="http://schemas.openxmlformats.org/officeDocument/2006/relationships/image" Target="media/image78.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85.png"/><Relationship Id="rId6" Type="http://schemas.openxmlformats.org/officeDocument/2006/relationships/hyperlink" Target="https://www.wpf-tutorial.com/download-wpf-tutorial-pdf-with-sample-code/?utm_source=website&amp;utm_medium=link&amp;utm_content=codebox&amp;utm_campaign=wpf-tutorial" TargetMode="External"/><Relationship Id="rId238" Type="http://schemas.openxmlformats.org/officeDocument/2006/relationships/image" Target="media/image201.png"/><Relationship Id="rId259" Type="http://schemas.openxmlformats.org/officeDocument/2006/relationships/image" Target="media/image221.png"/><Relationship Id="rId23" Type="http://schemas.openxmlformats.org/officeDocument/2006/relationships/image" Target="media/image14.png"/><Relationship Id="rId119" Type="http://schemas.openxmlformats.org/officeDocument/2006/relationships/image" Target="media/image99.png"/><Relationship Id="rId270" Type="http://schemas.openxmlformats.org/officeDocument/2006/relationships/image" Target="media/image231.jpeg"/><Relationship Id="rId44" Type="http://schemas.openxmlformats.org/officeDocument/2006/relationships/image" Target="media/image33.png"/><Relationship Id="rId65" Type="http://schemas.openxmlformats.org/officeDocument/2006/relationships/hyperlink" Target="https://www.wpf-tutorial.com/download-wpf-tutorial-pdf-with-sample-code/?utm_source=website&amp;utm_medium=link&amp;utm_campaign=codebox" TargetMode="External"/><Relationship Id="rId86" Type="http://schemas.openxmlformats.org/officeDocument/2006/relationships/image" Target="media/image68.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68.png"/><Relationship Id="rId202" Type="http://schemas.openxmlformats.org/officeDocument/2006/relationships/hyperlink" Target="https://www.wpf-tutorial.com/download-wpf-tutorial-pdf-with-sample-code/?utm_source=website&amp;utm_medium=link&amp;utm_campaign=codebox" TargetMode="External"/><Relationship Id="rId207" Type="http://schemas.openxmlformats.org/officeDocument/2006/relationships/hyperlink" Target="https://www.wpf-tutorial.com/download-wpf-tutorial-pdf-with-sample-code/?utm_source=website&amp;utm_medium=link&amp;utm_campaign=codebox" TargetMode="External"/><Relationship Id="rId223" Type="http://schemas.openxmlformats.org/officeDocument/2006/relationships/image" Target="media/image191.png"/><Relationship Id="rId228" Type="http://schemas.openxmlformats.org/officeDocument/2006/relationships/image" Target="media/image196.png"/><Relationship Id="rId244" Type="http://schemas.openxmlformats.org/officeDocument/2006/relationships/image" Target="media/image207.png"/><Relationship Id="rId249" Type="http://schemas.openxmlformats.org/officeDocument/2006/relationships/image" Target="media/image212.png"/><Relationship Id="rId13" Type="http://schemas.openxmlformats.org/officeDocument/2006/relationships/image" Target="media/image7.png"/><Relationship Id="rId18" Type="http://schemas.openxmlformats.org/officeDocument/2006/relationships/hyperlink" Target="https://www.wpf-tutorial.com/download-wpf-tutorial-pdf-with-sample-code/?utm_source=website&amp;utm_medium=link&amp;utm_content=codebox&amp;utm_campaign=wpf-tutorial" TargetMode="External"/><Relationship Id="rId39" Type="http://schemas.openxmlformats.org/officeDocument/2006/relationships/image" Target="media/image29.png"/><Relationship Id="rId109" Type="http://schemas.openxmlformats.org/officeDocument/2006/relationships/image" Target="media/image90.png"/><Relationship Id="rId260" Type="http://schemas.openxmlformats.org/officeDocument/2006/relationships/image" Target="media/image222.gif"/><Relationship Id="rId265" Type="http://schemas.openxmlformats.org/officeDocument/2006/relationships/image" Target="media/image227.jpeg"/><Relationship Id="rId281"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hyperlink" Target="https://www.wpf-tutorial.com/download-wpf-tutorial-pdf-with-sample-code/?utm_source=website&amp;utm_medium=link&amp;utm_campaign=codebox" TargetMode="External"/><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hyperlink" Target="https://www.wpf-tutorial.com/download-wpf-tutorial-pdf-with-sample-code/?utm_source=website&amp;utm_medium=link&amp;utm_campaign=codebox" TargetMode="Externa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4.png"/><Relationship Id="rId162" Type="http://schemas.openxmlformats.org/officeDocument/2006/relationships/image" Target="media/image141.png"/><Relationship Id="rId183" Type="http://schemas.openxmlformats.org/officeDocument/2006/relationships/hyperlink" Target="https://www.wpf-tutorial.com/download-wpf-tutorial-pdf-with-sample-code/?utm_source=website&amp;utm_medium=link&amp;utm_campaign=codebox" TargetMode="External"/><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hyperlink" Target="http://msdn.microsoft.com/en-us/library/system.windows.forms.colordialog.aspx" TargetMode="External"/><Relationship Id="rId239"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19.png"/><Relationship Id="rId250" Type="http://schemas.openxmlformats.org/officeDocument/2006/relationships/image" Target="media/image213.png"/><Relationship Id="rId255" Type="http://schemas.openxmlformats.org/officeDocument/2006/relationships/image" Target="media/image217.png"/><Relationship Id="rId271" Type="http://schemas.openxmlformats.org/officeDocument/2006/relationships/hyperlink" Target="http://arbel.net/blog/archive/2006/11/03/Forcing-WPF-to-use-a-specific-Windows-theme.aspx" TargetMode="External"/><Relationship Id="rId276" Type="http://schemas.openxmlformats.org/officeDocument/2006/relationships/image" Target="media/image235.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hyperlink" Target="https://www.wpf-tutorial.com/download-wpf-tutorial-pdf-with-sample-code/?utm_source=website&amp;utm_medium=link&amp;utm_campaign=codebox" TargetMode="External"/><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hyperlink" Target="https://www.wpf-tutorial.com/download-wpf-tutorial-pdf-with-sample-code/?utm_source=website&amp;utm_medium=link&amp;utm_campaign=codebox" TargetMode="External"/><Relationship Id="rId82" Type="http://schemas.openxmlformats.org/officeDocument/2006/relationships/hyperlink" Target="http://www.css3-tutorial.net/introduction/what-is-css/" TargetMode="External"/><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69.png"/><Relationship Id="rId199" Type="http://schemas.openxmlformats.org/officeDocument/2006/relationships/image" Target="media/image173.png"/><Relationship Id="rId203" Type="http://schemas.openxmlformats.org/officeDocument/2006/relationships/hyperlink" Target="https://www.wpf-tutorial.com/download-wpf-tutorial-pdf-with-sample-code/?utm_source=website&amp;utm_medium=link&amp;utm_campaign=codebox" TargetMode="External"/><Relationship Id="rId208" Type="http://schemas.openxmlformats.org/officeDocument/2006/relationships/image" Target="media/image178.png"/><Relationship Id="rId229" Type="http://schemas.openxmlformats.org/officeDocument/2006/relationships/image" Target="media/image197.png"/><Relationship Id="rId19" Type="http://schemas.openxmlformats.org/officeDocument/2006/relationships/image" Target="media/image11.png"/><Relationship Id="rId224" Type="http://schemas.openxmlformats.org/officeDocument/2006/relationships/image" Target="media/image192.png"/><Relationship Id="rId240" Type="http://schemas.openxmlformats.org/officeDocument/2006/relationships/image" Target="media/image203.png"/><Relationship Id="rId245" Type="http://schemas.openxmlformats.org/officeDocument/2006/relationships/image" Target="media/image208.png"/><Relationship Id="rId261" Type="http://schemas.openxmlformats.org/officeDocument/2006/relationships/image" Target="media/image223.png"/><Relationship Id="rId266" Type="http://schemas.openxmlformats.org/officeDocument/2006/relationships/image" Target="media/image228.jpe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hyperlink" Target="https://www.wpf-tutorial.com/download-wpf-tutorial-pdf-with-sample-code/?utm_source=website&amp;utm_medium=link&amp;utm_campaign=codebox"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0.png"/><Relationship Id="rId189" Type="http://schemas.openxmlformats.org/officeDocument/2006/relationships/image" Target="media/image164.png"/><Relationship Id="rId219" Type="http://schemas.openxmlformats.org/officeDocument/2006/relationships/image" Target="media/image187.png"/><Relationship Id="rId3" Type="http://schemas.openxmlformats.org/officeDocument/2006/relationships/settings" Target="settings.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hyperlink" Target="http://msdn.microsoft.com/en-us/library/system.windows.forms.fontdialog.aspx" TargetMode="External"/><Relationship Id="rId251" Type="http://schemas.openxmlformats.org/officeDocument/2006/relationships/image" Target="media/image214.png"/><Relationship Id="rId256" Type="http://schemas.openxmlformats.org/officeDocument/2006/relationships/image" Target="media/image218.png"/><Relationship Id="rId277" Type="http://schemas.openxmlformats.org/officeDocument/2006/relationships/image" Target="media/image236.jpeg"/><Relationship Id="rId25" Type="http://schemas.openxmlformats.org/officeDocument/2006/relationships/hyperlink" Target="https://www.wpf-tutorial.com/download-wpf-tutorial-pdf-with-sample-code/?utm_source=website&amp;utm_medium=link&amp;utm_content=codebox&amp;utm_campaign=wpf-tutorial" TargetMode="External"/><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7.png"/><Relationship Id="rId272" Type="http://schemas.openxmlformats.org/officeDocument/2006/relationships/hyperlink" Target="http://arbel.net/blog/archive/2006/11/03/Forcing-WPF-to-use-a-specific-Windows-theme.aspx" TargetMode="External"/><Relationship Id="rId20" Type="http://schemas.openxmlformats.org/officeDocument/2006/relationships/hyperlink" Target="https://www.wpf-tutorial.com/download-wpf-tutorial-pdf-with-sample-code/?utm_source=website&amp;utm_medium=link&amp;utm_content=codebox&amp;utm_campaign=wpf-tutorial" TargetMode="External"/><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hyperlink" Target="https://www.wpf-tutorial.com/download-wpf-tutorial-pdf-with-sample-code/?utm_source=website&amp;utm_medium=link&amp;utm_campaign=codebox" TargetMode="External"/><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hyperlink" Target="https://www.wpf-tutorial.com/download-wpf-tutorial-pdf-with-sample-code/?utm_source=website&amp;utm_medium=link&amp;utm_campaign=codebox" TargetMode="External"/><Relationship Id="rId179" Type="http://schemas.openxmlformats.org/officeDocument/2006/relationships/image" Target="media/image156.png"/><Relationship Id="rId195" Type="http://schemas.openxmlformats.org/officeDocument/2006/relationships/image" Target="media/image170.png"/><Relationship Id="rId209" Type="http://schemas.openxmlformats.org/officeDocument/2006/relationships/hyperlink" Target="https://www.wpf-tutorial.com/download-wpf-tutorial-pdf-with-sample-code/?utm_source=website&amp;utm_medium=link&amp;utm_campaign=codebox" TargetMode="External"/><Relationship Id="rId190" Type="http://schemas.openxmlformats.org/officeDocument/2006/relationships/image" Target="media/image165.png"/><Relationship Id="rId204" Type="http://schemas.openxmlformats.org/officeDocument/2006/relationships/image" Target="media/image176.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image" Target="media/image204.png"/><Relationship Id="rId246" Type="http://schemas.openxmlformats.org/officeDocument/2006/relationships/image" Target="media/image209.png"/><Relationship Id="rId267" Type="http://schemas.openxmlformats.org/officeDocument/2006/relationships/image" Target="media/image229.jpeg"/><Relationship Id="rId15" Type="http://schemas.openxmlformats.org/officeDocument/2006/relationships/hyperlink" Target="https://www.wpf-tutorial.com/download-wpf-tutorial-pdf-with-sample-code/?utm_source=website&amp;utm_medium=link&amp;utm_content=codebox&amp;utm_campaign=wpf-tutorial" TargetMode="External"/><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image" Target="media/image22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www.wpf-tutorial.com/download-wpf-tutorial-pdf-with-sample-code/?utm_source=website&amp;utm_medium=link&amp;utm_campaign=codebox" TargetMode="External"/><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57.png"/><Relationship Id="rId210" Type="http://schemas.openxmlformats.org/officeDocument/2006/relationships/hyperlink" Target="https://www.wpf-tutorial.com/download-wpf-tutorial-pdf-with-sample-code/?utm_source=website&amp;utm_medium=link&amp;utm_campaign=codebox" TargetMode="External"/><Relationship Id="rId215" Type="http://schemas.openxmlformats.org/officeDocument/2006/relationships/image" Target="media/image183.png"/><Relationship Id="rId236" Type="http://schemas.openxmlformats.org/officeDocument/2006/relationships/hyperlink" Target="http://msdn.microsoft.com/en-us/library/system.windows.forms.printpreviewdialog.aspx" TargetMode="External"/><Relationship Id="rId257" Type="http://schemas.openxmlformats.org/officeDocument/2006/relationships/image" Target="media/image219.png"/><Relationship Id="rId278" Type="http://schemas.openxmlformats.org/officeDocument/2006/relationships/image" Target="media/image237.jpeg"/><Relationship Id="rId26" Type="http://schemas.openxmlformats.org/officeDocument/2006/relationships/image" Target="media/image16.png"/><Relationship Id="rId231" Type="http://schemas.openxmlformats.org/officeDocument/2006/relationships/image" Target="media/image199.png"/><Relationship Id="rId252" Type="http://schemas.openxmlformats.org/officeDocument/2006/relationships/image" Target="media/image215.png"/><Relationship Id="rId273" Type="http://schemas.openxmlformats.org/officeDocument/2006/relationships/image" Target="media/image232.jpe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image" Target="media/image189.png"/><Relationship Id="rId242" Type="http://schemas.openxmlformats.org/officeDocument/2006/relationships/image" Target="media/image205.png"/><Relationship Id="rId263" Type="http://schemas.openxmlformats.org/officeDocument/2006/relationships/image" Target="media/image225.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hyperlink" Target="https://www.wpf-tutorial.com/download-wpf-tutorial-pdf-with-sample-code/?utm_source=website&amp;utm_medium=link&amp;utm_campaign=codebox" TargetMode="External"/><Relationship Id="rId186" Type="http://schemas.openxmlformats.org/officeDocument/2006/relationships/image" Target="media/image16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16.png"/><Relationship Id="rId274" Type="http://schemas.openxmlformats.org/officeDocument/2006/relationships/image" Target="media/image233.jpe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3.png"/><Relationship Id="rId80" Type="http://schemas.openxmlformats.org/officeDocument/2006/relationships/image" Target="media/image65.png"/><Relationship Id="rId155" Type="http://schemas.openxmlformats.org/officeDocument/2006/relationships/image" Target="media/image134.png"/><Relationship Id="rId176" Type="http://schemas.openxmlformats.org/officeDocument/2006/relationships/image" Target="media/image153.png"/><Relationship Id="rId197" Type="http://schemas.openxmlformats.org/officeDocument/2006/relationships/image" Target="media/image172.png"/><Relationship Id="rId201" Type="http://schemas.openxmlformats.org/officeDocument/2006/relationships/image" Target="media/image175.png"/><Relationship Id="rId222" Type="http://schemas.openxmlformats.org/officeDocument/2006/relationships/image" Target="media/image190.png"/><Relationship Id="rId243" Type="http://schemas.openxmlformats.org/officeDocument/2006/relationships/image" Target="media/image206.png"/><Relationship Id="rId264"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hyperlink" Target="https://www.wpf-tutorial.com/download-wpf-tutorial-pdf-with-sample-code/?utm_source=website&amp;utm_medium=link&amp;utm_campaign=codebox" TargetMode="External"/><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3.png"/><Relationship Id="rId1" Type="http://schemas.openxmlformats.org/officeDocument/2006/relationships/numbering" Target="numbering.xml"/><Relationship Id="rId212" Type="http://schemas.openxmlformats.org/officeDocument/2006/relationships/image" Target="media/image180.png"/><Relationship Id="rId233" Type="http://schemas.openxmlformats.org/officeDocument/2006/relationships/hyperlink" Target="http://msdn.microsoft.com/en-us/library/system.windows.forms.folderbrowserdialog.aspx" TargetMode="External"/><Relationship Id="rId254" Type="http://schemas.openxmlformats.org/officeDocument/2006/relationships/hyperlink" Target="https://www.wpf-tutorial.com/download-wpf-tutorial-pdf-with-sample-code/?utm_source=website&amp;utm_medium=link&amp;utm_campaign=codebox"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4.png"/><Relationship Id="rId275" Type="http://schemas.openxmlformats.org/officeDocument/2006/relationships/image" Target="media/image234.jpeg"/><Relationship Id="rId60" Type="http://schemas.openxmlformats.org/officeDocument/2006/relationships/image" Target="media/image48.png"/><Relationship Id="rId81" Type="http://schemas.openxmlformats.org/officeDocument/2006/relationships/hyperlink" Target="http://www.html5-tutorials.org/introduction-to-html/what-is-html/" TargetMode="External"/><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4.png"/><Relationship Id="rId198" Type="http://schemas.openxmlformats.org/officeDocument/2006/relationships/hyperlink" Target="https://www.wpf-tutorial.com/download-wpf-tutorial-pdf-with-sample-code/?utm_source=website&amp;utm_medium=link&amp;utm_campaign=code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TotalTime>
  <Pages>243</Pages>
  <Words>75125</Words>
  <Characters>428213</Characters>
  <Application>Microsoft Office Word</Application>
  <DocSecurity>0</DocSecurity>
  <Lines>3568</Lines>
  <Paragraphs>1004</Paragraphs>
  <ScaleCrop>false</ScaleCrop>
  <Company/>
  <LinksUpToDate>false</LinksUpToDate>
  <CharactersWithSpaces>502334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188</cp:revision>
  <dcterms:created xsi:type="dcterms:W3CDTF">2020-03-18T07:03:00Z</dcterms:created>
  <dcterms:modified xsi:type="dcterms:W3CDTF">2020-04-02T09:57:00Z</dcterms:modified>
</cp:coreProperties>
</file>